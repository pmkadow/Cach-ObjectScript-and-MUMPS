
<file path=[Content_Types].xml><?xml version="1.0" encoding="utf-8"?>
<Types xmlns="http://schemas.openxmlformats.org/package/2006/content-types">
  <Default Extension="bin" ContentType="application/vnd.ms-word.attachedToolbars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6504" w:rsidRDefault="008B50FD" w:rsidP="0081394F">
      <w:pPr>
        <w:pStyle w:val="TOC1"/>
      </w:pPr>
      <w:bookmarkStart w:id="0" w:name="_Toc267646360"/>
      <w:bookmarkStart w:id="1" w:name="_Toc285368474"/>
      <w:bookmarkStart w:id="2" w:name="_Toc286745348"/>
      <w:bookmarkStart w:id="3" w:name="_GoBack"/>
      <w:bookmarkEnd w:id="3"/>
      <w:r>
        <w:t xml:space="preserve">                                       </w:t>
      </w:r>
    </w:p>
    <w:p w:rsidR="00077FBC" w:rsidRDefault="00077FBC" w:rsidP="00077FBC"/>
    <w:p w:rsidR="00077FBC" w:rsidRPr="00077FBC" w:rsidRDefault="00077FBC" w:rsidP="00077FBC"/>
    <w:p w:rsidR="00825E55" w:rsidRDefault="00230A16" w:rsidP="00471E02">
      <w:pPr>
        <w:jc w:val="center"/>
      </w:pPr>
      <w: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5" type="#_x0000_t136" style="width:186.05pt;height:76.05pt" fillcolor="black">
            <v:shadow on="t" color="#868686" opacity=".5" offset="6pt,6pt"/>
            <v:textpath style="font-family:&quot;Arial Black&quot;;font-size:54pt;v-text-kern:t" trim="t" fitpath="t" string="Caché"/>
          </v:shape>
        </w:pict>
      </w:r>
    </w:p>
    <w:p w:rsidR="00CC3FC6" w:rsidRDefault="00CC3FC6"/>
    <w:p w:rsidR="00077FBC" w:rsidRDefault="00077FBC"/>
    <w:p w:rsidR="00077FBC" w:rsidRDefault="00077FBC"/>
    <w:p w:rsidR="00CC3FC6" w:rsidRDefault="00230A16" w:rsidP="00471E02">
      <w:pPr>
        <w:jc w:val="center"/>
      </w:pPr>
      <w:r>
        <w:pict>
          <v:shape id="_x0000_i1026" type="#_x0000_t136" style="width:372.1pt;height:76.05pt" fillcolor="black">
            <v:shadow on="t" color="#868686" opacity=".5" offset="6pt,6pt"/>
            <v:textpath style="font-family:&quot;Arial Black&quot;;font-size:54pt;v-text-kern:t" trim="t" fitpath="t" string="ObjectScript"/>
          </v:shape>
        </w:pict>
      </w:r>
    </w:p>
    <w:p w:rsidR="00CC3FC6" w:rsidRDefault="00CC3FC6"/>
    <w:p w:rsidR="00077FBC" w:rsidRDefault="00077FBC"/>
    <w:p w:rsidR="00077FBC" w:rsidRDefault="00077FBC"/>
    <w:p w:rsidR="00CC3FC6" w:rsidRDefault="00230A16" w:rsidP="00471E02">
      <w:pPr>
        <w:jc w:val="center"/>
      </w:pPr>
      <w:r>
        <w:pict>
          <v:shape id="_x0000_i1027" type="#_x0000_t136" style="width:4in;height:62.2pt" fillcolor="black">
            <v:shadow on="t" color="#868686" opacity=".5" offset="6pt,6pt"/>
            <v:textpath style="font-family:&quot;Arial Black&quot;;font-size:44pt;v-text-kern:t" trim="t" fitpath="t" string="and MUMPS"/>
          </v:shape>
        </w:pict>
      </w:r>
    </w:p>
    <w:p w:rsidR="00077FBC" w:rsidRDefault="00077FBC" w:rsidP="00825E55"/>
    <w:p w:rsidR="00077FBC" w:rsidRDefault="00077FBC" w:rsidP="00825E55"/>
    <w:p w:rsidR="00825E55" w:rsidRDefault="00C344D5" w:rsidP="00825E55">
      <w:r>
        <w:t xml:space="preserve"> </w:t>
      </w:r>
    </w:p>
    <w:p w:rsidR="00655F8B" w:rsidRDefault="00230A16" w:rsidP="00EB3D33">
      <w:pPr>
        <w:jc w:val="center"/>
        <w:sectPr w:rsidR="00655F8B" w:rsidSect="00A65E39">
          <w:headerReference w:type="default" r:id="rId10"/>
          <w:footerReference w:type="default" r:id="rId11"/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pgNumType w:fmt="lowerRoman" w:start="1"/>
          <w:cols w:space="720"/>
          <w:noEndnote/>
          <w:docGrid w:linePitch="299"/>
        </w:sectPr>
      </w:pPr>
      <w:r>
        <w:pict>
          <v:shape id="_x0000_i1028" type="#_x0000_t136" style="width:217.15pt;height:40.9pt" fillcolor="black">
            <v:shadow on="t" color="#868686" opacity=".5" offset="6pt,6pt"/>
            <v:textpath style="font-family:&quot;Arial Black&quot;;font-size:14pt;v-text-kern:t" trim="t" fitpath="t" string="Examples and Tables"/>
          </v:shape>
        </w:pict>
      </w:r>
    </w:p>
    <w:p w:rsidR="00D82D20" w:rsidRPr="00BC7B54" w:rsidRDefault="00D82D20" w:rsidP="00942E2C">
      <w:pPr>
        <w:pStyle w:val="Heading1"/>
        <w:jc w:val="center"/>
        <w:rPr>
          <w:sz w:val="52"/>
          <w:szCs w:val="52"/>
        </w:rPr>
      </w:pPr>
      <w:bookmarkStart w:id="4" w:name="_Toc307513457"/>
      <w:bookmarkStart w:id="5" w:name="_Toc323692235"/>
      <w:r w:rsidRPr="00BC7B54">
        <w:rPr>
          <w:sz w:val="52"/>
          <w:szCs w:val="52"/>
        </w:rPr>
        <w:lastRenderedPageBreak/>
        <w:t>Basic Concepts I</w:t>
      </w:r>
      <w:bookmarkEnd w:id="0"/>
      <w:bookmarkEnd w:id="1"/>
      <w:bookmarkEnd w:id="2"/>
      <w:bookmarkEnd w:id="4"/>
      <w:bookmarkEnd w:id="5"/>
    </w:p>
    <w:p w:rsidR="004269B0" w:rsidRDefault="00E54476" w:rsidP="00E54476">
      <w:pPr>
        <w:pStyle w:val="Caption"/>
      </w:pPr>
      <w:bookmarkStart w:id="6" w:name="_Ref283133230"/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6"/>
      <w:r>
        <w:t xml:space="preserve"> Setting vari</w:t>
      </w:r>
      <w:r w:rsidR="003A76E5">
        <w:t>able X to a value with the Set c</w:t>
      </w:r>
      <w:r>
        <w:t>ommand</w:t>
      </w:r>
    </w:p>
    <w:p w:rsidR="004269B0" w:rsidRDefault="004269B0">
      <w:pPr>
        <w:pStyle w:val="Code"/>
      </w:pPr>
    </w:p>
    <w:p w:rsidR="004269B0" w:rsidRPr="00B06C47" w:rsidRDefault="004269B0" w:rsidP="009C6846">
      <w:pPr>
        <w:pStyle w:val="Code1"/>
      </w:pPr>
      <w:r w:rsidRPr="00B06C47">
        <w:t>Set X=12</w:t>
      </w:r>
    </w:p>
    <w:p w:rsidR="004269B0" w:rsidRPr="00B06C47" w:rsidRDefault="004269B0" w:rsidP="009C6846">
      <w:pPr>
        <w:pStyle w:val="Code1"/>
      </w:pPr>
      <w:r w:rsidRPr="00B06C47">
        <w:t>Set X="</w:t>
      </w:r>
      <w:smartTag w:uri="urn:schemas-microsoft-com:office:smarttags" w:element="stockticker">
        <w:r w:rsidRPr="00B06C47">
          <w:t>ABC</w:t>
        </w:r>
      </w:smartTag>
      <w:r w:rsidRPr="00B06C47">
        <w:t>"</w:t>
      </w:r>
    </w:p>
    <w:p w:rsidR="004269B0" w:rsidRPr="00B06C47" w:rsidRDefault="004269B0">
      <w:pPr>
        <w:pStyle w:val="Code"/>
      </w:pPr>
    </w:p>
    <w:p w:rsidR="00081D7D" w:rsidRDefault="00081D7D" w:rsidP="00E86ABD">
      <w:pPr>
        <w:pStyle w:val="Caption"/>
        <w:keepNext/>
      </w:pPr>
      <w:bookmarkStart w:id="7" w:name="_Ref283133477"/>
    </w:p>
    <w:p w:rsidR="004269B0" w:rsidRDefault="00E54476" w:rsidP="00E86ABD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7"/>
      <w:r w:rsidR="003A76E5">
        <w:t xml:space="preserve"> Write c</w:t>
      </w:r>
      <w:r>
        <w:t xml:space="preserve">ommand displays the value of variables </w:t>
      </w:r>
    </w:p>
    <w:p w:rsidR="004269B0" w:rsidRDefault="004269B0" w:rsidP="009C6846">
      <w:pPr>
        <w:pStyle w:val="Code1"/>
      </w:pPr>
    </w:p>
    <w:p w:rsidR="004269B0" w:rsidRPr="00B06C47" w:rsidRDefault="004269B0" w:rsidP="009C6846">
      <w:pPr>
        <w:pStyle w:val="Code1"/>
      </w:pPr>
      <w:r w:rsidRPr="00B06C47">
        <w:t>Set X=12</w:t>
      </w:r>
    </w:p>
    <w:p w:rsidR="004269B0" w:rsidRPr="00B06C47" w:rsidRDefault="004269B0" w:rsidP="009C6846">
      <w:pPr>
        <w:pStyle w:val="Code1"/>
      </w:pPr>
      <w:r w:rsidRPr="00B06C47">
        <w:t>Write X</w:t>
      </w:r>
    </w:p>
    <w:p w:rsidR="004269B0" w:rsidRPr="00B06C47" w:rsidRDefault="004269B0" w:rsidP="009C6846">
      <w:pPr>
        <w:pStyle w:val="CodeItalic"/>
      </w:pPr>
      <w:r w:rsidRPr="00B06C47">
        <w:t>12</w:t>
      </w:r>
    </w:p>
    <w:p w:rsidR="004269B0" w:rsidRDefault="004269B0">
      <w:pPr>
        <w:pStyle w:val="Code"/>
      </w:pPr>
    </w:p>
    <w:p w:rsidR="004269B0" w:rsidRPr="00B06C47" w:rsidRDefault="004269B0" w:rsidP="009C6846">
      <w:pPr>
        <w:pStyle w:val="Code1"/>
      </w:pPr>
      <w:r w:rsidRPr="00B06C47">
        <w:t>Set X="</w:t>
      </w:r>
      <w:smartTag w:uri="urn:schemas-microsoft-com:office:smarttags" w:element="stockticker">
        <w:r w:rsidRPr="00B06C47">
          <w:t>ABC</w:t>
        </w:r>
      </w:smartTag>
      <w:r w:rsidRPr="00B06C47">
        <w:t>"</w:t>
      </w:r>
    </w:p>
    <w:p w:rsidR="004269B0" w:rsidRPr="00B06C47" w:rsidRDefault="004269B0" w:rsidP="009C6846">
      <w:pPr>
        <w:pStyle w:val="Code1"/>
      </w:pPr>
      <w:r w:rsidRPr="00B06C47">
        <w:t>Write X</w:t>
      </w:r>
    </w:p>
    <w:p w:rsidR="004269B0" w:rsidRPr="00B063D5" w:rsidRDefault="004269B0" w:rsidP="009C6846">
      <w:pPr>
        <w:pStyle w:val="CodeItalic"/>
      </w:pPr>
      <w:smartTag w:uri="urn:schemas-microsoft-com:office:smarttags" w:element="stockticker">
        <w:r w:rsidRPr="00B063D5">
          <w:t>ABC</w:t>
        </w:r>
      </w:smartTag>
    </w:p>
    <w:p w:rsidR="004269B0" w:rsidRDefault="004269B0">
      <w:pPr>
        <w:pStyle w:val="Code"/>
        <w:rPr>
          <w:color w:val="FF0000"/>
        </w:rPr>
      </w:pPr>
    </w:p>
    <w:p w:rsidR="00081D7D" w:rsidRDefault="00081D7D" w:rsidP="00E54476">
      <w:pPr>
        <w:pStyle w:val="Caption"/>
      </w:pPr>
      <w:bookmarkStart w:id="8" w:name="_Ref283133585"/>
    </w:p>
    <w:p w:rsidR="004269B0" w:rsidRPr="007D1AC6" w:rsidRDefault="00E54476" w:rsidP="00E54476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8"/>
      <w:r>
        <w:t xml:space="preserve"> </w:t>
      </w:r>
      <w:r w:rsidRPr="00C93745">
        <w:t xml:space="preserve">Write </w:t>
      </w:r>
      <w:r w:rsidR="003A76E5">
        <w:t>command</w:t>
      </w:r>
      <w:r w:rsidRPr="00B71405">
        <w:t xml:space="preserve"> </w:t>
      </w:r>
      <w:r>
        <w:t>with carriage return line feed</w:t>
      </w:r>
    </w:p>
    <w:p w:rsidR="004269B0" w:rsidRDefault="004269B0" w:rsidP="00AC6B40">
      <w:pPr>
        <w:pStyle w:val="Code"/>
      </w:pPr>
    </w:p>
    <w:p w:rsidR="004269B0" w:rsidRPr="00B06C47" w:rsidRDefault="004269B0" w:rsidP="009C6846">
      <w:pPr>
        <w:pStyle w:val="Code1"/>
      </w:pPr>
      <w:r w:rsidRPr="00B06C47">
        <w:t>Set X=12</w:t>
      </w:r>
    </w:p>
    <w:p w:rsidR="004269B0" w:rsidRPr="00B06C47" w:rsidRDefault="004269B0" w:rsidP="009C6846">
      <w:pPr>
        <w:pStyle w:val="Code1"/>
      </w:pPr>
      <w:r w:rsidRPr="00B06C47">
        <w:t>Write !,X</w:t>
      </w:r>
    </w:p>
    <w:p w:rsidR="004269B0" w:rsidRPr="00B06C47" w:rsidRDefault="00097B19" w:rsidP="009C6846">
      <w:pPr>
        <w:pStyle w:val="Code1"/>
      </w:pPr>
      <w:r w:rsidRPr="00B06C47">
        <w:tab/>
      </w:r>
      <w:r w:rsidRPr="00B06C47">
        <w:tab/>
      </w:r>
      <w:r w:rsidRPr="00B06C47">
        <w:tab/>
        <w:t>;</w:t>
      </w:r>
      <w:r w:rsidR="004269B0" w:rsidRPr="00B06C47">
        <w:t>carriag</w:t>
      </w:r>
      <w:r w:rsidRPr="00B06C47">
        <w:t xml:space="preserve">e return and line feed inserted </w:t>
      </w:r>
      <w:r w:rsidR="004269B0" w:rsidRPr="00B06C47">
        <w:t>here</w:t>
      </w:r>
    </w:p>
    <w:p w:rsidR="004269B0" w:rsidRPr="00B063D5" w:rsidRDefault="004269B0" w:rsidP="009C6846">
      <w:pPr>
        <w:pStyle w:val="CodeItalic"/>
      </w:pPr>
      <w:r w:rsidRPr="00B063D5">
        <w:t>12</w:t>
      </w:r>
    </w:p>
    <w:p w:rsidR="004269B0" w:rsidRPr="00B217F0" w:rsidRDefault="004269B0" w:rsidP="00AC6B40">
      <w:pPr>
        <w:pStyle w:val="Code"/>
        <w:rPr>
          <w:color w:val="FF0000"/>
        </w:rPr>
      </w:pPr>
    </w:p>
    <w:p w:rsidR="00081D7D" w:rsidRDefault="00081D7D" w:rsidP="00E54476">
      <w:pPr>
        <w:pStyle w:val="Caption"/>
      </w:pPr>
      <w:bookmarkStart w:id="9" w:name="_Ref283133643"/>
      <w:bookmarkStart w:id="10" w:name="_Toc218942694"/>
    </w:p>
    <w:p w:rsidR="004269B0" w:rsidRDefault="00E54476" w:rsidP="00E54476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9"/>
      <w:r>
        <w:t xml:space="preserve"> Write </w:t>
      </w:r>
      <w:r w:rsidR="003A76E5">
        <w:t>command</w:t>
      </w:r>
      <w:r>
        <w:t xml:space="preserve"> displays all variables</w:t>
      </w:r>
    </w:p>
    <w:p w:rsidR="004269B0" w:rsidRDefault="004269B0" w:rsidP="002B0B42">
      <w:pPr>
        <w:pStyle w:val="Code"/>
      </w:pPr>
    </w:p>
    <w:p w:rsidR="004269B0" w:rsidRPr="00B06C47" w:rsidRDefault="004269B0" w:rsidP="009C6846">
      <w:pPr>
        <w:pStyle w:val="Code1"/>
      </w:pPr>
      <w:r w:rsidRPr="00B06C47">
        <w:t>Set X=12</w:t>
      </w:r>
    </w:p>
    <w:p w:rsidR="004269B0" w:rsidRPr="00B06C47" w:rsidRDefault="004269B0" w:rsidP="009C6846">
      <w:pPr>
        <w:pStyle w:val="Code1"/>
      </w:pPr>
      <w:r w:rsidRPr="00B06C47">
        <w:t>Set Y=13</w:t>
      </w:r>
    </w:p>
    <w:p w:rsidR="004269B0" w:rsidRPr="00B06C47" w:rsidRDefault="004269B0" w:rsidP="009C6846">
      <w:pPr>
        <w:pStyle w:val="Code1"/>
      </w:pPr>
      <w:r w:rsidRPr="00B06C47">
        <w:t>Set Z=14</w:t>
      </w:r>
    </w:p>
    <w:p w:rsidR="004269B0" w:rsidRPr="00B06C47" w:rsidRDefault="004269B0" w:rsidP="009C6846">
      <w:pPr>
        <w:pStyle w:val="Code1"/>
        <w:rPr>
          <w:u w:val="single"/>
        </w:rPr>
      </w:pPr>
      <w:r w:rsidRPr="00B06C47">
        <w:rPr>
          <w:u w:val="single"/>
        </w:rPr>
        <w:t>W</w:t>
      </w:r>
      <w:r w:rsidRPr="00B06C47">
        <w:tab/>
      </w:r>
      <w:r w:rsidRPr="00B06C47">
        <w:tab/>
      </w:r>
      <w:r w:rsidRPr="00B06C47">
        <w:tab/>
      </w:r>
      <w:r w:rsidRPr="00B06C47">
        <w:tab/>
        <w:t xml:space="preserve">;Write </w:t>
      </w:r>
      <w:r w:rsidR="003A76E5" w:rsidRPr="00B06C47">
        <w:t>command</w:t>
      </w:r>
      <w:r w:rsidRPr="00B06C47">
        <w:t xml:space="preserve"> with no parameters</w:t>
      </w:r>
    </w:p>
    <w:p w:rsidR="004269B0" w:rsidRPr="002B0B42" w:rsidRDefault="004269B0" w:rsidP="009C6846">
      <w:pPr>
        <w:pStyle w:val="CodeItalic"/>
      </w:pPr>
      <w:r w:rsidRPr="002B0B42">
        <w:t>X=12</w:t>
      </w:r>
    </w:p>
    <w:p w:rsidR="004269B0" w:rsidRPr="002B0B42" w:rsidRDefault="004269B0" w:rsidP="009C6846">
      <w:pPr>
        <w:pStyle w:val="CodeItalic"/>
      </w:pPr>
      <w:r w:rsidRPr="002B0B42">
        <w:t>Y=13</w:t>
      </w:r>
    </w:p>
    <w:p w:rsidR="004269B0" w:rsidRPr="002B0B42" w:rsidRDefault="004269B0" w:rsidP="009C6846">
      <w:pPr>
        <w:pStyle w:val="CodeItalic"/>
      </w:pPr>
      <w:r w:rsidRPr="002B0B42">
        <w:t>Z=14</w:t>
      </w:r>
    </w:p>
    <w:p w:rsidR="004269B0" w:rsidRDefault="004269B0" w:rsidP="002B0B42">
      <w:pPr>
        <w:pStyle w:val="Code"/>
        <w:rPr>
          <w:color w:val="FF0000"/>
        </w:rPr>
      </w:pPr>
    </w:p>
    <w:p w:rsidR="00442ED9" w:rsidRDefault="00442ED9" w:rsidP="00C51BAB">
      <w:pPr>
        <w:pStyle w:val="Caption"/>
        <w:keepNext/>
      </w:pPr>
      <w:bookmarkStart w:id="11" w:name="_Ref283133692"/>
      <w:bookmarkEnd w:id="10"/>
    </w:p>
    <w:p w:rsidR="004269B0" w:rsidRDefault="00E54476" w:rsidP="00C51BAB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11"/>
      <w:r>
        <w:t xml:space="preserve"> Multiple </w:t>
      </w:r>
      <w:r w:rsidR="003A76E5">
        <w:t>command</w:t>
      </w:r>
      <w:r>
        <w:t>s</w:t>
      </w:r>
    </w:p>
    <w:p w:rsidR="004269B0" w:rsidRDefault="004269B0" w:rsidP="00EC13F1">
      <w:pPr>
        <w:pStyle w:val="Code"/>
      </w:pPr>
    </w:p>
    <w:p w:rsidR="004269B0" w:rsidRPr="00B06C47" w:rsidRDefault="004269B0" w:rsidP="009C6846">
      <w:pPr>
        <w:pStyle w:val="Code1"/>
      </w:pPr>
      <w:r w:rsidRPr="00B06C47">
        <w:t>Set X=12,Y=13,Z=14</w:t>
      </w:r>
      <w:r w:rsidRPr="00B06C47">
        <w:tab/>
        <w:t xml:space="preserve">;single Set </w:t>
      </w:r>
      <w:r w:rsidR="003A76E5" w:rsidRPr="00B06C47">
        <w:t>command</w:t>
      </w:r>
      <w:r w:rsidRPr="00B06C47">
        <w:t xml:space="preserve"> with variables separated by commas</w:t>
      </w:r>
    </w:p>
    <w:p w:rsidR="004269B0" w:rsidRPr="00B06C47" w:rsidRDefault="004269B0" w:rsidP="009C6846">
      <w:pPr>
        <w:pStyle w:val="Code1"/>
      </w:pPr>
    </w:p>
    <w:p w:rsidR="00D3268A" w:rsidRPr="00B06C47" w:rsidRDefault="004269B0" w:rsidP="009C6846">
      <w:pPr>
        <w:pStyle w:val="Code1"/>
      </w:pPr>
      <w:r w:rsidRPr="00B06C47">
        <w:t>Write !,X,!,Y,!,Z</w:t>
      </w:r>
      <w:r w:rsidRPr="00B06C47">
        <w:tab/>
      </w:r>
      <w:r w:rsidR="00D3268A" w:rsidRPr="00B06C47">
        <w:tab/>
      </w:r>
      <w:r w:rsidRPr="00B06C47">
        <w:t xml:space="preserve">;single Write </w:t>
      </w:r>
      <w:r w:rsidR="003A76E5" w:rsidRPr="00B06C47">
        <w:t>command</w:t>
      </w:r>
      <w:r w:rsidR="00D3268A" w:rsidRPr="00B06C47">
        <w:t xml:space="preserve"> with variables</w:t>
      </w:r>
    </w:p>
    <w:p w:rsidR="004269B0" w:rsidRPr="00B06C47" w:rsidRDefault="00D3268A" w:rsidP="009C6846">
      <w:pPr>
        <w:pStyle w:val="Code1"/>
      </w:pPr>
      <w:r w:rsidRPr="00B06C47">
        <w:tab/>
      </w:r>
      <w:r w:rsidRPr="00B06C47">
        <w:tab/>
      </w:r>
      <w:r w:rsidRPr="00B06C47">
        <w:tab/>
      </w:r>
      <w:r w:rsidRPr="00B06C47">
        <w:tab/>
        <w:t>;</w:t>
      </w:r>
      <w:r w:rsidR="004269B0" w:rsidRPr="00B06C47">
        <w:t>separated by commas</w:t>
      </w:r>
    </w:p>
    <w:p w:rsidR="004269B0" w:rsidRDefault="004269B0" w:rsidP="009C6846">
      <w:pPr>
        <w:pStyle w:val="Code1"/>
      </w:pPr>
    </w:p>
    <w:p w:rsidR="004269B0" w:rsidRPr="00D12F45" w:rsidRDefault="004269B0" w:rsidP="009C6846">
      <w:pPr>
        <w:pStyle w:val="CodeItalic"/>
      </w:pPr>
      <w:r w:rsidRPr="00D12F45">
        <w:t>12</w:t>
      </w:r>
    </w:p>
    <w:p w:rsidR="004269B0" w:rsidRPr="00D12F45" w:rsidRDefault="004269B0" w:rsidP="009C6846">
      <w:pPr>
        <w:pStyle w:val="CodeItalic"/>
      </w:pPr>
      <w:r w:rsidRPr="00D12F45">
        <w:t>13</w:t>
      </w:r>
    </w:p>
    <w:p w:rsidR="004269B0" w:rsidRPr="00D12F45" w:rsidRDefault="004269B0" w:rsidP="009C6846">
      <w:pPr>
        <w:pStyle w:val="CodeItalic"/>
      </w:pPr>
      <w:r w:rsidRPr="00D12F45">
        <w:t>14</w:t>
      </w:r>
    </w:p>
    <w:p w:rsidR="004269B0" w:rsidRDefault="004269B0" w:rsidP="00EC13F1">
      <w:pPr>
        <w:pStyle w:val="Code"/>
        <w:rPr>
          <w:color w:val="FF0000"/>
        </w:rPr>
      </w:pPr>
    </w:p>
    <w:p w:rsidR="00442ED9" w:rsidRDefault="00442ED9" w:rsidP="00B70F30">
      <w:pPr>
        <w:pStyle w:val="Caption"/>
      </w:pPr>
      <w:bookmarkStart w:id="12" w:name="_Ref283133813"/>
    </w:p>
    <w:p w:rsidR="004269B0" w:rsidRDefault="00B70F30" w:rsidP="00B70F3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12"/>
      <w:r>
        <w:t xml:space="preserve"> If </w:t>
      </w:r>
      <w:r w:rsidR="003A76E5">
        <w:t>command</w:t>
      </w:r>
      <w:r>
        <w:t xml:space="preserve"> with numeric operands</w:t>
      </w:r>
    </w:p>
    <w:p w:rsidR="004269B0" w:rsidRDefault="004269B0">
      <w:pPr>
        <w:pStyle w:val="Code"/>
      </w:pPr>
    </w:p>
    <w:p w:rsidR="004269B0" w:rsidRPr="00B06C47" w:rsidRDefault="004269B0" w:rsidP="009C6846">
      <w:pPr>
        <w:pStyle w:val="Code1"/>
      </w:pPr>
      <w:r w:rsidRPr="00B06C47">
        <w:t>Set X=12</w:t>
      </w:r>
    </w:p>
    <w:p w:rsidR="004269B0" w:rsidRPr="00B06C47" w:rsidRDefault="004269B0" w:rsidP="009C6846">
      <w:pPr>
        <w:pStyle w:val="Code1"/>
      </w:pPr>
      <w:r w:rsidRPr="00B06C47">
        <w:rPr>
          <w:u w:val="single"/>
        </w:rPr>
        <w:t>If X=12</w:t>
      </w:r>
      <w:r w:rsidRPr="00B06C47">
        <w:t xml:space="preserve"> Set X=13</w:t>
      </w:r>
    </w:p>
    <w:p w:rsidR="004269B0" w:rsidRPr="00B06C47" w:rsidRDefault="004269B0" w:rsidP="009C6846">
      <w:pPr>
        <w:pStyle w:val="Code1"/>
      </w:pPr>
      <w:r w:rsidRPr="00B06C47">
        <w:t>Write X</w:t>
      </w:r>
    </w:p>
    <w:p w:rsidR="004269B0" w:rsidRPr="00B063D5" w:rsidRDefault="004269B0" w:rsidP="009C6846">
      <w:pPr>
        <w:pStyle w:val="CodeItalic"/>
      </w:pPr>
      <w:r w:rsidRPr="00B063D5">
        <w:t>13</w:t>
      </w:r>
    </w:p>
    <w:p w:rsidR="004269B0" w:rsidRPr="00B217F0" w:rsidRDefault="004269B0">
      <w:pPr>
        <w:pStyle w:val="Code"/>
        <w:rPr>
          <w:color w:val="FF0000"/>
        </w:rPr>
      </w:pPr>
    </w:p>
    <w:p w:rsidR="00442ED9" w:rsidRDefault="00442ED9" w:rsidP="00B70F30">
      <w:pPr>
        <w:pStyle w:val="Caption"/>
      </w:pPr>
      <w:bookmarkStart w:id="13" w:name="_Ref283133931"/>
    </w:p>
    <w:p w:rsidR="00B70F30" w:rsidRDefault="00B70F30" w:rsidP="00B70F3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13"/>
      <w:r>
        <w:t xml:space="preserve"> </w:t>
      </w:r>
      <w:r w:rsidRPr="00894796">
        <w:t>If</w:t>
      </w:r>
      <w:r>
        <w:t xml:space="preserve"> </w:t>
      </w:r>
      <w:r w:rsidR="00A60A43">
        <w:t>command with alphanumeric operands</w:t>
      </w:r>
    </w:p>
    <w:p w:rsidR="004269B0" w:rsidRDefault="004269B0">
      <w:pPr>
        <w:pStyle w:val="Code"/>
      </w:pPr>
    </w:p>
    <w:p w:rsidR="004269B0" w:rsidRPr="00B06C47" w:rsidRDefault="004269B0" w:rsidP="009C6846">
      <w:pPr>
        <w:pStyle w:val="Code1"/>
      </w:pPr>
      <w:r w:rsidRPr="00B06C47">
        <w:t>Set X="</w:t>
      </w:r>
      <w:smartTag w:uri="urn:schemas-microsoft-com:office:smarttags" w:element="stockticker">
        <w:r w:rsidRPr="00B06C47">
          <w:t>ABC</w:t>
        </w:r>
      </w:smartTag>
      <w:r w:rsidRPr="00B06C47">
        <w:t>"</w:t>
      </w:r>
    </w:p>
    <w:p w:rsidR="004269B0" w:rsidRPr="00B06C47" w:rsidRDefault="004269B0" w:rsidP="009C6846">
      <w:pPr>
        <w:pStyle w:val="Code1"/>
      </w:pPr>
      <w:r w:rsidRPr="00B06C47">
        <w:t>If X="</w:t>
      </w:r>
      <w:smartTag w:uri="urn:schemas-microsoft-com:office:smarttags" w:element="stockticker">
        <w:r w:rsidRPr="00B06C47">
          <w:t>ABC</w:t>
        </w:r>
      </w:smartTag>
      <w:r w:rsidRPr="00B06C47">
        <w:t>" Set X="XYZ"</w:t>
      </w:r>
    </w:p>
    <w:p w:rsidR="004269B0" w:rsidRPr="00B06C47" w:rsidRDefault="004269B0" w:rsidP="009C6846">
      <w:pPr>
        <w:pStyle w:val="Code1"/>
      </w:pPr>
      <w:r w:rsidRPr="00B06C47">
        <w:t>Write X</w:t>
      </w:r>
    </w:p>
    <w:p w:rsidR="004269B0" w:rsidRPr="00B063D5" w:rsidRDefault="004269B0" w:rsidP="009C6846">
      <w:pPr>
        <w:pStyle w:val="CodeItalic"/>
      </w:pPr>
      <w:r w:rsidRPr="00B063D5">
        <w:t>XYZ</w:t>
      </w:r>
    </w:p>
    <w:p w:rsidR="004269B0" w:rsidRPr="00B217F0" w:rsidRDefault="004269B0">
      <w:pPr>
        <w:pStyle w:val="Code"/>
        <w:rPr>
          <w:color w:val="FF0000"/>
        </w:rPr>
      </w:pPr>
    </w:p>
    <w:p w:rsidR="00442ED9" w:rsidRDefault="00442ED9" w:rsidP="00B70F30">
      <w:pPr>
        <w:pStyle w:val="Caption"/>
      </w:pPr>
      <w:bookmarkStart w:id="14" w:name="_Ref283134171"/>
    </w:p>
    <w:p w:rsidR="00B70F30" w:rsidRDefault="00B70F30" w:rsidP="00B70F3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14"/>
      <w:r w:rsidR="005C03E9">
        <w:t xml:space="preserve"> </w:t>
      </w:r>
      <w:r>
        <w:t>Structured Code</w:t>
      </w:r>
      <w:r w:rsidR="005C03E9">
        <w:t xml:space="preserve"> with If </w:t>
      </w:r>
      <w:r w:rsidR="003A76E5">
        <w:t>command</w:t>
      </w:r>
    </w:p>
    <w:p w:rsidR="004269B0" w:rsidRDefault="004269B0">
      <w:pPr>
        <w:pStyle w:val="Code"/>
      </w:pPr>
    </w:p>
    <w:p w:rsidR="004269B0" w:rsidRPr="00B06C47" w:rsidRDefault="004269B0" w:rsidP="009C6846">
      <w:pPr>
        <w:pStyle w:val="Code1"/>
      </w:pPr>
      <w:r w:rsidRPr="00B06C47">
        <w:t>Set X=</w:t>
      </w:r>
      <w:smartTag w:uri="urn:schemas-microsoft-com:office:cs:smarttags" w:element="NumConv6p0">
        <w:smartTagPr>
          <w:attr w:name="val" w:val="12"/>
          <w:attr w:name="sch" w:val="1"/>
        </w:smartTagPr>
        <w:r w:rsidRPr="00B06C47">
          <w:t>12</w:t>
        </w:r>
      </w:smartTag>
    </w:p>
    <w:p w:rsidR="004269B0" w:rsidRPr="00B06C47" w:rsidRDefault="004269B0" w:rsidP="009C6846">
      <w:pPr>
        <w:pStyle w:val="Code1"/>
      </w:pPr>
      <w:r w:rsidRPr="00B06C47">
        <w:t>If (X=</w:t>
      </w:r>
      <w:smartTag w:uri="urn:schemas-microsoft-com:office:cs:smarttags" w:element="NumConv6p0">
        <w:smartTagPr>
          <w:attr w:name="val" w:val="12"/>
          <w:attr w:name="sch" w:val="1"/>
        </w:smartTagPr>
        <w:r w:rsidRPr="00B06C47">
          <w:t>12</w:t>
        </w:r>
      </w:smartTag>
      <w:r w:rsidRPr="00B06C47">
        <w:t>) {Set X=</w:t>
      </w:r>
      <w:smartTag w:uri="urn:schemas-microsoft-com:office:cs:smarttags" w:element="NumConv6p0">
        <w:smartTagPr>
          <w:attr w:name="val" w:val="13"/>
          <w:attr w:name="sch" w:val="1"/>
        </w:smartTagPr>
        <w:r w:rsidRPr="00B06C47">
          <w:t>13</w:t>
        </w:r>
      </w:smartTag>
      <w:r w:rsidRPr="00B06C47">
        <w:t>}</w:t>
      </w:r>
    </w:p>
    <w:p w:rsidR="004269B0" w:rsidRPr="00B06C47" w:rsidRDefault="004269B0" w:rsidP="009C6846">
      <w:pPr>
        <w:pStyle w:val="Code1"/>
      </w:pPr>
      <w:r w:rsidRPr="00B06C47">
        <w:t>Write X</w:t>
      </w:r>
    </w:p>
    <w:p w:rsidR="004269B0" w:rsidRPr="00B063D5" w:rsidRDefault="004269B0" w:rsidP="009C6846">
      <w:pPr>
        <w:pStyle w:val="CodeItalic"/>
      </w:pPr>
      <w:r w:rsidRPr="00B063D5">
        <w:t>13</w:t>
      </w:r>
    </w:p>
    <w:p w:rsidR="004269B0" w:rsidRPr="00B217F0" w:rsidRDefault="004269B0" w:rsidP="009973F9">
      <w:pPr>
        <w:pStyle w:val="Code"/>
        <w:rPr>
          <w:color w:val="FF0000"/>
        </w:rPr>
      </w:pPr>
    </w:p>
    <w:p w:rsidR="00442ED9" w:rsidRDefault="00442ED9" w:rsidP="00BD29DB">
      <w:pPr>
        <w:pStyle w:val="Caption"/>
      </w:pPr>
      <w:bookmarkStart w:id="15" w:name="_Ref283228779"/>
    </w:p>
    <w:p w:rsidR="00BD29DB" w:rsidRPr="009973F9" w:rsidRDefault="00BD29DB" w:rsidP="00BD29DB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15"/>
      <w:r>
        <w:t xml:space="preserve"> Plus sign, set the variable X to a value of +12</w:t>
      </w:r>
    </w:p>
    <w:p w:rsidR="004269B0" w:rsidRPr="00C52E39" w:rsidRDefault="004269B0" w:rsidP="009C6846">
      <w:pPr>
        <w:pStyle w:val="Code1"/>
      </w:pPr>
    </w:p>
    <w:p w:rsidR="004269B0" w:rsidRPr="00B06C47" w:rsidRDefault="004269B0" w:rsidP="009C6846">
      <w:pPr>
        <w:pStyle w:val="Code1"/>
      </w:pPr>
      <w:r w:rsidRPr="00B06C47">
        <w:t>Set X=+12</w:t>
      </w:r>
    </w:p>
    <w:p w:rsidR="004269B0" w:rsidRPr="00B06C47" w:rsidRDefault="004269B0" w:rsidP="009C6846">
      <w:pPr>
        <w:pStyle w:val="Code1"/>
      </w:pPr>
      <w:r w:rsidRPr="00B06C47">
        <w:t>Write X</w:t>
      </w:r>
    </w:p>
    <w:p w:rsidR="004269B0" w:rsidRPr="00B063D5" w:rsidRDefault="004269B0" w:rsidP="009C6846">
      <w:pPr>
        <w:pStyle w:val="CodeItalic"/>
      </w:pPr>
      <w:r w:rsidRPr="00B063D5">
        <w:t>12</w:t>
      </w:r>
    </w:p>
    <w:p w:rsidR="004269B0" w:rsidRPr="00B217F0" w:rsidRDefault="004269B0">
      <w:pPr>
        <w:pStyle w:val="Code"/>
        <w:rPr>
          <w:color w:val="FF0000"/>
        </w:rPr>
      </w:pPr>
    </w:p>
    <w:p w:rsidR="00442ED9" w:rsidRDefault="00442ED9" w:rsidP="00C85D9C">
      <w:pPr>
        <w:pStyle w:val="Caption"/>
      </w:pPr>
      <w:bookmarkStart w:id="16" w:name="_Ref283224824"/>
    </w:p>
    <w:p w:rsidR="00BD29DB" w:rsidRPr="009973F9" w:rsidRDefault="00C85D9C" w:rsidP="00C85D9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16"/>
      <w:r>
        <w:t xml:space="preserve"> Plus sign, set the variable X to a value of +"ABC"</w:t>
      </w:r>
    </w:p>
    <w:p w:rsidR="004269B0" w:rsidRDefault="004269B0">
      <w:pPr>
        <w:pStyle w:val="Code"/>
      </w:pPr>
    </w:p>
    <w:p w:rsidR="004269B0" w:rsidRPr="00B06C47" w:rsidRDefault="004269B0" w:rsidP="009C6846">
      <w:pPr>
        <w:pStyle w:val="Code1"/>
      </w:pPr>
      <w:r w:rsidRPr="00B06C47">
        <w:t>Set X=+"</w:t>
      </w:r>
      <w:smartTag w:uri="urn:schemas-microsoft-com:office:smarttags" w:element="stockticker">
        <w:r w:rsidRPr="00B06C47">
          <w:t>ABC</w:t>
        </w:r>
      </w:smartTag>
      <w:r w:rsidRPr="00B06C47">
        <w:t>"</w:t>
      </w:r>
    </w:p>
    <w:p w:rsidR="004269B0" w:rsidRPr="00B06C47" w:rsidRDefault="004269B0" w:rsidP="009C6846">
      <w:pPr>
        <w:pStyle w:val="Code1"/>
      </w:pPr>
      <w:r w:rsidRPr="00B06C47">
        <w:t>Write X</w:t>
      </w:r>
    </w:p>
    <w:p w:rsidR="004269B0" w:rsidRPr="00B063D5" w:rsidRDefault="004269B0" w:rsidP="009C6846">
      <w:pPr>
        <w:pStyle w:val="CodeItalic"/>
      </w:pPr>
      <w:r w:rsidRPr="00B063D5">
        <w:t>0</w:t>
      </w:r>
    </w:p>
    <w:p w:rsidR="004269B0" w:rsidRPr="00B217F0" w:rsidRDefault="004269B0">
      <w:pPr>
        <w:pStyle w:val="Code"/>
        <w:rPr>
          <w:color w:val="FF0000"/>
        </w:rPr>
      </w:pPr>
    </w:p>
    <w:p w:rsidR="00442ED9" w:rsidRDefault="00442ED9" w:rsidP="00F41594">
      <w:pPr>
        <w:pStyle w:val="Caption"/>
        <w:keepNext/>
      </w:pPr>
      <w:bookmarkStart w:id="17" w:name="_Ref283225051"/>
    </w:p>
    <w:p w:rsidR="00C85D9C" w:rsidRPr="00C86B44" w:rsidRDefault="00C85D9C" w:rsidP="00F4159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17"/>
      <w:r>
        <w:t xml:space="preserve"> Plus sign, set the variable X to "</w:t>
      </w:r>
      <w:smartTag w:uri="urn:schemas-microsoft-com:office:smarttags" w:element="stockticker">
        <w:r>
          <w:t>ABC</w:t>
        </w:r>
      </w:smartTag>
      <w:r>
        <w:t>" and write +X</w:t>
      </w:r>
    </w:p>
    <w:p w:rsidR="004269B0" w:rsidRDefault="004269B0" w:rsidP="00F41594">
      <w:pPr>
        <w:pStyle w:val="Code1"/>
        <w:keepNext/>
      </w:pPr>
    </w:p>
    <w:p w:rsidR="004269B0" w:rsidRPr="00B06C47" w:rsidRDefault="004269B0" w:rsidP="009C6846">
      <w:pPr>
        <w:pStyle w:val="Code1"/>
      </w:pPr>
      <w:r w:rsidRPr="00B06C47">
        <w:t>Set</w:t>
      </w:r>
      <w:r w:rsidR="009D086C" w:rsidRPr="00B06C47">
        <w:t xml:space="preserve"> </w:t>
      </w:r>
      <w:r w:rsidRPr="00B06C47">
        <w:t>X="</w:t>
      </w:r>
      <w:smartTag w:uri="urn:schemas-microsoft-com:office:smarttags" w:element="stockticker">
        <w:r w:rsidRPr="00B06C47">
          <w:t>ABC</w:t>
        </w:r>
      </w:smartTag>
      <w:r w:rsidRPr="00B06C47">
        <w:t>"</w:t>
      </w:r>
    </w:p>
    <w:p w:rsidR="004269B0" w:rsidRPr="00B06C47" w:rsidRDefault="004269B0" w:rsidP="009C6846">
      <w:pPr>
        <w:pStyle w:val="Code1"/>
      </w:pPr>
      <w:r w:rsidRPr="00B06C47">
        <w:t>Write +X</w:t>
      </w:r>
    </w:p>
    <w:p w:rsidR="004269B0" w:rsidRPr="00B063D5" w:rsidRDefault="004269B0" w:rsidP="009C6846">
      <w:pPr>
        <w:pStyle w:val="CodeItalic"/>
      </w:pPr>
      <w:r w:rsidRPr="00B063D5">
        <w:t>0</w:t>
      </w:r>
    </w:p>
    <w:p w:rsidR="004269B0" w:rsidRPr="00C52E39" w:rsidRDefault="004269B0" w:rsidP="009C6846">
      <w:pPr>
        <w:pStyle w:val="Code1"/>
      </w:pPr>
      <w:r>
        <w:t xml:space="preserve">Write </w:t>
      </w:r>
      <w:r w:rsidRPr="00C52E39">
        <w:t>X</w:t>
      </w:r>
    </w:p>
    <w:p w:rsidR="004269B0" w:rsidRPr="00B063D5" w:rsidRDefault="004269B0" w:rsidP="009C6846">
      <w:pPr>
        <w:pStyle w:val="CodeItalic"/>
      </w:pPr>
      <w:smartTag w:uri="urn:schemas-microsoft-com:office:smarttags" w:element="stockticker">
        <w:r w:rsidRPr="00B063D5">
          <w:t>ABC</w:t>
        </w:r>
      </w:smartTag>
    </w:p>
    <w:p w:rsidR="004269B0" w:rsidRPr="00B217F0" w:rsidRDefault="004269B0">
      <w:pPr>
        <w:pStyle w:val="Code"/>
        <w:rPr>
          <w:color w:val="FF0000"/>
        </w:rPr>
      </w:pPr>
    </w:p>
    <w:p w:rsidR="00442ED9" w:rsidRDefault="00442ED9" w:rsidP="00943BAD">
      <w:pPr>
        <w:pStyle w:val="Caption"/>
      </w:pPr>
      <w:bookmarkStart w:id="18" w:name="_Ref283225102"/>
    </w:p>
    <w:p w:rsidR="004269B0" w:rsidRDefault="00943BAD" w:rsidP="00943BAD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18"/>
      <w:r>
        <w:t xml:space="preserve"> Set the variable X to "ABC", if +X equals 0, write X</w:t>
      </w:r>
    </w:p>
    <w:p w:rsidR="004269B0" w:rsidRDefault="004269B0" w:rsidP="009C6846">
      <w:pPr>
        <w:pStyle w:val="Code1"/>
      </w:pPr>
    </w:p>
    <w:p w:rsidR="004269B0" w:rsidRPr="005018C6" w:rsidRDefault="004269B0" w:rsidP="009C6846">
      <w:pPr>
        <w:pStyle w:val="Code1"/>
      </w:pPr>
      <w:r w:rsidRPr="005018C6">
        <w:t>Set X="</w:t>
      </w:r>
      <w:smartTag w:uri="urn:schemas-microsoft-com:office:smarttags" w:element="stockticker">
        <w:r w:rsidRPr="005018C6">
          <w:t>ABC</w:t>
        </w:r>
      </w:smartTag>
      <w:r w:rsidRPr="005018C6">
        <w:t>"</w:t>
      </w:r>
    </w:p>
    <w:p w:rsidR="004269B0" w:rsidRPr="005018C6" w:rsidRDefault="004269B0" w:rsidP="009C6846">
      <w:pPr>
        <w:pStyle w:val="Code1"/>
      </w:pPr>
      <w:r w:rsidRPr="005018C6">
        <w:t>If +X=0 Write X</w:t>
      </w:r>
    </w:p>
    <w:p w:rsidR="004269B0" w:rsidRPr="00B063D5" w:rsidRDefault="004269B0" w:rsidP="009C6846">
      <w:pPr>
        <w:pStyle w:val="CodeItalic"/>
      </w:pPr>
      <w:smartTag w:uri="urn:schemas-microsoft-com:office:smarttags" w:element="stockticker">
        <w:r w:rsidRPr="00B063D5">
          <w:t>ABC</w:t>
        </w:r>
      </w:smartTag>
    </w:p>
    <w:p w:rsidR="004269B0" w:rsidRPr="00B217F0" w:rsidRDefault="004269B0" w:rsidP="009C6846">
      <w:pPr>
        <w:pStyle w:val="Code1"/>
      </w:pPr>
    </w:p>
    <w:p w:rsidR="00442ED9" w:rsidRDefault="00442ED9" w:rsidP="00943BAD">
      <w:pPr>
        <w:pStyle w:val="Caption"/>
      </w:pPr>
      <w:bookmarkStart w:id="19" w:name="_Ref283225157"/>
    </w:p>
    <w:p w:rsidR="004269B0" w:rsidRDefault="00943BAD" w:rsidP="00943BAD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19"/>
      <w:r>
        <w:t xml:space="preserve"> Kill a variable</w:t>
      </w:r>
    </w:p>
    <w:p w:rsidR="004269B0" w:rsidRDefault="004269B0">
      <w:pPr>
        <w:pStyle w:val="Code"/>
      </w:pPr>
    </w:p>
    <w:p w:rsidR="004269B0" w:rsidRPr="005018C6" w:rsidRDefault="004269B0" w:rsidP="009C6846">
      <w:pPr>
        <w:pStyle w:val="Code1"/>
      </w:pPr>
      <w:r w:rsidRPr="005018C6">
        <w:t>Set X="</w:t>
      </w:r>
      <w:smartTag w:uri="urn:schemas-microsoft-com:office:smarttags" w:element="stockticker">
        <w:r w:rsidRPr="005018C6">
          <w:t>ABC</w:t>
        </w:r>
      </w:smartTag>
      <w:r w:rsidRPr="005018C6">
        <w:t>"</w:t>
      </w:r>
    </w:p>
    <w:p w:rsidR="004269B0" w:rsidRPr="005018C6" w:rsidRDefault="004269B0" w:rsidP="009C6846">
      <w:pPr>
        <w:pStyle w:val="Code1"/>
      </w:pPr>
      <w:r w:rsidRPr="005018C6">
        <w:t>Kill X</w:t>
      </w:r>
    </w:p>
    <w:p w:rsidR="004269B0" w:rsidRPr="005018C6" w:rsidRDefault="004269B0" w:rsidP="009C6846">
      <w:pPr>
        <w:pStyle w:val="Code1"/>
      </w:pPr>
      <w:r w:rsidRPr="005018C6">
        <w:t>Write X</w:t>
      </w:r>
    </w:p>
    <w:p w:rsidR="004269B0" w:rsidRPr="00C52E39" w:rsidRDefault="004269B0" w:rsidP="009C6846">
      <w:pPr>
        <w:pStyle w:val="CodeItalic"/>
      </w:pPr>
      <w:r w:rsidRPr="00C52E39">
        <w:t>&lt;UNDEFINED&gt;</w:t>
      </w:r>
    </w:p>
    <w:p w:rsidR="004269B0" w:rsidRDefault="004269B0">
      <w:pPr>
        <w:pStyle w:val="Code"/>
      </w:pPr>
    </w:p>
    <w:p w:rsidR="00442ED9" w:rsidRDefault="00442ED9" w:rsidP="00CD0B02">
      <w:pPr>
        <w:pStyle w:val="Caption"/>
        <w:keepNext/>
      </w:pPr>
      <w:bookmarkStart w:id="20" w:name="_Ref283226560"/>
    </w:p>
    <w:p w:rsidR="004269B0" w:rsidRDefault="00B24D54" w:rsidP="00CD0B0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20"/>
      <w:r>
        <w:t xml:space="preserve"> Kill all variables</w:t>
      </w:r>
    </w:p>
    <w:p w:rsidR="004269B0" w:rsidRDefault="004269B0" w:rsidP="00902E8F">
      <w:pPr>
        <w:pStyle w:val="Code"/>
      </w:pPr>
    </w:p>
    <w:p w:rsidR="004269B0" w:rsidRPr="005018C6" w:rsidRDefault="004269B0" w:rsidP="009C6846">
      <w:pPr>
        <w:pStyle w:val="Code1"/>
      </w:pPr>
      <w:r w:rsidRPr="005018C6">
        <w:t>Set X=12,Y=13,Z=14</w:t>
      </w:r>
      <w:r w:rsidRPr="005018C6">
        <w:tab/>
      </w:r>
      <w:r w:rsidR="00FE3791">
        <w:tab/>
      </w:r>
      <w:r w:rsidRPr="005018C6">
        <w:t xml:space="preserve">;set </w:t>
      </w:r>
      <w:r w:rsidR="004D458A" w:rsidRPr="005018C6">
        <w:t>variables</w:t>
      </w:r>
    </w:p>
    <w:p w:rsidR="004269B0" w:rsidRPr="005018C6" w:rsidRDefault="004269B0" w:rsidP="009C6846">
      <w:pPr>
        <w:pStyle w:val="Code1"/>
      </w:pPr>
      <w:r w:rsidRPr="005018C6">
        <w:t>W</w:t>
      </w:r>
      <w:r w:rsidRPr="005018C6">
        <w:tab/>
      </w:r>
      <w:r w:rsidRPr="005018C6">
        <w:tab/>
      </w:r>
      <w:r w:rsidRPr="005018C6">
        <w:tab/>
      </w:r>
      <w:r w:rsidRPr="005018C6">
        <w:tab/>
        <w:t>;write all variables</w:t>
      </w:r>
    </w:p>
    <w:p w:rsidR="004269B0" w:rsidRPr="00D850B3" w:rsidRDefault="004269B0" w:rsidP="009C6846">
      <w:pPr>
        <w:pStyle w:val="CodeItalic"/>
      </w:pPr>
      <w:r w:rsidRPr="00D850B3">
        <w:t>X=12</w:t>
      </w:r>
    </w:p>
    <w:p w:rsidR="004269B0" w:rsidRPr="00D850B3" w:rsidRDefault="004269B0" w:rsidP="009C6846">
      <w:pPr>
        <w:pStyle w:val="CodeItalic"/>
      </w:pPr>
      <w:r w:rsidRPr="00D850B3">
        <w:t>Y=13</w:t>
      </w:r>
    </w:p>
    <w:p w:rsidR="004269B0" w:rsidRPr="00D850B3" w:rsidRDefault="004269B0" w:rsidP="009C6846">
      <w:pPr>
        <w:pStyle w:val="CodeItalic"/>
      </w:pPr>
      <w:r w:rsidRPr="00D850B3">
        <w:t>Z=14</w:t>
      </w:r>
    </w:p>
    <w:p w:rsidR="004269B0" w:rsidRPr="00D12F45" w:rsidRDefault="004269B0" w:rsidP="009C6846">
      <w:pPr>
        <w:pStyle w:val="Code1"/>
      </w:pPr>
    </w:p>
    <w:p w:rsidR="004269B0" w:rsidRPr="005018C6" w:rsidRDefault="004269B0" w:rsidP="009C6846">
      <w:pPr>
        <w:pStyle w:val="Code1"/>
      </w:pPr>
      <w:r w:rsidRPr="005018C6">
        <w:t>K</w:t>
      </w:r>
      <w:r w:rsidRPr="005018C6">
        <w:tab/>
      </w:r>
      <w:r w:rsidRPr="005018C6">
        <w:tab/>
      </w:r>
      <w:r w:rsidRPr="005018C6">
        <w:tab/>
      </w:r>
      <w:r w:rsidRPr="005018C6">
        <w:tab/>
        <w:t>;kill all variables</w:t>
      </w:r>
    </w:p>
    <w:p w:rsidR="004269B0" w:rsidRDefault="004269B0" w:rsidP="009C6846">
      <w:pPr>
        <w:pStyle w:val="Code1"/>
      </w:pPr>
    </w:p>
    <w:p w:rsidR="004269B0" w:rsidRDefault="004269B0" w:rsidP="009C6846">
      <w:pPr>
        <w:pStyle w:val="Code1"/>
      </w:pPr>
      <w:r>
        <w:t>W</w:t>
      </w:r>
      <w:r>
        <w:tab/>
      </w:r>
      <w:r>
        <w:tab/>
      </w:r>
      <w:r>
        <w:tab/>
      </w:r>
      <w:r>
        <w:tab/>
        <w:t>;write all variables, but none exist</w:t>
      </w:r>
    </w:p>
    <w:p w:rsidR="00EC538E" w:rsidRPr="005018C6" w:rsidRDefault="00EC538E" w:rsidP="009C6846">
      <w:pPr>
        <w:pStyle w:val="CodeItalic"/>
      </w:pPr>
      <w:r w:rsidRPr="005018C6">
        <w:t>&lt;&gt;</w:t>
      </w:r>
    </w:p>
    <w:p w:rsidR="004269B0" w:rsidRDefault="004269B0" w:rsidP="00902E8F">
      <w:pPr>
        <w:pStyle w:val="Code"/>
        <w:rPr>
          <w:color w:val="FF0000"/>
        </w:rPr>
      </w:pPr>
    </w:p>
    <w:p w:rsidR="004269B0" w:rsidRDefault="00DE578C" w:rsidP="00A111DB">
      <w:pPr>
        <w:pStyle w:val="Heading2"/>
        <w:keepNext/>
      </w:pPr>
      <w:bookmarkStart w:id="21" w:name="_Toc218942699"/>
      <w:bookmarkStart w:id="22" w:name="_Toc266162672"/>
      <w:bookmarkStart w:id="23" w:name="_Toc267646372"/>
      <w:bookmarkStart w:id="24" w:name="_Toc285368500"/>
      <w:bookmarkStart w:id="25" w:name="_Toc286745374"/>
      <w:bookmarkStart w:id="26" w:name="_Toc307513483"/>
      <w:bookmarkStart w:id="27" w:name="_Toc323692246"/>
      <w:r>
        <w:t xml:space="preserve">Exercises on </w:t>
      </w:r>
      <w:r w:rsidR="004269B0">
        <w:t>Set, Write, If, Plus and Kill</w:t>
      </w:r>
      <w:bookmarkEnd w:id="21"/>
      <w:r w:rsidR="004269B0">
        <w:t xml:space="preserve"> commands</w:t>
      </w:r>
      <w:bookmarkEnd w:id="22"/>
      <w:bookmarkEnd w:id="23"/>
      <w:bookmarkEnd w:id="24"/>
      <w:bookmarkEnd w:id="25"/>
      <w:bookmarkEnd w:id="26"/>
      <w:bookmarkEnd w:id="27"/>
    </w:p>
    <w:p w:rsidR="004269B0" w:rsidRDefault="004269B0" w:rsidP="00A111DB">
      <w:pPr>
        <w:keepNext/>
        <w:spacing w:line="240" w:lineRule="auto"/>
        <w:ind w:firstLine="432"/>
      </w:pPr>
      <w:r>
        <w:t>Write a line of COS code that will accomplish each of the following:</w:t>
      </w:r>
    </w:p>
    <w:p w:rsidR="004269B0" w:rsidRDefault="004269B0" w:rsidP="00A111DB">
      <w:pPr>
        <w:pStyle w:val="MyList1"/>
        <w:keepNext/>
      </w:pPr>
      <w:r w:rsidRPr="00B71184">
        <w:t xml:space="preserve">Set </w:t>
      </w:r>
      <w:r>
        <w:t>the variable X to the value of "</w:t>
      </w:r>
      <w:smartTag w:uri="urn:schemas-microsoft-com:office:smarttags" w:element="stockticker">
        <w:r w:rsidRPr="00B71184">
          <w:t>ABC</w:t>
        </w:r>
      </w:smartTag>
      <w:r>
        <w:t>".</w:t>
      </w:r>
    </w:p>
    <w:p w:rsidR="004269B0" w:rsidRPr="00D850B3" w:rsidRDefault="004269B0" w:rsidP="001F477B">
      <w:pPr>
        <w:pStyle w:val="MyList1"/>
      </w:pPr>
      <w:r w:rsidRPr="00B71184">
        <w:t>Set the variable X to the value of 12</w:t>
      </w:r>
      <w:r>
        <w:t>.</w:t>
      </w:r>
    </w:p>
    <w:p w:rsidR="004269B0" w:rsidRPr="00B71184" w:rsidRDefault="004269B0" w:rsidP="001F477B">
      <w:pPr>
        <w:pStyle w:val="MyList1"/>
      </w:pPr>
      <w:r w:rsidRPr="00B71184">
        <w:t>Display the value of X</w:t>
      </w:r>
      <w:r>
        <w:t>.</w:t>
      </w:r>
    </w:p>
    <w:p w:rsidR="004269B0" w:rsidRPr="00B71184" w:rsidRDefault="004269B0" w:rsidP="001F477B">
      <w:pPr>
        <w:pStyle w:val="MyList1"/>
      </w:pPr>
      <w:r w:rsidRPr="00B71184">
        <w:t>Set the value of X to 13 if the current value of X is 12</w:t>
      </w:r>
      <w:r>
        <w:t>.</w:t>
      </w:r>
    </w:p>
    <w:p w:rsidR="004269B0" w:rsidRPr="00B71184" w:rsidRDefault="004269B0" w:rsidP="001F477B">
      <w:pPr>
        <w:pStyle w:val="MyList1"/>
      </w:pPr>
      <w:r w:rsidRPr="00B71184">
        <w:t xml:space="preserve">Set the value of X back to </w:t>
      </w:r>
      <w:r w:rsidR="0043046C">
        <w:t>12 if the current value of plus-</w:t>
      </w:r>
      <w:r w:rsidRPr="00B71184">
        <w:t>X is 13</w:t>
      </w:r>
      <w:r>
        <w:t>.</w:t>
      </w:r>
    </w:p>
    <w:p w:rsidR="004269B0" w:rsidRPr="00D44929" w:rsidRDefault="004269B0" w:rsidP="001F477B">
      <w:pPr>
        <w:pStyle w:val="MyList1"/>
      </w:pPr>
      <w:r w:rsidRPr="00B71184">
        <w:t>Delete the X variable</w:t>
      </w:r>
      <w:r>
        <w:t>.</w:t>
      </w:r>
    </w:p>
    <w:p w:rsidR="00442ED9" w:rsidRDefault="00442ED9" w:rsidP="00B24D54">
      <w:pPr>
        <w:pStyle w:val="Caption"/>
      </w:pPr>
      <w:bookmarkStart w:id="28" w:name="_Ref283226636"/>
    </w:p>
    <w:p w:rsidR="004269B0" w:rsidRDefault="00B24D54" w:rsidP="00B24D5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28"/>
      <w:r>
        <w:t xml:space="preserve"> Answers to Exercises</w:t>
      </w:r>
    </w:p>
    <w:p w:rsidR="004269B0" w:rsidRDefault="004269B0">
      <w:pPr>
        <w:pStyle w:val="Code"/>
      </w:pPr>
    </w:p>
    <w:p w:rsidR="004269B0" w:rsidRPr="00C52E39" w:rsidRDefault="004269B0" w:rsidP="009C6846">
      <w:pPr>
        <w:pStyle w:val="Code1"/>
      </w:pPr>
      <w:r w:rsidRPr="00C52E39">
        <w:t>Set the variable X to the value of "</w:t>
      </w:r>
      <w:smartTag w:uri="urn:schemas-microsoft-com:office:smarttags" w:element="stockticker">
        <w:r w:rsidRPr="00C52E39">
          <w:t>ABC</w:t>
        </w:r>
      </w:smartTag>
      <w:r w:rsidRPr="00C52E39">
        <w:t>"</w:t>
      </w:r>
    </w:p>
    <w:p w:rsidR="004269B0" w:rsidRPr="005E62CE" w:rsidRDefault="004269B0" w:rsidP="009C6846">
      <w:pPr>
        <w:pStyle w:val="Code1"/>
        <w:rPr>
          <w:rStyle w:val="userinput"/>
          <w:rFonts w:ascii="Courier New" w:hAnsi="Courier New"/>
          <w:b w:val="0"/>
        </w:rPr>
      </w:pPr>
      <w:r>
        <w:t xml:space="preserve">Set </w:t>
      </w:r>
      <w:r w:rsidRPr="005E62CE">
        <w:t>X="</w:t>
      </w:r>
      <w:smartTag w:uri="urn:schemas-microsoft-com:office:smarttags" w:element="stockticker">
        <w:r w:rsidRPr="005E62CE">
          <w:t>ABC</w:t>
        </w:r>
      </w:smartTag>
      <w:r w:rsidRPr="005E62CE">
        <w:t>"</w:t>
      </w:r>
    </w:p>
    <w:p w:rsidR="004269B0" w:rsidRDefault="004269B0" w:rsidP="009C6846">
      <w:pPr>
        <w:pStyle w:val="Code1"/>
      </w:pPr>
    </w:p>
    <w:p w:rsidR="004269B0" w:rsidRPr="00C52E39" w:rsidRDefault="004269B0" w:rsidP="009C6846">
      <w:pPr>
        <w:pStyle w:val="Code1"/>
      </w:pPr>
      <w:r w:rsidRPr="00C52E39">
        <w:t>Set the variable X to the value of 12</w:t>
      </w:r>
    </w:p>
    <w:p w:rsidR="004269B0" w:rsidRPr="00D850B3" w:rsidRDefault="004269B0" w:rsidP="009C6846">
      <w:pPr>
        <w:pStyle w:val="Code1"/>
        <w:rPr>
          <w:rStyle w:val="userinput"/>
          <w:rFonts w:ascii="Courier New" w:hAnsi="Courier New"/>
        </w:rPr>
      </w:pPr>
      <w:r>
        <w:t xml:space="preserve">Set </w:t>
      </w:r>
      <w:r w:rsidRPr="005E62CE">
        <w:t>X=12</w:t>
      </w:r>
    </w:p>
    <w:p w:rsidR="004269B0" w:rsidRDefault="004269B0" w:rsidP="009C6846">
      <w:pPr>
        <w:pStyle w:val="Code1"/>
        <w:rPr>
          <w:rStyle w:val="userinput"/>
        </w:rPr>
      </w:pPr>
    </w:p>
    <w:p w:rsidR="004269B0" w:rsidRPr="00C52E39" w:rsidRDefault="004269B0" w:rsidP="009C6846">
      <w:pPr>
        <w:pStyle w:val="Code1"/>
      </w:pPr>
      <w:r w:rsidRPr="00C52E39">
        <w:t>Display the value of X</w:t>
      </w:r>
    </w:p>
    <w:p w:rsidR="004269B0" w:rsidRPr="005E62CE" w:rsidRDefault="004269B0" w:rsidP="009C6846">
      <w:pPr>
        <w:pStyle w:val="Code1"/>
      </w:pPr>
      <w:r>
        <w:t xml:space="preserve">Write </w:t>
      </w:r>
      <w:r w:rsidRPr="005E62CE">
        <w:t>X</w:t>
      </w:r>
    </w:p>
    <w:p w:rsidR="004269B0" w:rsidRPr="00B063D5" w:rsidRDefault="004269B0" w:rsidP="009C6846">
      <w:pPr>
        <w:pStyle w:val="Code1"/>
        <w:rPr>
          <w:rStyle w:val="userinput"/>
        </w:rPr>
      </w:pPr>
    </w:p>
    <w:p w:rsidR="004269B0" w:rsidRPr="00C52E39" w:rsidRDefault="004269B0" w:rsidP="009C6846">
      <w:pPr>
        <w:pStyle w:val="Code1"/>
      </w:pPr>
      <w:r w:rsidRPr="00C52E39">
        <w:t>Set the value of X to 13 if the current value of X is 12</w:t>
      </w:r>
    </w:p>
    <w:p w:rsidR="004269B0" w:rsidRPr="005E62CE" w:rsidRDefault="004269B0" w:rsidP="009C6846">
      <w:pPr>
        <w:pStyle w:val="Code1"/>
        <w:rPr>
          <w:rStyle w:val="userinput"/>
          <w:rFonts w:ascii="Courier New" w:hAnsi="Courier New"/>
          <w:b w:val="0"/>
        </w:rPr>
      </w:pPr>
      <w:r>
        <w:t xml:space="preserve">If </w:t>
      </w:r>
      <w:r w:rsidRPr="005E62CE">
        <w:t xml:space="preserve">X=12 </w:t>
      </w:r>
      <w:r>
        <w:t xml:space="preserve">Set </w:t>
      </w:r>
      <w:r w:rsidRPr="005E62CE">
        <w:t>X=13</w:t>
      </w:r>
    </w:p>
    <w:p w:rsidR="004269B0" w:rsidRDefault="004269B0" w:rsidP="009C6846">
      <w:pPr>
        <w:pStyle w:val="Code1"/>
        <w:rPr>
          <w:rStyle w:val="userinput"/>
        </w:rPr>
      </w:pPr>
    </w:p>
    <w:p w:rsidR="004269B0" w:rsidRPr="00C52E39" w:rsidRDefault="004269B0" w:rsidP="009C6846">
      <w:pPr>
        <w:pStyle w:val="Code1"/>
      </w:pPr>
      <w:r w:rsidRPr="00C52E39">
        <w:t>Set the value of X back to 12 if the current valu</w:t>
      </w:r>
      <w:r w:rsidR="00575DA9">
        <w:t>e of plus-</w:t>
      </w:r>
      <w:r w:rsidRPr="00C52E39">
        <w:t>X is 13</w:t>
      </w:r>
    </w:p>
    <w:p w:rsidR="004269B0" w:rsidRPr="005E62CE" w:rsidRDefault="004269B0" w:rsidP="009C6846">
      <w:pPr>
        <w:pStyle w:val="Code1"/>
        <w:rPr>
          <w:rStyle w:val="userinput"/>
          <w:rFonts w:ascii="Courier New" w:hAnsi="Courier New"/>
          <w:b w:val="0"/>
        </w:rPr>
      </w:pPr>
      <w:r>
        <w:t xml:space="preserve">If </w:t>
      </w:r>
      <w:r w:rsidRPr="005E62CE">
        <w:t xml:space="preserve">+X=13 </w:t>
      </w:r>
      <w:r>
        <w:t xml:space="preserve">Set </w:t>
      </w:r>
      <w:r w:rsidRPr="005E62CE">
        <w:t>X=12</w:t>
      </w:r>
    </w:p>
    <w:p w:rsidR="004269B0" w:rsidRDefault="004269B0" w:rsidP="009C6846">
      <w:pPr>
        <w:pStyle w:val="Code1"/>
        <w:rPr>
          <w:rStyle w:val="userinput"/>
        </w:rPr>
      </w:pPr>
    </w:p>
    <w:p w:rsidR="004269B0" w:rsidRPr="00C52E39" w:rsidRDefault="004269B0" w:rsidP="009C6846">
      <w:pPr>
        <w:pStyle w:val="Code1"/>
      </w:pPr>
      <w:r w:rsidRPr="00C52E39">
        <w:t>Delete the X variable</w:t>
      </w:r>
    </w:p>
    <w:p w:rsidR="004269B0" w:rsidRPr="005E62CE" w:rsidRDefault="004269B0" w:rsidP="009C6846">
      <w:pPr>
        <w:pStyle w:val="Code1"/>
      </w:pPr>
      <w:r>
        <w:t xml:space="preserve">Kill </w:t>
      </w:r>
      <w:r w:rsidRPr="005E62CE">
        <w:t>X</w:t>
      </w:r>
    </w:p>
    <w:p w:rsidR="004269B0" w:rsidRPr="00896237" w:rsidRDefault="004269B0" w:rsidP="009C6846">
      <w:pPr>
        <w:pStyle w:val="Code1"/>
      </w:pPr>
    </w:p>
    <w:p w:rsidR="00442ED9" w:rsidRDefault="00442ED9" w:rsidP="009C2239">
      <w:pPr>
        <w:pStyle w:val="Caption"/>
      </w:pPr>
      <w:bookmarkStart w:id="29" w:name="_Ref283226744"/>
    </w:p>
    <w:p w:rsidR="004269B0" w:rsidRDefault="00B24D54" w:rsidP="009C223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29"/>
      <w:r>
        <w:t xml:space="preserve"> Concatenating two Variables</w:t>
      </w:r>
    </w:p>
    <w:p w:rsidR="004269B0" w:rsidRDefault="004269B0">
      <w:pPr>
        <w:pStyle w:val="Code"/>
      </w:pPr>
    </w:p>
    <w:p w:rsidR="004269B0" w:rsidRPr="00C52E39" w:rsidRDefault="004269B0" w:rsidP="009C6846">
      <w:pPr>
        <w:pStyle w:val="Code1"/>
      </w:pPr>
      <w:r>
        <w:t xml:space="preserve">Set </w:t>
      </w:r>
      <w:r w:rsidRPr="00C52E39">
        <w:t>X="My dog's name is"</w:t>
      </w:r>
    </w:p>
    <w:p w:rsidR="004269B0" w:rsidRPr="00C52E39" w:rsidRDefault="004269B0" w:rsidP="009C6846">
      <w:pPr>
        <w:pStyle w:val="Code1"/>
      </w:pPr>
      <w:r>
        <w:t xml:space="preserve">Set </w:t>
      </w:r>
      <w:r w:rsidRPr="00C52E39">
        <w:t>Y="Teddy."</w:t>
      </w:r>
    </w:p>
    <w:p w:rsidR="004269B0" w:rsidRPr="00C52E39" w:rsidRDefault="004269B0" w:rsidP="009C6846">
      <w:pPr>
        <w:pStyle w:val="Code1"/>
      </w:pPr>
      <w:r>
        <w:t xml:space="preserve">Set </w:t>
      </w:r>
      <w:r w:rsidRPr="00C52E39">
        <w:t>DOG=X_" "_Y</w:t>
      </w:r>
    </w:p>
    <w:p w:rsidR="004269B0" w:rsidRPr="00C52E39" w:rsidRDefault="004269B0" w:rsidP="009C6846">
      <w:pPr>
        <w:pStyle w:val="Code1"/>
      </w:pPr>
      <w:r>
        <w:t xml:space="preserve">Write </w:t>
      </w:r>
      <w:r w:rsidRPr="00C52E39">
        <w:t>DOG</w:t>
      </w:r>
    </w:p>
    <w:p w:rsidR="004269B0" w:rsidRPr="00B063D5" w:rsidRDefault="004269B0" w:rsidP="009C6846">
      <w:pPr>
        <w:pStyle w:val="CodeItalic"/>
      </w:pPr>
      <w:r w:rsidRPr="00B063D5">
        <w:t>My dog's name is Teddy.</w:t>
      </w:r>
    </w:p>
    <w:p w:rsidR="004269B0" w:rsidRPr="00B217F0" w:rsidRDefault="004269B0">
      <w:pPr>
        <w:pStyle w:val="Code"/>
        <w:rPr>
          <w:color w:val="FF0000"/>
        </w:rPr>
      </w:pPr>
    </w:p>
    <w:p w:rsidR="00442ED9" w:rsidRDefault="00442ED9" w:rsidP="00B24D54">
      <w:pPr>
        <w:pStyle w:val="Caption"/>
      </w:pPr>
      <w:bookmarkStart w:id="30" w:name="_Ref283227879"/>
    </w:p>
    <w:p w:rsidR="004269B0" w:rsidRPr="00AD27A2" w:rsidRDefault="00B24D54" w:rsidP="00B24D5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30"/>
      <w:r>
        <w:t xml:space="preserve"> Concatenate </w:t>
      </w:r>
      <w:r w:rsidR="005216C1">
        <w:t xml:space="preserve">versus </w:t>
      </w:r>
      <w:r>
        <w:t>the plus sign</w:t>
      </w:r>
    </w:p>
    <w:p w:rsidR="004269B0" w:rsidRDefault="004269B0" w:rsidP="00AD27A2">
      <w:pPr>
        <w:pStyle w:val="Code"/>
      </w:pPr>
    </w:p>
    <w:p w:rsidR="004269B0" w:rsidRPr="00C52E39" w:rsidRDefault="004269B0" w:rsidP="009C6846">
      <w:pPr>
        <w:pStyle w:val="Code1"/>
      </w:pPr>
      <w:r>
        <w:t xml:space="preserve">Write </w:t>
      </w:r>
      <w:r w:rsidRPr="00C52E39">
        <w:t>"My dog's name is "_"Teddy."</w:t>
      </w:r>
      <w:r w:rsidRPr="00C52E39">
        <w:tab/>
      </w:r>
      <w:r>
        <w:t>;concate</w:t>
      </w:r>
      <w:r w:rsidRPr="00C52E39">
        <w:t>nation used properly</w:t>
      </w:r>
    </w:p>
    <w:p w:rsidR="004269B0" w:rsidRPr="00B063D5" w:rsidRDefault="004269B0" w:rsidP="009C6846">
      <w:pPr>
        <w:pStyle w:val="CodeItalic"/>
      </w:pPr>
      <w:r w:rsidRPr="00B063D5">
        <w:t>My dog’s name is Teddy</w:t>
      </w:r>
    </w:p>
    <w:p w:rsidR="004269B0" w:rsidRDefault="004269B0" w:rsidP="009C6846">
      <w:pPr>
        <w:pStyle w:val="Code1"/>
      </w:pPr>
    </w:p>
    <w:p w:rsidR="004269B0" w:rsidRPr="00C52E39" w:rsidRDefault="004269B0" w:rsidP="009C6846">
      <w:pPr>
        <w:pStyle w:val="Code1"/>
      </w:pPr>
      <w:r>
        <w:t xml:space="preserve">Write </w:t>
      </w:r>
      <w:r w:rsidRPr="00C52E39">
        <w:t>"My dog's name is "+"Teddy."</w:t>
      </w:r>
      <w:r w:rsidRPr="00C52E39">
        <w:tab/>
        <w:t xml:space="preserve">;plus sign </w:t>
      </w:r>
      <w:r>
        <w:t>used</w:t>
      </w:r>
      <w:r w:rsidRPr="00C52E39">
        <w:t xml:space="preserve"> improperly</w:t>
      </w:r>
    </w:p>
    <w:p w:rsidR="004269B0" w:rsidRPr="00B063D5" w:rsidRDefault="004269B0" w:rsidP="009C6846">
      <w:pPr>
        <w:pStyle w:val="CodeItalic"/>
      </w:pPr>
      <w:r w:rsidRPr="00B063D5">
        <w:t>0</w:t>
      </w:r>
    </w:p>
    <w:p w:rsidR="004269B0" w:rsidRDefault="004269B0" w:rsidP="009C6846">
      <w:pPr>
        <w:pStyle w:val="Code1"/>
      </w:pPr>
    </w:p>
    <w:p w:rsidR="004269B0" w:rsidRPr="00C52E39" w:rsidRDefault="004269B0" w:rsidP="009C6846">
      <w:pPr>
        <w:pStyle w:val="Code1"/>
      </w:pPr>
      <w:r>
        <w:t xml:space="preserve">Write </w:t>
      </w:r>
      <w:r w:rsidRPr="00C52E39">
        <w:t>1_1</w:t>
      </w:r>
      <w:r w:rsidRPr="00C52E39">
        <w:tab/>
      </w:r>
      <w:r w:rsidRPr="00C52E39">
        <w:tab/>
      </w:r>
      <w:r w:rsidRPr="00C52E39">
        <w:tab/>
      </w:r>
      <w:r w:rsidRPr="00C52E39">
        <w:tab/>
      </w:r>
      <w:r w:rsidR="005018C6">
        <w:tab/>
      </w:r>
      <w:r>
        <w:t>;concate</w:t>
      </w:r>
      <w:r w:rsidRPr="00C52E39">
        <w:t>nation used improperly</w:t>
      </w:r>
    </w:p>
    <w:p w:rsidR="004269B0" w:rsidRPr="00B063D5" w:rsidRDefault="004269B0" w:rsidP="009C6846">
      <w:pPr>
        <w:pStyle w:val="CodeItalic"/>
      </w:pPr>
      <w:r w:rsidRPr="00B063D5">
        <w:t>11</w:t>
      </w:r>
    </w:p>
    <w:p w:rsidR="004269B0" w:rsidRDefault="004269B0" w:rsidP="009C6846">
      <w:pPr>
        <w:pStyle w:val="Code1"/>
      </w:pPr>
    </w:p>
    <w:p w:rsidR="004269B0" w:rsidRPr="00C52E39" w:rsidRDefault="004269B0" w:rsidP="009C6846">
      <w:pPr>
        <w:pStyle w:val="Code1"/>
      </w:pPr>
      <w:r>
        <w:t xml:space="preserve">Write </w:t>
      </w:r>
      <w:r w:rsidRPr="00C52E39">
        <w:t>1+1</w:t>
      </w:r>
      <w:r w:rsidRPr="00C52E39">
        <w:tab/>
      </w:r>
      <w:r w:rsidRPr="00C52E39">
        <w:tab/>
      </w:r>
      <w:r w:rsidRPr="00C52E39">
        <w:tab/>
      </w:r>
      <w:r w:rsidRPr="00C52E39">
        <w:tab/>
      </w:r>
      <w:r w:rsidR="005018C6">
        <w:tab/>
      </w:r>
      <w:r w:rsidRPr="00C52E39">
        <w:t>;plus sign used properly</w:t>
      </w:r>
    </w:p>
    <w:p w:rsidR="004269B0" w:rsidRPr="00B063D5" w:rsidRDefault="004269B0" w:rsidP="009C6846">
      <w:pPr>
        <w:pStyle w:val="CodeItalic"/>
      </w:pPr>
      <w:r w:rsidRPr="00B063D5">
        <w:t>2</w:t>
      </w:r>
    </w:p>
    <w:p w:rsidR="004269B0" w:rsidRPr="00D90114" w:rsidRDefault="004269B0" w:rsidP="00D90114">
      <w:pPr>
        <w:pStyle w:val="Code"/>
        <w:rPr>
          <w:color w:val="FF0000"/>
        </w:rPr>
      </w:pPr>
    </w:p>
    <w:p w:rsidR="00442ED9" w:rsidRDefault="00442ED9" w:rsidP="00CD0B02">
      <w:pPr>
        <w:pStyle w:val="Caption"/>
        <w:keepNext/>
        <w:spacing w:line="240" w:lineRule="auto"/>
      </w:pPr>
      <w:bookmarkStart w:id="31" w:name="_Ref283227977"/>
      <w:bookmarkStart w:id="32" w:name="_Toc218942701"/>
      <w:bookmarkStart w:id="33" w:name="_Toc266162675"/>
      <w:bookmarkStart w:id="34" w:name="_Toc267646377"/>
    </w:p>
    <w:p w:rsidR="00D47CA3" w:rsidRDefault="00893372" w:rsidP="00CD0B02">
      <w:pPr>
        <w:pStyle w:val="Caption"/>
        <w:keepNext/>
        <w:spacing w:line="240" w:lineRule="auto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31"/>
      <w:r w:rsidR="00924B89">
        <w:t xml:space="preserve"> Operator</w:t>
      </w:r>
      <w:r>
        <w:t xml:space="preserve"> Precedence Comparison</w:t>
      </w:r>
    </w:p>
    <w:p w:rsidR="00D47CA3" w:rsidRDefault="00D47CA3" w:rsidP="00D47CA3">
      <w:pPr>
        <w:pStyle w:val="Code"/>
      </w:pPr>
    </w:p>
    <w:p w:rsidR="005018C6" w:rsidRPr="005018C6" w:rsidRDefault="00D47CA3" w:rsidP="009C6846">
      <w:pPr>
        <w:pStyle w:val="Code1"/>
      </w:pPr>
      <w:r w:rsidRPr="005018C6">
        <w:t>Write 5*7+6</w:t>
      </w:r>
      <w:r w:rsidRPr="005018C6">
        <w:tab/>
      </w:r>
      <w:r w:rsidRPr="005018C6">
        <w:tab/>
        <w:t>;</w:t>
      </w:r>
      <w:r w:rsidR="00924B89" w:rsidRPr="005018C6">
        <w:t>Operator</w:t>
      </w:r>
      <w:r w:rsidRPr="005018C6">
        <w:t xml:space="preserve"> Precedence in </w:t>
      </w:r>
      <w:r w:rsidR="00924B89" w:rsidRPr="005018C6">
        <w:t>Caché</w:t>
      </w:r>
      <w:r w:rsidRPr="005018C6">
        <w:t xml:space="preserve"> same as</w:t>
      </w:r>
      <w:r w:rsidR="005018C6">
        <w:t xml:space="preserve"> </w:t>
      </w:r>
      <w:r w:rsidR="005018C6" w:rsidRPr="005018C6">
        <w:t xml:space="preserve">in Mathematics </w:t>
      </w:r>
    </w:p>
    <w:p w:rsidR="00D47CA3" w:rsidRPr="005018C6" w:rsidRDefault="00D47CA3" w:rsidP="009C6846">
      <w:pPr>
        <w:pStyle w:val="CodeItalic"/>
        <w:rPr>
          <w:rStyle w:val="Code1Char"/>
          <w:i w:val="0"/>
        </w:rPr>
      </w:pPr>
      <w:r w:rsidRPr="005018C6">
        <w:t>41</w:t>
      </w:r>
      <w:r w:rsidRPr="005018C6">
        <w:tab/>
      </w:r>
      <w:r w:rsidRPr="005018C6">
        <w:tab/>
      </w:r>
      <w:r w:rsidRPr="005018C6">
        <w:tab/>
      </w:r>
      <w:r w:rsidRPr="005018C6">
        <w:tab/>
      </w:r>
      <w:r w:rsidRPr="005018C6">
        <w:rPr>
          <w:rStyle w:val="Code1Char"/>
          <w:i w:val="0"/>
        </w:rPr>
        <w:t xml:space="preserve"> </w:t>
      </w:r>
    </w:p>
    <w:p w:rsidR="00D47CA3" w:rsidRDefault="00D47CA3" w:rsidP="009C6846">
      <w:pPr>
        <w:pStyle w:val="Code1"/>
      </w:pPr>
      <w:r>
        <w:tab/>
      </w:r>
      <w:r>
        <w:tab/>
      </w:r>
      <w:r>
        <w:tab/>
      </w:r>
      <w:r>
        <w:tab/>
      </w:r>
    </w:p>
    <w:p w:rsidR="00D47CA3" w:rsidRDefault="005018C6" w:rsidP="009C6846">
      <w:pPr>
        <w:pStyle w:val="Code1"/>
      </w:pPr>
      <w:r>
        <w:t>Write 4+6*10/5</w:t>
      </w:r>
      <w:r>
        <w:tab/>
      </w:r>
      <w:r w:rsidR="00D47CA3">
        <w:t xml:space="preserve">;Caché </w:t>
      </w:r>
      <w:r w:rsidR="00924B89">
        <w:t>Operator</w:t>
      </w:r>
      <w:r w:rsidR="00D47CA3">
        <w:t xml:space="preserve"> Precedence 4+6=10, 10*10=100, 100/5=20</w:t>
      </w:r>
    </w:p>
    <w:p w:rsidR="00D47CA3" w:rsidRPr="00525231" w:rsidRDefault="00D47CA3" w:rsidP="009C6846">
      <w:pPr>
        <w:pStyle w:val="CodeItalic"/>
      </w:pPr>
      <w:r w:rsidRPr="00525231">
        <w:t>20</w:t>
      </w:r>
    </w:p>
    <w:p w:rsidR="00D47CA3" w:rsidRDefault="00D47CA3" w:rsidP="009C6846">
      <w:pPr>
        <w:pStyle w:val="Code1"/>
      </w:pPr>
    </w:p>
    <w:p w:rsidR="00D47CA3" w:rsidRDefault="005018C6" w:rsidP="009C6846">
      <w:pPr>
        <w:pStyle w:val="Code1"/>
      </w:pPr>
      <w:r>
        <w:t>Write 4+</w:t>
      </w:r>
      <w:r w:rsidR="00F70DEE">
        <w:t>(</w:t>
      </w:r>
      <w:r>
        <w:t>6*10/5</w:t>
      </w:r>
      <w:r w:rsidR="00F70DEE">
        <w:t>)</w:t>
      </w:r>
      <w:r>
        <w:tab/>
      </w:r>
      <w:r w:rsidR="00924B89">
        <w:t>;Mathematical</w:t>
      </w:r>
      <w:r w:rsidR="00D47CA3">
        <w:t xml:space="preserve"> </w:t>
      </w:r>
      <w:r w:rsidR="00924B89">
        <w:t>Operator</w:t>
      </w:r>
      <w:r w:rsidR="00D47CA3">
        <w:t xml:space="preserve"> Precedence: 4+(60/5)</w:t>
      </w:r>
    </w:p>
    <w:p w:rsidR="00D47CA3" w:rsidRPr="00525231" w:rsidRDefault="00D47CA3" w:rsidP="009C6846">
      <w:pPr>
        <w:pStyle w:val="CodeItalic"/>
      </w:pPr>
      <w:r w:rsidRPr="00525231">
        <w:t>16</w:t>
      </w:r>
    </w:p>
    <w:p w:rsidR="00D47CA3" w:rsidRDefault="00D47CA3" w:rsidP="00D47CA3">
      <w:pPr>
        <w:pStyle w:val="Code"/>
        <w:rPr>
          <w:color w:val="000000" w:themeColor="text1"/>
        </w:rPr>
      </w:pPr>
    </w:p>
    <w:p w:rsidR="00442ED9" w:rsidRDefault="00442ED9" w:rsidP="00C72EDC">
      <w:pPr>
        <w:pStyle w:val="Caption"/>
        <w:keepNext/>
      </w:pPr>
      <w:bookmarkStart w:id="35" w:name="_Ref283228047"/>
      <w:bookmarkEnd w:id="32"/>
      <w:bookmarkEnd w:id="33"/>
      <w:bookmarkEnd w:id="34"/>
    </w:p>
    <w:p w:rsidR="004269B0" w:rsidRDefault="00893372" w:rsidP="00C72EDC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35"/>
      <w:r>
        <w:t xml:space="preserve"> For Loop </w:t>
      </w:r>
      <w:r w:rsidR="003A76E5" w:rsidRPr="00FB1342">
        <w:t>command</w:t>
      </w:r>
    </w:p>
    <w:p w:rsidR="004269B0" w:rsidRDefault="004269B0" w:rsidP="00C72EDC">
      <w:pPr>
        <w:pStyle w:val="Code"/>
        <w:keepNext/>
      </w:pPr>
    </w:p>
    <w:p w:rsidR="004269B0" w:rsidRPr="00C52E39" w:rsidRDefault="004269B0" w:rsidP="009C6846">
      <w:pPr>
        <w:pStyle w:val="Code1"/>
      </w:pPr>
      <w:r w:rsidRPr="00C52E39">
        <w:t>FOR VARIABLE=STARTVALUE:INCREMENTALVALUE:ENDVALUE CODE</w:t>
      </w:r>
    </w:p>
    <w:p w:rsidR="004269B0" w:rsidRDefault="004269B0" w:rsidP="00302EF6">
      <w:pPr>
        <w:pStyle w:val="Code"/>
      </w:pPr>
    </w:p>
    <w:p w:rsidR="00442ED9" w:rsidRDefault="00442ED9" w:rsidP="00893372">
      <w:pPr>
        <w:pStyle w:val="Caption"/>
      </w:pPr>
      <w:bookmarkStart w:id="36" w:name="_Ref283228109"/>
    </w:p>
    <w:p w:rsidR="004269B0" w:rsidRDefault="00893372" w:rsidP="00893372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36"/>
      <w:r>
        <w:t xml:space="preserve"> </w:t>
      </w:r>
      <w:r w:rsidRPr="00C93745">
        <w:t>For Loop</w:t>
      </w:r>
      <w:r>
        <w:t xml:space="preserve"> </w:t>
      </w:r>
      <w:r w:rsidR="003A76E5" w:rsidRPr="00FB1342">
        <w:t>command</w:t>
      </w:r>
      <w:r>
        <w:t>, English interpretation</w:t>
      </w:r>
    </w:p>
    <w:p w:rsidR="004269B0" w:rsidRDefault="004269B0">
      <w:pPr>
        <w:pStyle w:val="Code"/>
      </w:pPr>
    </w:p>
    <w:p w:rsidR="004269B0" w:rsidRDefault="003E632B" w:rsidP="009C6846">
      <w:pPr>
        <w:pStyle w:val="Code1"/>
      </w:pPr>
      <w:r>
        <w:t xml:space="preserve">Step 1: </w:t>
      </w:r>
      <w:r w:rsidR="004269B0" w:rsidRPr="00C52E39">
        <w:t>Set the VARIABLE to the STARTVALUE,</w:t>
      </w:r>
    </w:p>
    <w:p w:rsidR="00E35378" w:rsidRDefault="00D60D07" w:rsidP="009C6846">
      <w:pPr>
        <w:pStyle w:val="Code1"/>
      </w:pPr>
      <w:r>
        <w:t xml:space="preserve">Step 2: If </w:t>
      </w:r>
      <w:r w:rsidRPr="00C52E39">
        <w:t xml:space="preserve">VARIABLE </w:t>
      </w:r>
      <w:r w:rsidRPr="00D60D07">
        <w:t xml:space="preserve">is not </w:t>
      </w:r>
      <w:r>
        <w:t xml:space="preserve">more than the </w:t>
      </w:r>
      <w:r w:rsidR="00677732" w:rsidRPr="00C52E39">
        <w:t>ENDVALUE</w:t>
      </w:r>
      <w:r>
        <w:t>,</w:t>
      </w:r>
    </w:p>
    <w:p w:rsidR="00D60D07" w:rsidRPr="00C52E39" w:rsidRDefault="00E35378" w:rsidP="009C6846">
      <w:pPr>
        <w:pStyle w:val="Code1"/>
      </w:pPr>
      <w:r>
        <w:tab/>
      </w:r>
      <w:r>
        <w:tab/>
      </w:r>
      <w:r w:rsidR="00D60D07">
        <w:t xml:space="preserve">Write </w:t>
      </w:r>
      <w:r w:rsidR="00D60D07" w:rsidRPr="00D60D07">
        <w:t>again,</w:t>
      </w:r>
      <w:r>
        <w:t xml:space="preserve"> o</w:t>
      </w:r>
      <w:r w:rsidR="00D60D07">
        <w:t>therwise stop</w:t>
      </w:r>
    </w:p>
    <w:p w:rsidR="004269B0" w:rsidRDefault="003E632B" w:rsidP="009C6846">
      <w:pPr>
        <w:pStyle w:val="Code1"/>
      </w:pPr>
      <w:r>
        <w:t xml:space="preserve">Step 3: </w:t>
      </w:r>
      <w:r w:rsidR="004269B0" w:rsidRPr="00C52E39">
        <w:t>Increment the V</w:t>
      </w:r>
      <w:r>
        <w:t>ARIABLE by the INCREMENTALVALUE</w:t>
      </w:r>
    </w:p>
    <w:p w:rsidR="004269B0" w:rsidRPr="00C52E39" w:rsidRDefault="003E632B" w:rsidP="009C6846">
      <w:pPr>
        <w:pStyle w:val="Code1"/>
      </w:pPr>
      <w:r>
        <w:t>Step 4: Go to Step 2</w:t>
      </w:r>
    </w:p>
    <w:p w:rsidR="004269B0" w:rsidRDefault="004269B0">
      <w:pPr>
        <w:pStyle w:val="Code"/>
      </w:pPr>
    </w:p>
    <w:p w:rsidR="00442ED9" w:rsidRDefault="00442ED9" w:rsidP="00EE7862">
      <w:pPr>
        <w:pStyle w:val="Caption"/>
        <w:keepNext/>
      </w:pPr>
      <w:bookmarkStart w:id="37" w:name="_Ref283228243"/>
    </w:p>
    <w:p w:rsidR="004269B0" w:rsidRPr="00C93745" w:rsidRDefault="00893372" w:rsidP="00EE786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37"/>
      <w:r>
        <w:t xml:space="preserve"> </w:t>
      </w:r>
      <w:r w:rsidRPr="00C93745">
        <w:t xml:space="preserve">For Loop </w:t>
      </w:r>
      <w:r w:rsidR="003A76E5" w:rsidRPr="00FB1342">
        <w:t>command</w:t>
      </w:r>
      <w:r>
        <w:t xml:space="preserve"> continued</w:t>
      </w:r>
    </w:p>
    <w:p w:rsidR="004269B0" w:rsidRDefault="004269B0">
      <w:pPr>
        <w:pStyle w:val="Code"/>
      </w:pPr>
    </w:p>
    <w:p w:rsidR="004269B0" w:rsidRPr="00C52E39" w:rsidRDefault="004269B0" w:rsidP="009C6846">
      <w:pPr>
        <w:pStyle w:val="Code1"/>
      </w:pPr>
      <w:r>
        <w:t xml:space="preserve">For </w:t>
      </w:r>
      <w:r w:rsidRPr="00C52E39">
        <w:t xml:space="preserve">I=1:1:3 </w:t>
      </w:r>
      <w:r>
        <w:t xml:space="preserve">Write </w:t>
      </w:r>
      <w:r w:rsidRPr="00C52E39">
        <w:t>I</w:t>
      </w:r>
    </w:p>
    <w:p w:rsidR="004269B0" w:rsidRDefault="004269B0" w:rsidP="004B4D0C">
      <w:pPr>
        <w:pStyle w:val="Code"/>
      </w:pPr>
    </w:p>
    <w:p w:rsidR="00442ED9" w:rsidRDefault="00442ED9" w:rsidP="00535B35">
      <w:pPr>
        <w:pStyle w:val="Caption"/>
        <w:keepNext/>
      </w:pPr>
      <w:bookmarkStart w:id="38" w:name="_Ref283228338"/>
    </w:p>
    <w:p w:rsidR="004269B0" w:rsidRDefault="00893372" w:rsidP="00535B35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38"/>
      <w:r>
        <w:t xml:space="preserve"> For Loop </w:t>
      </w:r>
      <w:r w:rsidR="003A76E5" w:rsidRPr="00FB1342">
        <w:t>command</w:t>
      </w:r>
      <w:r>
        <w:t xml:space="preserve"> interprets - "For </w:t>
      </w:r>
      <w:r w:rsidRPr="00C93745">
        <w:t xml:space="preserve">I=1:1:3 </w:t>
      </w:r>
      <w:r>
        <w:t xml:space="preserve">Write </w:t>
      </w:r>
      <w:r w:rsidRPr="00C93745">
        <w:t>I"</w:t>
      </w:r>
    </w:p>
    <w:p w:rsidR="004269B0" w:rsidRDefault="004269B0" w:rsidP="00535B35">
      <w:pPr>
        <w:pStyle w:val="Code"/>
        <w:keepNext/>
      </w:pPr>
    </w:p>
    <w:p w:rsidR="004269B0" w:rsidRPr="00C52E39" w:rsidRDefault="004269B0" w:rsidP="00535B35">
      <w:pPr>
        <w:pStyle w:val="Code1"/>
        <w:keepNext/>
      </w:pPr>
      <w:r w:rsidRPr="00C52E39">
        <w:t>Set variable I to 1,</w:t>
      </w:r>
    </w:p>
    <w:p w:rsidR="00D60D07" w:rsidRDefault="00D60D07" w:rsidP="00535B35">
      <w:pPr>
        <w:pStyle w:val="Code1"/>
        <w:keepNext/>
      </w:pPr>
      <w:r w:rsidRPr="00D60D07">
        <w:t>Variable I is not more than the</w:t>
      </w:r>
      <w:r>
        <w:t xml:space="preserve"> end value (3), so Write I</w:t>
      </w:r>
      <w:r w:rsidRPr="00D60D07">
        <w:t xml:space="preserve">, </w:t>
      </w:r>
    </w:p>
    <w:p w:rsidR="004269B0" w:rsidRDefault="004269B0" w:rsidP="009C6846">
      <w:pPr>
        <w:pStyle w:val="Code1"/>
      </w:pPr>
      <w:r w:rsidRPr="00C52E39">
        <w:t>Increment variable I by 1, it is now 2,</w:t>
      </w:r>
    </w:p>
    <w:p w:rsidR="00E35378" w:rsidRDefault="00D60D07" w:rsidP="009C6846">
      <w:pPr>
        <w:pStyle w:val="Code1"/>
      </w:pPr>
      <w:r w:rsidRPr="00D60D07">
        <w:t xml:space="preserve">Variable I is not more than the end value (3), </w:t>
      </w:r>
    </w:p>
    <w:p w:rsidR="00D60D07" w:rsidRPr="00C52E39" w:rsidRDefault="00E35378" w:rsidP="009C6846">
      <w:pPr>
        <w:pStyle w:val="Code1"/>
      </w:pPr>
      <w:r>
        <w:tab/>
      </w:r>
      <w:r w:rsidR="00D60D07" w:rsidRPr="00D60D07">
        <w:t>so Write I again,</w:t>
      </w:r>
    </w:p>
    <w:p w:rsidR="004269B0" w:rsidRPr="00C52E39" w:rsidRDefault="004269B0" w:rsidP="009C6846">
      <w:pPr>
        <w:pStyle w:val="Code1"/>
      </w:pPr>
      <w:r w:rsidRPr="00C52E39">
        <w:t>Increment variable I by 1, it is now 3,</w:t>
      </w:r>
    </w:p>
    <w:p w:rsidR="00E35378" w:rsidRDefault="00D60D07" w:rsidP="009C6846">
      <w:pPr>
        <w:pStyle w:val="Code1"/>
      </w:pPr>
      <w:r w:rsidRPr="00D60D07">
        <w:t xml:space="preserve">Variable I is not more than the end value (3), </w:t>
      </w:r>
    </w:p>
    <w:p w:rsidR="00D60D07" w:rsidRDefault="00E35378" w:rsidP="009C6846">
      <w:pPr>
        <w:pStyle w:val="Code1"/>
      </w:pPr>
      <w:r>
        <w:tab/>
      </w:r>
      <w:r w:rsidR="00D60D07" w:rsidRPr="00D60D07">
        <w:t xml:space="preserve">so Write I again, </w:t>
      </w:r>
    </w:p>
    <w:p w:rsidR="00E35378" w:rsidRDefault="00855253" w:rsidP="009C6846">
      <w:pPr>
        <w:pStyle w:val="Code1"/>
      </w:pPr>
      <w:r>
        <w:t xml:space="preserve">At this point the loop will stop because </w:t>
      </w:r>
      <w:r w:rsidR="0017195D">
        <w:t xml:space="preserve">attempting </w:t>
      </w:r>
    </w:p>
    <w:p w:rsidR="00855253" w:rsidRDefault="00E35378" w:rsidP="009C6846">
      <w:pPr>
        <w:pStyle w:val="Code1"/>
      </w:pPr>
      <w:r>
        <w:tab/>
      </w:r>
      <w:r w:rsidR="0017195D">
        <w:t xml:space="preserve">to </w:t>
      </w:r>
      <w:r w:rsidR="00855253">
        <w:t>i</w:t>
      </w:r>
      <w:r w:rsidR="004269B0" w:rsidRPr="00C52E39">
        <w:t>ncrement</w:t>
      </w:r>
      <w:r w:rsidR="00855253">
        <w:t>ing</w:t>
      </w:r>
      <w:r w:rsidR="004269B0" w:rsidRPr="00C52E39">
        <w:t xml:space="preserve"> variable I</w:t>
      </w:r>
      <w:r w:rsidR="00855253">
        <w:t xml:space="preserve"> </w:t>
      </w:r>
    </w:p>
    <w:p w:rsidR="004269B0" w:rsidRPr="00C52E39" w:rsidRDefault="00855253" w:rsidP="009C6846">
      <w:pPr>
        <w:pStyle w:val="Code1"/>
      </w:pPr>
      <w:r>
        <w:tab/>
        <w:t>will cause it to exceed the end value of 3,</w:t>
      </w:r>
    </w:p>
    <w:p w:rsidR="004269B0" w:rsidRDefault="004269B0" w:rsidP="009C6846">
      <w:pPr>
        <w:pStyle w:val="Code1"/>
      </w:pPr>
      <w:r w:rsidRPr="00C52E39">
        <w:t xml:space="preserve">End of For loop </w:t>
      </w:r>
      <w:r w:rsidR="003A76E5" w:rsidRPr="003A76E5">
        <w:t>command</w:t>
      </w:r>
      <w:r w:rsidRPr="00C52E39">
        <w:t>.</w:t>
      </w:r>
    </w:p>
    <w:p w:rsidR="004269B0" w:rsidRPr="00C52E39" w:rsidRDefault="004269B0">
      <w:pPr>
        <w:pStyle w:val="Code"/>
        <w:rPr>
          <w:color w:val="000000" w:themeColor="text1"/>
        </w:rPr>
      </w:pPr>
    </w:p>
    <w:p w:rsidR="004269B0" w:rsidRDefault="004269B0" w:rsidP="00106FA3">
      <w:pPr>
        <w:spacing w:line="240" w:lineRule="auto"/>
        <w:ind w:firstLine="0"/>
      </w:pPr>
    </w:p>
    <w:p w:rsidR="004269B0" w:rsidRPr="00FB1342" w:rsidRDefault="00893372" w:rsidP="00893372">
      <w:pPr>
        <w:pStyle w:val="Caption"/>
      </w:pPr>
      <w:bookmarkStart w:id="39" w:name="_Ref283228409"/>
      <w:r w:rsidRPr="00FB1342"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 w:rsidRPr="00FB1342"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39"/>
      <w:r w:rsidRPr="00FB1342">
        <w:t xml:space="preserve"> For Loop </w:t>
      </w:r>
      <w:r w:rsidR="003A76E5" w:rsidRPr="00FB1342">
        <w:t>command</w:t>
      </w:r>
      <w:r w:rsidRPr="00FB1342">
        <w:t xml:space="preserve"> output</w:t>
      </w:r>
    </w:p>
    <w:p w:rsidR="004269B0" w:rsidRDefault="004269B0">
      <w:pPr>
        <w:pStyle w:val="Code"/>
      </w:pPr>
    </w:p>
    <w:p w:rsidR="004269B0" w:rsidRPr="00C52E39" w:rsidRDefault="004269B0" w:rsidP="009C6846">
      <w:pPr>
        <w:pStyle w:val="Code1"/>
      </w:pPr>
      <w:r>
        <w:t xml:space="preserve">For </w:t>
      </w:r>
      <w:r w:rsidRPr="00C52E39">
        <w:t xml:space="preserve">I=1:1:3 </w:t>
      </w:r>
      <w:r>
        <w:t xml:space="preserve">Write </w:t>
      </w:r>
      <w:r w:rsidRPr="00C52E39">
        <w:t>I,!</w:t>
      </w:r>
    </w:p>
    <w:p w:rsidR="004269B0" w:rsidRPr="00B063D5" w:rsidRDefault="004269B0" w:rsidP="009C6846">
      <w:pPr>
        <w:pStyle w:val="CodeItalic"/>
      </w:pPr>
      <w:r w:rsidRPr="00B063D5">
        <w:t>1</w:t>
      </w:r>
    </w:p>
    <w:p w:rsidR="004269B0" w:rsidRPr="00B063D5" w:rsidRDefault="004269B0" w:rsidP="009C6846">
      <w:pPr>
        <w:pStyle w:val="CodeItalic"/>
      </w:pPr>
      <w:r w:rsidRPr="00B063D5">
        <w:t>2</w:t>
      </w:r>
    </w:p>
    <w:p w:rsidR="004269B0" w:rsidRPr="00B063D5" w:rsidRDefault="004269B0" w:rsidP="009C6846">
      <w:pPr>
        <w:pStyle w:val="CodeItalic"/>
      </w:pPr>
      <w:r w:rsidRPr="00B063D5">
        <w:t>3</w:t>
      </w:r>
    </w:p>
    <w:p w:rsidR="004269B0" w:rsidRPr="00B217F0" w:rsidRDefault="004269B0">
      <w:pPr>
        <w:pStyle w:val="Code"/>
        <w:rPr>
          <w:color w:val="FF0000"/>
        </w:rPr>
      </w:pPr>
    </w:p>
    <w:p w:rsidR="00442ED9" w:rsidRDefault="00442ED9" w:rsidP="00E419B9">
      <w:pPr>
        <w:pStyle w:val="Caption"/>
      </w:pPr>
      <w:bookmarkStart w:id="40" w:name="_Ref284659101"/>
    </w:p>
    <w:p w:rsidR="00E419B9" w:rsidRPr="00FB1342" w:rsidRDefault="00E419B9" w:rsidP="00E419B9">
      <w:pPr>
        <w:pStyle w:val="Caption"/>
      </w:pPr>
      <w:r w:rsidRPr="00FB1342"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Pr="00FB1342"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40"/>
      <w:r w:rsidRPr="00FB1342">
        <w:t xml:space="preserve"> For Loop command </w:t>
      </w:r>
      <w:r>
        <w:t>example</w:t>
      </w:r>
    </w:p>
    <w:p w:rsidR="00E419B9" w:rsidRDefault="00E419B9" w:rsidP="00E419B9">
      <w:pPr>
        <w:pStyle w:val="Code"/>
      </w:pPr>
    </w:p>
    <w:p w:rsidR="00E419B9" w:rsidRPr="00C52E39" w:rsidRDefault="00E419B9" w:rsidP="009C6846">
      <w:pPr>
        <w:pStyle w:val="Code1"/>
      </w:pPr>
      <w:r>
        <w:t>For I=4:1:7</w:t>
      </w:r>
      <w:r w:rsidRPr="00C52E39">
        <w:t xml:space="preserve"> </w:t>
      </w:r>
      <w:r>
        <w:t xml:space="preserve">Write </w:t>
      </w:r>
      <w:r w:rsidRPr="00C52E39">
        <w:t>I,!</w:t>
      </w:r>
    </w:p>
    <w:p w:rsidR="00E419B9" w:rsidRPr="00B063D5" w:rsidRDefault="00E419B9" w:rsidP="009C6846">
      <w:pPr>
        <w:pStyle w:val="CodeItalic"/>
      </w:pPr>
      <w:r>
        <w:t>4</w:t>
      </w:r>
    </w:p>
    <w:p w:rsidR="00E419B9" w:rsidRPr="00B063D5" w:rsidRDefault="00E419B9" w:rsidP="009C6846">
      <w:pPr>
        <w:pStyle w:val="CodeItalic"/>
      </w:pPr>
      <w:r>
        <w:t>5</w:t>
      </w:r>
    </w:p>
    <w:p w:rsidR="00E419B9" w:rsidRDefault="00E419B9" w:rsidP="009C6846">
      <w:pPr>
        <w:pStyle w:val="CodeItalic"/>
      </w:pPr>
      <w:r>
        <w:t>6</w:t>
      </w:r>
    </w:p>
    <w:p w:rsidR="00E419B9" w:rsidRPr="00B063D5" w:rsidRDefault="00E419B9" w:rsidP="009C6846">
      <w:pPr>
        <w:pStyle w:val="CodeItalic"/>
      </w:pPr>
      <w:r>
        <w:t>7</w:t>
      </w:r>
    </w:p>
    <w:p w:rsidR="00E419B9" w:rsidRPr="00B217F0" w:rsidRDefault="00E419B9" w:rsidP="00E419B9">
      <w:pPr>
        <w:pStyle w:val="Code"/>
        <w:rPr>
          <w:color w:val="FF0000"/>
        </w:rPr>
      </w:pPr>
    </w:p>
    <w:p w:rsidR="00442ED9" w:rsidRDefault="00442ED9" w:rsidP="00E419B9">
      <w:pPr>
        <w:pStyle w:val="Caption"/>
      </w:pPr>
      <w:bookmarkStart w:id="41" w:name="_Ref284659125"/>
    </w:p>
    <w:p w:rsidR="00E419B9" w:rsidRPr="00FB1342" w:rsidRDefault="00E419B9" w:rsidP="00E419B9">
      <w:pPr>
        <w:pStyle w:val="Caption"/>
      </w:pPr>
      <w:r w:rsidRPr="00FB1342"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Pr="00FB1342"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41"/>
      <w:r w:rsidRPr="00FB1342">
        <w:t xml:space="preserve"> For Loop command </w:t>
      </w:r>
      <w:r>
        <w:t>example</w:t>
      </w:r>
    </w:p>
    <w:p w:rsidR="00E419B9" w:rsidRDefault="00E419B9" w:rsidP="00E419B9">
      <w:pPr>
        <w:pStyle w:val="Code"/>
      </w:pPr>
    </w:p>
    <w:p w:rsidR="00E419B9" w:rsidRPr="00C52E39" w:rsidRDefault="00E419B9" w:rsidP="009C6846">
      <w:pPr>
        <w:pStyle w:val="Code1"/>
      </w:pPr>
      <w:r>
        <w:t>For I=2:2:8</w:t>
      </w:r>
      <w:r w:rsidRPr="00C52E39">
        <w:t xml:space="preserve"> </w:t>
      </w:r>
      <w:r>
        <w:t xml:space="preserve">Write </w:t>
      </w:r>
      <w:r w:rsidRPr="00C52E39">
        <w:t>I,!</w:t>
      </w:r>
    </w:p>
    <w:p w:rsidR="00E419B9" w:rsidRPr="00B063D5" w:rsidRDefault="00E419B9" w:rsidP="009C6846">
      <w:pPr>
        <w:pStyle w:val="CodeItalic"/>
      </w:pPr>
      <w:r>
        <w:t>2</w:t>
      </w:r>
    </w:p>
    <w:p w:rsidR="00E419B9" w:rsidRPr="00B063D5" w:rsidRDefault="00E419B9" w:rsidP="009C6846">
      <w:pPr>
        <w:pStyle w:val="CodeItalic"/>
      </w:pPr>
      <w:r>
        <w:t>4</w:t>
      </w:r>
    </w:p>
    <w:p w:rsidR="00E419B9" w:rsidRDefault="00E419B9" w:rsidP="009C6846">
      <w:pPr>
        <w:pStyle w:val="CodeItalic"/>
      </w:pPr>
      <w:r>
        <w:t>6</w:t>
      </w:r>
    </w:p>
    <w:p w:rsidR="00E419B9" w:rsidRPr="00B063D5" w:rsidRDefault="00E419B9" w:rsidP="009C6846">
      <w:pPr>
        <w:pStyle w:val="CodeItalic"/>
      </w:pPr>
      <w:r>
        <w:t>8</w:t>
      </w:r>
    </w:p>
    <w:p w:rsidR="00E419B9" w:rsidRPr="00B217F0" w:rsidRDefault="00E419B9" w:rsidP="00E419B9">
      <w:pPr>
        <w:pStyle w:val="Code"/>
        <w:rPr>
          <w:color w:val="FF0000"/>
        </w:rPr>
      </w:pPr>
    </w:p>
    <w:p w:rsidR="00442ED9" w:rsidRDefault="00442ED9" w:rsidP="00E419B9">
      <w:pPr>
        <w:pStyle w:val="Caption"/>
      </w:pPr>
      <w:bookmarkStart w:id="42" w:name="_Ref284659153"/>
    </w:p>
    <w:p w:rsidR="00E419B9" w:rsidRPr="00FB1342" w:rsidRDefault="00E419B9" w:rsidP="00E419B9">
      <w:pPr>
        <w:pStyle w:val="Caption"/>
      </w:pPr>
      <w:r w:rsidRPr="00FB1342"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Pr="00FB1342">
        <w:noBreakHyphen/>
      </w:r>
      <w:fldSimple w:instr=" SEQ Example \* ARABIC \s 1 ">
        <w:r w:rsidR="00725288">
          <w:rPr>
            <w:noProof/>
          </w:rPr>
          <w:t>26</w:t>
        </w:r>
      </w:fldSimple>
      <w:bookmarkEnd w:id="42"/>
      <w:r w:rsidRPr="00FB1342">
        <w:t xml:space="preserve"> For Loop command </w:t>
      </w:r>
      <w:r>
        <w:t>example</w:t>
      </w:r>
    </w:p>
    <w:p w:rsidR="00E419B9" w:rsidRDefault="00E419B9" w:rsidP="00E419B9">
      <w:pPr>
        <w:pStyle w:val="Code"/>
      </w:pPr>
    </w:p>
    <w:p w:rsidR="00E419B9" w:rsidRPr="00C52E39" w:rsidRDefault="00E419B9" w:rsidP="009C6846">
      <w:pPr>
        <w:pStyle w:val="Code1"/>
      </w:pPr>
      <w:r>
        <w:t>For I=7</w:t>
      </w:r>
      <w:r w:rsidRPr="00C52E39">
        <w:t>:</w:t>
      </w:r>
      <w:r>
        <w:t>-1:4</w:t>
      </w:r>
      <w:r w:rsidRPr="00C52E39">
        <w:t xml:space="preserve"> </w:t>
      </w:r>
      <w:r>
        <w:t xml:space="preserve">Write </w:t>
      </w:r>
      <w:r w:rsidRPr="00C52E39">
        <w:t>I,!</w:t>
      </w:r>
    </w:p>
    <w:p w:rsidR="00E419B9" w:rsidRPr="00B063D5" w:rsidRDefault="00E419B9" w:rsidP="009C6846">
      <w:pPr>
        <w:pStyle w:val="CodeItalic"/>
      </w:pPr>
      <w:r>
        <w:t>7</w:t>
      </w:r>
    </w:p>
    <w:p w:rsidR="00E419B9" w:rsidRPr="00B063D5" w:rsidRDefault="00E419B9" w:rsidP="009C6846">
      <w:pPr>
        <w:pStyle w:val="CodeItalic"/>
      </w:pPr>
      <w:r>
        <w:t>6</w:t>
      </w:r>
    </w:p>
    <w:p w:rsidR="00E419B9" w:rsidRDefault="00E419B9" w:rsidP="009C6846">
      <w:pPr>
        <w:pStyle w:val="CodeItalic"/>
      </w:pPr>
      <w:r>
        <w:t>5</w:t>
      </w:r>
    </w:p>
    <w:p w:rsidR="00E419B9" w:rsidRPr="00B063D5" w:rsidRDefault="00E419B9" w:rsidP="009C6846">
      <w:pPr>
        <w:pStyle w:val="CodeItalic"/>
      </w:pPr>
      <w:r>
        <w:t>4</w:t>
      </w:r>
    </w:p>
    <w:p w:rsidR="00E419B9" w:rsidRPr="00B217F0" w:rsidRDefault="00E419B9" w:rsidP="00E419B9">
      <w:pPr>
        <w:pStyle w:val="Code"/>
        <w:rPr>
          <w:color w:val="FF0000"/>
        </w:rPr>
      </w:pPr>
    </w:p>
    <w:p w:rsidR="00442ED9" w:rsidRDefault="00442ED9" w:rsidP="00A111DB">
      <w:pPr>
        <w:pStyle w:val="Caption"/>
        <w:keepNext/>
      </w:pPr>
      <w:bookmarkStart w:id="43" w:name="_Ref283228501"/>
    </w:p>
    <w:p w:rsidR="004269B0" w:rsidRPr="00FB1342" w:rsidRDefault="00893372" w:rsidP="00A111DB">
      <w:pPr>
        <w:pStyle w:val="Caption"/>
        <w:keepNext/>
      </w:pPr>
      <w:r w:rsidRPr="00FB1342">
        <w:t xml:space="preserve">Example </w:t>
      </w:r>
      <w:fldSimple w:instr=" STYLEREF 1 \s ">
        <w:r w:rsidR="00725288">
          <w:rPr>
            <w:noProof/>
          </w:rPr>
          <w:t>1</w:t>
        </w:r>
      </w:fldSimple>
      <w:r w:rsidR="006704B7" w:rsidRPr="00FB1342">
        <w:noBreakHyphen/>
      </w:r>
      <w:fldSimple w:instr=" SEQ Example \* ARABIC \s 1 ">
        <w:r w:rsidR="00725288">
          <w:rPr>
            <w:noProof/>
          </w:rPr>
          <w:t>27</w:t>
        </w:r>
      </w:fldSimple>
      <w:bookmarkEnd w:id="43"/>
      <w:r w:rsidRPr="00FB1342">
        <w:t xml:space="preserve"> For Loop </w:t>
      </w:r>
      <w:r w:rsidR="003A76E5" w:rsidRPr="00FB1342">
        <w:t>command</w:t>
      </w:r>
      <w:r w:rsidRPr="00FB1342">
        <w:t>, Second Format</w:t>
      </w:r>
    </w:p>
    <w:p w:rsidR="004269B0" w:rsidRDefault="004269B0" w:rsidP="00AE7FC7">
      <w:pPr>
        <w:pStyle w:val="Code"/>
      </w:pPr>
    </w:p>
    <w:p w:rsidR="004269B0" w:rsidRPr="00C52E39" w:rsidRDefault="004269B0" w:rsidP="009C6846">
      <w:pPr>
        <w:pStyle w:val="Code1"/>
      </w:pPr>
      <w:r w:rsidRPr="00C52E39">
        <w:t xml:space="preserve">FOR VARIABLE="VALUE1","VALUE2","VALUE3" </w:t>
      </w:r>
      <w:r>
        <w:t xml:space="preserve">Write </w:t>
      </w:r>
      <w:r w:rsidRPr="00C52E39">
        <w:t>!,VARIABLE</w:t>
      </w:r>
    </w:p>
    <w:p w:rsidR="004269B0" w:rsidRDefault="004269B0" w:rsidP="00AE7FC7">
      <w:pPr>
        <w:pStyle w:val="Code"/>
      </w:pPr>
    </w:p>
    <w:p w:rsidR="00442ED9" w:rsidRDefault="00442ED9" w:rsidP="006704B7">
      <w:pPr>
        <w:pStyle w:val="Caption"/>
      </w:pPr>
      <w:bookmarkStart w:id="44" w:name="_Ref283228588"/>
    </w:p>
    <w:p w:rsidR="00725288" w:rsidRDefault="006704B7" w:rsidP="00A111DB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>
        <w:noBreakHyphen/>
      </w:r>
      <w:fldSimple w:instr=" SEQ Example \* ARABIC \s 1 ">
        <w:r w:rsidR="00725288">
          <w:rPr>
            <w:noProof/>
          </w:rPr>
          <w:t>28</w:t>
        </w:r>
      </w:fldSimple>
      <w:bookmarkEnd w:id="44"/>
      <w:r>
        <w:t xml:space="preserve"> Output from </w:t>
      </w:r>
      <w:r w:rsidR="00C01119">
        <w:fldChar w:fldCharType="begin"/>
      </w:r>
      <w:r>
        <w:instrText xml:space="preserve"> REF _Ref283228501 \h </w:instrText>
      </w:r>
      <w:r w:rsidR="00C01119">
        <w:fldChar w:fldCharType="separate"/>
      </w:r>
    </w:p>
    <w:p w:rsidR="004269B0" w:rsidRDefault="00725288" w:rsidP="006704B7">
      <w:pPr>
        <w:pStyle w:val="Caption"/>
      </w:pPr>
      <w:r w:rsidRPr="00FB1342">
        <w:t xml:space="preserve">Example </w:t>
      </w:r>
      <w:r>
        <w:rPr>
          <w:noProof/>
        </w:rPr>
        <w:t>1</w:t>
      </w:r>
      <w:r w:rsidRPr="00FB1342">
        <w:noBreakHyphen/>
      </w:r>
      <w:r>
        <w:rPr>
          <w:noProof/>
        </w:rPr>
        <w:t>27</w:t>
      </w:r>
      <w:r w:rsidR="00C01119">
        <w:fldChar w:fldCharType="end"/>
      </w:r>
    </w:p>
    <w:p w:rsidR="004269B0" w:rsidRDefault="004269B0" w:rsidP="00F83FDA">
      <w:pPr>
        <w:pStyle w:val="Code"/>
      </w:pPr>
    </w:p>
    <w:p w:rsidR="004269B0" w:rsidRPr="00C52E39" w:rsidRDefault="004269B0" w:rsidP="009C6846">
      <w:pPr>
        <w:pStyle w:val="Code1"/>
      </w:pPr>
      <w:r w:rsidRPr="00C52E39">
        <w:t xml:space="preserve">FOR VARIABLE="VALUE1","VALUE2","VALUE3" </w:t>
      </w:r>
      <w:r>
        <w:t xml:space="preserve">Write </w:t>
      </w:r>
      <w:r w:rsidRPr="00C52E39">
        <w:t>!,VARIABLE</w:t>
      </w:r>
    </w:p>
    <w:p w:rsidR="004269B0" w:rsidRPr="00B06C47" w:rsidRDefault="004269B0" w:rsidP="009C6846">
      <w:pPr>
        <w:pStyle w:val="CodeItalic"/>
      </w:pPr>
      <w:r w:rsidRPr="00B06C47">
        <w:t>VALUE1</w:t>
      </w:r>
    </w:p>
    <w:p w:rsidR="004269B0" w:rsidRPr="00B06C47" w:rsidRDefault="004269B0" w:rsidP="009C6846">
      <w:pPr>
        <w:pStyle w:val="CodeItalic"/>
      </w:pPr>
      <w:r w:rsidRPr="00B06C47">
        <w:t>VALUE2</w:t>
      </w:r>
    </w:p>
    <w:p w:rsidR="004269B0" w:rsidRPr="00B06C47" w:rsidRDefault="004269B0" w:rsidP="009C6846">
      <w:pPr>
        <w:pStyle w:val="CodeItalic"/>
      </w:pPr>
      <w:r w:rsidRPr="00B06C47">
        <w:t>VALUE3</w:t>
      </w:r>
    </w:p>
    <w:p w:rsidR="004269B0" w:rsidRPr="00F83FDA" w:rsidRDefault="004269B0" w:rsidP="00F83FDA">
      <w:pPr>
        <w:pStyle w:val="Code"/>
        <w:rPr>
          <w:color w:val="FF0000"/>
        </w:rPr>
      </w:pPr>
    </w:p>
    <w:p w:rsidR="00442ED9" w:rsidRDefault="00442ED9" w:rsidP="006704B7">
      <w:pPr>
        <w:pStyle w:val="Caption"/>
      </w:pPr>
      <w:bookmarkStart w:id="45" w:name="_Ref283228651"/>
    </w:p>
    <w:p w:rsidR="004269B0" w:rsidRDefault="006704B7" w:rsidP="006704B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>
        <w:noBreakHyphen/>
      </w:r>
      <w:fldSimple w:instr=" SEQ Example \* ARABIC \s 1 ">
        <w:r w:rsidR="00725288">
          <w:rPr>
            <w:noProof/>
          </w:rPr>
          <w:t>29</w:t>
        </w:r>
      </w:fldSimple>
      <w:bookmarkEnd w:id="45"/>
      <w:r>
        <w:t xml:space="preserve"> For Loop </w:t>
      </w:r>
      <w:r w:rsidR="003A76E5" w:rsidRPr="00FB1342">
        <w:t>command</w:t>
      </w:r>
      <w:r>
        <w:t>, Third Format</w:t>
      </w:r>
    </w:p>
    <w:p w:rsidR="004269B0" w:rsidRDefault="004269B0" w:rsidP="00244993">
      <w:pPr>
        <w:pStyle w:val="Code"/>
      </w:pPr>
    </w:p>
    <w:p w:rsidR="004269B0" w:rsidRPr="00C52E39" w:rsidRDefault="004269B0" w:rsidP="009C6846">
      <w:pPr>
        <w:pStyle w:val="Code1"/>
      </w:pPr>
      <w:r w:rsidRPr="00F61CD6">
        <w:rPr>
          <w:u w:val="single"/>
        </w:rPr>
        <w:t xml:space="preserve">FOR  </w:t>
      </w:r>
      <w:r w:rsidRPr="00C52E39">
        <w:t>R</w:t>
      </w:r>
      <w:r>
        <w:t>ead</w:t>
      </w:r>
      <w:r w:rsidRPr="00C52E39">
        <w:t xml:space="preserve"> VARIABLE WRITE !,VARIABLE </w:t>
      </w:r>
      <w:r>
        <w:t xml:space="preserve">If </w:t>
      </w:r>
      <w:r w:rsidRPr="00C52E39">
        <w:t>VARIABLE="END" QUIT</w:t>
      </w:r>
    </w:p>
    <w:p w:rsidR="004269B0" w:rsidRPr="00C52E39" w:rsidRDefault="004269B0" w:rsidP="00244993">
      <w:pPr>
        <w:pStyle w:val="Code"/>
        <w:rPr>
          <w:color w:val="000000" w:themeColor="text1"/>
        </w:rPr>
      </w:pPr>
      <w:r w:rsidRPr="00C52E39">
        <w:rPr>
          <w:color w:val="000000" w:themeColor="text1"/>
        </w:rPr>
        <w:tab/>
      </w:r>
      <w:r w:rsidRPr="00C52E39">
        <w:rPr>
          <w:color w:val="000000" w:themeColor="text1"/>
        </w:rPr>
        <w:tab/>
      </w:r>
      <w:r w:rsidRPr="00C52E39">
        <w:rPr>
          <w:color w:val="000000" w:themeColor="text1"/>
        </w:rPr>
        <w:tab/>
        <w:t>;notice the two spaces after the "FOR"</w:t>
      </w:r>
    </w:p>
    <w:p w:rsidR="004269B0" w:rsidRDefault="004269B0" w:rsidP="00244993">
      <w:pPr>
        <w:pStyle w:val="Code"/>
      </w:pPr>
    </w:p>
    <w:p w:rsidR="00442ED9" w:rsidRDefault="00442ED9" w:rsidP="00E12521">
      <w:pPr>
        <w:pStyle w:val="Caption"/>
      </w:pPr>
      <w:bookmarkStart w:id="46" w:name="_Ref284759984"/>
      <w:bookmarkStart w:id="47" w:name="_Toc218942707"/>
    </w:p>
    <w:p w:rsidR="00E12521" w:rsidRDefault="00E12521" w:rsidP="00E1252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>
        <w:noBreakHyphen/>
      </w:r>
      <w:fldSimple w:instr=" SEQ Example \* ARABIC \s 1 ">
        <w:r w:rsidR="00725288">
          <w:rPr>
            <w:noProof/>
          </w:rPr>
          <w:t>30</w:t>
        </w:r>
      </w:fldSimple>
      <w:bookmarkEnd w:id="46"/>
      <w:r>
        <w:t xml:space="preserve"> For Loop </w:t>
      </w:r>
      <w:r w:rsidRPr="00FB1342">
        <w:t>command</w:t>
      </w:r>
      <w:r>
        <w:t>, Third Format, output</w:t>
      </w:r>
    </w:p>
    <w:p w:rsidR="00E12521" w:rsidRDefault="00E12521" w:rsidP="00E12521">
      <w:pPr>
        <w:pStyle w:val="Code"/>
      </w:pPr>
    </w:p>
    <w:p w:rsidR="00E12521" w:rsidRPr="00C52E39" w:rsidRDefault="00E12521" w:rsidP="009C6846">
      <w:pPr>
        <w:pStyle w:val="Code1"/>
      </w:pPr>
      <w:r w:rsidRPr="00E12521">
        <w:t>FOR  R</w:t>
      </w:r>
      <w:r>
        <w:t>ead</w:t>
      </w:r>
      <w:r w:rsidRPr="00C52E39">
        <w:t xml:space="preserve"> VARIABLE WRITE !,VARIABLE </w:t>
      </w:r>
      <w:r>
        <w:t xml:space="preserve">If </w:t>
      </w:r>
      <w:r w:rsidRPr="00C52E39">
        <w:t>VARIABLE="END" QUIT</w:t>
      </w:r>
    </w:p>
    <w:p w:rsidR="00E12521" w:rsidRPr="00E12521" w:rsidRDefault="00E12521" w:rsidP="009C6846">
      <w:pPr>
        <w:pStyle w:val="CodeItalic"/>
      </w:pPr>
      <w:r w:rsidRPr="00E12521">
        <w:t>First</w:t>
      </w:r>
    </w:p>
    <w:p w:rsidR="00E12521" w:rsidRPr="00E12521" w:rsidRDefault="00E12521" w:rsidP="009C6846">
      <w:pPr>
        <w:pStyle w:val="CodeItalic"/>
      </w:pPr>
      <w:r w:rsidRPr="00E12521">
        <w:t>Second</w:t>
      </w:r>
    </w:p>
    <w:p w:rsidR="00E12521" w:rsidRPr="00E12521" w:rsidRDefault="00E12521" w:rsidP="009C6846">
      <w:pPr>
        <w:pStyle w:val="CodeItalic"/>
      </w:pPr>
      <w:r w:rsidRPr="00E12521">
        <w:t>Third</w:t>
      </w:r>
    </w:p>
    <w:p w:rsidR="00E12521" w:rsidRPr="00E12521" w:rsidRDefault="00E12521" w:rsidP="009C6846">
      <w:pPr>
        <w:pStyle w:val="CodeItalic"/>
      </w:pPr>
      <w:r w:rsidRPr="00E12521">
        <w:t>END</w:t>
      </w:r>
    </w:p>
    <w:p w:rsidR="00E12521" w:rsidRDefault="00E12521" w:rsidP="00E12521">
      <w:pPr>
        <w:pStyle w:val="Code"/>
      </w:pPr>
    </w:p>
    <w:p w:rsidR="00442ED9" w:rsidRDefault="00442ED9" w:rsidP="00D75494">
      <w:pPr>
        <w:pStyle w:val="Caption"/>
        <w:keepNext/>
      </w:pPr>
    </w:p>
    <w:p w:rsidR="00D75494" w:rsidRDefault="00D75494" w:rsidP="00D7549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</w:t>
        </w:r>
      </w:fldSimple>
      <w:r>
        <w:noBreakHyphen/>
        <w:t>31 Halt command</w:t>
      </w:r>
    </w:p>
    <w:p w:rsidR="00D75494" w:rsidRDefault="00D75494" w:rsidP="00D75494">
      <w:pPr>
        <w:pStyle w:val="Code"/>
      </w:pPr>
    </w:p>
    <w:p w:rsidR="00D75494" w:rsidRDefault="00D75494" w:rsidP="00D75494">
      <w:pPr>
        <w:pStyle w:val="Code1"/>
      </w:pPr>
      <w:r>
        <w:t>Halt</w:t>
      </w:r>
    </w:p>
    <w:p w:rsidR="00D75494" w:rsidRDefault="00D75494" w:rsidP="00D75494">
      <w:pPr>
        <w:pStyle w:val="Code"/>
      </w:pPr>
    </w:p>
    <w:p w:rsidR="00D75494" w:rsidRDefault="00D75494" w:rsidP="00E12521">
      <w:pPr>
        <w:spacing w:line="240" w:lineRule="auto"/>
        <w:ind w:firstLine="432"/>
      </w:pPr>
    </w:p>
    <w:bookmarkEnd w:id="47"/>
    <w:p w:rsidR="00A111DB" w:rsidRDefault="00A111DB" w:rsidP="00A111DB">
      <w:pPr>
        <w:keepNext/>
        <w:spacing w:line="240" w:lineRule="auto"/>
        <w:ind w:firstLine="432"/>
        <w:rPr>
          <w:rStyle w:val="QuoteChar11"/>
          <w:i w:val="0"/>
        </w:rPr>
      </w:pPr>
    </w:p>
    <w:p w:rsidR="00A111DB" w:rsidRDefault="00A111DB">
      <w:pPr>
        <w:spacing w:after="0" w:line="240" w:lineRule="auto"/>
        <w:ind w:firstLine="0"/>
        <w:rPr>
          <w:rStyle w:val="QuoteChar11"/>
          <w:i w:val="0"/>
        </w:rPr>
      </w:pPr>
      <w:r>
        <w:rPr>
          <w:rStyle w:val="QuoteChar11"/>
          <w:i w:val="0"/>
        </w:rPr>
        <w:br w:type="page"/>
      </w:r>
    </w:p>
    <w:p w:rsidR="004A4161" w:rsidRDefault="004A4161" w:rsidP="00A111DB">
      <w:pPr>
        <w:keepNext/>
        <w:spacing w:line="240" w:lineRule="auto"/>
        <w:ind w:firstLine="432"/>
        <w:rPr>
          <w:rStyle w:val="QuoteChar11"/>
          <w:i w:val="0"/>
        </w:rPr>
        <w:sectPr w:rsidR="004A4161" w:rsidSect="004A4161">
          <w:headerReference w:type="default" r:id="rId12"/>
          <w:footerReference w:type="default" r:id="rId13"/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pgNumType w:start="1"/>
          <w:cols w:space="720"/>
          <w:noEndnote/>
          <w:docGrid w:linePitch="299"/>
        </w:sectPr>
      </w:pPr>
    </w:p>
    <w:p w:rsidR="00A111DB" w:rsidRPr="0007157E" w:rsidRDefault="00E47889" w:rsidP="006C06B9">
      <w:pPr>
        <w:keepNext/>
        <w:spacing w:line="240" w:lineRule="auto"/>
        <w:ind w:firstLine="0"/>
        <w:rPr>
          <w:rStyle w:val="QuoteChar11"/>
          <w:rFonts w:ascii="Arial" w:hAnsi="Arial" w:cs="Arial"/>
          <w:sz w:val="32"/>
          <w:szCs w:val="32"/>
        </w:rPr>
      </w:pPr>
      <w:r w:rsidRPr="0007157E">
        <w:rPr>
          <w:rStyle w:val="QuoteChar11"/>
          <w:rFonts w:ascii="Arial" w:hAnsi="Arial" w:cs="Arial"/>
          <w:sz w:val="32"/>
          <w:szCs w:val="32"/>
        </w:rPr>
        <w:t>“</w:t>
      </w:r>
      <w:r w:rsidR="00A111DB" w:rsidRPr="0007157E">
        <w:rPr>
          <w:rStyle w:val="QuoteChar11"/>
          <w:rFonts w:ascii="Arial" w:hAnsi="Arial" w:cs="Arial"/>
          <w:sz w:val="32"/>
          <w:szCs w:val="32"/>
        </w:rPr>
        <w:t xml:space="preserve">It is not how much you know, but how well you </w:t>
      </w:r>
      <w:r w:rsidR="002016DF" w:rsidRPr="0007157E">
        <w:rPr>
          <w:rStyle w:val="QuoteChar11"/>
          <w:rFonts w:ascii="Arial" w:hAnsi="Arial" w:cs="Arial"/>
          <w:sz w:val="32"/>
          <w:szCs w:val="32"/>
        </w:rPr>
        <w:t>communicate</w:t>
      </w:r>
      <w:r w:rsidR="00A111DB" w:rsidRPr="0007157E">
        <w:rPr>
          <w:rStyle w:val="QuoteChar11"/>
          <w:rFonts w:ascii="Arial" w:hAnsi="Arial" w:cs="Arial"/>
          <w:sz w:val="32"/>
          <w:szCs w:val="32"/>
        </w:rPr>
        <w:t xml:space="preserve"> it to others.</w:t>
      </w:r>
      <w:r w:rsidRPr="0007157E">
        <w:rPr>
          <w:rStyle w:val="QuoteChar11"/>
          <w:rFonts w:ascii="Arial" w:hAnsi="Arial" w:cs="Arial"/>
          <w:sz w:val="32"/>
          <w:szCs w:val="32"/>
        </w:rPr>
        <w:t>”</w:t>
      </w:r>
    </w:p>
    <w:p w:rsidR="004A4161" w:rsidRPr="0007157E" w:rsidRDefault="004A4161" w:rsidP="002016DF">
      <w:pPr>
        <w:keepNext/>
        <w:spacing w:line="240" w:lineRule="auto"/>
        <w:ind w:firstLine="0"/>
        <w:jc w:val="center"/>
        <w:rPr>
          <w:rStyle w:val="QuoteChar11"/>
        </w:rPr>
        <w:sectPr w:rsidR="004A4161" w:rsidRPr="0007157E" w:rsidSect="004A4161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A111DB" w:rsidRDefault="00A111DB" w:rsidP="00A111DB">
      <w:pPr>
        <w:keepNext/>
        <w:spacing w:line="240" w:lineRule="auto"/>
        <w:ind w:firstLine="432"/>
        <w:rPr>
          <w:rStyle w:val="QuoteChar11"/>
          <w:i w:val="0"/>
        </w:rPr>
      </w:pPr>
    </w:p>
    <w:p w:rsidR="00A111DB" w:rsidRDefault="00A111DB" w:rsidP="00A111DB">
      <w:pPr>
        <w:keepNext/>
        <w:spacing w:line="240" w:lineRule="auto"/>
        <w:ind w:firstLine="432"/>
        <w:rPr>
          <w:rStyle w:val="QuoteChar11"/>
          <w:i w:val="0"/>
        </w:rPr>
        <w:sectPr w:rsidR="00A111DB" w:rsidSect="004A4161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C638E7" w:rsidRPr="00516E0B" w:rsidRDefault="00C638E7" w:rsidP="00C638E7">
      <w:pPr>
        <w:pStyle w:val="Heading1"/>
        <w:jc w:val="center"/>
        <w:rPr>
          <w:sz w:val="52"/>
          <w:szCs w:val="52"/>
        </w:rPr>
      </w:pPr>
      <w:bookmarkStart w:id="48" w:name="_Toc267886770"/>
      <w:bookmarkStart w:id="49" w:name="_Toc283393375"/>
      <w:bookmarkStart w:id="50" w:name="_Toc285368808"/>
      <w:bookmarkStart w:id="51" w:name="_Toc286745631"/>
      <w:bookmarkStart w:id="52" w:name="_Toc323692253"/>
      <w:r w:rsidRPr="00516E0B">
        <w:rPr>
          <w:sz w:val="52"/>
          <w:szCs w:val="52"/>
        </w:rPr>
        <w:t>Basic Concepts I</w:t>
      </w:r>
      <w:bookmarkEnd w:id="48"/>
      <w:r w:rsidRPr="00516E0B">
        <w:rPr>
          <w:sz w:val="52"/>
          <w:szCs w:val="52"/>
        </w:rPr>
        <w:t>I</w:t>
      </w:r>
      <w:bookmarkEnd w:id="49"/>
      <w:bookmarkEnd w:id="50"/>
      <w:bookmarkEnd w:id="51"/>
      <w:bookmarkEnd w:id="52"/>
    </w:p>
    <w:p w:rsidR="00C638E7" w:rsidRDefault="00C638E7" w:rsidP="00C638E7">
      <w:pPr>
        <w:pStyle w:val="Caption"/>
      </w:pPr>
      <w:bookmarkStart w:id="53" w:name="_Ref283264162"/>
      <w:bookmarkStart w:id="54" w:name="_Toc218942648"/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53"/>
      <w:r>
        <w:t xml:space="preserve"> Labels and Executable code lines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START</w:t>
      </w:r>
      <w:r>
        <w:tab/>
      </w:r>
      <w:r>
        <w:tab/>
      </w:r>
      <w:r>
        <w:tab/>
        <w:t>;Label</w:t>
      </w:r>
    </w:p>
    <w:p w:rsidR="00C638E7" w:rsidRDefault="00C638E7" w:rsidP="00C638E7">
      <w:pPr>
        <w:pStyle w:val="Code11"/>
      </w:pPr>
      <w:r>
        <w:tab/>
        <w:t>Set X=5</w:t>
      </w:r>
      <w:r>
        <w:tab/>
      </w:r>
      <w:r>
        <w:tab/>
      </w:r>
      <w:r>
        <w:tab/>
        <w:t>;Executable Code line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55" w:name="_Ref283264201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55"/>
      <w:r>
        <w:t xml:space="preserve"> Label and Executable code on the same line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START</w:t>
      </w:r>
      <w:r>
        <w:tab/>
        <w:t>Set X=5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56" w:name="_Ref283264254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56"/>
      <w:r>
        <w:t xml:space="preserve"> Routine Header Line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ROUTINEA</w:t>
      </w:r>
      <w:r>
        <w:tab/>
      </w:r>
      <w:r>
        <w:tab/>
      </w:r>
      <w:r>
        <w:tab/>
        <w:t>;name of the routine on the first line</w:t>
      </w:r>
    </w:p>
    <w:p w:rsidR="00C638E7" w:rsidRDefault="00C638E7" w:rsidP="00C638E7">
      <w:pPr>
        <w:pStyle w:val="Code11"/>
      </w:pPr>
      <w:r>
        <w:t>Start</w:t>
      </w:r>
      <w:r>
        <w:tab/>
      </w:r>
      <w:r>
        <w:tab/>
      </w:r>
      <w:r>
        <w:tab/>
        <w:t>;Label</w:t>
      </w:r>
    </w:p>
    <w:p w:rsidR="00C638E7" w:rsidRDefault="00C638E7" w:rsidP="00C638E7">
      <w:pPr>
        <w:pStyle w:val="Code11"/>
      </w:pPr>
      <w:r>
        <w:tab/>
        <w:t>Set X=1</w:t>
      </w:r>
      <w:r>
        <w:tab/>
      </w:r>
      <w:r>
        <w:tab/>
      </w:r>
      <w:r>
        <w:tab/>
        <w:t>;Code</w:t>
      </w:r>
    </w:p>
    <w:p w:rsidR="00C638E7" w:rsidRDefault="00C638E7" w:rsidP="00C638E7">
      <w:pPr>
        <w:pStyle w:val="Code11"/>
      </w:pPr>
      <w:r>
        <w:tab/>
        <w:t>.</w:t>
      </w:r>
    </w:p>
    <w:p w:rsidR="00C638E7" w:rsidRDefault="00C638E7" w:rsidP="00C638E7">
      <w:pPr>
        <w:pStyle w:val="Code11"/>
      </w:pPr>
      <w:r>
        <w:tab/>
        <w:t>.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57" w:name="_Ref283264290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57"/>
      <w:r>
        <w:t xml:space="preserve"> Comment Lines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PROC</w:t>
      </w:r>
      <w:r>
        <w:tab/>
        <w:t>;comments may follow a label</w:t>
      </w:r>
    </w:p>
    <w:p w:rsidR="00C638E7" w:rsidRDefault="00C638E7" w:rsidP="00C638E7">
      <w:pPr>
        <w:pStyle w:val="Code11"/>
      </w:pPr>
      <w:r>
        <w:tab/>
        <w:t>;</w:t>
      </w:r>
    </w:p>
    <w:p w:rsidR="00C638E7" w:rsidRDefault="00C638E7" w:rsidP="00C638E7">
      <w:pPr>
        <w:pStyle w:val="Code11"/>
      </w:pPr>
      <w:r>
        <w:tab/>
        <w:t>; Everything that follows the ";" is a comment</w:t>
      </w:r>
    </w:p>
    <w:p w:rsidR="00C638E7" w:rsidRDefault="00C638E7" w:rsidP="00C638E7">
      <w:pPr>
        <w:pStyle w:val="Code11"/>
      </w:pPr>
      <w:r>
        <w:tab/>
        <w:t>;</w:t>
      </w:r>
    </w:p>
    <w:p w:rsidR="00C638E7" w:rsidRDefault="00C638E7" w:rsidP="00C638E7">
      <w:pPr>
        <w:pStyle w:val="Code11"/>
      </w:pPr>
      <w:r>
        <w:tab/>
        <w:t>Set X=1</w:t>
      </w:r>
      <w:r>
        <w:tab/>
      </w:r>
      <w:r>
        <w:tab/>
      </w:r>
      <w:r>
        <w:tab/>
      </w:r>
      <w:r>
        <w:tab/>
        <w:t>; comments may follow code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PROC2</w:t>
      </w:r>
      <w:r>
        <w:tab/>
        <w:t>//comments may follow a label</w:t>
      </w:r>
    </w:p>
    <w:p w:rsidR="00C638E7" w:rsidRDefault="00C638E7" w:rsidP="00C638E7">
      <w:pPr>
        <w:pStyle w:val="Code11"/>
      </w:pPr>
      <w:r>
        <w:tab/>
        <w:t>//</w:t>
      </w:r>
    </w:p>
    <w:p w:rsidR="00C638E7" w:rsidRDefault="00C638E7" w:rsidP="00C638E7">
      <w:pPr>
        <w:pStyle w:val="Code11"/>
      </w:pPr>
      <w:r>
        <w:tab/>
        <w:t>// Everything that follows the "//" is a comment</w:t>
      </w:r>
    </w:p>
    <w:p w:rsidR="00C638E7" w:rsidRDefault="00C638E7" w:rsidP="00C638E7">
      <w:pPr>
        <w:pStyle w:val="Code11"/>
      </w:pPr>
      <w:r>
        <w:tab/>
        <w:t>//</w:t>
      </w:r>
    </w:p>
    <w:p w:rsidR="00C638E7" w:rsidRDefault="00C638E7" w:rsidP="00C638E7">
      <w:pPr>
        <w:pStyle w:val="Code11"/>
      </w:pPr>
      <w:r>
        <w:tab/>
        <w:t>Set X=1</w:t>
      </w:r>
      <w:r>
        <w:tab/>
      </w:r>
      <w:r>
        <w:tab/>
      </w:r>
      <w:r>
        <w:tab/>
      </w:r>
      <w:r>
        <w:tab/>
        <w:t>// comments may follow code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ab/>
        <w:t xml:space="preserve">/*   </w:t>
      </w:r>
      <w:r>
        <w:tab/>
        <w:t>starts a multi line comment</w:t>
      </w:r>
    </w:p>
    <w:p w:rsidR="00C638E7" w:rsidRDefault="00C638E7" w:rsidP="00C638E7">
      <w:pPr>
        <w:pStyle w:val="Code11"/>
      </w:pPr>
      <w:r>
        <w:tab/>
        <w:t>more comments</w:t>
      </w:r>
    </w:p>
    <w:p w:rsidR="00C638E7" w:rsidRDefault="00C638E7" w:rsidP="00C638E7">
      <w:pPr>
        <w:pStyle w:val="Code11"/>
      </w:pPr>
      <w:r>
        <w:tab/>
        <w:t>more comments</w:t>
      </w:r>
      <w:r>
        <w:tab/>
      </w:r>
    </w:p>
    <w:p w:rsidR="00C638E7" w:rsidRDefault="00C638E7" w:rsidP="00C638E7">
      <w:pPr>
        <w:pStyle w:val="Code11"/>
      </w:pPr>
      <w:r>
        <w:tab/>
        <w:t>*/</w:t>
      </w:r>
      <w:r>
        <w:tab/>
        <w:t>end a multi-line comment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58" w:name="_Ref283264344"/>
      <w:bookmarkEnd w:id="54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58"/>
      <w:r>
        <w:t xml:space="preserve"> Do and Quit </w:t>
      </w:r>
      <w:r w:rsidRPr="005F7F5D">
        <w:t>command</w:t>
      </w:r>
      <w:r>
        <w:t>s</w:t>
      </w:r>
    </w:p>
    <w:p w:rsidR="00C638E7" w:rsidRDefault="00C638E7" w:rsidP="00C638E7">
      <w:pPr>
        <w:pStyle w:val="Code2"/>
      </w:pPr>
    </w:p>
    <w:p w:rsidR="00C638E7" w:rsidRDefault="00C638E7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START</w:t>
      </w:r>
    </w:p>
    <w:p w:rsidR="00C638E7" w:rsidRDefault="00C638E7" w:rsidP="00C638E7">
      <w:pPr>
        <w:pStyle w:val="Code11"/>
      </w:pPr>
      <w:r>
        <w:tab/>
        <w:t>Write !,"At Start label"</w:t>
      </w:r>
    </w:p>
    <w:p w:rsidR="00C638E7" w:rsidRDefault="00C638E7" w:rsidP="00C638E7">
      <w:pPr>
        <w:pStyle w:val="Code11"/>
      </w:pPr>
      <w:r>
        <w:tab/>
      </w:r>
      <w:r>
        <w:rPr>
          <w:u w:val="single"/>
        </w:rPr>
        <w:t>Do PROC</w:t>
      </w:r>
      <w:r>
        <w:tab/>
      </w:r>
      <w:r>
        <w:tab/>
      </w:r>
      <w:r>
        <w:tab/>
      </w:r>
      <w:r>
        <w:tab/>
        <w:t xml:space="preserve">;Do </w:t>
      </w:r>
      <w:r w:rsidRPr="005F7F5D">
        <w:t>command</w:t>
      </w:r>
    </w:p>
    <w:p w:rsidR="00C638E7" w:rsidRDefault="00C638E7" w:rsidP="00C638E7">
      <w:pPr>
        <w:pStyle w:val="Code11"/>
      </w:pPr>
      <w:r>
        <w:tab/>
        <w:t>Write !,"At Start:Quit"</w:t>
      </w:r>
    </w:p>
    <w:p w:rsidR="00C638E7" w:rsidRDefault="00C638E7" w:rsidP="00C638E7">
      <w:pPr>
        <w:pStyle w:val="Code11"/>
      </w:pPr>
      <w:r>
        <w:tab/>
        <w:t>Quit</w:t>
      </w:r>
      <w:r>
        <w:tab/>
      </w:r>
      <w:r>
        <w:tab/>
      </w:r>
      <w:r>
        <w:tab/>
      </w:r>
      <w:r>
        <w:tab/>
        <w:t xml:space="preserve">;Quit </w:t>
      </w:r>
      <w:r w:rsidRPr="005F7F5D">
        <w:t>command</w:t>
      </w:r>
    </w:p>
    <w:p w:rsidR="00C638E7" w:rsidRDefault="00C638E7" w:rsidP="00C638E7">
      <w:pPr>
        <w:pStyle w:val="Code11"/>
      </w:pPr>
      <w:r>
        <w:t>PROC</w:t>
      </w:r>
    </w:p>
    <w:p w:rsidR="00C638E7" w:rsidRDefault="00C638E7" w:rsidP="00C638E7">
      <w:pPr>
        <w:pStyle w:val="Code11"/>
      </w:pPr>
      <w:r>
        <w:tab/>
        <w:t>Write !,"At Proc label"</w:t>
      </w:r>
    </w:p>
    <w:p w:rsidR="00C638E7" w:rsidRDefault="00C638E7" w:rsidP="00C638E7">
      <w:pPr>
        <w:pStyle w:val="Code11"/>
      </w:pPr>
      <w:r>
        <w:tab/>
        <w:t>Set X=5</w:t>
      </w:r>
    </w:p>
    <w:p w:rsidR="00C638E7" w:rsidRDefault="00C638E7" w:rsidP="00C638E7">
      <w:pPr>
        <w:pStyle w:val="Code11"/>
      </w:pPr>
      <w:r>
        <w:tab/>
        <w:t>Write !,"At Proc:Quit"</w:t>
      </w:r>
    </w:p>
    <w:p w:rsidR="00C638E7" w:rsidRDefault="00C638E7" w:rsidP="00C638E7">
      <w:pPr>
        <w:pStyle w:val="Code11"/>
      </w:pPr>
      <w:r>
        <w:tab/>
        <w:t>Quit</w:t>
      </w:r>
      <w:r>
        <w:tab/>
      </w:r>
      <w:r>
        <w:tab/>
      </w:r>
      <w:r>
        <w:tab/>
      </w:r>
      <w:r>
        <w:tab/>
        <w:t xml:space="preserve">;Quit </w:t>
      </w:r>
      <w:r w:rsidRPr="005F7F5D">
        <w:t>command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59" w:name="_Ref283264403"/>
    </w:p>
    <w:p w:rsidR="00725288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59"/>
      <w:r>
        <w:t xml:space="preserve"> Output from </w:t>
      </w:r>
      <w:r w:rsidR="00C01119">
        <w:fldChar w:fldCharType="begin"/>
      </w:r>
      <w:r>
        <w:instrText xml:space="preserve"> REF _Ref283264344 \h </w:instrText>
      </w:r>
      <w:r w:rsidR="00C01119">
        <w:fldChar w:fldCharType="separate"/>
      </w:r>
    </w:p>
    <w:p w:rsidR="00C638E7" w:rsidRDefault="00725288" w:rsidP="00C638E7">
      <w:pPr>
        <w:pStyle w:val="Caption"/>
      </w:pPr>
      <w:r>
        <w:t xml:space="preserve">Example </w:t>
      </w:r>
      <w:r>
        <w:rPr>
          <w:noProof/>
        </w:rPr>
        <w:t>2</w:t>
      </w:r>
      <w:r>
        <w:noBreakHyphen/>
      </w:r>
      <w:r>
        <w:rPr>
          <w:noProof/>
        </w:rPr>
        <w:t>5</w:t>
      </w:r>
      <w:r w:rsidR="00C01119">
        <w:fldChar w:fldCharType="end"/>
      </w:r>
    </w:p>
    <w:p w:rsidR="00C638E7" w:rsidRDefault="00C638E7" w:rsidP="00C638E7">
      <w:pPr>
        <w:pStyle w:val="Code2"/>
      </w:pPr>
    </w:p>
    <w:p w:rsidR="00C638E7" w:rsidRPr="00F32D20" w:rsidRDefault="00C638E7" w:rsidP="009C6846">
      <w:pPr>
        <w:pStyle w:val="CodeItalic"/>
      </w:pPr>
      <w:r w:rsidRPr="00F32D20">
        <w:t>At Start label</w:t>
      </w:r>
    </w:p>
    <w:p w:rsidR="00C638E7" w:rsidRPr="00F32D20" w:rsidRDefault="00C638E7" w:rsidP="009C6846">
      <w:pPr>
        <w:pStyle w:val="CodeItalic"/>
      </w:pPr>
      <w:r w:rsidRPr="00F32D20">
        <w:t>At Proc label</w:t>
      </w:r>
    </w:p>
    <w:p w:rsidR="00C638E7" w:rsidRPr="00F32D20" w:rsidRDefault="00C638E7" w:rsidP="009C6846">
      <w:pPr>
        <w:pStyle w:val="CodeItalic"/>
      </w:pPr>
      <w:r w:rsidRPr="00F32D20">
        <w:t>At Proc:Quit</w:t>
      </w:r>
    </w:p>
    <w:p w:rsidR="00C638E7" w:rsidRPr="00F32D20" w:rsidRDefault="00C638E7" w:rsidP="009C6846">
      <w:pPr>
        <w:pStyle w:val="CodeItalic"/>
      </w:pPr>
      <w:r w:rsidRPr="00F32D20">
        <w:t>At Start:Quit</w:t>
      </w:r>
    </w:p>
    <w:p w:rsidR="00C638E7" w:rsidRDefault="00C638E7" w:rsidP="00C638E7">
      <w:pPr>
        <w:pStyle w:val="Code2"/>
      </w:pPr>
    </w:p>
    <w:p w:rsidR="00442ED9" w:rsidRDefault="00442ED9" w:rsidP="00A870C7">
      <w:pPr>
        <w:pStyle w:val="Caption"/>
        <w:keepNext/>
      </w:pPr>
      <w:bookmarkStart w:id="60" w:name="_Ref283264493"/>
    </w:p>
    <w:p w:rsidR="00C638E7" w:rsidRDefault="00C638E7" w:rsidP="00A870C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60"/>
      <w:r>
        <w:t xml:space="preserve"> Goto </w:t>
      </w:r>
      <w:r w:rsidRPr="005F7F5D">
        <w:t>command</w:t>
      </w:r>
    </w:p>
    <w:p w:rsidR="00C638E7" w:rsidRDefault="00C638E7" w:rsidP="00A870C7">
      <w:pPr>
        <w:pStyle w:val="Code2"/>
        <w:keepNext/>
      </w:pPr>
    </w:p>
    <w:p w:rsidR="00C638E7" w:rsidRDefault="00C638E7" w:rsidP="00A870C7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START</w:t>
      </w:r>
    </w:p>
    <w:p w:rsidR="00C638E7" w:rsidRDefault="00C638E7" w:rsidP="00C638E7">
      <w:pPr>
        <w:pStyle w:val="Code11"/>
      </w:pPr>
      <w:r>
        <w:tab/>
        <w:t>Write !,"At Start label"</w:t>
      </w:r>
    </w:p>
    <w:p w:rsidR="00C638E7" w:rsidRDefault="00C638E7" w:rsidP="00C638E7">
      <w:pPr>
        <w:pStyle w:val="Code11"/>
      </w:pPr>
      <w:r>
        <w:tab/>
        <w:t>Goto PROC</w:t>
      </w:r>
    </w:p>
    <w:p w:rsidR="00C638E7" w:rsidRDefault="00C638E7" w:rsidP="00C638E7">
      <w:pPr>
        <w:pStyle w:val="Code11"/>
      </w:pPr>
      <w:r>
        <w:tab/>
        <w:t>Write !,"At Start:Quit"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11"/>
      </w:pPr>
      <w:r>
        <w:t>PROC</w:t>
      </w:r>
    </w:p>
    <w:p w:rsidR="00C638E7" w:rsidRDefault="00C638E7" w:rsidP="00C638E7">
      <w:pPr>
        <w:pStyle w:val="Code11"/>
      </w:pPr>
      <w:r>
        <w:tab/>
        <w:t>Write !,"At Proc label"</w:t>
      </w:r>
    </w:p>
    <w:p w:rsidR="00C638E7" w:rsidRDefault="00C638E7" w:rsidP="00C638E7">
      <w:pPr>
        <w:pStyle w:val="Code11"/>
      </w:pPr>
      <w:r>
        <w:tab/>
        <w:t>Set X=5</w:t>
      </w:r>
    </w:p>
    <w:p w:rsidR="00C638E7" w:rsidRDefault="00C638E7" w:rsidP="00C638E7">
      <w:pPr>
        <w:pStyle w:val="Code11"/>
      </w:pPr>
      <w:r>
        <w:tab/>
        <w:t>Write !,"At Proc:Quit"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61" w:name="_Ref283264551"/>
    </w:p>
    <w:p w:rsidR="00725288" w:rsidRDefault="00C638E7" w:rsidP="00A870C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61"/>
      <w:r>
        <w:t xml:space="preserve"> Output from </w:t>
      </w:r>
      <w:r w:rsidR="00C01119">
        <w:fldChar w:fldCharType="begin"/>
      </w:r>
      <w:r>
        <w:instrText xml:space="preserve"> REF _Ref283264493 \h </w:instrText>
      </w:r>
      <w:r w:rsidR="00C01119">
        <w:fldChar w:fldCharType="separate"/>
      </w:r>
    </w:p>
    <w:p w:rsidR="00C638E7" w:rsidRDefault="00725288" w:rsidP="00C638E7">
      <w:pPr>
        <w:pStyle w:val="Caption"/>
      </w:pPr>
      <w:r>
        <w:t xml:space="preserve">Example </w:t>
      </w:r>
      <w:r>
        <w:rPr>
          <w:noProof/>
        </w:rPr>
        <w:t>2</w:t>
      </w:r>
      <w:r>
        <w:noBreakHyphen/>
      </w:r>
      <w:r>
        <w:rPr>
          <w:noProof/>
        </w:rPr>
        <w:t>7</w:t>
      </w:r>
      <w:r w:rsidR="00C01119">
        <w:fldChar w:fldCharType="end"/>
      </w:r>
    </w:p>
    <w:p w:rsidR="00C638E7" w:rsidRDefault="00C638E7" w:rsidP="00C638E7">
      <w:pPr>
        <w:pStyle w:val="Code2"/>
      </w:pPr>
    </w:p>
    <w:p w:rsidR="00C638E7" w:rsidRPr="00F32D20" w:rsidRDefault="00C638E7" w:rsidP="009C6846">
      <w:pPr>
        <w:pStyle w:val="CodeItalic"/>
      </w:pPr>
      <w:r w:rsidRPr="00F32D20">
        <w:t>At Start label</w:t>
      </w:r>
    </w:p>
    <w:p w:rsidR="00C638E7" w:rsidRPr="00F32D20" w:rsidRDefault="00C638E7" w:rsidP="009C6846">
      <w:pPr>
        <w:pStyle w:val="CodeItalic"/>
      </w:pPr>
      <w:r w:rsidRPr="00F32D20">
        <w:t>At Proc label</w:t>
      </w:r>
    </w:p>
    <w:p w:rsidR="00C638E7" w:rsidRPr="00F32D20" w:rsidRDefault="00C638E7" w:rsidP="009C6846">
      <w:pPr>
        <w:pStyle w:val="CodeItalic"/>
      </w:pPr>
      <w:r w:rsidRPr="00F32D20">
        <w:t>At Proc:Quit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62" w:name="_Ref283264627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62"/>
      <w:r>
        <w:t xml:space="preserve"> Inline Do</w:t>
      </w:r>
    </w:p>
    <w:p w:rsidR="00C638E7" w:rsidRDefault="00C638E7" w:rsidP="00C638E7">
      <w:pPr>
        <w:pStyle w:val="Code2"/>
      </w:pPr>
    </w:p>
    <w:p w:rsidR="00C638E7" w:rsidRDefault="00C638E7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For I=1:1:3 Do</w:t>
      </w:r>
    </w:p>
    <w:p w:rsidR="00C638E7" w:rsidRDefault="00C638E7" w:rsidP="00C638E7">
      <w:pPr>
        <w:pStyle w:val="Code11"/>
      </w:pPr>
      <w:r>
        <w:t>. Write !,I</w:t>
      </w:r>
    </w:p>
    <w:p w:rsidR="00C638E7" w:rsidRDefault="00C638E7" w:rsidP="00C638E7">
      <w:pPr>
        <w:pStyle w:val="Code11"/>
      </w:pPr>
      <w:r>
        <w:t>. Write !,I+10</w:t>
      </w:r>
    </w:p>
    <w:p w:rsidR="00C638E7" w:rsidRDefault="00C638E7" w:rsidP="00C638E7">
      <w:pPr>
        <w:pStyle w:val="Code11"/>
      </w:pPr>
      <w:r>
        <w:t>Write !,"End of For Loop"</w:t>
      </w:r>
    </w:p>
    <w:p w:rsidR="00C638E7" w:rsidRDefault="00C638E7" w:rsidP="00C638E7">
      <w:pPr>
        <w:pStyle w:val="Code11"/>
      </w:pPr>
    </w:p>
    <w:p w:rsidR="00442ED9" w:rsidRDefault="00442ED9" w:rsidP="00C638E7">
      <w:pPr>
        <w:pStyle w:val="Caption"/>
      </w:pPr>
      <w:bookmarkStart w:id="63" w:name="_Ref283346469"/>
    </w:p>
    <w:p w:rsidR="00725288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63"/>
      <w:r>
        <w:t xml:space="preserve"> Inline Do output from </w:t>
      </w:r>
      <w:r w:rsidR="00C01119">
        <w:fldChar w:fldCharType="begin"/>
      </w:r>
      <w:r>
        <w:instrText xml:space="preserve"> REF _Ref283264627 \h </w:instrText>
      </w:r>
      <w:r w:rsidR="00C01119">
        <w:fldChar w:fldCharType="separate"/>
      </w:r>
    </w:p>
    <w:p w:rsidR="00C638E7" w:rsidRDefault="00725288" w:rsidP="00C638E7">
      <w:pPr>
        <w:pStyle w:val="Caption"/>
      </w:pPr>
      <w:r>
        <w:t xml:space="preserve">Example </w:t>
      </w:r>
      <w:r>
        <w:rPr>
          <w:noProof/>
        </w:rPr>
        <w:t>2</w:t>
      </w:r>
      <w:r>
        <w:noBreakHyphen/>
      </w:r>
      <w:r>
        <w:rPr>
          <w:noProof/>
        </w:rPr>
        <w:t>9</w:t>
      </w:r>
      <w:r w:rsidR="00C01119">
        <w:fldChar w:fldCharType="end"/>
      </w:r>
    </w:p>
    <w:p w:rsidR="00C638E7" w:rsidRDefault="00C638E7" w:rsidP="00C638E7">
      <w:pPr>
        <w:pStyle w:val="Code2"/>
      </w:pPr>
    </w:p>
    <w:p w:rsidR="00C638E7" w:rsidRDefault="00C638E7" w:rsidP="009C6846">
      <w:pPr>
        <w:pStyle w:val="CodeItalic"/>
      </w:pPr>
      <w:r>
        <w:t>1</w:t>
      </w:r>
    </w:p>
    <w:p w:rsidR="00C638E7" w:rsidRDefault="00C638E7" w:rsidP="009C6846">
      <w:pPr>
        <w:pStyle w:val="CodeItalic"/>
      </w:pPr>
      <w:r>
        <w:t>11</w:t>
      </w:r>
    </w:p>
    <w:p w:rsidR="00C638E7" w:rsidRDefault="00C638E7" w:rsidP="009C6846">
      <w:pPr>
        <w:pStyle w:val="CodeItalic"/>
      </w:pPr>
      <w:r>
        <w:t>2</w:t>
      </w:r>
    </w:p>
    <w:p w:rsidR="00C638E7" w:rsidRDefault="00C638E7" w:rsidP="009C6846">
      <w:pPr>
        <w:pStyle w:val="CodeItalic"/>
      </w:pPr>
      <w:r>
        <w:t>12</w:t>
      </w:r>
    </w:p>
    <w:p w:rsidR="00C638E7" w:rsidRDefault="00C638E7" w:rsidP="009C6846">
      <w:pPr>
        <w:pStyle w:val="CodeItalic"/>
      </w:pPr>
      <w:r>
        <w:t>3</w:t>
      </w:r>
    </w:p>
    <w:p w:rsidR="00C638E7" w:rsidRDefault="00C638E7" w:rsidP="009C6846">
      <w:pPr>
        <w:pStyle w:val="CodeItalic"/>
      </w:pPr>
      <w:r>
        <w:t>13</w:t>
      </w:r>
    </w:p>
    <w:p w:rsidR="00C638E7" w:rsidRDefault="00C638E7" w:rsidP="009C6846">
      <w:pPr>
        <w:pStyle w:val="CodeItalic"/>
      </w:pPr>
      <w:r>
        <w:t>End of For Loop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64" w:name="_Ref283346541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64"/>
      <w:r>
        <w:t xml:space="preserve"> Nested Inline Do </w:t>
      </w:r>
      <w:r w:rsidRPr="005F7F5D">
        <w:t>command</w:t>
      </w:r>
      <w:r>
        <w:t>s</w:t>
      </w:r>
    </w:p>
    <w:p w:rsidR="00C638E7" w:rsidRDefault="00C638E7" w:rsidP="00C638E7">
      <w:pPr>
        <w:pStyle w:val="Code2"/>
      </w:pPr>
    </w:p>
    <w:p w:rsidR="00C638E7" w:rsidRDefault="00C638E7" w:rsidP="0056147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For I=</w:t>
      </w:r>
      <w:smartTag w:uri="urn:schemas-microsoft-com:office:cs:smarttags" w:element="NumConv6p0">
        <w:smartTagPr>
          <w:attr w:name="sch" w:val="1"/>
          <w:attr w:name="val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sch" w:val="1"/>
          <w:attr w:name="val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sch" w:val="1"/>
          <w:attr w:name="val" w:val="3"/>
        </w:smartTagPr>
        <w:r>
          <w:t>3</w:t>
        </w:r>
      </w:smartTag>
      <w:r>
        <w:t xml:space="preserve"> Do</w:t>
      </w:r>
    </w:p>
    <w:p w:rsidR="00C638E7" w:rsidRDefault="00C638E7" w:rsidP="00C638E7">
      <w:pPr>
        <w:pStyle w:val="Code11"/>
      </w:pPr>
      <w:r>
        <w:t>. Write !,"First Level: ",I</w:t>
      </w:r>
    </w:p>
    <w:p w:rsidR="00C638E7" w:rsidRDefault="00C638E7" w:rsidP="00C638E7">
      <w:pPr>
        <w:pStyle w:val="Code11"/>
      </w:pPr>
      <w:r>
        <w:t>. For II=</w:t>
      </w:r>
      <w:smartTag w:uri="urn:schemas-microsoft-com:office:cs:smarttags" w:element="NumConv6p0">
        <w:smartTagPr>
          <w:attr w:name="val" w:val="1"/>
          <w:attr w:name="sch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val" w:val="1"/>
          <w:attr w:name="sch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val" w:val="3"/>
          <w:attr w:name="sch" w:val="1"/>
        </w:smartTagPr>
        <w:r>
          <w:t>3</w:t>
        </w:r>
      </w:smartTag>
      <w:r>
        <w:t xml:space="preserve"> Do</w:t>
      </w:r>
    </w:p>
    <w:p w:rsidR="00C638E7" w:rsidRDefault="00C638E7" w:rsidP="00C638E7">
      <w:pPr>
        <w:pStyle w:val="Code11"/>
      </w:pPr>
      <w:r>
        <w:t>. . Write !,"  Second Level: ",I+II</w:t>
      </w:r>
    </w:p>
    <w:p w:rsidR="00C638E7" w:rsidRDefault="00C638E7" w:rsidP="00C638E7">
      <w:pPr>
        <w:pStyle w:val="Code11"/>
      </w:pPr>
      <w:r>
        <w:t>Write !,"End of For Loop"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65" w:name="_Ref283346602"/>
    </w:p>
    <w:p w:rsidR="00725288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65"/>
      <w:r>
        <w:t xml:space="preserve"> Output of </w:t>
      </w:r>
      <w:r w:rsidR="00C01119">
        <w:fldChar w:fldCharType="begin"/>
      </w:r>
      <w:r>
        <w:instrText xml:space="preserve"> REF _Ref283346541 \h </w:instrText>
      </w:r>
      <w:r w:rsidR="00C01119">
        <w:fldChar w:fldCharType="separate"/>
      </w:r>
    </w:p>
    <w:p w:rsidR="00C638E7" w:rsidRDefault="00725288" w:rsidP="00C638E7">
      <w:pPr>
        <w:pStyle w:val="Caption"/>
      </w:pPr>
      <w:r>
        <w:t xml:space="preserve">Example </w:t>
      </w:r>
      <w:r>
        <w:rPr>
          <w:noProof/>
        </w:rPr>
        <w:t>2</w:t>
      </w:r>
      <w:r>
        <w:noBreakHyphen/>
      </w:r>
      <w:r>
        <w:rPr>
          <w:noProof/>
        </w:rPr>
        <w:t>11</w:t>
      </w:r>
      <w:r w:rsidR="00C01119">
        <w:fldChar w:fldCharType="end"/>
      </w:r>
    </w:p>
    <w:p w:rsidR="00C638E7" w:rsidRDefault="00C638E7" w:rsidP="00C638E7">
      <w:pPr>
        <w:pStyle w:val="Code2"/>
      </w:pPr>
    </w:p>
    <w:p w:rsidR="00C638E7" w:rsidRDefault="00C638E7" w:rsidP="009C6846">
      <w:pPr>
        <w:pStyle w:val="CodeItalic"/>
      </w:pPr>
      <w:r>
        <w:t>First Level: 1</w:t>
      </w:r>
    </w:p>
    <w:p w:rsidR="00C638E7" w:rsidRDefault="00C638E7" w:rsidP="009C6846">
      <w:pPr>
        <w:pStyle w:val="CodeItalic"/>
      </w:pPr>
      <w:r>
        <w:t xml:space="preserve">  Second Level: 2</w:t>
      </w:r>
    </w:p>
    <w:p w:rsidR="00C638E7" w:rsidRDefault="00C638E7" w:rsidP="009C6846">
      <w:pPr>
        <w:pStyle w:val="CodeItalic"/>
      </w:pPr>
      <w:r>
        <w:t xml:space="preserve">  Second Level: 3</w:t>
      </w:r>
    </w:p>
    <w:p w:rsidR="00C638E7" w:rsidRDefault="00C638E7" w:rsidP="009C6846">
      <w:pPr>
        <w:pStyle w:val="CodeItalic"/>
      </w:pPr>
      <w:r>
        <w:t xml:space="preserve">  Second Level: 4</w:t>
      </w:r>
    </w:p>
    <w:p w:rsidR="00C638E7" w:rsidRDefault="00C638E7" w:rsidP="009C6846">
      <w:pPr>
        <w:pStyle w:val="CodeItalic"/>
      </w:pPr>
      <w:r>
        <w:t>First Level: 2</w:t>
      </w:r>
    </w:p>
    <w:p w:rsidR="00C638E7" w:rsidRDefault="00C638E7" w:rsidP="009C6846">
      <w:pPr>
        <w:pStyle w:val="CodeItalic"/>
      </w:pPr>
      <w:r>
        <w:t xml:space="preserve">  Second Level: 3</w:t>
      </w:r>
    </w:p>
    <w:p w:rsidR="00C638E7" w:rsidRDefault="00C638E7" w:rsidP="009C6846">
      <w:pPr>
        <w:pStyle w:val="CodeItalic"/>
      </w:pPr>
      <w:r>
        <w:t xml:space="preserve">  Second Level: 4</w:t>
      </w:r>
    </w:p>
    <w:p w:rsidR="00C638E7" w:rsidRDefault="00C638E7" w:rsidP="009C6846">
      <w:pPr>
        <w:pStyle w:val="CodeItalic"/>
      </w:pPr>
      <w:r>
        <w:t xml:space="preserve">  Second Level: 5</w:t>
      </w:r>
    </w:p>
    <w:p w:rsidR="00C638E7" w:rsidRDefault="00C638E7" w:rsidP="009C6846">
      <w:pPr>
        <w:pStyle w:val="CodeItalic"/>
      </w:pPr>
      <w:r>
        <w:t>First Level: 3</w:t>
      </w:r>
    </w:p>
    <w:p w:rsidR="00C638E7" w:rsidRDefault="00C638E7" w:rsidP="009C6846">
      <w:pPr>
        <w:pStyle w:val="CodeItalic"/>
      </w:pPr>
      <w:r>
        <w:t xml:space="preserve">  Second Level: 4</w:t>
      </w:r>
    </w:p>
    <w:p w:rsidR="00C638E7" w:rsidRDefault="00C638E7" w:rsidP="009C6846">
      <w:pPr>
        <w:pStyle w:val="CodeItalic"/>
      </w:pPr>
      <w:r>
        <w:t xml:space="preserve">  Second Level: 5</w:t>
      </w:r>
    </w:p>
    <w:p w:rsidR="00C638E7" w:rsidRDefault="00C638E7" w:rsidP="009C6846">
      <w:pPr>
        <w:pStyle w:val="CodeItalic"/>
      </w:pPr>
      <w:r>
        <w:t xml:space="preserve">  Second Level: 6</w:t>
      </w:r>
    </w:p>
    <w:p w:rsidR="00C638E7" w:rsidRDefault="00C638E7" w:rsidP="009C6846">
      <w:pPr>
        <w:pStyle w:val="CodeItalic"/>
      </w:pPr>
      <w:r>
        <w:t>End of For Loop</w:t>
      </w:r>
    </w:p>
    <w:p w:rsidR="00C638E7" w:rsidRDefault="00C638E7" w:rsidP="00C638E7">
      <w:pPr>
        <w:pStyle w:val="Code2"/>
      </w:pPr>
    </w:p>
    <w:p w:rsidR="00442ED9" w:rsidRDefault="00442ED9" w:rsidP="00517BAD">
      <w:pPr>
        <w:pStyle w:val="Caption"/>
        <w:keepNext/>
      </w:pPr>
      <w:bookmarkStart w:id="66" w:name="_Ref283346680"/>
    </w:p>
    <w:p w:rsidR="00C638E7" w:rsidRDefault="00C638E7" w:rsidP="00517BAD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66"/>
      <w:r>
        <w:t xml:space="preserve"> Inline Do and For Loop </w:t>
      </w:r>
      <w:r w:rsidRPr="005F7F5D">
        <w:t>command</w:t>
      </w:r>
      <w:r>
        <w:t>s with Structured Code</w:t>
      </w:r>
    </w:p>
    <w:p w:rsidR="00C638E7" w:rsidRDefault="00C638E7" w:rsidP="00C638E7">
      <w:pPr>
        <w:pStyle w:val="Code2"/>
      </w:pPr>
    </w:p>
    <w:p w:rsidR="00C638E7" w:rsidRDefault="00C638E7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For I=</w:t>
      </w:r>
      <w:smartTag w:uri="urn:schemas-microsoft-com:office:cs:smarttags" w:element="NumConv6p0">
        <w:smartTagPr>
          <w:attr w:name="sch" w:val="1"/>
          <w:attr w:name="val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sch" w:val="1"/>
          <w:attr w:name="val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sch" w:val="1"/>
          <w:attr w:name="val" w:val="3"/>
        </w:smartTagPr>
        <w:r>
          <w:t>3</w:t>
        </w:r>
      </w:smartTag>
      <w:r>
        <w:t xml:space="preserve"> {</w:t>
      </w:r>
    </w:p>
    <w:p w:rsidR="00C638E7" w:rsidRDefault="00C638E7" w:rsidP="00C638E7">
      <w:pPr>
        <w:pStyle w:val="Code11"/>
      </w:pPr>
      <w:r>
        <w:t xml:space="preserve">  Write !,"First Level: ",I</w:t>
      </w:r>
    </w:p>
    <w:p w:rsidR="00C638E7" w:rsidRDefault="00C638E7" w:rsidP="00C638E7">
      <w:pPr>
        <w:pStyle w:val="Code11"/>
      </w:pPr>
      <w:r>
        <w:t xml:space="preserve">  For II=</w:t>
      </w:r>
      <w:smartTag w:uri="urn:schemas-microsoft-com:office:cs:smarttags" w:element="NumConv6p0">
        <w:smartTagPr>
          <w:attr w:name="val" w:val="1"/>
          <w:attr w:name="sch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val" w:val="1"/>
          <w:attr w:name="sch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val" w:val="3"/>
          <w:attr w:name="sch" w:val="1"/>
        </w:smartTagPr>
        <w:r>
          <w:t>3</w:t>
        </w:r>
      </w:smartTag>
      <w:r>
        <w:t xml:space="preserve"> {</w:t>
      </w:r>
    </w:p>
    <w:p w:rsidR="00C638E7" w:rsidRDefault="00C638E7" w:rsidP="00C638E7">
      <w:pPr>
        <w:pStyle w:val="Code11"/>
      </w:pPr>
      <w:r>
        <w:t xml:space="preserve">    Write !,"  Second Level: ",I+II</w:t>
      </w:r>
    </w:p>
    <w:p w:rsidR="00C638E7" w:rsidRDefault="00C638E7" w:rsidP="00C638E7">
      <w:pPr>
        <w:pStyle w:val="Code11"/>
      </w:pPr>
      <w:r>
        <w:t xml:space="preserve">  }</w:t>
      </w:r>
    </w:p>
    <w:p w:rsidR="00C638E7" w:rsidRDefault="00C638E7" w:rsidP="00C638E7">
      <w:pPr>
        <w:pStyle w:val="Code11"/>
      </w:pPr>
      <w:r>
        <w:t>}</w:t>
      </w:r>
    </w:p>
    <w:p w:rsidR="00C638E7" w:rsidRDefault="00C638E7" w:rsidP="00C638E7">
      <w:pPr>
        <w:pStyle w:val="Code11"/>
      </w:pPr>
      <w:r>
        <w:t>Write !,"End of For Loop"</w:t>
      </w:r>
    </w:p>
    <w:p w:rsidR="00072E73" w:rsidRDefault="00072E73" w:rsidP="00072E73">
      <w:pPr>
        <w:pStyle w:val="Code2"/>
      </w:pPr>
    </w:p>
    <w:p w:rsidR="00442ED9" w:rsidRDefault="00442ED9" w:rsidP="00C638E7">
      <w:pPr>
        <w:pStyle w:val="Caption"/>
      </w:pPr>
      <w:bookmarkStart w:id="67" w:name="_Ref283346740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67"/>
      <w:r>
        <w:t xml:space="preserve"> Executing a routine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ROUTINEA</w:t>
      </w:r>
      <w:r>
        <w:tab/>
      </w:r>
      <w:r>
        <w:tab/>
      </w:r>
      <w:r>
        <w:tab/>
        <w:t>;name of the routine on the first line</w:t>
      </w:r>
    </w:p>
    <w:p w:rsidR="00C638E7" w:rsidRDefault="00C638E7" w:rsidP="00C638E7">
      <w:pPr>
        <w:pStyle w:val="Code11"/>
      </w:pPr>
      <w:r>
        <w:tab/>
        <w:t>Do ^ROUTINEB</w:t>
      </w:r>
      <w:r>
        <w:tab/>
      </w:r>
      <w:r>
        <w:tab/>
        <w:t>;execution jumps to ^ROUTINEB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</w:pPr>
    </w:p>
    <w:p w:rsidR="00442ED9" w:rsidRDefault="00442ED9" w:rsidP="000C44E9">
      <w:pPr>
        <w:pStyle w:val="Caption"/>
        <w:keepNext/>
      </w:pPr>
      <w:bookmarkStart w:id="68" w:name="_Ref283346782"/>
    </w:p>
    <w:p w:rsidR="00C638E7" w:rsidRDefault="00C638E7" w:rsidP="000C44E9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68"/>
      <w:r>
        <w:t xml:space="preserve"> Executing a LABEL in a routine</w:t>
      </w:r>
    </w:p>
    <w:p w:rsidR="00C638E7" w:rsidRDefault="00C638E7" w:rsidP="00C638E7">
      <w:pPr>
        <w:pStyle w:val="Code2"/>
      </w:pPr>
    </w:p>
    <w:p w:rsidR="00C638E7" w:rsidRDefault="00C638E7" w:rsidP="00FE37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24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ROUTINEA</w:t>
      </w:r>
    </w:p>
    <w:p w:rsidR="00C638E7" w:rsidRDefault="00C638E7" w:rsidP="00C638E7">
      <w:pPr>
        <w:pStyle w:val="Code11"/>
      </w:pPr>
      <w:r>
        <w:tab/>
        <w:t>;</w:t>
      </w:r>
    </w:p>
    <w:p w:rsidR="00C638E7" w:rsidRDefault="00C638E7" w:rsidP="00C638E7">
      <w:pPr>
        <w:pStyle w:val="Code11"/>
      </w:pPr>
      <w:r>
        <w:tab/>
      </w:r>
      <w:r w:rsidRPr="001E17AE">
        <w:rPr>
          <w:u w:val="single"/>
        </w:rPr>
        <w:t>Do PROC</w:t>
      </w:r>
      <w:r>
        <w:tab/>
      </w:r>
      <w:r>
        <w:tab/>
        <w:t>;execution jumps to PROC</w:t>
      </w:r>
    </w:p>
    <w:p w:rsidR="00C638E7" w:rsidRDefault="00C638E7" w:rsidP="00C638E7">
      <w:pPr>
        <w:pStyle w:val="Code11"/>
      </w:pPr>
      <w:r>
        <w:tab/>
        <w:t>; code</w:t>
      </w:r>
    </w:p>
    <w:p w:rsidR="00C638E7" w:rsidRDefault="00C638E7" w:rsidP="00C638E7">
      <w:pPr>
        <w:pStyle w:val="Code11"/>
      </w:pPr>
      <w:r>
        <w:tab/>
        <w:t>; code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11"/>
      </w:pPr>
      <w:r w:rsidRPr="001E17AE">
        <w:t>PROC</w:t>
      </w:r>
      <w:r>
        <w:tab/>
        <w:t>;</w:t>
      </w:r>
    </w:p>
    <w:p w:rsidR="00C638E7" w:rsidRDefault="00C638E7" w:rsidP="00C638E7">
      <w:pPr>
        <w:pStyle w:val="Code11"/>
      </w:pPr>
      <w:r>
        <w:tab/>
        <w:t>; code</w:t>
      </w:r>
    </w:p>
    <w:p w:rsidR="00C638E7" w:rsidRDefault="00C638E7" w:rsidP="00C638E7">
      <w:pPr>
        <w:pStyle w:val="Code11"/>
      </w:pPr>
      <w:r>
        <w:tab/>
        <w:t>; code</w:t>
      </w:r>
    </w:p>
    <w:p w:rsidR="00C638E7" w:rsidRDefault="00C638E7" w:rsidP="00C638E7">
      <w:pPr>
        <w:pStyle w:val="Code11"/>
      </w:pPr>
      <w:r>
        <w:tab/>
        <w:t>Quit</w:t>
      </w:r>
      <w:r>
        <w:tab/>
      </w:r>
      <w:r>
        <w:tab/>
        <w:t>;execution jumps back to the line following "Do PROC"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69" w:name="_Ref283346809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69"/>
      <w:r>
        <w:t xml:space="preserve"> Executing a LABEL in another routine</w:t>
      </w:r>
    </w:p>
    <w:p w:rsidR="00C638E7" w:rsidRDefault="00C638E7" w:rsidP="00C638E7">
      <w:pPr>
        <w:pStyle w:val="Code2"/>
      </w:pPr>
    </w:p>
    <w:p w:rsidR="00C638E7" w:rsidRDefault="00C638E7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 ROUTINEA and ROUTINEB need to be in separate routines.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ROUTINEA</w:t>
      </w:r>
    </w:p>
    <w:p w:rsidR="00C638E7" w:rsidRDefault="00C638E7" w:rsidP="00C638E7">
      <w:pPr>
        <w:pStyle w:val="Code11"/>
      </w:pPr>
      <w:r>
        <w:tab/>
        <w:t>;</w:t>
      </w:r>
    </w:p>
    <w:p w:rsidR="00C638E7" w:rsidRDefault="00C638E7" w:rsidP="00C638E7">
      <w:pPr>
        <w:pStyle w:val="Code11"/>
      </w:pPr>
      <w:r>
        <w:tab/>
        <w:t xml:space="preserve">Do </w:t>
      </w:r>
      <w:r w:rsidRPr="001E17AE">
        <w:rPr>
          <w:u w:val="single"/>
        </w:rPr>
        <w:t>PROC^ROUTINEB</w:t>
      </w:r>
      <w:r>
        <w:tab/>
        <w:t>;execution jumps to PROC in ^ROUTINEB</w:t>
      </w:r>
    </w:p>
    <w:p w:rsidR="00C638E7" w:rsidRDefault="00C638E7" w:rsidP="00C638E7">
      <w:pPr>
        <w:pStyle w:val="Code11"/>
      </w:pPr>
      <w:r>
        <w:tab/>
        <w:t>; code</w:t>
      </w:r>
    </w:p>
    <w:p w:rsidR="00C638E7" w:rsidRDefault="00C638E7" w:rsidP="00C638E7">
      <w:pPr>
        <w:pStyle w:val="Code11"/>
      </w:pPr>
      <w:r>
        <w:tab/>
        <w:t>; code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  <w:rPr>
          <w:color w:val="000000" w:themeColor="text1"/>
        </w:rPr>
      </w:pPr>
    </w:p>
    <w:p w:rsidR="00C638E7" w:rsidRDefault="00C638E7" w:rsidP="00C638E7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C638E7" w:rsidRDefault="00C638E7" w:rsidP="00C638E7">
      <w:pPr>
        <w:pStyle w:val="Code2"/>
        <w:rPr>
          <w:color w:val="000000" w:themeColor="text1"/>
        </w:rPr>
      </w:pPr>
    </w:p>
    <w:p w:rsidR="00C638E7" w:rsidRDefault="00C638E7" w:rsidP="00C638E7">
      <w:pPr>
        <w:pStyle w:val="Code11"/>
      </w:pPr>
      <w:r>
        <w:t>ROUTINEB</w:t>
      </w:r>
    </w:p>
    <w:p w:rsidR="00C638E7" w:rsidRDefault="00C638E7" w:rsidP="00C638E7">
      <w:pPr>
        <w:pStyle w:val="Code11"/>
      </w:pPr>
      <w:r>
        <w:tab/>
        <w:t>;</w:t>
      </w:r>
    </w:p>
    <w:p w:rsidR="00C638E7" w:rsidRPr="001E17AE" w:rsidRDefault="00C638E7" w:rsidP="00C638E7">
      <w:pPr>
        <w:pStyle w:val="Code11"/>
      </w:pPr>
      <w:r>
        <w:t>PROC</w:t>
      </w:r>
    </w:p>
    <w:p w:rsidR="00C638E7" w:rsidRDefault="00C638E7" w:rsidP="00C638E7">
      <w:pPr>
        <w:pStyle w:val="Code11"/>
      </w:pPr>
      <w:r>
        <w:tab/>
        <w:t>; code</w:t>
      </w:r>
    </w:p>
    <w:p w:rsidR="00C638E7" w:rsidRDefault="00C638E7" w:rsidP="00C638E7">
      <w:pPr>
        <w:pStyle w:val="Code11"/>
      </w:pPr>
      <w:r>
        <w:tab/>
        <w:t>; code</w:t>
      </w:r>
    </w:p>
    <w:p w:rsidR="00C638E7" w:rsidRDefault="00C638E7" w:rsidP="00C638E7">
      <w:pPr>
        <w:pStyle w:val="Code11"/>
      </w:pPr>
      <w:r>
        <w:tab/>
        <w:t>Quit</w:t>
      </w:r>
      <w:r>
        <w:tab/>
        <w:t>;execution jumps to the line following PROC in ^ROUTINEA</w:t>
      </w:r>
    </w:p>
    <w:p w:rsidR="00C638E7" w:rsidRDefault="00C638E7" w:rsidP="00C638E7">
      <w:pPr>
        <w:pStyle w:val="Code2"/>
      </w:pPr>
    </w:p>
    <w:p w:rsidR="00C638E7" w:rsidRDefault="00C638E7" w:rsidP="00C638E7">
      <w:pPr>
        <w:spacing w:after="0" w:line="240" w:lineRule="auto"/>
        <w:ind w:left="1080" w:firstLine="0"/>
      </w:pPr>
    </w:p>
    <w:p w:rsidR="00C638E7" w:rsidRDefault="00C638E7" w:rsidP="00A65E39">
      <w:pPr>
        <w:pStyle w:val="Caption"/>
        <w:keepNext/>
      </w:pPr>
      <w:bookmarkStart w:id="70" w:name="_Ref283346841"/>
      <w:bookmarkStart w:id="71" w:name="_Ref283347305"/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70"/>
      <w:r>
        <w:t xml:space="preserve"> Routines and Variables</w:t>
      </w:r>
      <w:bookmarkEnd w:id="71"/>
    </w:p>
    <w:p w:rsidR="00C638E7" w:rsidRDefault="00C638E7" w:rsidP="00A65E39">
      <w:pPr>
        <w:pStyle w:val="Code2"/>
        <w:keepNext/>
      </w:pPr>
    </w:p>
    <w:p w:rsidR="00C638E7" w:rsidRDefault="00C638E7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 ROUTINEA, ROUTINEB, and ROUTINEC need to be in separate routines.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ROUTINEA</w:t>
      </w:r>
    </w:p>
    <w:p w:rsidR="00C638E7" w:rsidRDefault="00C638E7" w:rsidP="00C638E7">
      <w:pPr>
        <w:pStyle w:val="Code11"/>
      </w:pPr>
      <w:r>
        <w:tab/>
      </w:r>
      <w:r>
        <w:rPr>
          <w:u w:val="single"/>
        </w:rPr>
        <w:t xml:space="preserve">Set </w:t>
      </w:r>
      <w:r w:rsidRPr="00484850">
        <w:rPr>
          <w:u w:val="single"/>
        </w:rPr>
        <w:t>X="A",Y="A",Z="A"</w:t>
      </w:r>
      <w:r>
        <w:tab/>
      </w:r>
      <w:r>
        <w:tab/>
        <w:t>;X,Y and Z all set to "A"</w:t>
      </w:r>
    </w:p>
    <w:p w:rsidR="00C638E7" w:rsidRDefault="00C638E7" w:rsidP="00C638E7">
      <w:pPr>
        <w:pStyle w:val="Code11"/>
      </w:pPr>
      <w:r>
        <w:tab/>
        <w:t>Write !,"ROUTINEA – X: ",X</w:t>
      </w:r>
    </w:p>
    <w:p w:rsidR="00C638E7" w:rsidRDefault="00C638E7" w:rsidP="00C638E7">
      <w:pPr>
        <w:pStyle w:val="Code11"/>
      </w:pPr>
      <w:r>
        <w:tab/>
        <w:t>Write !,"ROUTINEA – Y: ",Y</w:t>
      </w:r>
    </w:p>
    <w:p w:rsidR="00C638E7" w:rsidRDefault="00C638E7" w:rsidP="00C638E7">
      <w:pPr>
        <w:pStyle w:val="Code11"/>
      </w:pPr>
      <w:r>
        <w:tab/>
        <w:t>Write !,"ROUTINEA – Z: ",Z</w:t>
      </w:r>
    </w:p>
    <w:p w:rsidR="00C638E7" w:rsidRDefault="00C638E7" w:rsidP="00C638E7">
      <w:pPr>
        <w:pStyle w:val="Code11"/>
      </w:pPr>
      <w:r>
        <w:tab/>
        <w:t>Do ^ROUTINEB</w:t>
      </w:r>
    </w:p>
    <w:p w:rsidR="00C638E7" w:rsidRDefault="00C638E7" w:rsidP="00C638E7">
      <w:pPr>
        <w:pStyle w:val="Code11"/>
      </w:pPr>
      <w:r>
        <w:tab/>
        <w:t>Write !!,"ROUTINEA – X: ",X</w:t>
      </w:r>
    </w:p>
    <w:p w:rsidR="00C638E7" w:rsidRDefault="00C638E7" w:rsidP="00C638E7">
      <w:pPr>
        <w:pStyle w:val="Code11"/>
      </w:pPr>
      <w:r>
        <w:tab/>
        <w:t>Write !,"ROUTINEA – Y: ",Y</w:t>
      </w:r>
    </w:p>
    <w:p w:rsidR="00C638E7" w:rsidRDefault="00C638E7" w:rsidP="00C638E7">
      <w:pPr>
        <w:pStyle w:val="Code11"/>
      </w:pPr>
      <w:r>
        <w:tab/>
        <w:t>Write !,"ROUTINEA – Z: ",Z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</w:t>
      </w:r>
    </w:p>
    <w:p w:rsidR="00C638E7" w:rsidRDefault="00C638E7" w:rsidP="00C638E7">
      <w:pPr>
        <w:pStyle w:val="Code2"/>
        <w:rPr>
          <w:color w:val="000000" w:themeColor="text1"/>
        </w:rPr>
      </w:pPr>
    </w:p>
    <w:p w:rsidR="00C638E7" w:rsidRDefault="00C638E7" w:rsidP="00C638E7">
      <w:pPr>
        <w:pStyle w:val="Code11"/>
      </w:pPr>
      <w:r>
        <w:t>ROUTINEB</w:t>
      </w:r>
    </w:p>
    <w:p w:rsidR="00C638E7" w:rsidRDefault="00C638E7" w:rsidP="00C638E7">
      <w:pPr>
        <w:pStyle w:val="Code11"/>
      </w:pPr>
      <w:r>
        <w:tab/>
      </w:r>
      <w:r>
        <w:rPr>
          <w:u w:val="single"/>
        </w:rPr>
        <w:t xml:space="preserve">Set </w:t>
      </w:r>
      <w:r w:rsidRPr="00484850">
        <w:rPr>
          <w:u w:val="single"/>
        </w:rPr>
        <w:t>Y="B",Z="B"</w:t>
      </w:r>
      <w:r>
        <w:tab/>
      </w:r>
      <w:r>
        <w:tab/>
        <w:t>;Y and Z set to "B"</w:t>
      </w:r>
    </w:p>
    <w:p w:rsidR="00C638E7" w:rsidRDefault="00C638E7" w:rsidP="00C638E7">
      <w:pPr>
        <w:pStyle w:val="Code11"/>
      </w:pPr>
      <w:r>
        <w:tab/>
        <w:t>Write !!,"ROUTINEB – X: ",X</w:t>
      </w:r>
    </w:p>
    <w:p w:rsidR="00C638E7" w:rsidRDefault="00C638E7" w:rsidP="00C638E7">
      <w:pPr>
        <w:pStyle w:val="Code11"/>
      </w:pPr>
      <w:r>
        <w:tab/>
        <w:t>Write !,"ROUTINEB – Y: ",Y</w:t>
      </w:r>
    </w:p>
    <w:p w:rsidR="00C638E7" w:rsidRDefault="00C638E7" w:rsidP="00C638E7">
      <w:pPr>
        <w:pStyle w:val="Code11"/>
      </w:pPr>
      <w:r>
        <w:tab/>
        <w:t>Write !,"ROUTINEB – Z: ",Z</w:t>
      </w:r>
    </w:p>
    <w:p w:rsidR="00C638E7" w:rsidRDefault="00C638E7" w:rsidP="00C638E7">
      <w:pPr>
        <w:pStyle w:val="Code11"/>
      </w:pPr>
      <w:r>
        <w:tab/>
        <w:t>Do ^ROUTINEC</w:t>
      </w:r>
    </w:p>
    <w:p w:rsidR="00C638E7" w:rsidRDefault="00C638E7" w:rsidP="00C638E7">
      <w:pPr>
        <w:pStyle w:val="Code11"/>
      </w:pPr>
      <w:r>
        <w:tab/>
        <w:t>Write !!,"ROUTINEB – X: ",X</w:t>
      </w:r>
    </w:p>
    <w:p w:rsidR="00C638E7" w:rsidRDefault="00C638E7" w:rsidP="00C638E7">
      <w:pPr>
        <w:pStyle w:val="Code11"/>
      </w:pPr>
      <w:r>
        <w:tab/>
        <w:t>Write !,"ROUTINEB – Y: ",Y</w:t>
      </w:r>
    </w:p>
    <w:p w:rsidR="00C638E7" w:rsidRDefault="00C638E7" w:rsidP="00C638E7">
      <w:pPr>
        <w:pStyle w:val="Code11"/>
      </w:pPr>
      <w:r>
        <w:tab/>
        <w:t>Write !,"ROUTINEB – Z: ",Z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2"/>
        <w:rPr>
          <w:color w:val="000000" w:themeColor="text1"/>
        </w:rPr>
      </w:pPr>
      <w:r>
        <w:rPr>
          <w:color w:val="000000" w:themeColor="text1"/>
        </w:rPr>
        <w:t>= = = = = = = = = = = = = = = = = = = = = = = = = = = = = = = =</w:t>
      </w:r>
    </w:p>
    <w:p w:rsidR="00C638E7" w:rsidRDefault="00C638E7" w:rsidP="00C638E7">
      <w:pPr>
        <w:pStyle w:val="Code2"/>
        <w:rPr>
          <w:color w:val="000000" w:themeColor="text1"/>
        </w:rPr>
      </w:pPr>
    </w:p>
    <w:p w:rsidR="00C638E7" w:rsidRDefault="00C638E7" w:rsidP="00C638E7">
      <w:pPr>
        <w:pStyle w:val="Code11"/>
      </w:pPr>
      <w:r>
        <w:t>ROUTINEC</w:t>
      </w:r>
    </w:p>
    <w:p w:rsidR="00C638E7" w:rsidRDefault="00C638E7" w:rsidP="00C638E7">
      <w:pPr>
        <w:pStyle w:val="Code11"/>
      </w:pPr>
      <w:r>
        <w:tab/>
      </w:r>
      <w:r>
        <w:rPr>
          <w:u w:val="single"/>
        </w:rPr>
        <w:t xml:space="preserve">Set </w:t>
      </w:r>
      <w:r w:rsidRPr="00484850">
        <w:rPr>
          <w:u w:val="single"/>
        </w:rPr>
        <w:t>Z="C"</w:t>
      </w:r>
      <w:r>
        <w:tab/>
      </w:r>
      <w:r>
        <w:tab/>
      </w:r>
      <w:r>
        <w:tab/>
        <w:t>;Z set to "C"</w:t>
      </w:r>
    </w:p>
    <w:p w:rsidR="00C638E7" w:rsidRDefault="00C638E7" w:rsidP="00C638E7">
      <w:pPr>
        <w:pStyle w:val="Code11"/>
      </w:pPr>
      <w:r>
        <w:tab/>
        <w:t>Write !!,"ROUTINEC – X: ",X</w:t>
      </w:r>
    </w:p>
    <w:p w:rsidR="00C638E7" w:rsidRDefault="00C638E7" w:rsidP="00C638E7">
      <w:pPr>
        <w:pStyle w:val="Code11"/>
      </w:pPr>
      <w:r>
        <w:tab/>
        <w:t>Write !,"ROUTINEC – Y: ",Y</w:t>
      </w:r>
    </w:p>
    <w:p w:rsidR="00C638E7" w:rsidRDefault="00C638E7" w:rsidP="00C638E7">
      <w:pPr>
        <w:pStyle w:val="Code11"/>
      </w:pPr>
      <w:r>
        <w:tab/>
        <w:t>Write !,"ROUTINEC – Z: ",Z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</w:pPr>
    </w:p>
    <w:p w:rsidR="00442ED9" w:rsidRDefault="00442ED9" w:rsidP="004C05B2">
      <w:pPr>
        <w:pStyle w:val="Caption"/>
        <w:keepNext/>
      </w:pPr>
      <w:bookmarkStart w:id="72" w:name="_Ref283346868"/>
    </w:p>
    <w:p w:rsidR="00C638E7" w:rsidRDefault="00C638E7" w:rsidP="004C05B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72"/>
      <w:r>
        <w:t xml:space="preserve"> Output from running the routines in </w:t>
      </w:r>
      <w:r w:rsidR="00C01119">
        <w:fldChar w:fldCharType="begin"/>
      </w:r>
      <w:r>
        <w:instrText xml:space="preserve"> REF _Ref283346841 \h </w:instrText>
      </w:r>
      <w:r w:rsidR="00C01119">
        <w:fldChar w:fldCharType="separate"/>
      </w:r>
      <w:r w:rsidR="00725288">
        <w:t xml:space="preserve">Example </w:t>
      </w:r>
      <w:r w:rsidR="00725288">
        <w:rPr>
          <w:noProof/>
        </w:rPr>
        <w:t>2</w:t>
      </w:r>
      <w:r w:rsidR="00725288">
        <w:noBreakHyphen/>
      </w:r>
      <w:r w:rsidR="00725288">
        <w:rPr>
          <w:noProof/>
        </w:rPr>
        <w:t>17</w:t>
      </w:r>
      <w:r w:rsidR="00C01119">
        <w:fldChar w:fldCharType="end"/>
      </w:r>
    </w:p>
    <w:p w:rsidR="00C638E7" w:rsidRDefault="00C638E7" w:rsidP="004C05B2">
      <w:pPr>
        <w:pStyle w:val="Code2"/>
        <w:keepNext/>
      </w:pPr>
    </w:p>
    <w:p w:rsidR="00C638E7" w:rsidRDefault="00C638E7" w:rsidP="004C05B2">
      <w:pPr>
        <w:pStyle w:val="Code11"/>
        <w:keepNext/>
      </w:pPr>
      <w:r>
        <w:t>Do ^ROUTINEA</w:t>
      </w:r>
    </w:p>
    <w:p w:rsidR="00C638E7" w:rsidRDefault="00C638E7" w:rsidP="004C05B2">
      <w:pPr>
        <w:pStyle w:val="Code2"/>
        <w:keepNext/>
      </w:pPr>
      <w:r>
        <w:t xml:space="preserve"> </w:t>
      </w:r>
    </w:p>
    <w:p w:rsidR="00C638E7" w:rsidRDefault="00C638E7" w:rsidP="009C6846">
      <w:pPr>
        <w:pStyle w:val="CodeItalic"/>
      </w:pPr>
      <w:r>
        <w:t>ROUTINEA – X: A</w:t>
      </w:r>
    </w:p>
    <w:p w:rsidR="00C638E7" w:rsidRDefault="00C638E7" w:rsidP="009C6846">
      <w:pPr>
        <w:pStyle w:val="CodeItalic"/>
      </w:pPr>
      <w:r>
        <w:t>ROUTINEA – Y: A</w:t>
      </w:r>
    </w:p>
    <w:p w:rsidR="00C638E7" w:rsidRDefault="00C638E7" w:rsidP="009C6846">
      <w:pPr>
        <w:pStyle w:val="CodeItalic"/>
      </w:pPr>
      <w:r>
        <w:t>ROUTINEA – Z: A</w:t>
      </w:r>
    </w:p>
    <w:p w:rsidR="00C638E7" w:rsidRDefault="00C638E7" w:rsidP="009C6846">
      <w:pPr>
        <w:pStyle w:val="CodeItalic"/>
      </w:pPr>
      <w:r>
        <w:t xml:space="preserve"> </w:t>
      </w:r>
    </w:p>
    <w:p w:rsidR="00C638E7" w:rsidRDefault="00C638E7" w:rsidP="009C6846">
      <w:pPr>
        <w:pStyle w:val="CodeItalic"/>
      </w:pPr>
      <w:r>
        <w:t>ROUTINEB – X: A</w:t>
      </w:r>
    </w:p>
    <w:p w:rsidR="00C638E7" w:rsidRDefault="00C638E7" w:rsidP="009C6846">
      <w:pPr>
        <w:pStyle w:val="CodeItalic"/>
      </w:pPr>
      <w:r>
        <w:t>ROUTINEB – Y: B</w:t>
      </w:r>
    </w:p>
    <w:p w:rsidR="00C638E7" w:rsidRDefault="00C638E7" w:rsidP="009C6846">
      <w:pPr>
        <w:pStyle w:val="CodeItalic"/>
      </w:pPr>
      <w:r>
        <w:t>ROUTINEB – Z: B</w:t>
      </w:r>
    </w:p>
    <w:p w:rsidR="00C638E7" w:rsidRDefault="00C638E7" w:rsidP="009C6846">
      <w:pPr>
        <w:pStyle w:val="CodeItalic"/>
      </w:pPr>
      <w:r>
        <w:t xml:space="preserve"> </w:t>
      </w:r>
    </w:p>
    <w:p w:rsidR="00C638E7" w:rsidRDefault="00C638E7" w:rsidP="009C6846">
      <w:pPr>
        <w:pStyle w:val="CodeItalic"/>
      </w:pPr>
      <w:r>
        <w:t>ROUTINEC – X: A</w:t>
      </w:r>
    </w:p>
    <w:p w:rsidR="00C638E7" w:rsidRDefault="00C638E7" w:rsidP="009C6846">
      <w:pPr>
        <w:pStyle w:val="CodeItalic"/>
      </w:pPr>
      <w:r>
        <w:t>ROUTINEC – Y: B</w:t>
      </w:r>
    </w:p>
    <w:p w:rsidR="00C638E7" w:rsidRDefault="00C638E7" w:rsidP="009C6846">
      <w:pPr>
        <w:pStyle w:val="CodeItalic"/>
      </w:pPr>
      <w:r>
        <w:t>ROUTINEC – Z: C</w:t>
      </w:r>
    </w:p>
    <w:p w:rsidR="00C638E7" w:rsidRDefault="00C638E7" w:rsidP="009C6846">
      <w:pPr>
        <w:pStyle w:val="CodeItalic"/>
      </w:pPr>
      <w:r>
        <w:t xml:space="preserve"> </w:t>
      </w:r>
    </w:p>
    <w:p w:rsidR="00C638E7" w:rsidRDefault="00C638E7" w:rsidP="009C6846">
      <w:pPr>
        <w:pStyle w:val="CodeItalic"/>
      </w:pPr>
      <w:r>
        <w:t>ROUTINEB – X: A</w:t>
      </w:r>
    </w:p>
    <w:p w:rsidR="00C638E7" w:rsidRDefault="00C638E7" w:rsidP="009C6846">
      <w:pPr>
        <w:pStyle w:val="CodeItalic"/>
      </w:pPr>
      <w:r>
        <w:t>ROUTINEB – Y: B</w:t>
      </w:r>
    </w:p>
    <w:p w:rsidR="00C638E7" w:rsidRDefault="00C638E7" w:rsidP="009C6846">
      <w:pPr>
        <w:pStyle w:val="CodeItalic"/>
      </w:pPr>
      <w:r>
        <w:t>ROUTINEB – Z: C</w:t>
      </w:r>
    </w:p>
    <w:p w:rsidR="00C638E7" w:rsidRDefault="00C638E7" w:rsidP="009C6846">
      <w:pPr>
        <w:pStyle w:val="CodeItalic"/>
      </w:pPr>
      <w:r>
        <w:t xml:space="preserve"> </w:t>
      </w:r>
    </w:p>
    <w:p w:rsidR="00C638E7" w:rsidRDefault="00C638E7" w:rsidP="009C6846">
      <w:pPr>
        <w:pStyle w:val="CodeItalic"/>
      </w:pPr>
      <w:r>
        <w:t>ROUTINEA – X: A</w:t>
      </w:r>
    </w:p>
    <w:p w:rsidR="00C638E7" w:rsidRDefault="00C638E7" w:rsidP="009C6846">
      <w:pPr>
        <w:pStyle w:val="CodeItalic"/>
      </w:pPr>
      <w:r>
        <w:t>ROUTINEA – Y: B</w:t>
      </w:r>
    </w:p>
    <w:p w:rsidR="00C638E7" w:rsidRDefault="00C638E7" w:rsidP="009C6846">
      <w:pPr>
        <w:pStyle w:val="CodeItalic"/>
      </w:pPr>
      <w:r>
        <w:t>ROUTINEA – Z: C</w:t>
      </w:r>
    </w:p>
    <w:p w:rsidR="00C638E7" w:rsidRDefault="00C638E7" w:rsidP="00C638E7">
      <w:pPr>
        <w:pStyle w:val="Code2"/>
        <w:rPr>
          <w:b/>
          <w:color w:val="FF0000"/>
        </w:rPr>
      </w:pPr>
    </w:p>
    <w:p w:rsidR="00442ED9" w:rsidRDefault="00442ED9" w:rsidP="00C638E7">
      <w:pPr>
        <w:pStyle w:val="Caption"/>
      </w:pPr>
      <w:bookmarkStart w:id="73" w:name="_Ref283346913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73"/>
      <w:r>
        <w:t xml:space="preserve"> Parameter Passed by Value, ROUTINEA and ROUTINEB</w:t>
      </w:r>
    </w:p>
    <w:p w:rsidR="00C638E7" w:rsidRDefault="00C638E7" w:rsidP="00C638E7">
      <w:pPr>
        <w:pStyle w:val="Code2"/>
      </w:pPr>
    </w:p>
    <w:p w:rsidR="00C638E7" w:rsidRDefault="00C638E7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 ROUTINEA and ROUTINEB need to be in separate routines.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ROUTINEA</w:t>
      </w:r>
    </w:p>
    <w:p w:rsidR="00C638E7" w:rsidRDefault="00C638E7" w:rsidP="00C638E7">
      <w:pPr>
        <w:pStyle w:val="Code11"/>
      </w:pPr>
      <w:r>
        <w:tab/>
        <w:t>Write !!,"ROUTINEA Starting"</w:t>
      </w:r>
    </w:p>
    <w:p w:rsidR="00C638E7" w:rsidRDefault="00C638E7" w:rsidP="00C638E7">
      <w:pPr>
        <w:pStyle w:val="Code11"/>
      </w:pPr>
      <w:r>
        <w:tab/>
        <w:t>Set PARAM1="Value for Param1"</w:t>
      </w:r>
    </w:p>
    <w:p w:rsidR="00C638E7" w:rsidRDefault="00C638E7" w:rsidP="00C638E7">
      <w:pPr>
        <w:pStyle w:val="Code11"/>
      </w:pPr>
      <w:r>
        <w:tab/>
        <w:t>Set PARAM2="Value for Param2"</w:t>
      </w:r>
    </w:p>
    <w:p w:rsidR="00C638E7" w:rsidRDefault="00C638E7" w:rsidP="00C638E7">
      <w:pPr>
        <w:pStyle w:val="Code11"/>
      </w:pPr>
      <w:r>
        <w:tab/>
        <w:t>Write !,"ROUTINEA-PARAM1: ",PARAM1</w:t>
      </w:r>
    </w:p>
    <w:p w:rsidR="00C638E7" w:rsidRDefault="00C638E7" w:rsidP="00C638E7">
      <w:pPr>
        <w:pStyle w:val="Code11"/>
      </w:pPr>
      <w:r>
        <w:tab/>
        <w:t>Write !,"ROUTINEA-PARAM2: ",PARAM2</w:t>
      </w:r>
    </w:p>
    <w:p w:rsidR="00C638E7" w:rsidRDefault="00C638E7" w:rsidP="00C638E7">
      <w:pPr>
        <w:pStyle w:val="Code11"/>
      </w:pPr>
      <w:r>
        <w:tab/>
        <w:t>Do PROC^ROUTINEB(PARAM1,PARAM2) ;call passing PARAM1, PARAM2</w:t>
      </w:r>
    </w:p>
    <w:p w:rsidR="00C638E7" w:rsidRDefault="00C638E7" w:rsidP="00C638E7">
      <w:pPr>
        <w:pStyle w:val="Code11"/>
      </w:pPr>
      <w:r>
        <w:tab/>
        <w:t>Write !!,"ROUTINEA-PARAM1: ",PARAM1</w:t>
      </w:r>
    </w:p>
    <w:p w:rsidR="00C638E7" w:rsidRDefault="00C638E7" w:rsidP="00C638E7">
      <w:pPr>
        <w:pStyle w:val="Code11"/>
      </w:pPr>
      <w:r>
        <w:tab/>
        <w:t>Write !,"ROUTINEA-PARAM2: ",PARAM2</w:t>
      </w:r>
    </w:p>
    <w:p w:rsidR="00C638E7" w:rsidRDefault="00C638E7" w:rsidP="00C638E7">
      <w:pPr>
        <w:pStyle w:val="Code11"/>
      </w:pPr>
      <w:r>
        <w:tab/>
        <w:t>Write !,"ROUTINEA Ending"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2"/>
        <w:rPr>
          <w:color w:val="000000" w:themeColor="text1"/>
        </w:rPr>
      </w:pPr>
      <w:r>
        <w:rPr>
          <w:color w:val="000000" w:themeColor="text1"/>
        </w:rPr>
        <w:t>= = = = = = = = = = = = = = = = = = = = = = = = = = = = = = = =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ROUTINEB</w:t>
      </w:r>
    </w:p>
    <w:p w:rsidR="00C638E7" w:rsidRDefault="00C638E7" w:rsidP="00C638E7">
      <w:pPr>
        <w:pStyle w:val="Code11"/>
      </w:pPr>
      <w:r>
        <w:tab/>
        <w:t>;</w:t>
      </w:r>
    </w:p>
    <w:p w:rsidR="00C638E7" w:rsidRDefault="00C638E7" w:rsidP="00C638E7">
      <w:pPr>
        <w:pStyle w:val="Code11"/>
      </w:pPr>
      <w:r>
        <w:t>PROC(PAR1,PAR2)</w:t>
      </w:r>
    </w:p>
    <w:p w:rsidR="00C638E7" w:rsidRDefault="00C638E7" w:rsidP="00C638E7">
      <w:pPr>
        <w:pStyle w:val="Code11"/>
      </w:pPr>
      <w:r>
        <w:tab/>
        <w:t>Write !!,"ROUTINEB Starting"</w:t>
      </w:r>
    </w:p>
    <w:p w:rsidR="00C638E7" w:rsidRDefault="00C638E7" w:rsidP="00C638E7">
      <w:pPr>
        <w:pStyle w:val="Code11"/>
      </w:pPr>
      <w:r>
        <w:tab/>
        <w:t>Write !,"ROUTINEB-PAR1: ",PAR1</w:t>
      </w:r>
    </w:p>
    <w:p w:rsidR="00C638E7" w:rsidRDefault="00C638E7" w:rsidP="00C638E7">
      <w:pPr>
        <w:pStyle w:val="Code11"/>
      </w:pPr>
      <w:r>
        <w:tab/>
        <w:t>Write !,"ROUTINEB-PAR2: ",PAR2</w:t>
      </w:r>
    </w:p>
    <w:p w:rsidR="00C638E7" w:rsidRPr="00B44AE6" w:rsidRDefault="00C638E7" w:rsidP="00C638E7">
      <w:pPr>
        <w:pStyle w:val="Code11"/>
      </w:pPr>
      <w:r>
        <w:tab/>
        <w:t xml:space="preserve">Set </w:t>
      </w:r>
      <w:r w:rsidRPr="00B44AE6">
        <w:t>PAR2="New value for PAR2"</w:t>
      </w:r>
      <w:r w:rsidRPr="00B44AE6">
        <w:tab/>
      </w:r>
      <w:r w:rsidRPr="00B44AE6">
        <w:tab/>
        <w:t>;</w:t>
      </w:r>
      <w:r>
        <w:t>ROUTINEB changes PAR2</w:t>
      </w:r>
    </w:p>
    <w:p w:rsidR="00C638E7" w:rsidRDefault="00C638E7" w:rsidP="00C638E7">
      <w:pPr>
        <w:pStyle w:val="Code11"/>
      </w:pPr>
      <w:r>
        <w:tab/>
        <w:t>Write !!,"ROUTINEB-PAR1: ",PAR1</w:t>
      </w:r>
    </w:p>
    <w:p w:rsidR="00C638E7" w:rsidRDefault="00C638E7" w:rsidP="00C638E7">
      <w:pPr>
        <w:pStyle w:val="Code11"/>
      </w:pPr>
      <w:r>
        <w:tab/>
        <w:t>Write !,"ROUTINEB-PAR2: ",PAR2</w:t>
      </w:r>
    </w:p>
    <w:p w:rsidR="00C638E7" w:rsidRDefault="00C638E7" w:rsidP="00C638E7">
      <w:pPr>
        <w:pStyle w:val="Code11"/>
      </w:pPr>
      <w:r>
        <w:tab/>
        <w:t>Write !,"ROUTINEB Ending"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74" w:name="_Ref283346950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74"/>
      <w:r>
        <w:t xml:space="preserve"> Running ROUTINEA (parameters passed by value)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Do ^ROUTINEA</w:t>
      </w:r>
    </w:p>
    <w:p w:rsidR="00C638E7" w:rsidRDefault="00C638E7" w:rsidP="009C6846">
      <w:pPr>
        <w:pStyle w:val="CodeItalic"/>
      </w:pPr>
      <w:r>
        <w:t>ROUTINEA Starting</w:t>
      </w:r>
    </w:p>
    <w:p w:rsidR="00C638E7" w:rsidRDefault="00C638E7" w:rsidP="009C6846">
      <w:pPr>
        <w:pStyle w:val="CodeItalic"/>
      </w:pPr>
      <w:r>
        <w:t>ROUTINEA-PARAM1: Value for Param1</w:t>
      </w:r>
    </w:p>
    <w:p w:rsidR="00C638E7" w:rsidRDefault="00C638E7" w:rsidP="009C6846">
      <w:pPr>
        <w:pStyle w:val="CodeItalic"/>
      </w:pPr>
      <w:r>
        <w:t>ROUTINEA-PARAM2: Value for Param2</w:t>
      </w:r>
    </w:p>
    <w:p w:rsidR="00C638E7" w:rsidRDefault="00C638E7" w:rsidP="009C6846">
      <w:pPr>
        <w:pStyle w:val="CodeItalic"/>
      </w:pPr>
      <w:r>
        <w:t xml:space="preserve"> </w:t>
      </w:r>
    </w:p>
    <w:p w:rsidR="00C638E7" w:rsidRDefault="00C638E7" w:rsidP="009C6846">
      <w:pPr>
        <w:pStyle w:val="CodeItalic"/>
      </w:pPr>
      <w:r>
        <w:t>ROUTINEB Starting</w:t>
      </w:r>
    </w:p>
    <w:p w:rsidR="00C638E7" w:rsidRDefault="00C638E7" w:rsidP="009C6846">
      <w:pPr>
        <w:pStyle w:val="CodeItalic"/>
      </w:pPr>
      <w:r>
        <w:t>ROUTINEB-PAR1: Value for Param1</w:t>
      </w:r>
    </w:p>
    <w:p w:rsidR="00C638E7" w:rsidRDefault="00C638E7" w:rsidP="009C6846">
      <w:pPr>
        <w:pStyle w:val="CodeItalic"/>
      </w:pPr>
      <w:r>
        <w:t>ROUTINEB-PAR2: Value for Param2</w:t>
      </w:r>
    </w:p>
    <w:p w:rsidR="00C638E7" w:rsidRDefault="00C638E7" w:rsidP="009C6846">
      <w:pPr>
        <w:pStyle w:val="CodeItalic"/>
      </w:pPr>
      <w:r>
        <w:t xml:space="preserve"> </w:t>
      </w:r>
    </w:p>
    <w:p w:rsidR="00C638E7" w:rsidRDefault="00C638E7" w:rsidP="009C6846">
      <w:pPr>
        <w:pStyle w:val="CodeItalic"/>
      </w:pPr>
      <w:r>
        <w:t>ROUTINEB-PAR1: Value for Param1</w:t>
      </w:r>
    </w:p>
    <w:p w:rsidR="00C638E7" w:rsidRDefault="00C638E7" w:rsidP="009C6846">
      <w:pPr>
        <w:pStyle w:val="CodeItalic"/>
      </w:pPr>
      <w:r>
        <w:t>ROUTINEB-PAR2: New value for PAR2</w:t>
      </w:r>
      <w:r>
        <w:tab/>
        <w:t>;ROUTINEB changes PAR2</w:t>
      </w:r>
    </w:p>
    <w:p w:rsidR="00C638E7" w:rsidRDefault="00C638E7" w:rsidP="009C6846">
      <w:pPr>
        <w:pStyle w:val="CodeItalic"/>
      </w:pPr>
      <w:r>
        <w:t>ROUTINEB Ending</w:t>
      </w:r>
    </w:p>
    <w:p w:rsidR="00C638E7" w:rsidRDefault="00C638E7" w:rsidP="00C638E7">
      <w:pPr>
        <w:pStyle w:val="Code2"/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C638E7" w:rsidRDefault="00C638E7" w:rsidP="009C6846">
      <w:pPr>
        <w:pStyle w:val="CodeItalic"/>
      </w:pPr>
      <w:r>
        <w:t>ROUTINEA-PARAM1: Value for Param1</w:t>
      </w:r>
    </w:p>
    <w:p w:rsidR="00C638E7" w:rsidRDefault="00C638E7" w:rsidP="009C6846">
      <w:pPr>
        <w:pStyle w:val="CodeItalic"/>
      </w:pPr>
      <w:r>
        <w:t>ROUTINEA-PARAM2: Value for Param2</w:t>
      </w:r>
    </w:p>
    <w:p w:rsidR="00C638E7" w:rsidRDefault="00C638E7" w:rsidP="009C6846">
      <w:pPr>
        <w:pStyle w:val="CodeItalic"/>
      </w:pPr>
      <w:r>
        <w:t>ROUTINEA Ending</w:t>
      </w:r>
    </w:p>
    <w:p w:rsidR="00C638E7" w:rsidRDefault="00C638E7" w:rsidP="00C638E7">
      <w:pPr>
        <w:pStyle w:val="Code2"/>
        <w:rPr>
          <w:b/>
          <w:color w:val="FF0000"/>
        </w:rPr>
      </w:pPr>
    </w:p>
    <w:p w:rsidR="00442ED9" w:rsidRDefault="00442ED9" w:rsidP="00C638E7">
      <w:pPr>
        <w:pStyle w:val="Caption"/>
      </w:pPr>
      <w:bookmarkStart w:id="75" w:name="_Ref283346985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75"/>
      <w:r>
        <w:t xml:space="preserve"> Parameter Passed by Reference, ROUTINEA and ROUTINEB</w:t>
      </w:r>
    </w:p>
    <w:p w:rsidR="00C638E7" w:rsidRDefault="00C638E7" w:rsidP="00C638E7">
      <w:pPr>
        <w:pStyle w:val="Code2"/>
      </w:pPr>
    </w:p>
    <w:p w:rsidR="00C638E7" w:rsidRDefault="00C638E7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 ROUTINEA and ROUTINEB need to be in separate routines.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ROUTINEA</w:t>
      </w:r>
    </w:p>
    <w:p w:rsidR="00C638E7" w:rsidRDefault="00C638E7" w:rsidP="00C638E7">
      <w:pPr>
        <w:pStyle w:val="Code11"/>
      </w:pPr>
      <w:r>
        <w:tab/>
        <w:t>Write !!,"ROUTINEA Starting"</w:t>
      </w:r>
    </w:p>
    <w:p w:rsidR="00C638E7" w:rsidRDefault="00C638E7" w:rsidP="00C638E7">
      <w:pPr>
        <w:pStyle w:val="Code11"/>
      </w:pPr>
      <w:r>
        <w:tab/>
        <w:t>Set PARAM1="Value for Param1"</w:t>
      </w:r>
    </w:p>
    <w:p w:rsidR="00C638E7" w:rsidRDefault="00C638E7" w:rsidP="00C638E7">
      <w:pPr>
        <w:pStyle w:val="Code11"/>
      </w:pPr>
      <w:r>
        <w:tab/>
        <w:t>Set PARAM2="Value for Param2"</w:t>
      </w:r>
    </w:p>
    <w:p w:rsidR="00C638E7" w:rsidRDefault="00C638E7" w:rsidP="00C638E7">
      <w:pPr>
        <w:pStyle w:val="Code11"/>
      </w:pPr>
      <w:r>
        <w:tab/>
        <w:t>Write !,"ROUTINEA-PARAM1: ",PARAM1</w:t>
      </w:r>
    </w:p>
    <w:p w:rsidR="00C638E7" w:rsidRDefault="00C638E7" w:rsidP="00C638E7">
      <w:pPr>
        <w:pStyle w:val="Code11"/>
      </w:pPr>
      <w:r>
        <w:tab/>
        <w:t>Write !,"ROUTINEA-PARAM2: ",PARAM2</w:t>
      </w:r>
    </w:p>
    <w:p w:rsidR="00C638E7" w:rsidRDefault="00C638E7" w:rsidP="00C638E7">
      <w:pPr>
        <w:pStyle w:val="Code11"/>
      </w:pPr>
      <w:r>
        <w:tab/>
        <w:t xml:space="preserve">Do </w:t>
      </w:r>
      <w:r w:rsidRPr="00B44AE6">
        <w:t>PROC^ROUTINEB(.PARAM1,.PARAM2)</w:t>
      </w:r>
      <w:r>
        <w:tab/>
        <w:t>;Period or dot before PARAMS</w:t>
      </w:r>
    </w:p>
    <w:p w:rsidR="00C638E7" w:rsidRDefault="00C638E7" w:rsidP="00C638E7">
      <w:pPr>
        <w:pStyle w:val="Code11"/>
      </w:pPr>
      <w:r>
        <w:tab/>
        <w:t>Write !!,"ROUTINEA-PARAM1: ",PARAM1</w:t>
      </w:r>
    </w:p>
    <w:p w:rsidR="00C638E7" w:rsidRDefault="00C638E7" w:rsidP="00C638E7">
      <w:pPr>
        <w:pStyle w:val="Code11"/>
      </w:pPr>
      <w:r>
        <w:tab/>
        <w:t>Write !,"ROUTINEA-PARAM2: ",PARAM2</w:t>
      </w:r>
    </w:p>
    <w:p w:rsidR="00C638E7" w:rsidRDefault="00C638E7" w:rsidP="00C638E7">
      <w:pPr>
        <w:pStyle w:val="Code11"/>
      </w:pPr>
      <w:r>
        <w:tab/>
        <w:t>Write !,"ROUTINEA Ending"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  <w:rPr>
          <w:color w:val="000000" w:themeColor="text1"/>
        </w:rPr>
      </w:pPr>
    </w:p>
    <w:p w:rsidR="00C638E7" w:rsidRDefault="00C638E7" w:rsidP="00C638E7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ROUTINEB</w:t>
      </w:r>
    </w:p>
    <w:p w:rsidR="00C638E7" w:rsidRDefault="00C638E7" w:rsidP="00C638E7">
      <w:pPr>
        <w:pStyle w:val="Code11"/>
      </w:pPr>
      <w:r>
        <w:tab/>
        <w:t>;</w:t>
      </w:r>
    </w:p>
    <w:p w:rsidR="00C638E7" w:rsidRDefault="00C638E7" w:rsidP="00C638E7">
      <w:pPr>
        <w:pStyle w:val="Code11"/>
      </w:pPr>
      <w:r>
        <w:t>PROC(PAR1,PAR2)</w:t>
      </w:r>
    </w:p>
    <w:p w:rsidR="00C638E7" w:rsidRDefault="00C638E7" w:rsidP="00C638E7">
      <w:pPr>
        <w:pStyle w:val="Code11"/>
      </w:pPr>
      <w:r>
        <w:tab/>
        <w:t>Write !!,"ROUTINEB Starting"</w:t>
      </w:r>
    </w:p>
    <w:p w:rsidR="00C638E7" w:rsidRDefault="00C638E7" w:rsidP="00C638E7">
      <w:pPr>
        <w:pStyle w:val="Code11"/>
      </w:pPr>
      <w:r>
        <w:tab/>
        <w:t>Write !,"ROUTINEB-PAR1: ",PAR1</w:t>
      </w:r>
    </w:p>
    <w:p w:rsidR="00C638E7" w:rsidRDefault="00C638E7" w:rsidP="00C638E7">
      <w:pPr>
        <w:pStyle w:val="Code11"/>
      </w:pPr>
      <w:r>
        <w:tab/>
        <w:t>Write !,"ROUTINEB-PAR2: ",PAR2</w:t>
      </w:r>
    </w:p>
    <w:p w:rsidR="00C638E7" w:rsidRDefault="00C638E7" w:rsidP="00C638E7">
      <w:pPr>
        <w:pStyle w:val="Code11"/>
      </w:pPr>
      <w:r>
        <w:tab/>
        <w:t>Set PAR2="New value for PAR2"</w:t>
      </w:r>
    </w:p>
    <w:p w:rsidR="00C638E7" w:rsidRDefault="00C638E7" w:rsidP="00C638E7">
      <w:pPr>
        <w:pStyle w:val="Code11"/>
      </w:pPr>
      <w:r>
        <w:tab/>
        <w:t>Write !!,"ROUTINEB-PAR1: ",PAR1</w:t>
      </w:r>
    </w:p>
    <w:p w:rsidR="00C638E7" w:rsidRDefault="00C638E7" w:rsidP="00C638E7">
      <w:pPr>
        <w:pStyle w:val="Code11"/>
      </w:pPr>
      <w:r>
        <w:tab/>
        <w:t>Write !,"ROUTINEB-PAR2: ",PAR2</w:t>
      </w:r>
    </w:p>
    <w:p w:rsidR="00C638E7" w:rsidRDefault="00C638E7" w:rsidP="00C638E7">
      <w:pPr>
        <w:pStyle w:val="Code11"/>
      </w:pPr>
      <w:r>
        <w:tab/>
        <w:t>Write !,"ROUTINEB Ending"</w:t>
      </w:r>
    </w:p>
    <w:p w:rsidR="00C638E7" w:rsidRDefault="00C638E7" w:rsidP="00C638E7">
      <w:pPr>
        <w:pStyle w:val="Code11"/>
      </w:pPr>
      <w:r>
        <w:tab/>
        <w:t>Quit</w:t>
      </w:r>
    </w:p>
    <w:p w:rsidR="00C638E7" w:rsidRDefault="00C638E7" w:rsidP="00C638E7">
      <w:pPr>
        <w:pStyle w:val="Code2"/>
      </w:pPr>
    </w:p>
    <w:p w:rsidR="00442ED9" w:rsidRDefault="00442ED9" w:rsidP="00C638E7">
      <w:pPr>
        <w:pStyle w:val="Caption"/>
      </w:pPr>
      <w:bookmarkStart w:id="76" w:name="_Ref283347022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76"/>
      <w:r>
        <w:t xml:space="preserve"> Running ROUTINEA (parameters passed by reference)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Do ^ROUTINEA</w:t>
      </w:r>
    </w:p>
    <w:p w:rsidR="00C638E7" w:rsidRDefault="00C638E7" w:rsidP="009C6846">
      <w:pPr>
        <w:pStyle w:val="CodeItalic"/>
      </w:pPr>
      <w:r>
        <w:t>ROUTINEA Starting</w:t>
      </w:r>
    </w:p>
    <w:p w:rsidR="00C638E7" w:rsidRDefault="00C638E7" w:rsidP="009C6846">
      <w:pPr>
        <w:pStyle w:val="CodeItalic"/>
      </w:pPr>
      <w:r>
        <w:t>ROUTINEA-PARAM1: Value for Param1</w:t>
      </w:r>
    </w:p>
    <w:p w:rsidR="00C638E7" w:rsidRDefault="00C638E7" w:rsidP="009C6846">
      <w:pPr>
        <w:pStyle w:val="CodeItalic"/>
      </w:pPr>
      <w:r>
        <w:t>ROUTINEA-PARAM2: Value for Param2</w:t>
      </w:r>
    </w:p>
    <w:p w:rsidR="00C638E7" w:rsidRDefault="00C638E7" w:rsidP="009C6846">
      <w:pPr>
        <w:pStyle w:val="CodeItalic"/>
      </w:pPr>
      <w:r>
        <w:t xml:space="preserve"> </w:t>
      </w:r>
    </w:p>
    <w:p w:rsidR="00C638E7" w:rsidRDefault="00C638E7" w:rsidP="009C6846">
      <w:pPr>
        <w:pStyle w:val="CodeItalic"/>
      </w:pPr>
      <w:r>
        <w:t>ROUTINEB Starting</w:t>
      </w:r>
    </w:p>
    <w:p w:rsidR="00C638E7" w:rsidRDefault="00C638E7" w:rsidP="009C6846">
      <w:pPr>
        <w:pStyle w:val="CodeItalic"/>
      </w:pPr>
      <w:r>
        <w:t>ROUTINEB-PAR1: Value for Param1</w:t>
      </w:r>
    </w:p>
    <w:p w:rsidR="00C638E7" w:rsidRDefault="00C638E7" w:rsidP="009C6846">
      <w:pPr>
        <w:pStyle w:val="CodeItalic"/>
      </w:pPr>
      <w:r>
        <w:t>ROUTINEB-PAR2: Value for Param2</w:t>
      </w:r>
    </w:p>
    <w:p w:rsidR="00C638E7" w:rsidRDefault="00C638E7" w:rsidP="00C638E7">
      <w:pPr>
        <w:pStyle w:val="Code2"/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C638E7" w:rsidRDefault="00C638E7" w:rsidP="009C6846">
      <w:pPr>
        <w:pStyle w:val="CodeItalic"/>
      </w:pPr>
      <w:r>
        <w:t>ROUTINEB-PAR1: Value for Param1</w:t>
      </w:r>
    </w:p>
    <w:p w:rsidR="00C638E7" w:rsidRDefault="00C638E7" w:rsidP="009C6846">
      <w:pPr>
        <w:pStyle w:val="CodeItalic"/>
      </w:pPr>
      <w:r>
        <w:t>ROUTINEB-PAR2: New value for PAR2</w:t>
      </w:r>
    </w:p>
    <w:p w:rsidR="00C638E7" w:rsidRDefault="00C638E7" w:rsidP="009C6846">
      <w:pPr>
        <w:pStyle w:val="CodeItalic"/>
      </w:pPr>
      <w:r>
        <w:t>ROUTINEB Ending</w:t>
      </w:r>
    </w:p>
    <w:p w:rsidR="00C638E7" w:rsidRDefault="00C638E7" w:rsidP="009C6846">
      <w:pPr>
        <w:pStyle w:val="CodeItalic"/>
      </w:pPr>
      <w:r>
        <w:t xml:space="preserve"> </w:t>
      </w:r>
    </w:p>
    <w:p w:rsidR="00C638E7" w:rsidRDefault="00C638E7" w:rsidP="009C6846">
      <w:pPr>
        <w:pStyle w:val="CodeItalic"/>
      </w:pPr>
      <w:r>
        <w:t>ROUTINEA-PARAM1: Value for Param1</w:t>
      </w:r>
    </w:p>
    <w:p w:rsidR="00C638E7" w:rsidRDefault="00C638E7" w:rsidP="009C6846">
      <w:pPr>
        <w:pStyle w:val="CodeItalic"/>
      </w:pPr>
      <w:r>
        <w:t>ROUTINEA-PARAM2: New value for PAR2</w:t>
      </w:r>
      <w:r>
        <w:tab/>
        <w:t>;new value passed back</w:t>
      </w:r>
    </w:p>
    <w:p w:rsidR="00C638E7" w:rsidRDefault="00C638E7" w:rsidP="009C6846">
      <w:pPr>
        <w:pStyle w:val="CodeItalic"/>
      </w:pPr>
      <w:r>
        <w:t>ROUTINEA Ending</w:t>
      </w:r>
    </w:p>
    <w:p w:rsidR="00C638E7" w:rsidRDefault="00C638E7" w:rsidP="00C638E7">
      <w:pPr>
        <w:pStyle w:val="Code2"/>
        <w:rPr>
          <w:b/>
          <w:color w:val="FF0000"/>
        </w:rPr>
      </w:pPr>
    </w:p>
    <w:p w:rsidR="00442ED9" w:rsidRDefault="00442ED9" w:rsidP="00C638E7">
      <w:pPr>
        <w:pStyle w:val="Caption"/>
      </w:pPr>
      <w:bookmarkStart w:id="77" w:name="_Toc218942661"/>
      <w:bookmarkStart w:id="78" w:name="_Toc267886778"/>
    </w:p>
    <w:p w:rsidR="00C638E7" w:rsidRDefault="00C638E7" w:rsidP="00C638E7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r>
        <w:t xml:space="preserve"> Formats for Call Routines</w:t>
      </w:r>
    </w:p>
    <w:tbl>
      <w:tblPr>
        <w:tblStyle w:val="TableGrid"/>
        <w:tblW w:w="9540" w:type="dxa"/>
        <w:tblInd w:w="18" w:type="dxa"/>
        <w:tblLook w:val="04A0" w:firstRow="1" w:lastRow="0" w:firstColumn="1" w:lastColumn="0" w:noHBand="0" w:noVBand="1"/>
      </w:tblPr>
      <w:tblGrid>
        <w:gridCol w:w="3960"/>
        <w:gridCol w:w="5580"/>
      </w:tblGrid>
      <w:tr w:rsidR="00C638E7" w:rsidTr="002B0677"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</w:tcPr>
          <w:p w:rsidR="00C638E7" w:rsidRDefault="00C638E7" w:rsidP="00C638E7">
            <w:pPr>
              <w:spacing w:after="0" w:line="240" w:lineRule="auto"/>
              <w:ind w:left="360" w:firstLine="0"/>
              <w:rPr>
                <w:color w:val="000000"/>
              </w:rPr>
            </w:pPr>
            <w:r>
              <w:rPr>
                <w:color w:val="000000"/>
              </w:rPr>
              <w:t>Code to Call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 w:themeFill="background1" w:themeFillShade="BF"/>
          </w:tcPr>
          <w:p w:rsidR="00C638E7" w:rsidRDefault="00C638E7" w:rsidP="00C638E7">
            <w:pPr>
              <w:spacing w:after="0" w:line="240" w:lineRule="auto"/>
              <w:ind w:left="360" w:firstLine="0"/>
              <w:rPr>
                <w:color w:val="000000"/>
              </w:rPr>
            </w:pPr>
            <w:r>
              <w:rPr>
                <w:color w:val="000000"/>
              </w:rPr>
              <w:t>Descriptions</w:t>
            </w:r>
          </w:p>
        </w:tc>
      </w:tr>
      <w:tr w:rsidR="00C638E7" w:rsidRPr="00DB59F7" w:rsidTr="002B0677"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C638E7">
            <w:pPr>
              <w:spacing w:after="0" w:line="240" w:lineRule="auto"/>
              <w:ind w:firstLine="0"/>
              <w:rPr>
                <w:rFonts w:asciiTheme="minorHAnsi" w:hAnsiTheme="minorHAnsi" w:cstheme="minorHAnsi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Do ^Routine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D30869">
            <w:pPr>
              <w:spacing w:after="0" w:line="240" w:lineRule="auto"/>
              <w:ind w:firstLine="0"/>
              <w:rPr>
                <w:rFonts w:asciiTheme="minorHAnsi" w:hAnsiTheme="minorHAnsi" w:cstheme="minorHAnsi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Calling a routine</w:t>
            </w:r>
          </w:p>
        </w:tc>
      </w:tr>
      <w:tr w:rsidR="00C638E7" w:rsidRPr="00DB59F7" w:rsidTr="002B0677"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C638E7">
            <w:pPr>
              <w:spacing w:after="0" w:line="240" w:lineRule="auto"/>
              <w:ind w:firstLine="0"/>
              <w:rPr>
                <w:rFonts w:asciiTheme="minorHAnsi" w:hAnsiTheme="minorHAnsi" w:cstheme="minorHAnsi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Do ^Routine(Param)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D30869">
            <w:pPr>
              <w:spacing w:after="0" w:line="240" w:lineRule="auto"/>
              <w:ind w:firstLine="0"/>
              <w:rPr>
                <w:rFonts w:asciiTheme="minorHAnsi" w:hAnsiTheme="minorHAnsi" w:cstheme="minorHAnsi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Calling a routine with a parameter</w:t>
            </w:r>
          </w:p>
        </w:tc>
      </w:tr>
      <w:tr w:rsidR="00C638E7" w:rsidRPr="00DB59F7" w:rsidTr="002B0677"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C638E7">
            <w:pPr>
              <w:spacing w:after="0" w:line="240" w:lineRule="auto"/>
              <w:ind w:firstLine="0"/>
              <w:rPr>
                <w:rFonts w:asciiTheme="minorHAnsi" w:hAnsiTheme="minorHAnsi" w:cstheme="minorHAnsi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Write $$^Function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D30869">
            <w:pPr>
              <w:spacing w:after="0" w:line="240" w:lineRule="auto"/>
              <w:ind w:firstLine="0"/>
              <w:rPr>
                <w:rFonts w:asciiTheme="minorHAnsi" w:hAnsiTheme="minorHAnsi" w:cstheme="minorHAnsi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Calling a function</w:t>
            </w:r>
          </w:p>
        </w:tc>
      </w:tr>
      <w:tr w:rsidR="00C638E7" w:rsidRPr="00DB59F7" w:rsidTr="002B0677"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C638E7">
            <w:pPr>
              <w:spacing w:after="0" w:line="240" w:lineRule="auto"/>
              <w:ind w:firstLine="0"/>
              <w:rPr>
                <w:rFonts w:asciiTheme="minorHAnsi" w:hAnsiTheme="minorHAnsi" w:cstheme="minorHAnsi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Set X=$$^Function(Param)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D30869">
            <w:pPr>
              <w:spacing w:after="0" w:line="240" w:lineRule="auto"/>
              <w:ind w:firstLine="0"/>
              <w:rPr>
                <w:rFonts w:asciiTheme="minorHAnsi" w:hAnsiTheme="minorHAnsi" w:cstheme="minorHAnsi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Calling a function with a parameter</w:t>
            </w:r>
          </w:p>
        </w:tc>
      </w:tr>
      <w:tr w:rsidR="00C638E7" w:rsidRPr="00DB59F7" w:rsidTr="002B0677"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C638E7">
            <w:pPr>
              <w:spacing w:after="0" w:line="240" w:lineRule="auto"/>
              <w:ind w:firstLine="0"/>
              <w:rPr>
                <w:rFonts w:asciiTheme="minorHAnsi" w:hAnsiTheme="minorHAnsi" w:cstheme="minorHAnsi"/>
                <w:color w:val="000000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Do Tag^Routine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D30869">
            <w:pPr>
              <w:spacing w:after="0" w:line="240" w:lineRule="auto"/>
              <w:ind w:firstLine="0"/>
              <w:rPr>
                <w:rFonts w:asciiTheme="minorHAnsi" w:hAnsiTheme="minorHAnsi" w:cstheme="minorHAnsi"/>
                <w:color w:val="000000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Calling a routine at a tag</w:t>
            </w:r>
          </w:p>
        </w:tc>
      </w:tr>
      <w:tr w:rsidR="00C638E7" w:rsidRPr="00DB59F7" w:rsidTr="002B0677"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C638E7">
            <w:pPr>
              <w:spacing w:after="0" w:line="240" w:lineRule="auto"/>
              <w:ind w:firstLine="0"/>
              <w:rPr>
                <w:rFonts w:asciiTheme="minorHAnsi" w:hAnsiTheme="minorHAnsi" w:cstheme="minorHAnsi"/>
                <w:color w:val="000000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Do Tag^Routine(Param)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D30869">
            <w:pPr>
              <w:spacing w:after="0" w:line="240" w:lineRule="auto"/>
              <w:ind w:firstLine="0"/>
              <w:rPr>
                <w:rFonts w:asciiTheme="minorHAnsi" w:hAnsiTheme="minorHAnsi" w:cstheme="minorHAnsi"/>
                <w:color w:val="000000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Calling a routine at a tag with a parameter</w:t>
            </w:r>
          </w:p>
        </w:tc>
      </w:tr>
      <w:tr w:rsidR="00C638E7" w:rsidRPr="00DB59F7" w:rsidTr="002B0677"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C638E7">
            <w:pPr>
              <w:spacing w:after="0" w:line="240" w:lineRule="auto"/>
              <w:ind w:firstLine="0"/>
              <w:rPr>
                <w:rFonts w:asciiTheme="minorHAnsi" w:hAnsiTheme="minorHAnsi" w:cstheme="minorHAnsi"/>
                <w:color w:val="000000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Write $$Tag^Function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D30869">
            <w:pPr>
              <w:spacing w:after="0" w:line="240" w:lineRule="auto"/>
              <w:ind w:firstLine="0"/>
              <w:rPr>
                <w:rFonts w:asciiTheme="minorHAnsi" w:hAnsiTheme="minorHAnsi" w:cstheme="minorHAnsi"/>
                <w:color w:val="000000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Calling a function at a tag</w:t>
            </w:r>
          </w:p>
        </w:tc>
      </w:tr>
      <w:tr w:rsidR="00C638E7" w:rsidRPr="00DB59F7" w:rsidTr="002B0677">
        <w:tc>
          <w:tcPr>
            <w:tcW w:w="3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C638E7">
            <w:pPr>
              <w:spacing w:after="0" w:line="240" w:lineRule="auto"/>
              <w:ind w:firstLine="0"/>
              <w:rPr>
                <w:rFonts w:asciiTheme="minorHAnsi" w:hAnsiTheme="minorHAnsi" w:cstheme="minorHAnsi"/>
                <w:color w:val="000000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Write $$Tag^Function(Param)</w:t>
            </w:r>
          </w:p>
        </w:tc>
        <w:tc>
          <w:tcPr>
            <w:tcW w:w="55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38E7" w:rsidRPr="00DB59F7" w:rsidRDefault="00C638E7" w:rsidP="00D30869">
            <w:pPr>
              <w:spacing w:after="0" w:line="240" w:lineRule="auto"/>
              <w:ind w:firstLine="0"/>
              <w:rPr>
                <w:rFonts w:asciiTheme="minorHAnsi" w:hAnsiTheme="minorHAnsi" w:cstheme="minorHAnsi"/>
                <w:color w:val="000000"/>
              </w:rPr>
            </w:pPr>
            <w:r w:rsidRPr="00DB59F7">
              <w:rPr>
                <w:rFonts w:asciiTheme="minorHAnsi" w:hAnsiTheme="minorHAnsi" w:cstheme="minorHAnsi"/>
                <w:color w:val="000000"/>
              </w:rPr>
              <w:t>Calling a function at a tag with a parameter</w:t>
            </w:r>
          </w:p>
        </w:tc>
      </w:tr>
      <w:bookmarkEnd w:id="77"/>
      <w:bookmarkEnd w:id="78"/>
    </w:tbl>
    <w:p w:rsidR="00C638E7" w:rsidRDefault="00C638E7" w:rsidP="00C638E7">
      <w:pPr>
        <w:spacing w:after="0" w:line="240" w:lineRule="auto"/>
        <w:ind w:left="1080" w:firstLine="0"/>
      </w:pPr>
    </w:p>
    <w:p w:rsidR="00442ED9" w:rsidRDefault="00442ED9" w:rsidP="00C638E7">
      <w:pPr>
        <w:pStyle w:val="Caption"/>
      </w:pPr>
      <w:bookmarkStart w:id="79" w:name="_Ref283347142"/>
    </w:p>
    <w:p w:rsidR="00C638E7" w:rsidRDefault="00C638E7" w:rsidP="00C638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79"/>
      <w:r>
        <w:t xml:space="preserve"> Array Example</w:t>
      </w:r>
    </w:p>
    <w:p w:rsidR="00C638E7" w:rsidRDefault="00C638E7" w:rsidP="00C638E7">
      <w:pPr>
        <w:pStyle w:val="Code2"/>
      </w:pPr>
    </w:p>
    <w:p w:rsidR="00C638E7" w:rsidRDefault="00C638E7" w:rsidP="00C638E7">
      <w:pPr>
        <w:pStyle w:val="Code11"/>
      </w:pPr>
      <w:r>
        <w:t>Set PEOPLE("DAVID")="DATA ABOUT DAVID"</w:t>
      </w:r>
    </w:p>
    <w:p w:rsidR="00C638E7" w:rsidRDefault="00C638E7" w:rsidP="00C638E7">
      <w:pPr>
        <w:pStyle w:val="Code11"/>
      </w:pPr>
      <w:r>
        <w:t>Set PEOPLE("SUSAN")="DATA ABOUT SUSAN"</w:t>
      </w:r>
    </w:p>
    <w:p w:rsidR="00C638E7" w:rsidRDefault="00C638E7" w:rsidP="00C638E7">
      <w:pPr>
        <w:pStyle w:val="Code11"/>
      </w:pPr>
      <w:r>
        <w:t>Set PEOPLE("MICHAEL")="DATA ABOUT MICHAEL"</w:t>
      </w:r>
    </w:p>
    <w:p w:rsidR="00C638E7" w:rsidRDefault="00C638E7" w:rsidP="00C638E7">
      <w:pPr>
        <w:pStyle w:val="Code11"/>
      </w:pPr>
      <w:r>
        <w:t>Set PEOPLE("AMY")="DATA ABOUT AMY"</w:t>
      </w:r>
    </w:p>
    <w:p w:rsidR="00C638E7" w:rsidRDefault="00C638E7" w:rsidP="00C638E7">
      <w:pPr>
        <w:pStyle w:val="Code2"/>
        <w:rPr>
          <w:color w:val="000000" w:themeColor="text1"/>
        </w:rPr>
      </w:pPr>
    </w:p>
    <w:p w:rsidR="00442ED9" w:rsidRDefault="00442ED9" w:rsidP="00D85BC9">
      <w:pPr>
        <w:pStyle w:val="Caption"/>
        <w:keepNext/>
        <w:keepLines/>
      </w:pPr>
      <w:bookmarkStart w:id="80" w:name="_Ref284768319"/>
      <w:bookmarkStart w:id="81" w:name="_Ref283347181"/>
    </w:p>
    <w:p w:rsidR="00C638E7" w:rsidRDefault="00C638E7" w:rsidP="00D85BC9">
      <w:pPr>
        <w:pStyle w:val="Caption"/>
        <w:keepNext/>
        <w:keepLines/>
      </w:pPr>
      <w:r>
        <w:t xml:space="preserve">Table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bookmarkEnd w:id="80"/>
      <w:r>
        <w:t xml:space="preserve"> Differences between Global Arrays, Global variable, Local Arrays and Local Variables</w:t>
      </w:r>
      <w:bookmarkEnd w:id="81"/>
    </w:p>
    <w:tbl>
      <w:tblPr>
        <w:tblStyle w:val="TableGrid"/>
        <w:tblW w:w="9540" w:type="dxa"/>
        <w:tblInd w:w="18" w:type="dxa"/>
        <w:tblLook w:val="04A0" w:firstRow="1" w:lastRow="0" w:firstColumn="1" w:lastColumn="0" w:noHBand="0" w:noVBand="1"/>
      </w:tblPr>
      <w:tblGrid>
        <w:gridCol w:w="1878"/>
        <w:gridCol w:w="2546"/>
        <w:gridCol w:w="5116"/>
      </w:tblGrid>
      <w:tr w:rsidR="00C638E7" w:rsidTr="002B0677">
        <w:tc>
          <w:tcPr>
            <w:tcW w:w="1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:rsidR="00C638E7" w:rsidRDefault="00C638E7" w:rsidP="00D85BC9">
            <w:pPr>
              <w:keepNext/>
              <w:keepLines/>
              <w:spacing w:after="0" w:line="240" w:lineRule="auto"/>
              <w:ind w:left="360" w:firstLine="0"/>
            </w:pPr>
            <w:r>
              <w:t>What</w:t>
            </w:r>
          </w:p>
        </w:tc>
        <w:tc>
          <w:tcPr>
            <w:tcW w:w="76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:rsidR="00C638E7" w:rsidRDefault="00C638E7" w:rsidP="00D85BC9">
            <w:pPr>
              <w:keepNext/>
              <w:keepLines/>
              <w:spacing w:after="0" w:line="240" w:lineRule="auto"/>
              <w:ind w:left="360" w:firstLine="0"/>
            </w:pPr>
            <w:r>
              <w:t>Description</w:t>
            </w:r>
          </w:p>
        </w:tc>
      </w:tr>
      <w:tr w:rsidR="00C638E7" w:rsidTr="002B0677">
        <w:tc>
          <w:tcPr>
            <w:tcW w:w="1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Next/>
              <w:keepLines/>
              <w:spacing w:after="0" w:line="240" w:lineRule="auto"/>
              <w:ind w:firstLine="0"/>
            </w:pPr>
            <w:r>
              <w:t>Global Arrays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Next/>
              <w:keepLines/>
              <w:spacing w:after="0" w:line="240" w:lineRule="auto"/>
              <w:ind w:firstLine="0"/>
            </w:pPr>
            <w:r>
              <w:t>Multi-dimensional using subscripts</w:t>
            </w:r>
          </w:p>
        </w:tc>
        <w:tc>
          <w:tcPr>
            <w:tcW w:w="5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Next/>
              <w:keepLines/>
              <w:spacing w:after="0" w:line="240" w:lineRule="auto"/>
              <w:ind w:firstLine="0"/>
            </w:pPr>
            <w:r>
              <w:t>Persistent, permanent, reside on disk</w:t>
            </w:r>
          </w:p>
        </w:tc>
      </w:tr>
      <w:tr w:rsidR="00C638E7" w:rsidTr="002B0677">
        <w:tc>
          <w:tcPr>
            <w:tcW w:w="1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Lines/>
              <w:spacing w:after="0" w:line="240" w:lineRule="auto"/>
              <w:ind w:firstLine="0"/>
            </w:pPr>
            <w:r>
              <w:t>Global Variables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Lines/>
              <w:spacing w:after="0" w:line="240" w:lineRule="auto"/>
              <w:ind w:firstLine="0"/>
            </w:pPr>
            <w:r>
              <w:t>One-dimensional, Scalar, no subscripts</w:t>
            </w:r>
          </w:p>
        </w:tc>
        <w:tc>
          <w:tcPr>
            <w:tcW w:w="5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Lines/>
              <w:spacing w:after="0" w:line="240" w:lineRule="auto"/>
              <w:ind w:firstLine="0"/>
            </w:pPr>
            <w:r>
              <w:t>Persistent, permanent, reside on disk</w:t>
            </w:r>
          </w:p>
        </w:tc>
      </w:tr>
      <w:tr w:rsidR="00C638E7" w:rsidTr="002B0677">
        <w:tc>
          <w:tcPr>
            <w:tcW w:w="1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Lines/>
              <w:spacing w:after="0" w:line="240" w:lineRule="auto"/>
              <w:ind w:firstLine="0"/>
            </w:pPr>
            <w:r>
              <w:t>Local Arrays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Lines/>
              <w:spacing w:after="0" w:line="240" w:lineRule="auto"/>
              <w:ind w:firstLine="0"/>
            </w:pPr>
            <w:r>
              <w:t>Multi-dimensional using subscripts</w:t>
            </w:r>
          </w:p>
        </w:tc>
        <w:tc>
          <w:tcPr>
            <w:tcW w:w="5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Lines/>
              <w:spacing w:after="0" w:line="240" w:lineRule="auto"/>
              <w:ind w:firstLine="0"/>
            </w:pPr>
            <w:r>
              <w:t>Temporary, reside only in memory</w:t>
            </w:r>
          </w:p>
        </w:tc>
      </w:tr>
      <w:tr w:rsidR="00C638E7" w:rsidTr="002B0677">
        <w:tc>
          <w:tcPr>
            <w:tcW w:w="18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Lines/>
              <w:spacing w:after="0" w:line="240" w:lineRule="auto"/>
              <w:ind w:firstLine="0"/>
            </w:pPr>
            <w:r>
              <w:t>Local Variables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Lines/>
              <w:spacing w:after="0" w:line="240" w:lineRule="auto"/>
              <w:ind w:firstLine="0"/>
            </w:pPr>
            <w:r>
              <w:t>One-dimensional, Scalar, no subscripts</w:t>
            </w:r>
          </w:p>
        </w:tc>
        <w:tc>
          <w:tcPr>
            <w:tcW w:w="51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C638E7" w:rsidRDefault="00C638E7" w:rsidP="00D85BC9">
            <w:pPr>
              <w:keepLines/>
              <w:spacing w:after="0" w:line="240" w:lineRule="auto"/>
              <w:ind w:firstLine="0"/>
            </w:pPr>
            <w:r>
              <w:t>Temporary, reside only in memory</w:t>
            </w:r>
          </w:p>
        </w:tc>
      </w:tr>
    </w:tbl>
    <w:p w:rsidR="00FF32A9" w:rsidRDefault="00FF32A9" w:rsidP="004C05B2">
      <w:pPr>
        <w:pStyle w:val="Heading3"/>
        <w:keepNext/>
        <w:sectPr w:rsidR="00FF32A9" w:rsidSect="00395360">
          <w:footerReference w:type="default" r:id="rId14"/>
          <w:endnotePr>
            <w:numFmt w:val="decimal"/>
          </w:endnotePr>
          <w:type w:val="continuous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  <w:bookmarkStart w:id="82" w:name="_Toc267886781"/>
      <w:bookmarkStart w:id="83" w:name="_Toc283393403"/>
      <w:bookmarkStart w:id="84" w:name="_Toc285368835"/>
      <w:bookmarkStart w:id="85" w:name="_Toc286745658"/>
      <w:bookmarkStart w:id="86" w:name="_Ref186077699"/>
      <w:bookmarkStart w:id="87" w:name="_Ref169595762"/>
    </w:p>
    <w:p w:rsidR="00442ED9" w:rsidRDefault="00442ED9" w:rsidP="004C05B2">
      <w:pPr>
        <w:pStyle w:val="Caption"/>
        <w:keepNext/>
      </w:pPr>
      <w:bookmarkStart w:id="88" w:name="_Ref284352612"/>
      <w:bookmarkStart w:id="89" w:name="_Ref283347227"/>
      <w:bookmarkEnd w:id="82"/>
      <w:bookmarkEnd w:id="83"/>
      <w:bookmarkEnd w:id="84"/>
      <w:bookmarkEnd w:id="85"/>
      <w:bookmarkEnd w:id="86"/>
      <w:bookmarkEnd w:id="87"/>
    </w:p>
    <w:p w:rsidR="00C638E7" w:rsidRDefault="00C638E7" w:rsidP="004C05B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88"/>
      <w:r>
        <w:t xml:space="preserve"> Setting Globals, Local Variables and Arrays</w:t>
      </w:r>
      <w:bookmarkEnd w:id="89"/>
    </w:p>
    <w:p w:rsidR="00C638E7" w:rsidRDefault="00C638E7" w:rsidP="004C05B2">
      <w:pPr>
        <w:pStyle w:val="Code2"/>
        <w:keepNext/>
      </w:pPr>
    </w:p>
    <w:p w:rsidR="00C638E7" w:rsidRDefault="00C638E7" w:rsidP="004C05B2">
      <w:pPr>
        <w:pStyle w:val="Code11"/>
        <w:keepNext/>
      </w:pPr>
      <w:r>
        <w:t>Set ^X="ABC"</w:t>
      </w:r>
      <w:r>
        <w:tab/>
      </w:r>
      <w:r>
        <w:tab/>
        <w:t>;set a Global variable</w:t>
      </w:r>
    </w:p>
    <w:p w:rsidR="00C638E7" w:rsidRDefault="00C638E7" w:rsidP="004C05B2">
      <w:pPr>
        <w:pStyle w:val="Code11"/>
        <w:keepNext/>
      </w:pPr>
      <w:r>
        <w:t>Set ^X(1,2)="ABC"</w:t>
      </w:r>
      <w:r>
        <w:tab/>
        <w:t>;set a Global array</w:t>
      </w:r>
    </w:p>
    <w:p w:rsidR="00C638E7" w:rsidRDefault="00C638E7" w:rsidP="00C638E7">
      <w:pPr>
        <w:pStyle w:val="Code11"/>
      </w:pPr>
    </w:p>
    <w:p w:rsidR="00C638E7" w:rsidRDefault="00C638E7" w:rsidP="00C638E7">
      <w:pPr>
        <w:pStyle w:val="Code11"/>
      </w:pPr>
      <w:r>
        <w:t>Set X="ABC"</w:t>
      </w:r>
      <w:r>
        <w:tab/>
      </w:r>
      <w:r>
        <w:tab/>
        <w:t>;set a local variable</w:t>
      </w:r>
    </w:p>
    <w:p w:rsidR="00C638E7" w:rsidRDefault="00C638E7" w:rsidP="00C638E7">
      <w:pPr>
        <w:pStyle w:val="Code11"/>
      </w:pPr>
      <w:r>
        <w:t>Set X(1,2)="ABC"</w:t>
      </w:r>
      <w:r>
        <w:tab/>
      </w:r>
      <w:r>
        <w:tab/>
        <w:t>;set a local array</w:t>
      </w:r>
    </w:p>
    <w:p w:rsidR="00C638E7" w:rsidRDefault="00C638E7" w:rsidP="00C638E7">
      <w:pPr>
        <w:pStyle w:val="Code11"/>
      </w:pPr>
    </w:p>
    <w:p w:rsidR="00AE5A57" w:rsidRDefault="00AE5A57" w:rsidP="00540E5F">
      <w:pPr>
        <w:keepNext/>
        <w:spacing w:after="0" w:line="240" w:lineRule="auto"/>
      </w:pPr>
    </w:p>
    <w:p w:rsidR="00AE5A57" w:rsidRDefault="00AE5A57" w:rsidP="00540E5F">
      <w:pPr>
        <w:keepNext/>
        <w:spacing w:after="0" w:line="240" w:lineRule="auto"/>
      </w:pPr>
    </w:p>
    <w:p w:rsidR="00AE5A57" w:rsidRDefault="00AE5A57" w:rsidP="00540E5F">
      <w:pPr>
        <w:keepNext/>
        <w:spacing w:after="0" w:line="240" w:lineRule="auto"/>
        <w:sectPr w:rsidR="00AE5A57" w:rsidSect="00FF32A9">
          <w:endnotePr>
            <w:numFmt w:val="decimal"/>
          </w:endnotePr>
          <w:type w:val="continuous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AE5A57" w:rsidRPr="0007157E" w:rsidRDefault="0007157E" w:rsidP="0007157E">
      <w:pPr>
        <w:keepNext/>
        <w:spacing w:line="240" w:lineRule="auto"/>
        <w:ind w:firstLine="432"/>
        <w:rPr>
          <w:rStyle w:val="QuoteChar11"/>
          <w:rFonts w:ascii="Arial" w:hAnsi="Arial" w:cs="Arial"/>
          <w:sz w:val="32"/>
          <w:szCs w:val="32"/>
        </w:rPr>
        <w:sectPr w:rsidR="00AE5A57" w:rsidRPr="0007157E" w:rsidSect="00AE5A57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  <w:r>
        <w:rPr>
          <w:rStyle w:val="QuoteChar11"/>
          <w:rFonts w:ascii="Arial" w:hAnsi="Arial" w:cs="Arial"/>
          <w:sz w:val="32"/>
          <w:szCs w:val="32"/>
        </w:rPr>
        <w:t>“</w:t>
      </w:r>
      <w:r w:rsidR="007343AC" w:rsidRPr="0007157E">
        <w:rPr>
          <w:rStyle w:val="QuoteChar11"/>
          <w:rFonts w:ascii="Arial" w:hAnsi="Arial" w:cs="Arial"/>
          <w:sz w:val="32"/>
          <w:szCs w:val="32"/>
        </w:rPr>
        <w:t>Crashed and burning on the learning curve.</w:t>
      </w:r>
      <w:r>
        <w:rPr>
          <w:rStyle w:val="QuoteChar11"/>
          <w:rFonts w:ascii="Arial" w:hAnsi="Arial" w:cs="Arial"/>
          <w:sz w:val="32"/>
          <w:szCs w:val="32"/>
        </w:rPr>
        <w:t>”</w:t>
      </w:r>
      <w:r w:rsidR="007343AC" w:rsidRPr="0007157E">
        <w:rPr>
          <w:rStyle w:val="QuoteChar11"/>
          <w:rFonts w:ascii="Arial" w:hAnsi="Arial" w:cs="Arial"/>
          <w:sz w:val="32"/>
          <w:szCs w:val="32"/>
        </w:rPr>
        <w:t xml:space="preserve"> – Dick Martel</w:t>
      </w:r>
    </w:p>
    <w:p w:rsidR="000126BD" w:rsidRDefault="000126BD" w:rsidP="00C638E7">
      <w:pPr>
        <w:spacing w:after="0" w:line="240" w:lineRule="auto"/>
      </w:pPr>
    </w:p>
    <w:p w:rsidR="00035544" w:rsidRPr="00E35569" w:rsidRDefault="002D7703" w:rsidP="003E767D">
      <w:pPr>
        <w:pStyle w:val="Heading1"/>
        <w:jc w:val="center"/>
        <w:rPr>
          <w:sz w:val="52"/>
          <w:szCs w:val="52"/>
        </w:rPr>
      </w:pPr>
      <w:bookmarkStart w:id="90" w:name="_Toc267647754"/>
      <w:bookmarkStart w:id="91" w:name="_Toc284468331"/>
      <w:bookmarkStart w:id="92" w:name="_Toc285472649"/>
      <w:bookmarkStart w:id="93" w:name="_Toc286778509"/>
      <w:bookmarkStart w:id="94" w:name="_Toc323692262"/>
      <w:r>
        <w:rPr>
          <w:sz w:val="52"/>
          <w:szCs w:val="52"/>
        </w:rPr>
        <w:t xml:space="preserve">System-Supplied Functions </w:t>
      </w:r>
      <w:r w:rsidR="00035544" w:rsidRPr="00E35569">
        <w:rPr>
          <w:sz w:val="52"/>
          <w:szCs w:val="52"/>
        </w:rPr>
        <w:t>I</w:t>
      </w:r>
      <w:bookmarkEnd w:id="90"/>
      <w:bookmarkEnd w:id="91"/>
      <w:bookmarkEnd w:id="92"/>
      <w:bookmarkEnd w:id="93"/>
      <w:bookmarkEnd w:id="94"/>
    </w:p>
    <w:p w:rsidR="00035544" w:rsidRDefault="00035544" w:rsidP="00035544">
      <w:pPr>
        <w:pStyle w:val="Caption"/>
      </w:pPr>
      <w:bookmarkStart w:id="95" w:name="_Ref267579658"/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95"/>
      <w:r>
        <w:t xml:space="preserve"> </w:t>
      </w:r>
      <w:r w:rsidRPr="002C5BC5">
        <w:t>$</w:t>
      </w:r>
      <w:r w:rsidRPr="00A033EE">
        <w:t>Length</w:t>
      </w:r>
      <w:r>
        <w:t xml:space="preserve"> Example</w:t>
      </w:r>
    </w:p>
    <w:p w:rsidR="00035544" w:rsidRDefault="00035544">
      <w:pPr>
        <w:pStyle w:val="Code3"/>
      </w:pPr>
    </w:p>
    <w:p w:rsidR="00035544" w:rsidRDefault="00035544" w:rsidP="00035544">
      <w:pPr>
        <w:pStyle w:val="Code12"/>
      </w:pPr>
      <w:r>
        <w:t xml:space="preserve">Write </w:t>
      </w:r>
      <w:r w:rsidRPr="00ED5CFE">
        <w:t>$</w:t>
      </w:r>
      <w:r>
        <w:t>L("</w:t>
      </w:r>
      <w:r w:rsidRPr="00A534FD">
        <w:rPr>
          <w:color w:val="000000" w:themeColor="text1"/>
        </w:rPr>
        <w:t>Page</w:t>
      </w:r>
      <w:r>
        <w:t xml:space="preserve"> Title")</w:t>
      </w:r>
    </w:p>
    <w:p w:rsidR="00035544" w:rsidRPr="009F6DF7" w:rsidRDefault="00035544" w:rsidP="009C6846">
      <w:pPr>
        <w:pStyle w:val="CodeItalic"/>
      </w:pPr>
      <w:smartTag w:uri="urn:schemas-microsoft-com:office:cs:smarttags" w:element="NumConv6p0">
        <w:smartTagPr>
          <w:attr w:name="val" w:val="10"/>
          <w:attr w:name="sch" w:val="1"/>
        </w:smartTagPr>
        <w:r w:rsidRPr="009F6DF7">
          <w:t>10</w:t>
        </w:r>
      </w:smartTag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X="Page Title"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Write </w:t>
      </w:r>
      <w:r w:rsidRPr="00A534FD">
        <w:rPr>
          <w:color w:val="000000" w:themeColor="text1"/>
        </w:rPr>
        <w:t>$L(X)</w:t>
      </w:r>
    </w:p>
    <w:p w:rsidR="00035544" w:rsidRPr="0061768A" w:rsidRDefault="00035544" w:rsidP="009C6846">
      <w:pPr>
        <w:pStyle w:val="CodeItalic"/>
      </w:pPr>
      <w:r w:rsidRPr="0061768A">
        <w:t>10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96" w:name="_Ref267579702"/>
      <w:bookmarkStart w:id="97" w:name="_Toc218942705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96"/>
      <w:r>
        <w:t xml:space="preserve"> </w:t>
      </w:r>
      <w:r w:rsidRPr="002C5BC5">
        <w:t>$</w:t>
      </w:r>
      <w:r w:rsidRPr="00A033EE">
        <w:t>Length</w:t>
      </w:r>
      <w:r>
        <w:t xml:space="preserve"> to center text on a line</w:t>
      </w:r>
    </w:p>
    <w:p w:rsidR="00035544" w:rsidRDefault="00035544" w:rsidP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X="Page Title"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?(</w:t>
      </w:r>
      <w:smartTag w:uri="urn:schemas-microsoft-com:office:cs:smarttags" w:element="NumConv6p0">
        <w:smartTagPr>
          <w:attr w:name="val" w:val="80"/>
          <w:attr w:name="sch" w:val="1"/>
        </w:smartTagPr>
        <w:r w:rsidRPr="00A534FD">
          <w:t>80</w:t>
        </w:r>
      </w:smartTag>
      <w:r w:rsidRPr="00A534FD">
        <w:t>-$L(X)/</w:t>
      </w:r>
      <w:smartTag w:uri="urn:schemas-microsoft-com:office:cs:smarttags" w:element="NumConv6p0">
        <w:smartTagPr>
          <w:attr w:name="val" w:val="2"/>
          <w:attr w:name="sch" w:val="1"/>
        </w:smartTagPr>
        <w:r w:rsidRPr="00A534FD">
          <w:t>2</w:t>
        </w:r>
      </w:smartTag>
      <w:r w:rsidRPr="00A534FD">
        <w:t>),X</w:t>
      </w:r>
    </w:p>
    <w:p w:rsidR="00035544" w:rsidRPr="00A474CD" w:rsidRDefault="00035544" w:rsidP="009C6846">
      <w:pPr>
        <w:pStyle w:val="CodeItalic"/>
      </w:pPr>
      <w:r w:rsidRPr="00A474CD">
        <w:t xml:space="preserve">                                   Page Title</w:t>
      </w:r>
    </w:p>
    <w:p w:rsidR="00035544" w:rsidRDefault="00035544" w:rsidP="00035544">
      <w:pPr>
        <w:pStyle w:val="Code3"/>
      </w:pPr>
    </w:p>
    <w:p w:rsidR="00F26D22" w:rsidRDefault="00F26D22" w:rsidP="00035544">
      <w:pPr>
        <w:pStyle w:val="Caption"/>
      </w:pPr>
      <w:bookmarkStart w:id="98" w:name="_Ref267579773"/>
      <w:bookmarkEnd w:id="9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98"/>
      <w:r>
        <w:t xml:space="preserve"> Delimited String of text</w:t>
      </w:r>
    </w:p>
    <w:p w:rsidR="00035544" w:rsidRDefault="00035544" w:rsidP="00035544">
      <w:pPr>
        <w:pStyle w:val="Code3"/>
      </w:pPr>
    </w:p>
    <w:p w:rsidR="00035544" w:rsidRPr="00A534FD" w:rsidRDefault="00035544" w:rsidP="00035544">
      <w:pPr>
        <w:pStyle w:val="Code12"/>
      </w:pPr>
      <w:r w:rsidRPr="00A534FD">
        <w:t>Jack Sampson^123 Any Street^Any Town^USA^12045</w:t>
      </w:r>
    </w:p>
    <w:p w:rsidR="00035544" w:rsidRPr="003E16F7" w:rsidRDefault="00035544" w:rsidP="00035544">
      <w:pPr>
        <w:pStyle w:val="Code3"/>
      </w:pPr>
    </w:p>
    <w:p w:rsidR="00F26D22" w:rsidRDefault="00F26D22" w:rsidP="004C05B2">
      <w:pPr>
        <w:pStyle w:val="Caption"/>
        <w:keepNext/>
      </w:pPr>
      <w:bookmarkStart w:id="99" w:name="_Ref267579804"/>
    </w:p>
    <w:p w:rsidR="00035544" w:rsidRDefault="00035544" w:rsidP="004C05B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99"/>
      <w:r>
        <w:t xml:space="preserve"> </w:t>
      </w:r>
      <w:r w:rsidRPr="002C5BC5">
        <w:t>$</w:t>
      </w:r>
      <w:r w:rsidRPr="00A033EE">
        <w:t>Length</w:t>
      </w:r>
      <w:r>
        <w:t xml:space="preserve"> to find the number of pieces in a string</w:t>
      </w:r>
    </w:p>
    <w:p w:rsidR="00035544" w:rsidRDefault="00035544" w:rsidP="004C05B2">
      <w:pPr>
        <w:pStyle w:val="Code3"/>
        <w:keepNext/>
      </w:pPr>
    </w:p>
    <w:p w:rsidR="00035544" w:rsidRPr="00A534FD" w:rsidRDefault="00035544" w:rsidP="004C05B2">
      <w:pPr>
        <w:pStyle w:val="Code12"/>
        <w:keepNext/>
      </w:pPr>
      <w:r>
        <w:t xml:space="preserve">Set </w:t>
      </w:r>
      <w:r w:rsidRPr="00A534FD">
        <w:t>X="This is a test"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$L(X," ")</w:t>
      </w:r>
    </w:p>
    <w:p w:rsidR="00035544" w:rsidRPr="00D866BF" w:rsidRDefault="00035544" w:rsidP="009C6846">
      <w:pPr>
        <w:pStyle w:val="CodeItalic"/>
      </w:pPr>
      <w:r w:rsidRPr="00D866BF">
        <w:t>4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100" w:name="_Ref267579859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100"/>
      <w:r>
        <w:t xml:space="preserve"> </w:t>
      </w:r>
      <w:r w:rsidRPr="002C5BC5">
        <w:t>$</w:t>
      </w:r>
      <w:r w:rsidRPr="00A033EE">
        <w:t>Length</w:t>
      </w:r>
      <w:r>
        <w:t xml:space="preserve"> to write each piece in a delimited string</w:t>
      </w:r>
    </w:p>
    <w:p w:rsidR="00035544" w:rsidRDefault="00035544" w:rsidP="00035544">
      <w:pPr>
        <w:pStyle w:val="Code3"/>
      </w:pPr>
    </w:p>
    <w:p w:rsidR="00035544" w:rsidRDefault="00035544" w:rsidP="00035544">
      <w:pPr>
        <w:pStyle w:val="Code12"/>
      </w:pPr>
      <w:r>
        <w:t>Set String="</w:t>
      </w:r>
      <w:r w:rsidRPr="00A534FD">
        <w:t>Jack Sampson^123 Any Street^Any Town^USA^12045</w:t>
      </w:r>
      <w:r>
        <w:t>"</w:t>
      </w:r>
    </w:p>
    <w:p w:rsidR="00035544" w:rsidRDefault="00035544" w:rsidP="00035544">
      <w:pPr>
        <w:pStyle w:val="Code12"/>
      </w:pPr>
      <w:r>
        <w:t>For I=1:1:$L(String,"^") Write !, $P(String,"^",I)</w:t>
      </w:r>
    </w:p>
    <w:p w:rsidR="00035544" w:rsidRDefault="00035544" w:rsidP="00035544">
      <w:pPr>
        <w:pStyle w:val="Code12"/>
      </w:pPr>
    </w:p>
    <w:p w:rsidR="00035544" w:rsidRPr="00C94F39" w:rsidRDefault="00035544" w:rsidP="009C6846">
      <w:pPr>
        <w:pStyle w:val="CodeItalic"/>
      </w:pPr>
      <w:r w:rsidRPr="00C94F39">
        <w:t>Jack Sampson</w:t>
      </w:r>
    </w:p>
    <w:p w:rsidR="00035544" w:rsidRPr="00C94F39" w:rsidRDefault="00035544" w:rsidP="009C6846">
      <w:pPr>
        <w:pStyle w:val="CodeItalic"/>
      </w:pPr>
      <w:r w:rsidRPr="00C94F39">
        <w:t>123 Any Street</w:t>
      </w:r>
    </w:p>
    <w:p w:rsidR="00035544" w:rsidRPr="00C94F39" w:rsidRDefault="00035544" w:rsidP="009C6846">
      <w:pPr>
        <w:pStyle w:val="CodeItalic"/>
      </w:pPr>
      <w:r w:rsidRPr="00C94F39">
        <w:t>Any Town</w:t>
      </w:r>
    </w:p>
    <w:p w:rsidR="00035544" w:rsidRPr="00C94F39" w:rsidRDefault="00035544" w:rsidP="009C6846">
      <w:pPr>
        <w:pStyle w:val="CodeItalic"/>
      </w:pPr>
      <w:r w:rsidRPr="00C94F39">
        <w:t>USA</w:t>
      </w:r>
    </w:p>
    <w:p w:rsidR="00035544" w:rsidRPr="00C94F39" w:rsidRDefault="00035544" w:rsidP="009C6846">
      <w:pPr>
        <w:pStyle w:val="CodeItalic"/>
      </w:pPr>
      <w:r w:rsidRPr="00C94F39">
        <w:t>12045</w:t>
      </w:r>
    </w:p>
    <w:p w:rsidR="00035544" w:rsidRPr="003E16F7" w:rsidRDefault="00035544" w:rsidP="00035544">
      <w:pPr>
        <w:pStyle w:val="Code3"/>
      </w:pPr>
    </w:p>
    <w:p w:rsidR="00A474CD" w:rsidRDefault="00A474CD" w:rsidP="00035544">
      <w:pPr>
        <w:spacing w:line="240" w:lineRule="auto"/>
      </w:pPr>
    </w:p>
    <w:p w:rsidR="00035544" w:rsidRDefault="00035544" w:rsidP="004F23A5">
      <w:pPr>
        <w:pStyle w:val="Caption"/>
        <w:keepNext/>
      </w:pPr>
      <w:bookmarkStart w:id="101" w:name="_Ref267579889"/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101"/>
      <w:r>
        <w:t xml:space="preserve"> </w:t>
      </w:r>
      <w:r w:rsidRPr="002C5BC5">
        <w:t>$</w:t>
      </w:r>
      <w:r w:rsidRPr="00A033EE">
        <w:t>Extract</w:t>
      </w:r>
      <w:r>
        <w:t xml:space="preserve"> selects a substring from a string</w:t>
      </w:r>
    </w:p>
    <w:p w:rsidR="00035544" w:rsidRDefault="00035544" w:rsidP="004F23A5">
      <w:pPr>
        <w:pStyle w:val="Code3"/>
        <w:keepNext/>
      </w:pPr>
    </w:p>
    <w:p w:rsidR="00035544" w:rsidRPr="00A534FD" w:rsidRDefault="00035544" w:rsidP="004F23A5">
      <w:pPr>
        <w:pStyle w:val="Code12"/>
        <w:keepNext/>
      </w:pPr>
      <w:r>
        <w:t xml:space="preserve">Set </w:t>
      </w:r>
      <w:r w:rsidRPr="00A534FD">
        <w:t>X="My dog Spot"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!,$E(X,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2"/>
        </w:smartTagPr>
        <w:r w:rsidRPr="00A534FD">
          <w:t>2</w:t>
        </w:r>
      </w:smartTag>
      <w:r w:rsidRPr="00A534FD">
        <w:t>)</w:t>
      </w:r>
    </w:p>
    <w:p w:rsidR="00035544" w:rsidRPr="009F6DF7" w:rsidRDefault="00035544" w:rsidP="009C6846">
      <w:pPr>
        <w:pStyle w:val="CodeItalic"/>
      </w:pPr>
      <w:r w:rsidRPr="009F6DF7">
        <w:t>My</w:t>
      </w:r>
    </w:p>
    <w:p w:rsidR="00035544" w:rsidRDefault="00035544">
      <w:pPr>
        <w:pStyle w:val="Code3"/>
      </w:pPr>
    </w:p>
    <w:p w:rsidR="00F26D22" w:rsidRDefault="00F26D22" w:rsidP="00EC6B94">
      <w:pPr>
        <w:pStyle w:val="Caption"/>
        <w:keepNext/>
      </w:pPr>
      <w:bookmarkStart w:id="102" w:name="_Ref267579936"/>
    </w:p>
    <w:p w:rsidR="00035544" w:rsidRDefault="00035544" w:rsidP="00EC6B9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102"/>
      <w:r>
        <w:t xml:space="preserve"> </w:t>
      </w:r>
      <w:r w:rsidRPr="002C5BC5">
        <w:t>$</w:t>
      </w:r>
      <w:r>
        <w:t>Extract selects a substring from a string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X="My dog Spot"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!,$E(X,</w:t>
      </w:r>
      <w:smartTag w:uri="urn:schemas-microsoft-com:office:cs:smarttags" w:element="NumConv6p0">
        <w:smartTagPr>
          <w:attr w:name="sch" w:val="1"/>
          <w:attr w:name="val" w:val="8"/>
        </w:smartTagPr>
        <w:r w:rsidRPr="00A534FD">
          <w:t>8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11"/>
        </w:smartTagPr>
        <w:r w:rsidRPr="00A534FD">
          <w:t>11</w:t>
        </w:r>
      </w:smartTag>
      <w:r w:rsidRPr="00A534FD">
        <w:t>)</w:t>
      </w:r>
    </w:p>
    <w:p w:rsidR="00035544" w:rsidRPr="00A474CD" w:rsidRDefault="00035544" w:rsidP="009C6846">
      <w:pPr>
        <w:pStyle w:val="CodeItalic"/>
      </w:pPr>
      <w:r w:rsidRPr="00A474CD">
        <w:t>Spot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103" w:name="_Ref267579985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103"/>
      <w:r>
        <w:t xml:space="preserve"> </w:t>
      </w:r>
      <w:r w:rsidRPr="002C5BC5">
        <w:t>$</w:t>
      </w:r>
      <w:r w:rsidRPr="00A033EE">
        <w:t>Extract</w:t>
      </w:r>
      <w:r>
        <w:t xml:space="preserve"> with no second and third parameters</w:t>
      </w:r>
    </w:p>
    <w:p w:rsidR="00035544" w:rsidRDefault="00035544" w:rsidP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X="My dog Spot"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</w:t>
      </w:r>
      <w:r>
        <w:t>E(X</w:t>
      </w:r>
      <w:r w:rsidRPr="00A534FD">
        <w:t>)</w:t>
      </w:r>
      <w:r>
        <w:tab/>
      </w:r>
      <w:r>
        <w:tab/>
      </w:r>
      <w:r>
        <w:tab/>
        <w:t>;with no second or third parameters</w:t>
      </w:r>
    </w:p>
    <w:p w:rsidR="00035544" w:rsidRDefault="00035544" w:rsidP="009C6846">
      <w:pPr>
        <w:pStyle w:val="CodeItalic"/>
      </w:pPr>
      <w:r w:rsidRPr="00A474CD">
        <w:t>M</w:t>
      </w:r>
      <w:r w:rsidRPr="00A474CD">
        <w:tab/>
      </w:r>
      <w:r w:rsidRPr="00A474CD">
        <w:tab/>
      </w:r>
      <w:r w:rsidRPr="00A474CD">
        <w:tab/>
      </w:r>
      <w:r w:rsidRPr="00A474CD">
        <w:tab/>
      </w:r>
      <w:r w:rsidRPr="00A474CD">
        <w:tab/>
      </w:r>
      <w:r w:rsidRPr="0031690B">
        <w:t>;the first character is returned</w:t>
      </w:r>
    </w:p>
    <w:p w:rsidR="00035544" w:rsidRDefault="00035544" w:rsidP="00035544">
      <w:pPr>
        <w:pStyle w:val="Code12"/>
        <w:rPr>
          <w:b/>
          <w:color w:val="FF0000"/>
        </w:rPr>
      </w:pP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</w:t>
      </w:r>
      <w:r>
        <w:t>E(X,1,1</w:t>
      </w:r>
      <w:r w:rsidRPr="00A534FD">
        <w:t>)</w:t>
      </w:r>
    </w:p>
    <w:p w:rsidR="00035544" w:rsidRPr="00A474CD" w:rsidRDefault="00035544" w:rsidP="009C6846">
      <w:pPr>
        <w:pStyle w:val="CodeItalic"/>
      </w:pPr>
      <w:r w:rsidRPr="00A474CD">
        <w:t>M</w:t>
      </w:r>
      <w:r w:rsidRPr="00A474CD">
        <w:tab/>
      </w:r>
      <w:r w:rsidRPr="00A474CD">
        <w:tab/>
      </w:r>
      <w:r w:rsidRPr="00A474CD">
        <w:tab/>
      </w:r>
      <w:r w:rsidRPr="00A474CD">
        <w:tab/>
      </w:r>
      <w:r w:rsidRPr="00A474CD">
        <w:tab/>
      </w:r>
      <w:r w:rsidRPr="0031690B">
        <w:t>;the first character is returned</w:t>
      </w:r>
    </w:p>
    <w:p w:rsidR="00035544" w:rsidRDefault="00035544" w:rsidP="00035544">
      <w:pPr>
        <w:pStyle w:val="Code3"/>
      </w:pPr>
    </w:p>
    <w:p w:rsidR="00F26D22" w:rsidRDefault="00F26D22" w:rsidP="00035544">
      <w:pPr>
        <w:pStyle w:val="Caption"/>
      </w:pPr>
      <w:bookmarkStart w:id="104" w:name="_Ref26758001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104"/>
      <w:r>
        <w:t xml:space="preserve"> </w:t>
      </w:r>
      <w:r w:rsidRPr="002C5BC5">
        <w:t>$</w:t>
      </w:r>
      <w:r w:rsidRPr="00A033EE">
        <w:t>Extract</w:t>
      </w:r>
      <w:r>
        <w:t xml:space="preserve"> with no third parameter, becomes the same as the second parameter</w:t>
      </w:r>
    </w:p>
    <w:p w:rsidR="00035544" w:rsidRDefault="00035544" w:rsidP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X="My dog Spot"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</w:t>
      </w:r>
      <w:r>
        <w:t>E(X,4</w:t>
      </w:r>
      <w:r w:rsidRPr="00A534FD">
        <w:t>)</w:t>
      </w:r>
      <w:r>
        <w:tab/>
      </w:r>
      <w:r>
        <w:tab/>
      </w:r>
      <w:r>
        <w:tab/>
        <w:t>;with no third parameter,</w:t>
      </w:r>
    </w:p>
    <w:p w:rsidR="00035544" w:rsidRDefault="00035544" w:rsidP="00035544">
      <w:pPr>
        <w:pStyle w:val="Code12"/>
      </w:pPr>
      <w:r w:rsidRPr="00A474CD">
        <w:rPr>
          <w:rStyle w:val="CodeItalicChar"/>
        </w:rPr>
        <w:t>d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31690B">
        <w:t xml:space="preserve">;the </w:t>
      </w:r>
      <w:r>
        <w:t>third becomes the same as the second</w:t>
      </w:r>
    </w:p>
    <w:p w:rsidR="000A27E7" w:rsidRDefault="000A27E7" w:rsidP="000A27E7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</w:t>
      </w:r>
      <w:r>
        <w:t>E(X,4,4</w:t>
      </w:r>
      <w:r w:rsidRPr="00A534FD">
        <w:t>)</w:t>
      </w:r>
    </w:p>
    <w:p w:rsidR="00035544" w:rsidRPr="009F6DF7" w:rsidRDefault="00035544" w:rsidP="00035544">
      <w:pPr>
        <w:pStyle w:val="Code12"/>
        <w:rPr>
          <w:b/>
          <w:color w:val="FF0000"/>
        </w:rPr>
      </w:pPr>
      <w:r w:rsidRPr="00A474CD">
        <w:rPr>
          <w:rStyle w:val="CodeItalicChar"/>
        </w:rPr>
        <w:t>d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31690B">
        <w:t xml:space="preserve">;the </w:t>
      </w:r>
      <w:r>
        <w:t>fourth</w:t>
      </w:r>
      <w:r w:rsidRPr="0031690B">
        <w:t xml:space="preserve"> character is returned</w:t>
      </w:r>
    </w:p>
    <w:p w:rsidR="00035544" w:rsidRDefault="00035544" w:rsidP="00035544">
      <w:pPr>
        <w:pStyle w:val="Code3"/>
      </w:pPr>
    </w:p>
    <w:p w:rsidR="00F26D22" w:rsidRDefault="00F26D22" w:rsidP="00035544">
      <w:pPr>
        <w:pStyle w:val="Caption"/>
      </w:pPr>
      <w:bookmarkStart w:id="105" w:name="_Ref267580048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105"/>
      <w:r>
        <w:t xml:space="preserve"> </w:t>
      </w:r>
      <w:r w:rsidRPr="002C5BC5">
        <w:t>$</w:t>
      </w:r>
      <w:r w:rsidRPr="00A033EE">
        <w:t>Extract</w:t>
      </w:r>
      <w:r>
        <w:t xml:space="preserve"> sets a variable</w:t>
      </w:r>
    </w:p>
    <w:p w:rsidR="00035544" w:rsidRDefault="00035544">
      <w:pPr>
        <w:pStyle w:val="Code3"/>
      </w:pPr>
    </w:p>
    <w:p w:rsidR="00035544" w:rsidRPr="00A534FD" w:rsidRDefault="00035544" w:rsidP="00376086">
      <w:pPr>
        <w:pStyle w:val="Code12"/>
      </w:pPr>
      <w:r>
        <w:t xml:space="preserve">Set </w:t>
      </w:r>
      <w:r w:rsidRPr="00A534FD">
        <w:t>X="My dog Spot"</w:t>
      </w:r>
      <w:r>
        <w:tab/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Y=$E(X,</w:t>
      </w:r>
      <w:smartTag w:uri="urn:schemas-microsoft-com:office:cs:smarttags" w:element="NumConv6p0">
        <w:smartTagPr>
          <w:attr w:name="sch" w:val="1"/>
          <w:attr w:name="val" w:val="8"/>
        </w:smartTagPr>
        <w:r w:rsidRPr="00A534FD">
          <w:t>8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11"/>
        </w:smartTagPr>
        <w:r w:rsidRPr="00A534FD">
          <w:t>11</w:t>
        </w:r>
      </w:smartTag>
      <w:r w:rsidRPr="00A534FD">
        <w:t>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!,Y</w:t>
      </w:r>
    </w:p>
    <w:p w:rsidR="00035544" w:rsidRPr="009F6DF7" w:rsidRDefault="00035544" w:rsidP="009C6846">
      <w:pPr>
        <w:pStyle w:val="CodeItalic"/>
      </w:pPr>
      <w:r w:rsidRPr="009F6DF7">
        <w:t>Spot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106" w:name="_Ref267580125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106"/>
      <w:r>
        <w:t xml:space="preserve"> </w:t>
      </w:r>
      <w:r w:rsidRPr="002C5BC5">
        <w:t>$</w:t>
      </w:r>
      <w:r w:rsidRPr="00A033EE">
        <w:t>Extract</w:t>
      </w:r>
      <w:r>
        <w:t xml:space="preserve"> sets a substring in a string</w:t>
      </w:r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X="My dog Spot"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$E(X,</w:t>
      </w:r>
      <w:smartTag w:uri="urn:schemas-microsoft-com:office:cs:smarttags" w:element="NumConv6p0">
        <w:smartTagPr>
          <w:attr w:name="sch" w:val="1"/>
          <w:attr w:name="val" w:val="8"/>
        </w:smartTagPr>
        <w:r w:rsidRPr="00A534FD">
          <w:t>8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11"/>
        </w:smartTagPr>
        <w:r w:rsidRPr="00A534FD">
          <w:t>11</w:t>
        </w:r>
      </w:smartTag>
      <w:r w:rsidRPr="00A534FD">
        <w:t>)="Fred"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!,X</w:t>
      </w:r>
    </w:p>
    <w:p w:rsidR="00035544" w:rsidRPr="009F6DF7" w:rsidRDefault="00035544" w:rsidP="009C6846">
      <w:pPr>
        <w:pStyle w:val="CodeItalic"/>
      </w:pPr>
      <w:r w:rsidRPr="009F6DF7">
        <w:t>My dog Fred.</w:t>
      </w:r>
    </w:p>
    <w:p w:rsidR="00035544" w:rsidRDefault="00035544">
      <w:pPr>
        <w:pStyle w:val="Code3"/>
      </w:pPr>
    </w:p>
    <w:p w:rsidR="00035544" w:rsidRDefault="00035544" w:rsidP="004C05B2">
      <w:pPr>
        <w:pStyle w:val="Caption"/>
        <w:keepNext/>
      </w:pPr>
      <w:bookmarkStart w:id="107" w:name="_Ref267580154"/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107"/>
      <w:r>
        <w:t xml:space="preserve"> </w:t>
      </w:r>
      <w:r w:rsidRPr="002C5BC5">
        <w:t>$</w:t>
      </w:r>
      <w:r w:rsidRPr="00A033EE">
        <w:t>Extract</w:t>
      </w:r>
      <w:r>
        <w:t xml:space="preserve"> reformats a name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="John Doe"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NAME</w:t>
      </w:r>
      <w:smartTag w:uri="urn:schemas-microsoft-com:office:cs:smarttags" w:element="NumConv6p0">
        <w:smartTagPr>
          <w:attr w:name="sch" w:val="1"/>
          <w:attr w:name="val" w:val="2"/>
        </w:smartTagPr>
        <w:r w:rsidRPr="00A534FD">
          <w:t>2</w:t>
        </w:r>
      </w:smartTag>
      <w:r w:rsidRPr="00A534FD">
        <w:t>=$E(NAME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6"/>
        </w:smartTagPr>
        <w:r w:rsidRPr="00A534FD">
          <w:t>6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8"/>
        </w:smartTagPr>
        <w:r w:rsidRPr="00A534FD">
          <w:t>8</w:t>
        </w:r>
      </w:smartTag>
      <w:r w:rsidRPr="00A534FD">
        <w:t>)_", "_$E(NAME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4"/>
        </w:smartTagPr>
        <w:r w:rsidRPr="00A534FD">
          <w:t>4</w:t>
        </w:r>
      </w:smartTag>
      <w:r w:rsidRPr="00A534FD">
        <w:t>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!,NAME</w:t>
      </w:r>
      <w:smartTag w:uri="urn:schemas-microsoft-com:office:cs:smarttags" w:element="NumConv6p0">
        <w:smartTagPr>
          <w:attr w:name="sch" w:val="1"/>
          <w:attr w:name="val" w:val="2"/>
        </w:smartTagPr>
        <w:r w:rsidRPr="00A534FD">
          <w:t>2</w:t>
        </w:r>
      </w:smartTag>
    </w:p>
    <w:p w:rsidR="00035544" w:rsidRPr="009F6DF7" w:rsidRDefault="00035544" w:rsidP="009C6846">
      <w:pPr>
        <w:pStyle w:val="CodeItalic"/>
      </w:pPr>
      <w:r w:rsidRPr="009F6DF7">
        <w:t>Doe, John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108" w:name="_Ref267580185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108"/>
      <w:r>
        <w:t xml:space="preserve"> </w:t>
      </w:r>
      <w:r w:rsidRPr="002C5BC5">
        <w:t>$</w:t>
      </w:r>
      <w:r w:rsidRPr="00A033EE">
        <w:t>Extract</w:t>
      </w:r>
      <w:r>
        <w:t xml:space="preserve"> reformats a date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DATE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="</w:t>
      </w:r>
      <w:r>
        <w:t>20092205</w:t>
      </w:r>
      <w:r w:rsidRPr="00A534FD">
        <w:t>"</w:t>
      </w:r>
      <w:r>
        <w:tab/>
        <w:t>;A date string in the form "YYYYMMDD"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DATE</w:t>
      </w:r>
      <w:smartTag w:uri="urn:schemas-microsoft-com:office:cs:smarttags" w:element="NumConv6p0">
        <w:smartTagPr>
          <w:attr w:name="sch" w:val="1"/>
          <w:attr w:name="val" w:val="2"/>
        </w:smartTagPr>
        <w:r w:rsidRPr="00A534FD">
          <w:t>2</w:t>
        </w:r>
      </w:smartTag>
      <w:r w:rsidRPr="00A534FD">
        <w:t>=$E(DATE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7"/>
        </w:smartTagPr>
        <w:r w:rsidRPr="00A534FD">
          <w:t>7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8"/>
        </w:smartTagPr>
        <w:r w:rsidRPr="00A534FD">
          <w:t>8</w:t>
        </w:r>
      </w:smartTag>
      <w:r w:rsidRPr="00A534FD">
        <w:t>)_"/"_$E(DATE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5"/>
        </w:smartTagPr>
        <w:r w:rsidRPr="00A534FD">
          <w:t>5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6"/>
        </w:smartTagPr>
        <w:r w:rsidRPr="00A534FD">
          <w:t>6</w:t>
        </w:r>
      </w:smartTag>
      <w:r w:rsidRPr="00A534FD">
        <w:t>)_"/"_$E(DATE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3"/>
        </w:smartTagPr>
        <w:r w:rsidRPr="00A534FD">
          <w:t>3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4"/>
        </w:smartTagPr>
        <w:r w:rsidRPr="00A534FD">
          <w:t>4</w:t>
        </w:r>
      </w:smartTag>
      <w:r w:rsidRPr="00A534FD">
        <w:t>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!,DATE</w:t>
      </w:r>
      <w:smartTag w:uri="urn:schemas-microsoft-com:office:cs:smarttags" w:element="NumConv6p0">
        <w:smartTagPr>
          <w:attr w:name="sch" w:val="1"/>
          <w:attr w:name="val" w:val="2"/>
        </w:smartTagPr>
        <w:r w:rsidRPr="00A534FD">
          <w:t>2</w:t>
        </w:r>
      </w:smartTag>
    </w:p>
    <w:p w:rsidR="00035544" w:rsidRPr="009F6DF7" w:rsidRDefault="00035544" w:rsidP="009C6846">
      <w:pPr>
        <w:pStyle w:val="CodeItalic"/>
      </w:pPr>
      <w:r>
        <w:t>05/22/09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109" w:name="_Ref267580214"/>
      <w:bookmarkStart w:id="110" w:name="_Toc218942844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109"/>
      <w:r>
        <w:t xml:space="preserve"> $Extract deletes part of a variable string</w:t>
      </w:r>
    </w:p>
    <w:p w:rsidR="00035544" w:rsidRDefault="00035544" w:rsidP="00035544">
      <w:pPr>
        <w:pStyle w:val="Code12"/>
      </w:pPr>
    </w:p>
    <w:p w:rsidR="00035544" w:rsidRPr="00DE1234" w:rsidRDefault="00035544" w:rsidP="00035544">
      <w:pPr>
        <w:pStyle w:val="Code12"/>
        <w:rPr>
          <w:sz w:val="24"/>
        </w:rPr>
      </w:pPr>
      <w:r>
        <w:t>Set X="</w:t>
      </w:r>
      <w:r w:rsidRPr="00DE1234">
        <w:t>111111111122222222223333333333</w:t>
      </w:r>
      <w:r>
        <w:t>"</w:t>
      </w:r>
    </w:p>
    <w:p w:rsidR="00035544" w:rsidRPr="00DE1234" w:rsidRDefault="00035544" w:rsidP="00035544">
      <w:pPr>
        <w:pStyle w:val="Code12"/>
      </w:pPr>
      <w:r>
        <w:t>Set $E(X,1,25)=</w:t>
      </w:r>
      <w:r w:rsidRPr="00C30380">
        <w:t xml:space="preserve"> </w:t>
      </w:r>
      <w:r>
        <w:t>""</w:t>
      </w:r>
    </w:p>
    <w:p w:rsidR="00035544" w:rsidRPr="00DE1234" w:rsidRDefault="00035544" w:rsidP="00035544">
      <w:pPr>
        <w:pStyle w:val="Code12"/>
      </w:pPr>
      <w:r>
        <w:t xml:space="preserve">Write </w:t>
      </w:r>
      <w:r w:rsidRPr="00DE1234">
        <w:t>X</w:t>
      </w:r>
    </w:p>
    <w:p w:rsidR="00035544" w:rsidRPr="000834A2" w:rsidRDefault="00035544" w:rsidP="009C6846">
      <w:pPr>
        <w:pStyle w:val="CodeItalic"/>
      </w:pPr>
      <w:r w:rsidRPr="000834A2">
        <w:t>33333</w:t>
      </w:r>
    </w:p>
    <w:p w:rsidR="00035544" w:rsidRDefault="00035544" w:rsidP="00035544">
      <w:pPr>
        <w:pStyle w:val="Code12"/>
      </w:pPr>
    </w:p>
    <w:p w:rsidR="00F26D22" w:rsidRDefault="00F26D22" w:rsidP="00035544">
      <w:pPr>
        <w:pStyle w:val="Caption"/>
      </w:pPr>
      <w:bookmarkStart w:id="111" w:name="_Ref267580256"/>
      <w:bookmarkEnd w:id="11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111"/>
      <w:r>
        <w:t xml:space="preserve"> </w:t>
      </w:r>
      <w:r w:rsidRPr="002C5BC5">
        <w:t>$</w:t>
      </w:r>
      <w:r w:rsidRPr="00A033EE">
        <w:t>Find</w:t>
      </w:r>
      <w:r>
        <w:t xml:space="preserve"> finds a "T"</w:t>
      </w:r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X="This is a test"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Write </w:t>
      </w:r>
      <w:r w:rsidRPr="00A534FD">
        <w:rPr>
          <w:color w:val="000000" w:themeColor="text1"/>
        </w:rPr>
        <w:t>$F(X,"T")</w:t>
      </w:r>
    </w:p>
    <w:p w:rsidR="00035544" w:rsidRPr="009F6DF7" w:rsidRDefault="00035544" w:rsidP="009C6846">
      <w:pPr>
        <w:pStyle w:val="CodeItalic"/>
      </w:pPr>
      <w:r w:rsidRPr="009F6DF7">
        <w:t>2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112" w:name="_Ref267580291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112"/>
      <w:r>
        <w:t xml:space="preserve"> </w:t>
      </w:r>
      <w:r w:rsidRPr="002C5BC5">
        <w:t>$</w:t>
      </w:r>
      <w:r w:rsidRPr="00A033EE">
        <w:t>Find</w:t>
      </w:r>
      <w:r>
        <w:t xml:space="preserve"> locates "is"</w:t>
      </w:r>
    </w:p>
    <w:p w:rsidR="00035544" w:rsidRDefault="00035544" w:rsidP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X="This is a test"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$F(X,"is")</w:t>
      </w:r>
    </w:p>
    <w:p w:rsidR="00035544" w:rsidRPr="009F6DF7" w:rsidRDefault="00035544" w:rsidP="009C6846">
      <w:pPr>
        <w:pStyle w:val="CodeItalic"/>
      </w:pPr>
      <w:r w:rsidRPr="009F6DF7">
        <w:t>5</w:t>
      </w:r>
    </w:p>
    <w:p w:rsidR="00035544" w:rsidRDefault="00035544" w:rsidP="00035544">
      <w:pPr>
        <w:pStyle w:val="Code3"/>
      </w:pPr>
    </w:p>
    <w:p w:rsidR="00F26D22" w:rsidRDefault="00F26D22" w:rsidP="00035544">
      <w:pPr>
        <w:pStyle w:val="Caption"/>
      </w:pPr>
      <w:bookmarkStart w:id="113" w:name="_Ref267580327"/>
      <w:bookmarkStart w:id="114" w:name="_Ref17174653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113"/>
      <w:r>
        <w:t xml:space="preserve"> </w:t>
      </w:r>
      <w:r w:rsidRPr="002C5BC5">
        <w:t>$</w:t>
      </w:r>
      <w:r w:rsidRPr="00A033EE">
        <w:t>Find</w:t>
      </w:r>
      <w:r>
        <w:t xml:space="preserve"> finds "ABC"</w:t>
      </w:r>
      <w:bookmarkEnd w:id="114"/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X="This is a test"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$F(X,"ABC")</w:t>
      </w:r>
    </w:p>
    <w:p w:rsidR="00035544" w:rsidRPr="009F6DF7" w:rsidRDefault="00035544" w:rsidP="009C6846">
      <w:pPr>
        <w:pStyle w:val="CodeItalic"/>
      </w:pPr>
      <w:r w:rsidRPr="009F6DF7">
        <w:t>0</w:t>
      </w:r>
    </w:p>
    <w:p w:rsidR="00035544" w:rsidRDefault="00035544">
      <w:pPr>
        <w:pStyle w:val="Code3"/>
      </w:pPr>
    </w:p>
    <w:p w:rsidR="00F26D22" w:rsidRDefault="00F26D22" w:rsidP="00E811B8">
      <w:pPr>
        <w:pStyle w:val="Caption"/>
        <w:keepNext/>
      </w:pPr>
      <w:bookmarkStart w:id="115" w:name="_Ref267580363"/>
      <w:bookmarkStart w:id="116" w:name="_Ref171746573"/>
    </w:p>
    <w:p w:rsidR="00035544" w:rsidRDefault="00035544" w:rsidP="00E811B8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115"/>
      <w:r>
        <w:t xml:space="preserve"> </w:t>
      </w:r>
      <w:r w:rsidRPr="002C5BC5">
        <w:t>$</w:t>
      </w:r>
      <w:r w:rsidRPr="00A033EE">
        <w:t>Find</w:t>
      </w:r>
      <w:r>
        <w:t xml:space="preserve"> locates "t" starting at the fifth position</w:t>
      </w:r>
      <w:bookmarkEnd w:id="116"/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X="This is a test"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Write </w:t>
      </w:r>
      <w:r w:rsidRPr="00A534FD">
        <w:rPr>
          <w:color w:val="000000" w:themeColor="text1"/>
        </w:rPr>
        <w:t>$F(X,"t"</w:t>
      </w:r>
      <w:smartTag w:uri="urn:schemas-microsoft-com:office:cs:smarttags" w:element="NumConv6p6">
        <w:smartTagPr>
          <w:attr w:name="sch" w:val="4"/>
          <w:attr w:name="val" w:val=",5"/>
        </w:smartTagPr>
        <w:r w:rsidRPr="00A534FD">
          <w:rPr>
            <w:color w:val="000000" w:themeColor="text1"/>
          </w:rPr>
          <w:t>,5</w:t>
        </w:r>
      </w:smartTag>
      <w:r w:rsidRPr="00A534FD">
        <w:rPr>
          <w:color w:val="000000" w:themeColor="text1"/>
        </w:rPr>
        <w:t>)</w:t>
      </w:r>
    </w:p>
    <w:p w:rsidR="00035544" w:rsidRPr="009F6DF7" w:rsidRDefault="00035544" w:rsidP="009C6846">
      <w:pPr>
        <w:pStyle w:val="CodeItalic"/>
      </w:pPr>
      <w:r w:rsidRPr="009F6DF7">
        <w:t>12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117" w:name="_Ref267580415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117"/>
      <w:r>
        <w:t xml:space="preserve"> </w:t>
      </w:r>
      <w:r w:rsidRPr="002C5BC5">
        <w:t>$</w:t>
      </w:r>
      <w:r w:rsidRPr="00A033EE">
        <w:t>Find</w:t>
      </w:r>
      <w:r>
        <w:t xml:space="preserve"> finds the second occurrence of "is"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X="This is a test"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$F(X,"is",$F(X,"is"))</w:t>
      </w:r>
    </w:p>
    <w:p w:rsidR="00035544" w:rsidRPr="009F6DF7" w:rsidRDefault="00035544" w:rsidP="009C6846">
      <w:pPr>
        <w:pStyle w:val="CodeItalic"/>
      </w:pPr>
      <w:r w:rsidRPr="009F6DF7">
        <w:t>8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118" w:name="_Ref267597319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118"/>
      <w:r>
        <w:t xml:space="preserve"> </w:t>
      </w:r>
      <w:r w:rsidRPr="002C5BC5">
        <w:t>$</w:t>
      </w:r>
      <w:r w:rsidRPr="00A033EE">
        <w:t>Find</w:t>
      </w:r>
      <w:r>
        <w:t xml:space="preserve"> locates the third occurrence of "is"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X="This is a test"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$F(X,"is",$F(X,"is",$F(X,"is")))</w:t>
      </w:r>
    </w:p>
    <w:p w:rsidR="00035544" w:rsidRPr="009F6DF7" w:rsidRDefault="00035544" w:rsidP="009C6846">
      <w:pPr>
        <w:pStyle w:val="CodeItalic"/>
      </w:pPr>
      <w:r w:rsidRPr="009F6DF7">
        <w:t>0</w:t>
      </w:r>
    </w:p>
    <w:p w:rsidR="00035544" w:rsidRDefault="00035544">
      <w:pPr>
        <w:pStyle w:val="Code3"/>
      </w:pPr>
    </w:p>
    <w:p w:rsidR="00FC5AE1" w:rsidRDefault="00FC5AE1" w:rsidP="00FC5AE1">
      <w:pPr>
        <w:spacing w:line="240" w:lineRule="auto"/>
      </w:pPr>
      <w:bookmarkStart w:id="119" w:name="_Toc218942845"/>
    </w:p>
    <w:p w:rsidR="00035544" w:rsidRDefault="00035544" w:rsidP="00FC5AE1">
      <w:pPr>
        <w:pStyle w:val="Heading3"/>
        <w:numPr>
          <w:ilvl w:val="0"/>
          <w:numId w:val="0"/>
        </w:numPr>
      </w:pPr>
      <w:bookmarkStart w:id="120" w:name="_Toc267647761"/>
      <w:bookmarkStart w:id="121" w:name="_Toc284468358"/>
      <w:bookmarkStart w:id="122" w:name="_Toc285472676"/>
      <w:bookmarkStart w:id="123" w:name="_Toc286778536"/>
      <w:r>
        <w:t>Exercises on</w:t>
      </w:r>
      <w:r w:rsidRPr="002C5BC5">
        <w:t xml:space="preserve"> $</w:t>
      </w:r>
      <w:r w:rsidRPr="00A033EE">
        <w:t>Length</w:t>
      </w:r>
      <w:r>
        <w:t>,</w:t>
      </w:r>
      <w:r w:rsidRPr="002C5BC5">
        <w:t xml:space="preserve"> $</w:t>
      </w:r>
      <w:r w:rsidRPr="00A033EE">
        <w:t>Extract</w:t>
      </w:r>
      <w:r>
        <w:t xml:space="preserve"> and</w:t>
      </w:r>
      <w:r w:rsidRPr="002C5BC5">
        <w:t xml:space="preserve"> $</w:t>
      </w:r>
      <w:r w:rsidRPr="00A033EE">
        <w:t>Find</w:t>
      </w:r>
      <w:bookmarkEnd w:id="119"/>
      <w:bookmarkEnd w:id="120"/>
      <w:bookmarkEnd w:id="121"/>
      <w:bookmarkEnd w:id="122"/>
      <w:bookmarkEnd w:id="123"/>
    </w:p>
    <w:p w:rsidR="00035544" w:rsidRDefault="00035544" w:rsidP="00035544">
      <w:pPr>
        <w:spacing w:line="240" w:lineRule="auto"/>
      </w:pPr>
      <w:r>
        <w:t>Here is your chance to try out what you have learned. The answers are shown after the questions. Assume the following:</w:t>
      </w:r>
    </w:p>
    <w:p w:rsidR="00035544" w:rsidRPr="00AE17E6" w:rsidRDefault="00035544" w:rsidP="00035544">
      <w:pPr>
        <w:spacing w:line="240" w:lineRule="auto"/>
      </w:pPr>
      <w:r>
        <w:t>Assume X="My dog's name is Teddy"</w:t>
      </w:r>
    </w:p>
    <w:p w:rsidR="00035544" w:rsidRPr="00AE17E6" w:rsidRDefault="00035544" w:rsidP="00035544">
      <w:pPr>
        <w:spacing w:line="240" w:lineRule="auto"/>
      </w:pPr>
      <w:r w:rsidRPr="00AE17E6">
        <w:t>Write the code that:</w:t>
      </w:r>
    </w:p>
    <w:p w:rsidR="00035544" w:rsidRPr="0041118E" w:rsidRDefault="00035544" w:rsidP="00DE57E5">
      <w:pPr>
        <w:pStyle w:val="MyList1"/>
      </w:pPr>
      <w:r w:rsidRPr="0041118E">
        <w:t>Displays the length of X</w:t>
      </w:r>
    </w:p>
    <w:p w:rsidR="00035544" w:rsidRPr="0041118E" w:rsidRDefault="00035544" w:rsidP="00DE57E5">
      <w:pPr>
        <w:pStyle w:val="MyList1"/>
      </w:pPr>
      <w:r w:rsidRPr="0041118E">
        <w:t>Displays the number of pieces in  X using space as the delimiter</w:t>
      </w:r>
    </w:p>
    <w:p w:rsidR="00035544" w:rsidRPr="0041118E" w:rsidRDefault="00035544" w:rsidP="00DE57E5">
      <w:pPr>
        <w:pStyle w:val="MyList1"/>
      </w:pPr>
      <w:r w:rsidRPr="0041118E">
        <w:t>Displays the first two characters in  X</w:t>
      </w:r>
    </w:p>
    <w:p w:rsidR="00035544" w:rsidRPr="0041118E" w:rsidRDefault="00035544" w:rsidP="00DE57E5">
      <w:pPr>
        <w:pStyle w:val="MyList1"/>
      </w:pPr>
      <w:r w:rsidRPr="0041118E">
        <w:t>Displays characters four through eight in  X</w:t>
      </w:r>
    </w:p>
    <w:p w:rsidR="00035544" w:rsidRPr="0041118E" w:rsidRDefault="00035544" w:rsidP="00DE57E5">
      <w:pPr>
        <w:pStyle w:val="MyList1"/>
      </w:pPr>
      <w:r w:rsidRPr="0041118E">
        <w:t>Displays the starting position of  "Teddy" in X</w:t>
      </w:r>
    </w:p>
    <w:p w:rsidR="00035544" w:rsidRDefault="00035544" w:rsidP="00DE57E5">
      <w:pPr>
        <w:pStyle w:val="MyList1"/>
      </w:pPr>
      <w:r>
        <w:t>Replace</w:t>
      </w:r>
      <w:r w:rsidRPr="0041118E">
        <w:t xml:space="preserve"> the name "Teddy" with the name "Trixie" in X</w:t>
      </w:r>
    </w:p>
    <w:p w:rsidR="00F26D22" w:rsidRDefault="00F26D22" w:rsidP="004C05B2">
      <w:pPr>
        <w:pStyle w:val="Caption"/>
        <w:keepNext/>
      </w:pPr>
      <w:bookmarkStart w:id="124" w:name="_Ref267597393"/>
    </w:p>
    <w:p w:rsidR="00035544" w:rsidRDefault="00035544" w:rsidP="004C05B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124"/>
      <w:r>
        <w:t xml:space="preserve"> Answers to Exercises on</w:t>
      </w:r>
      <w:r w:rsidRPr="002C5BC5">
        <w:t xml:space="preserve"> $</w:t>
      </w:r>
      <w:r w:rsidRPr="00A033EE">
        <w:t>Length</w:t>
      </w:r>
      <w:r>
        <w:t>,</w:t>
      </w:r>
      <w:r w:rsidRPr="002C5BC5">
        <w:t xml:space="preserve"> $</w:t>
      </w:r>
      <w:r w:rsidRPr="00A033EE">
        <w:t>Extract</w:t>
      </w:r>
      <w:r>
        <w:t xml:space="preserve"> and</w:t>
      </w:r>
      <w:r w:rsidRPr="002C5BC5">
        <w:t xml:space="preserve"> $</w:t>
      </w:r>
      <w:r w:rsidRPr="00A033EE">
        <w:t>Find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 w:rsidRPr="00A534FD">
        <w:t>Displays the length of X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!,$L(X)</w:t>
      </w:r>
    </w:p>
    <w:p w:rsidR="00035544" w:rsidRPr="009F6DF7" w:rsidRDefault="00035544" w:rsidP="009C6846">
      <w:pPr>
        <w:pStyle w:val="CodeItalic"/>
      </w:pPr>
      <w:smartTag w:uri="urn:schemas-microsoft-com:office:cs:smarttags" w:element="NumConv6p0">
        <w:smartTagPr>
          <w:attr w:name="sch" w:val="1"/>
          <w:attr w:name="val" w:val="22"/>
        </w:smartTagPr>
        <w:r w:rsidRPr="009F6DF7">
          <w:t>22</w:t>
        </w:r>
      </w:smartTag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</w:pPr>
      <w:r w:rsidRPr="00A534FD">
        <w:t>Displays the number of pieces in X using space as the delimiter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!,$L(X," ")</w:t>
      </w:r>
    </w:p>
    <w:p w:rsidR="00035544" w:rsidRPr="009F6DF7" w:rsidRDefault="00035544" w:rsidP="009C6846">
      <w:pPr>
        <w:pStyle w:val="CodeItalic"/>
      </w:pPr>
      <w:smartTag w:uri="urn:schemas-microsoft-com:office:cs:smarttags" w:element="NumConv6p0">
        <w:smartTagPr>
          <w:attr w:name="sch" w:val="1"/>
          <w:attr w:name="val" w:val="5"/>
        </w:smartTagPr>
        <w:r w:rsidRPr="009F6DF7">
          <w:t>5</w:t>
        </w:r>
      </w:smartTag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</w:pPr>
      <w:r w:rsidRPr="00A534FD">
        <w:t>Displays the first two characters in X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!,$E(X,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2"/>
        </w:smartTagPr>
        <w:r w:rsidRPr="00A534FD">
          <w:t>2</w:t>
        </w:r>
      </w:smartTag>
      <w:r w:rsidRPr="00A534FD">
        <w:t>)</w:t>
      </w:r>
    </w:p>
    <w:p w:rsidR="00035544" w:rsidRPr="009F6DF7" w:rsidRDefault="00035544" w:rsidP="009C6846">
      <w:pPr>
        <w:pStyle w:val="CodeItalic"/>
      </w:pPr>
      <w:r w:rsidRPr="009F6DF7">
        <w:t>My</w:t>
      </w:r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</w:pPr>
      <w:r w:rsidRPr="00A534FD">
        <w:t>Displays characters four through eight in X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!,$E(X,</w:t>
      </w:r>
      <w:smartTag w:uri="urn:schemas-microsoft-com:office:cs:smarttags" w:element="NumConv6p0">
        <w:smartTagPr>
          <w:attr w:name="sch" w:val="1"/>
          <w:attr w:name="val" w:val="4"/>
        </w:smartTagPr>
        <w:r w:rsidRPr="00A534FD">
          <w:t>4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8"/>
        </w:smartTagPr>
        <w:r w:rsidRPr="00A534FD">
          <w:t>8</w:t>
        </w:r>
      </w:smartTag>
      <w:r w:rsidRPr="00A534FD">
        <w:t>)</w:t>
      </w:r>
    </w:p>
    <w:p w:rsidR="00035544" w:rsidRPr="009F6DF7" w:rsidRDefault="00035544" w:rsidP="009C6846">
      <w:pPr>
        <w:pStyle w:val="CodeItalic"/>
      </w:pPr>
      <w:r w:rsidRPr="009F6DF7">
        <w:t>dog's</w:t>
      </w:r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</w:pPr>
      <w:r w:rsidRPr="00A534FD">
        <w:t>Displays</w:t>
      </w:r>
      <w:r>
        <w:t xml:space="preserve"> the st</w:t>
      </w:r>
      <w:r w:rsidRPr="00A534FD">
        <w:t>arting position of "Teddy" in X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!,$F(X,"Teddy")-$L("Teddy")</w:t>
      </w:r>
    </w:p>
    <w:p w:rsidR="00035544" w:rsidRPr="009F6DF7" w:rsidRDefault="00035544" w:rsidP="009C6846">
      <w:pPr>
        <w:pStyle w:val="CodeItalic"/>
      </w:pPr>
      <w:smartTag w:uri="urn:schemas-microsoft-com:office:cs:smarttags" w:element="NumConv6p0">
        <w:smartTagPr>
          <w:attr w:name="sch" w:val="1"/>
          <w:attr w:name="val" w:val="18"/>
        </w:smartTagPr>
        <w:r w:rsidRPr="009F6DF7">
          <w:t>18</w:t>
        </w:r>
      </w:smartTag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</w:pPr>
      <w:r w:rsidRPr="00A534FD">
        <w:t>Replace the name "Teddy" with "Trixie" in X</w:t>
      </w:r>
    </w:p>
    <w:p w:rsidR="00035544" w:rsidRDefault="00035544" w:rsidP="00035544">
      <w:pPr>
        <w:pStyle w:val="Code12"/>
      </w:pPr>
      <w:r>
        <w:t xml:space="preserve">Set </w:t>
      </w:r>
      <w:r w:rsidRPr="00A534FD">
        <w:t>$E(X,</w:t>
      </w:r>
      <w:smartTag w:uri="urn:schemas-microsoft-com:office:cs:smarttags" w:element="NumConv6p0">
        <w:smartTagPr>
          <w:attr w:name="sch" w:val="1"/>
          <w:attr w:name="val" w:val="18"/>
        </w:smartTagPr>
        <w:r w:rsidRPr="00A534FD">
          <w:t>18</w:t>
        </w:r>
      </w:smartTag>
      <w:r w:rsidRPr="00A534FD">
        <w:t>,</w:t>
      </w:r>
      <w:smartTag w:uri="urn:schemas-microsoft-com:office:cs:smarttags" w:element="NumConv6p0">
        <w:smartTagPr>
          <w:attr w:name="sch" w:val="1"/>
          <w:attr w:name="val" w:val="22"/>
        </w:smartTagPr>
        <w:r w:rsidRPr="00A534FD">
          <w:t>22</w:t>
        </w:r>
      </w:smartTag>
      <w:r w:rsidRPr="00A534FD">
        <w:t>)="Trixie"</w:t>
      </w:r>
    </w:p>
    <w:p w:rsidR="00035544" w:rsidRDefault="00035544" w:rsidP="00035544">
      <w:pPr>
        <w:pStyle w:val="Code12"/>
      </w:pPr>
      <w:r>
        <w:t>Write !,X</w:t>
      </w:r>
    </w:p>
    <w:p w:rsidR="00035544" w:rsidRPr="00BB3AEB" w:rsidRDefault="00035544" w:rsidP="009C6846">
      <w:pPr>
        <w:pStyle w:val="CodeItalic"/>
      </w:pPr>
      <w:r w:rsidRPr="00BB3AEB">
        <w:t>My dog's name is Trixie</w:t>
      </w:r>
    </w:p>
    <w:p w:rsidR="00035544" w:rsidRPr="00A534FD" w:rsidRDefault="00035544" w:rsidP="00035544">
      <w:pPr>
        <w:pStyle w:val="Code12"/>
      </w:pPr>
    </w:p>
    <w:p w:rsidR="00035544" w:rsidRDefault="00035544" w:rsidP="00035544">
      <w:pPr>
        <w:pStyle w:val="Code12"/>
      </w:pPr>
      <w:r w:rsidRPr="00A534FD">
        <w:t xml:space="preserve">The next line is a more advanced </w:t>
      </w:r>
      <w:r>
        <w:t>method</w:t>
      </w:r>
      <w:r w:rsidRPr="00A534FD">
        <w:t xml:space="preserve"> of replacing "Teddy" with "Trixie" </w:t>
      </w:r>
    </w:p>
    <w:p w:rsidR="00035544" w:rsidRDefault="00035544" w:rsidP="00035544">
      <w:pPr>
        <w:pStyle w:val="Code12"/>
      </w:pPr>
      <w:r w:rsidRPr="00A534FD">
        <w:t>when the position of "Teddy" is not known.</w:t>
      </w:r>
    </w:p>
    <w:p w:rsidR="00035544" w:rsidRPr="00A534FD" w:rsidRDefault="00035544" w:rsidP="00035544">
      <w:pPr>
        <w:pStyle w:val="Code12"/>
      </w:pPr>
    </w:p>
    <w:p w:rsidR="00035544" w:rsidRDefault="00035544" w:rsidP="00035544">
      <w:pPr>
        <w:pStyle w:val="Code12"/>
      </w:pPr>
      <w:r>
        <w:t xml:space="preserve">Set </w:t>
      </w:r>
      <w:r w:rsidRPr="00A534FD">
        <w:t>$E(X,$F(X,"Teddy")-$L("Teddy"),$F(X,"Teddy"))="Trixie"</w:t>
      </w:r>
    </w:p>
    <w:p w:rsidR="00035544" w:rsidRDefault="00035544" w:rsidP="00035544">
      <w:pPr>
        <w:pStyle w:val="Code12"/>
      </w:pPr>
      <w:r>
        <w:t>Write !,X</w:t>
      </w:r>
    </w:p>
    <w:p w:rsidR="00035544" w:rsidRPr="00BB3AEB" w:rsidRDefault="00035544" w:rsidP="009C6846">
      <w:pPr>
        <w:pStyle w:val="CodeItalic"/>
      </w:pPr>
      <w:r w:rsidRPr="00BB3AEB">
        <w:t>My dog's name is Trixie</w:t>
      </w:r>
    </w:p>
    <w:p w:rsidR="00035544" w:rsidRPr="00A534FD" w:rsidRDefault="00035544" w:rsidP="00035544">
      <w:pPr>
        <w:pStyle w:val="Code12"/>
      </w:pPr>
    </w:p>
    <w:p w:rsidR="00035544" w:rsidRPr="00A534FD" w:rsidRDefault="00035544" w:rsidP="00035544">
      <w:pPr>
        <w:pStyle w:val="Code12"/>
      </w:pPr>
      <w:r w:rsidRPr="00A534FD">
        <w:t>Or using the variable DOG for "Teddy":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DOG="Teddy"</w:t>
      </w:r>
    </w:p>
    <w:p w:rsidR="00035544" w:rsidRDefault="00035544" w:rsidP="00035544">
      <w:pPr>
        <w:pStyle w:val="Code12"/>
      </w:pPr>
      <w:r>
        <w:t xml:space="preserve">Set </w:t>
      </w:r>
      <w:r w:rsidRPr="00A534FD">
        <w:t>$E(X,$F(X,DOG)-$L(DOG),$F(X,DOG))="Trixie"</w:t>
      </w:r>
    </w:p>
    <w:p w:rsidR="00035544" w:rsidRDefault="00035544" w:rsidP="00035544">
      <w:pPr>
        <w:pStyle w:val="Code12"/>
      </w:pPr>
      <w:r>
        <w:t>Write !,X</w:t>
      </w:r>
    </w:p>
    <w:p w:rsidR="00035544" w:rsidRPr="00BB3AEB" w:rsidRDefault="00035544" w:rsidP="009C6846">
      <w:pPr>
        <w:pStyle w:val="CodeItalic"/>
      </w:pPr>
      <w:r w:rsidRPr="00BB3AEB">
        <w:t>My dog's name is Trixie</w:t>
      </w:r>
    </w:p>
    <w:p w:rsidR="00035544" w:rsidRDefault="00035544">
      <w:pPr>
        <w:pStyle w:val="Code3"/>
      </w:pPr>
    </w:p>
    <w:p w:rsidR="00F26D22" w:rsidRDefault="00F26D22" w:rsidP="004C05B2">
      <w:pPr>
        <w:pStyle w:val="Caption"/>
        <w:keepNext/>
      </w:pPr>
      <w:bookmarkStart w:id="125" w:name="_Ref267597431"/>
    </w:p>
    <w:p w:rsidR="00035544" w:rsidRDefault="00035544" w:rsidP="004C05B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125"/>
      <w:r>
        <w:t xml:space="preserve"> Replace variable A with variable B</w:t>
      </w:r>
    </w:p>
    <w:p w:rsidR="00035544" w:rsidRDefault="00035544" w:rsidP="004C05B2">
      <w:pPr>
        <w:pStyle w:val="Code3"/>
        <w:keepNext/>
      </w:pPr>
    </w:p>
    <w:p w:rsidR="00035544" w:rsidRPr="00A534FD" w:rsidRDefault="00035544" w:rsidP="00035544">
      <w:pPr>
        <w:pStyle w:val="Code12"/>
      </w:pPr>
      <w:r>
        <w:t>Set X="TEDDY IS A GREAT</w:t>
      </w:r>
      <w:r w:rsidRPr="00A534FD">
        <w:t xml:space="preserve"> DOG"</w:t>
      </w:r>
    </w:p>
    <w:p w:rsidR="00035544" w:rsidRPr="00A534FD" w:rsidRDefault="00035544" w:rsidP="00035544">
      <w:pPr>
        <w:pStyle w:val="Code12"/>
      </w:pPr>
      <w:r>
        <w:t>Set A="GREAT</w:t>
      </w:r>
      <w:r w:rsidRPr="00A534FD">
        <w:t>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B="BAD"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$E(X,$F(X,A)-$L(A),$F(X,A)-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)=B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X</w:t>
      </w:r>
    </w:p>
    <w:p w:rsidR="00035544" w:rsidRPr="009F6DF7" w:rsidRDefault="00035544" w:rsidP="009C6846">
      <w:pPr>
        <w:pStyle w:val="CodeItalic"/>
      </w:pPr>
      <w:r w:rsidRPr="009F6DF7">
        <w:t>TEDDY IS A BAD DOG</w:t>
      </w:r>
    </w:p>
    <w:p w:rsidR="00035544" w:rsidRDefault="00035544">
      <w:pPr>
        <w:pStyle w:val="Code3"/>
      </w:pPr>
    </w:p>
    <w:p w:rsidR="00F26D22" w:rsidRDefault="00F26D22" w:rsidP="00035544">
      <w:pPr>
        <w:pStyle w:val="Caption"/>
      </w:pPr>
      <w:bookmarkStart w:id="126" w:name="_Ref267597471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126"/>
      <w:r>
        <w:t xml:space="preserve"> Separating a name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="John Q. Public"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FNAME=$E(NAME</w:t>
      </w:r>
      <w:smartTag w:uri="urn:schemas-microsoft-com:office:cs:smarttags" w:element="NumConv6p6">
        <w:smartTagPr>
          <w:attr w:name="sch" w:val="4"/>
          <w:attr w:name="val" w:val="1,1"/>
        </w:smartTagPr>
        <w:r w:rsidRPr="00A534FD">
          <w:t>1,1</w:t>
        </w:r>
      </w:smartTag>
      <w:r w:rsidRPr="00A534FD">
        <w:t>,$F(NAME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," ")-</w:t>
      </w:r>
      <w:smartTag w:uri="urn:schemas-microsoft-com:office:cs:smarttags" w:element="NumConv6p0">
        <w:smartTagPr>
          <w:attr w:name="sch" w:val="1"/>
          <w:attr w:name="val" w:val="2"/>
        </w:smartTagPr>
        <w:r w:rsidRPr="00A534FD">
          <w:t>2</w:t>
        </w:r>
      </w:smartTag>
      <w:r w:rsidRPr="00A534FD">
        <w:t>)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MI=$E(NAME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,$F(NAME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,".")-</w:t>
      </w:r>
      <w:smartTag w:uri="urn:schemas-microsoft-com:office:cs:smarttags" w:element="NumConv6p0">
        <w:smartTagPr>
          <w:attr w:name="sch" w:val="1"/>
          <w:attr w:name="val" w:val="2"/>
        </w:smartTagPr>
        <w:r w:rsidRPr="00A534FD">
          <w:t>2</w:t>
        </w:r>
      </w:smartTag>
      <w:r w:rsidRPr="00A534FD">
        <w:t>,$F(NAME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,"."))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LNAME=$E(NAME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,$F(NAME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,".")+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,$L(NAME</w:t>
      </w:r>
      <w:smartTag w:uri="urn:schemas-microsoft-com:office:cs:smarttags" w:element="NumConv6p0">
        <w:smartTagPr>
          <w:attr w:name="sch" w:val="1"/>
          <w:attr w:name="val" w:val="1"/>
        </w:smartTagPr>
        <w:r w:rsidRPr="00A534FD">
          <w:t>1</w:t>
        </w:r>
      </w:smartTag>
      <w:r w:rsidRPr="00A534FD">
        <w:t>))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!,FNAME</w:t>
      </w:r>
    </w:p>
    <w:p w:rsidR="00035544" w:rsidRPr="009F6DF7" w:rsidRDefault="00035544" w:rsidP="009C6846">
      <w:pPr>
        <w:pStyle w:val="CodeItalic"/>
      </w:pPr>
      <w:r w:rsidRPr="009F6DF7">
        <w:t>John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!,MI</w:t>
      </w:r>
    </w:p>
    <w:p w:rsidR="00035544" w:rsidRPr="006E7FE2" w:rsidRDefault="00035544" w:rsidP="009C6846">
      <w:pPr>
        <w:pStyle w:val="CodeItalic"/>
      </w:pPr>
      <w:r w:rsidRPr="006E7FE2">
        <w:t>Q.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!,LNAME</w:t>
      </w:r>
    </w:p>
    <w:p w:rsidR="00035544" w:rsidRPr="009F6DF7" w:rsidRDefault="00035544" w:rsidP="009C6846">
      <w:pPr>
        <w:pStyle w:val="CodeItalic"/>
      </w:pPr>
      <w:r w:rsidRPr="009F6DF7">
        <w:t>Public</w:t>
      </w:r>
    </w:p>
    <w:p w:rsidR="00035544" w:rsidRDefault="00035544">
      <w:pPr>
        <w:pStyle w:val="Code3"/>
      </w:pPr>
    </w:p>
    <w:p w:rsidR="00303587" w:rsidRDefault="00303587" w:rsidP="00035544">
      <w:pPr>
        <w:pStyle w:val="Caption"/>
      </w:pPr>
      <w:bookmarkStart w:id="127" w:name="_Ref267597504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127"/>
      <w:r>
        <w:t xml:space="preserve"> </w:t>
      </w:r>
      <w:r w:rsidRPr="002C5BC5">
        <w:t>$</w:t>
      </w:r>
      <w:r>
        <w:t>Replace to replace a string</w:t>
      </w:r>
    </w:p>
    <w:p w:rsidR="00035544" w:rsidRDefault="00035544" w:rsidP="00035544">
      <w:pPr>
        <w:pStyle w:val="Code3"/>
      </w:pPr>
    </w:p>
    <w:p w:rsidR="00035544" w:rsidRPr="00A534FD" w:rsidRDefault="00035544" w:rsidP="00035544">
      <w:pPr>
        <w:pStyle w:val="Code12"/>
      </w:pPr>
      <w:r>
        <w:t>Set Target</w:t>
      </w:r>
      <w:r w:rsidRPr="00A534FD">
        <w:t>String="My dog is ugly"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OldString="ugly"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NewString="smart"</w:t>
      </w:r>
    </w:p>
    <w:p w:rsidR="00035544" w:rsidRPr="00A534FD" w:rsidRDefault="00035544" w:rsidP="00035544">
      <w:pPr>
        <w:pStyle w:val="Code12"/>
      </w:pPr>
      <w:r>
        <w:t>Set ChangedString=$Replace(Target</w:t>
      </w:r>
      <w:r w:rsidRPr="00A534FD">
        <w:t>String,OldString,NewString)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!,ChangedString</w:t>
      </w:r>
    </w:p>
    <w:p w:rsidR="00035544" w:rsidRDefault="00035544" w:rsidP="009C6846">
      <w:pPr>
        <w:pStyle w:val="CodeItalic"/>
      </w:pPr>
      <w:r w:rsidRPr="0038266A">
        <w:t>My dog is smart</w:t>
      </w:r>
    </w:p>
    <w:p w:rsidR="00035544" w:rsidRDefault="00035544" w:rsidP="00035544">
      <w:pPr>
        <w:pStyle w:val="Code3"/>
        <w:rPr>
          <w:b/>
          <w:color w:val="FF0000"/>
        </w:rPr>
      </w:pPr>
    </w:p>
    <w:p w:rsidR="00303587" w:rsidRDefault="00303587" w:rsidP="007A5AF2">
      <w:pPr>
        <w:pStyle w:val="Caption"/>
        <w:keepNext/>
      </w:pPr>
      <w:bookmarkStart w:id="128" w:name="_Ref267646870"/>
      <w:bookmarkStart w:id="129" w:name="_Ref212097845"/>
    </w:p>
    <w:p w:rsidR="00035544" w:rsidRDefault="00035544" w:rsidP="007A5AF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128"/>
      <w:r>
        <w:t xml:space="preserve"> </w:t>
      </w:r>
      <w:r w:rsidRPr="002C5BC5">
        <w:t>$</w:t>
      </w:r>
      <w:r>
        <w:t>Replace to replace a string starting at a specific location</w:t>
      </w:r>
    </w:p>
    <w:p w:rsidR="00035544" w:rsidRDefault="00035544" w:rsidP="007A5AF2">
      <w:pPr>
        <w:pStyle w:val="Code3"/>
        <w:keepNext/>
      </w:pPr>
    </w:p>
    <w:p w:rsidR="00035544" w:rsidRPr="00A534FD" w:rsidRDefault="00035544" w:rsidP="00035544">
      <w:pPr>
        <w:pStyle w:val="Code12"/>
      </w:pPr>
      <w:r>
        <w:t>Set Target</w:t>
      </w:r>
      <w:r w:rsidRPr="00A534FD">
        <w:t>String="My dog is ugly and your dog is not"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OldString="dog"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NewString="cat"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ChangedString=$Replace(</w:t>
      </w:r>
      <w:r>
        <w:t>Target</w:t>
      </w:r>
      <w:r w:rsidRPr="00A534FD">
        <w:t>String,OldString,NewString</w:t>
      </w:r>
      <w:r>
        <w:rPr>
          <w:u w:val="single"/>
        </w:rPr>
        <w:t>,16</w:t>
      </w:r>
      <w:r w:rsidRPr="009C2E13">
        <w:rPr>
          <w:u w:val="single"/>
        </w:rPr>
        <w:t>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!,ChangedString</w:t>
      </w:r>
    </w:p>
    <w:p w:rsidR="00035544" w:rsidRDefault="00035544" w:rsidP="009C6846">
      <w:pPr>
        <w:pStyle w:val="CodeItalic"/>
      </w:pPr>
      <w:r w:rsidRPr="003B5AEB">
        <w:t>and your cat is not</w:t>
      </w:r>
    </w:p>
    <w:p w:rsidR="00035544" w:rsidRDefault="00035544" w:rsidP="00035544">
      <w:pPr>
        <w:pStyle w:val="Code12"/>
        <w:rPr>
          <w:b/>
          <w:color w:val="FF0000"/>
        </w:rPr>
      </w:pPr>
    </w:p>
    <w:p w:rsidR="00303587" w:rsidRDefault="00303587" w:rsidP="004F23A5">
      <w:pPr>
        <w:pStyle w:val="Caption"/>
        <w:keepNext/>
      </w:pPr>
      <w:bookmarkStart w:id="130" w:name="_Ref267646914"/>
      <w:bookmarkEnd w:id="129"/>
    </w:p>
    <w:p w:rsidR="00035544" w:rsidRDefault="00035544" w:rsidP="004F23A5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26</w:t>
        </w:r>
      </w:fldSimple>
      <w:bookmarkEnd w:id="130"/>
      <w:r>
        <w:t xml:space="preserve"> </w:t>
      </w:r>
      <w:r w:rsidRPr="002C5BC5">
        <w:t>$</w:t>
      </w:r>
      <w:r>
        <w:t>Replace to replace one occurrence of a string</w:t>
      </w:r>
    </w:p>
    <w:p w:rsidR="00035544" w:rsidRDefault="00035544" w:rsidP="004F23A5">
      <w:pPr>
        <w:pStyle w:val="Code3"/>
        <w:keepNext/>
      </w:pPr>
    </w:p>
    <w:p w:rsidR="00035544" w:rsidRPr="00A534FD" w:rsidRDefault="00035544" w:rsidP="00035544">
      <w:pPr>
        <w:pStyle w:val="Code12"/>
      </w:pPr>
      <w:r>
        <w:t>Set Target</w:t>
      </w:r>
      <w:r w:rsidRPr="00A534FD">
        <w:t>String="My dog is ugly and your dog is not"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OldString="dog"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NewString="cat"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ChangedString=$Replace(</w:t>
      </w:r>
      <w:r>
        <w:t>Target</w:t>
      </w:r>
      <w:r w:rsidRPr="00A534FD">
        <w:t>String,OldString,NewString</w:t>
      </w:r>
      <w:r w:rsidRPr="009C2E13">
        <w:rPr>
          <w:u w:val="single"/>
        </w:rPr>
        <w:t>,,1)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!,ChangedString</w:t>
      </w:r>
    </w:p>
    <w:p w:rsidR="00035544" w:rsidRDefault="00035544" w:rsidP="009C6846">
      <w:pPr>
        <w:pStyle w:val="CodeItalic"/>
      </w:pPr>
      <w:r w:rsidRPr="0038266A">
        <w:t xml:space="preserve">My </w:t>
      </w:r>
      <w:r w:rsidRPr="009C2E13">
        <w:rPr>
          <w:u w:val="single"/>
        </w:rPr>
        <w:t>cat</w:t>
      </w:r>
      <w:r w:rsidRPr="0038266A">
        <w:t xml:space="preserve"> is ugly and your </w:t>
      </w:r>
      <w:r w:rsidRPr="009C2E13">
        <w:rPr>
          <w:u w:val="single"/>
        </w:rPr>
        <w:t>dog</w:t>
      </w:r>
      <w:r w:rsidRPr="0038266A">
        <w:t xml:space="preserve"> is not</w:t>
      </w:r>
    </w:p>
    <w:p w:rsidR="00035544" w:rsidRDefault="00035544" w:rsidP="00035544">
      <w:pPr>
        <w:pStyle w:val="Code3"/>
        <w:rPr>
          <w:b/>
          <w:color w:val="FF0000"/>
        </w:rPr>
      </w:pPr>
    </w:p>
    <w:p w:rsidR="00303587" w:rsidRDefault="00303587" w:rsidP="00035544">
      <w:pPr>
        <w:pStyle w:val="Caption"/>
      </w:pPr>
      <w:bookmarkStart w:id="131" w:name="_Ref26764697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27</w:t>
        </w:r>
      </w:fldSimple>
      <w:bookmarkEnd w:id="131"/>
      <w:r>
        <w:t xml:space="preserve"> </w:t>
      </w:r>
      <w:r w:rsidRPr="002C5BC5">
        <w:t>$</w:t>
      </w:r>
      <w:r>
        <w:t>Replace with case sensitivity</w:t>
      </w:r>
    </w:p>
    <w:p w:rsidR="00035544" w:rsidRDefault="00035544" w:rsidP="00035544">
      <w:pPr>
        <w:pStyle w:val="Code3"/>
      </w:pPr>
    </w:p>
    <w:p w:rsidR="00035544" w:rsidRPr="00A534FD" w:rsidRDefault="00035544" w:rsidP="00035544">
      <w:pPr>
        <w:pStyle w:val="Code12"/>
      </w:pPr>
      <w:r>
        <w:t>Set Target</w:t>
      </w:r>
      <w:r w:rsidRPr="00A534FD">
        <w:t>String="My dog is ugly and your dog is not"</w:t>
      </w:r>
    </w:p>
    <w:p w:rsidR="00035544" w:rsidRPr="00A534FD" w:rsidRDefault="00035544" w:rsidP="00035544">
      <w:pPr>
        <w:pStyle w:val="Code12"/>
      </w:pPr>
      <w:r>
        <w:t>Set OldString</w:t>
      </w:r>
      <w:r w:rsidRPr="00064772">
        <w:rPr>
          <w:u w:val="single"/>
        </w:rPr>
        <w:t>="DOG"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NewString="cat"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ChangedString=$Replace(</w:t>
      </w:r>
      <w:r>
        <w:t>Target</w:t>
      </w:r>
      <w:r w:rsidRPr="00A534FD">
        <w:t>String,OldString,NewString</w:t>
      </w:r>
      <w:r w:rsidRPr="009C2E13">
        <w:rPr>
          <w:u w:val="single"/>
        </w:rPr>
        <w:t>,,</w:t>
      </w:r>
      <w:r>
        <w:rPr>
          <w:u w:val="single"/>
        </w:rPr>
        <w:t>,0</w:t>
      </w:r>
      <w:r w:rsidRPr="009C2E13">
        <w:rPr>
          <w:u w:val="single"/>
        </w:rPr>
        <w:t>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!,ChangedString</w:t>
      </w:r>
    </w:p>
    <w:p w:rsidR="00035544" w:rsidRPr="00AB3653" w:rsidRDefault="00035544" w:rsidP="009C6846">
      <w:pPr>
        <w:pStyle w:val="CodeItalic"/>
      </w:pPr>
      <w:r w:rsidRPr="00AB3653">
        <w:t xml:space="preserve">My </w:t>
      </w:r>
      <w:r>
        <w:t>dog is ugly and your dog is not</w:t>
      </w:r>
    </w:p>
    <w:p w:rsidR="00035544" w:rsidRDefault="00035544" w:rsidP="00035544">
      <w:pPr>
        <w:pStyle w:val="Code3"/>
        <w:rPr>
          <w:b/>
          <w:color w:val="FF0000"/>
        </w:rPr>
      </w:pPr>
    </w:p>
    <w:p w:rsidR="00303587" w:rsidRDefault="00303587" w:rsidP="0056147C">
      <w:pPr>
        <w:pStyle w:val="Caption"/>
        <w:keepNext/>
        <w:keepLines/>
      </w:pPr>
      <w:bookmarkStart w:id="132" w:name="_Ref284905373"/>
    </w:p>
    <w:p w:rsidR="00035544" w:rsidRDefault="00035544" w:rsidP="0056147C">
      <w:pPr>
        <w:pStyle w:val="Caption"/>
        <w:keepNext/>
        <w:keepLines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28</w:t>
        </w:r>
      </w:fldSimple>
      <w:bookmarkEnd w:id="132"/>
      <w:r>
        <w:t xml:space="preserve"> </w:t>
      </w:r>
      <w:r w:rsidRPr="002C5BC5">
        <w:t>$</w:t>
      </w:r>
      <w:r>
        <w:t>Replace with case insensitivity</w:t>
      </w:r>
    </w:p>
    <w:p w:rsidR="00035544" w:rsidRDefault="00035544" w:rsidP="0056147C">
      <w:pPr>
        <w:pStyle w:val="Code3"/>
        <w:keepNext/>
        <w:keepLines/>
      </w:pPr>
    </w:p>
    <w:p w:rsidR="00035544" w:rsidRPr="00A534FD" w:rsidRDefault="00035544" w:rsidP="0056147C">
      <w:pPr>
        <w:pStyle w:val="Code12"/>
        <w:keepNext/>
        <w:keepLines/>
      </w:pPr>
      <w:r>
        <w:t>Set Target</w:t>
      </w:r>
      <w:r w:rsidRPr="00A534FD">
        <w:t>String="My dog is ugly and your dog is not"</w:t>
      </w:r>
    </w:p>
    <w:p w:rsidR="00035544" w:rsidRPr="00A534FD" w:rsidRDefault="00035544" w:rsidP="0056147C">
      <w:pPr>
        <w:pStyle w:val="Code12"/>
        <w:keepNext/>
        <w:keepLines/>
      </w:pPr>
      <w:r>
        <w:t>Set OldString</w:t>
      </w:r>
      <w:r w:rsidRPr="00AB3653">
        <w:rPr>
          <w:u w:val="single"/>
        </w:rPr>
        <w:t>="DOG"</w:t>
      </w:r>
    </w:p>
    <w:p w:rsidR="00035544" w:rsidRPr="00A534FD" w:rsidRDefault="00035544" w:rsidP="0056147C">
      <w:pPr>
        <w:pStyle w:val="Code12"/>
        <w:keepNext/>
        <w:keepLines/>
      </w:pPr>
      <w:r>
        <w:t xml:space="preserve">Set </w:t>
      </w:r>
      <w:r w:rsidRPr="00A534FD">
        <w:t>NewString="cat"</w:t>
      </w:r>
    </w:p>
    <w:p w:rsidR="00035544" w:rsidRPr="00A534FD" w:rsidRDefault="00035544" w:rsidP="0056147C">
      <w:pPr>
        <w:pStyle w:val="Code12"/>
        <w:keepNext/>
        <w:keepLines/>
      </w:pPr>
      <w:r>
        <w:t xml:space="preserve">Set </w:t>
      </w:r>
      <w:r w:rsidRPr="00A534FD">
        <w:t>ChangedString=$Replace(</w:t>
      </w:r>
      <w:r>
        <w:t>Target</w:t>
      </w:r>
      <w:r w:rsidRPr="00A534FD">
        <w:t>String,OldString,NewString</w:t>
      </w:r>
      <w:r w:rsidRPr="009C2E13">
        <w:rPr>
          <w:u w:val="single"/>
        </w:rPr>
        <w:t>,,</w:t>
      </w:r>
      <w:r>
        <w:rPr>
          <w:u w:val="single"/>
        </w:rPr>
        <w:t>,1</w:t>
      </w:r>
      <w:r w:rsidRPr="009C2E13">
        <w:rPr>
          <w:u w:val="single"/>
        </w:rPr>
        <w:t>)</w:t>
      </w:r>
    </w:p>
    <w:p w:rsidR="00035544" w:rsidRPr="00A534FD" w:rsidRDefault="00035544" w:rsidP="0056147C">
      <w:pPr>
        <w:pStyle w:val="Code12"/>
        <w:keepNext/>
        <w:keepLines/>
      </w:pPr>
      <w:r>
        <w:t xml:space="preserve">Write </w:t>
      </w:r>
      <w:r w:rsidRPr="00A534FD">
        <w:t>!,ChangedString</w:t>
      </w:r>
    </w:p>
    <w:p w:rsidR="00035544" w:rsidRDefault="00035544" w:rsidP="009C6846">
      <w:pPr>
        <w:pStyle w:val="CodeItalic"/>
      </w:pPr>
      <w:r w:rsidRPr="0038266A">
        <w:t xml:space="preserve">My </w:t>
      </w:r>
      <w:r w:rsidRPr="009C2E13">
        <w:t>cat</w:t>
      </w:r>
      <w:r w:rsidRPr="0038266A">
        <w:t xml:space="preserve"> is ugly and your </w:t>
      </w:r>
      <w:r>
        <w:t>cat</w:t>
      </w:r>
      <w:r w:rsidRPr="0038266A">
        <w:t xml:space="preserve"> is not</w:t>
      </w:r>
    </w:p>
    <w:p w:rsidR="00035544" w:rsidRDefault="00035544" w:rsidP="0056147C">
      <w:pPr>
        <w:pStyle w:val="Code3"/>
        <w:keepNext/>
        <w:keepLines/>
        <w:rPr>
          <w:b/>
          <w:color w:val="FF0000"/>
        </w:rPr>
      </w:pPr>
    </w:p>
    <w:p w:rsidR="00303587" w:rsidRDefault="00303587" w:rsidP="00035544">
      <w:pPr>
        <w:pStyle w:val="Caption"/>
      </w:pPr>
      <w:bookmarkStart w:id="133" w:name="RCOS_C23325"/>
      <w:bookmarkStart w:id="134" w:name="_Ref267647008"/>
      <w:bookmarkEnd w:id="13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29</w:t>
        </w:r>
      </w:fldSimple>
      <w:bookmarkEnd w:id="134"/>
      <w:r>
        <w:t xml:space="preserve"> </w:t>
      </w:r>
      <w:r w:rsidRPr="002C5BC5">
        <w:t>$</w:t>
      </w:r>
      <w:r>
        <w:t>Translate to remove a comma</w:t>
      </w:r>
    </w:p>
    <w:p w:rsidR="00035544" w:rsidRDefault="00035544" w:rsidP="00035544">
      <w:pPr>
        <w:pStyle w:val="Code12"/>
      </w:pPr>
      <w:bookmarkStart w:id="135" w:name="RCOS_ftranslate38"/>
      <w:bookmarkStart w:id="136" w:name="RCOS_C27384"/>
      <w:bookmarkStart w:id="137" w:name="RCOS_C27389"/>
      <w:bookmarkStart w:id="138" w:name="RCOS_ftranslate40"/>
      <w:bookmarkEnd w:id="135"/>
      <w:bookmarkEnd w:id="136"/>
      <w:bookmarkEnd w:id="137"/>
      <w:bookmarkEnd w:id="138"/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X="123,456.00"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X=$TR(X</w:t>
      </w:r>
      <w:r w:rsidRPr="0004550A">
        <w:rPr>
          <w:u w:val="single"/>
        </w:rPr>
        <w:t>,",")</w:t>
      </w:r>
      <w:r w:rsidRPr="00A534FD">
        <w:t xml:space="preserve">     ;remove comma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!,X</w:t>
      </w:r>
    </w:p>
    <w:p w:rsidR="00035544" w:rsidRPr="009F6DF7" w:rsidRDefault="00035544" w:rsidP="009C6846">
      <w:pPr>
        <w:pStyle w:val="CodeItalic"/>
      </w:pPr>
      <w:r w:rsidRPr="009F6DF7">
        <w:t>123456.00</w:t>
      </w:r>
    </w:p>
    <w:p w:rsidR="00035544" w:rsidRDefault="00035544" w:rsidP="00035544">
      <w:pPr>
        <w:pStyle w:val="Code12"/>
      </w:pPr>
    </w:p>
    <w:p w:rsidR="00303587" w:rsidRDefault="00303587" w:rsidP="004C05B2">
      <w:pPr>
        <w:pStyle w:val="Caption"/>
        <w:keepNext/>
      </w:pPr>
      <w:bookmarkStart w:id="139" w:name="_Ref267647044"/>
    </w:p>
    <w:p w:rsidR="00035544" w:rsidRDefault="00035544" w:rsidP="004C05B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30</w:t>
        </w:r>
      </w:fldSimple>
      <w:bookmarkEnd w:id="139"/>
      <w:r>
        <w:t xml:space="preserve"> </w:t>
      </w:r>
      <w:r w:rsidRPr="002C5BC5">
        <w:t>$</w:t>
      </w:r>
      <w:r>
        <w:t>Translate to remove a comma and period</w:t>
      </w:r>
    </w:p>
    <w:p w:rsidR="00035544" w:rsidRDefault="00035544" w:rsidP="00035544">
      <w:pPr>
        <w:pStyle w:val="Code12"/>
      </w:pPr>
      <w:r>
        <w:t xml:space="preserve">  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X="123,456.00"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X=$TR(X,</w:t>
      </w:r>
      <w:r w:rsidRPr="0004550A">
        <w:rPr>
          <w:color w:val="000000" w:themeColor="text1"/>
          <w:u w:val="single"/>
        </w:rPr>
        <w:t>",.")</w:t>
      </w:r>
      <w:r w:rsidRPr="00A534FD">
        <w:rPr>
          <w:color w:val="000000" w:themeColor="text1"/>
        </w:rPr>
        <w:t xml:space="preserve">     ;remove commas and period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Write </w:t>
      </w:r>
      <w:r w:rsidRPr="00A534FD">
        <w:rPr>
          <w:color w:val="000000" w:themeColor="text1"/>
        </w:rPr>
        <w:t>!,X</w:t>
      </w:r>
    </w:p>
    <w:p w:rsidR="00035544" w:rsidRPr="009F6DF7" w:rsidRDefault="00035544" w:rsidP="009C6846">
      <w:pPr>
        <w:pStyle w:val="CodeItalic"/>
      </w:pPr>
      <w:r w:rsidRPr="009F6DF7">
        <w:t>12345600</w:t>
      </w:r>
    </w:p>
    <w:p w:rsidR="00035544" w:rsidRDefault="00035544" w:rsidP="00035544">
      <w:pPr>
        <w:pStyle w:val="Code3"/>
      </w:pPr>
    </w:p>
    <w:p w:rsidR="00303587" w:rsidRDefault="00303587" w:rsidP="00035544">
      <w:pPr>
        <w:pStyle w:val="Caption"/>
      </w:pPr>
      <w:bookmarkStart w:id="140" w:name="_Ref26764708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31</w:t>
        </w:r>
      </w:fldSimple>
      <w:bookmarkEnd w:id="140"/>
      <w:r>
        <w:t xml:space="preserve"> </w:t>
      </w:r>
      <w:r w:rsidRPr="002C5BC5">
        <w:t>$</w:t>
      </w:r>
      <w:r>
        <w:t>Translate with three parameters, reformates a date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DATE="</w:t>
      </w:r>
      <w:smartTag w:uri="urn:schemas-microsoft-com:office:cs:smarttags" w:element="NumConv6p0">
        <w:smartTagPr>
          <w:attr w:name="sch" w:val="1"/>
          <w:attr w:name="val" w:val="01"/>
        </w:smartTagPr>
        <w:r w:rsidRPr="00A534FD">
          <w:t>01</w:t>
        </w:r>
      </w:smartTag>
      <w:r w:rsidRPr="00A534FD">
        <w:t>/</w:t>
      </w:r>
      <w:smartTag w:uri="urn:schemas-microsoft-com:office:cs:smarttags" w:element="NumConv6p0">
        <w:smartTagPr>
          <w:attr w:name="sch" w:val="1"/>
          <w:attr w:name="val" w:val="01"/>
        </w:smartTagPr>
        <w:r w:rsidRPr="00A534FD">
          <w:t>01</w:t>
        </w:r>
      </w:smartTag>
      <w:r w:rsidRPr="00A534FD">
        <w:t>/</w:t>
      </w:r>
      <w:smartTag w:uri="urn:schemas-microsoft-com:office:cs:smarttags" w:element="NumConv6p0">
        <w:smartTagPr>
          <w:attr w:name="sch" w:val="1"/>
          <w:attr w:name="val" w:val="2003"/>
        </w:smartTagPr>
        <w:r w:rsidRPr="00A534FD">
          <w:t>2003</w:t>
        </w:r>
      </w:smartTag>
      <w:r w:rsidRPr="00A534FD">
        <w:t>"</w:t>
      </w:r>
    </w:p>
    <w:p w:rsidR="00035544" w:rsidRPr="0004550A" w:rsidRDefault="00035544" w:rsidP="00035544">
      <w:pPr>
        <w:pStyle w:val="Code12"/>
        <w:rPr>
          <w:u w:val="single"/>
        </w:rPr>
      </w:pPr>
      <w:r>
        <w:t xml:space="preserve">Set </w:t>
      </w:r>
      <w:r w:rsidRPr="00A534FD">
        <w:t>DATE=$TR(DATE</w:t>
      </w:r>
      <w:r w:rsidRPr="0004550A">
        <w:rPr>
          <w:u w:val="single"/>
        </w:rPr>
        <w:t>,"/","-")</w:t>
      </w:r>
      <w:r w:rsidRPr="0004550A">
        <w:tab/>
        <w:t>;replaces "/" with "-"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!,DATE</w:t>
      </w:r>
    </w:p>
    <w:p w:rsidR="00035544" w:rsidRPr="009F6DF7" w:rsidRDefault="00035544" w:rsidP="009C6846">
      <w:pPr>
        <w:pStyle w:val="CodeItalic"/>
      </w:pPr>
      <w:smartTag w:uri="urn:schemas-microsoft-com:office:cs:smarttags" w:element="NumConv6p0">
        <w:smartTagPr>
          <w:attr w:name="sch" w:val="1"/>
          <w:attr w:name="val" w:val="01"/>
        </w:smartTagPr>
        <w:r w:rsidRPr="009F6DF7">
          <w:t>01</w:t>
        </w:r>
      </w:smartTag>
      <w:r w:rsidRPr="009F6DF7">
        <w:t>-</w:t>
      </w:r>
      <w:smartTag w:uri="urn:schemas-microsoft-com:office:cs:smarttags" w:element="NumConv6p0">
        <w:smartTagPr>
          <w:attr w:name="sch" w:val="1"/>
          <w:attr w:name="val" w:val="01"/>
        </w:smartTagPr>
        <w:r w:rsidRPr="009F6DF7">
          <w:t>01</w:t>
        </w:r>
      </w:smartTag>
      <w:r w:rsidRPr="009F6DF7">
        <w:t>-2003</w:t>
      </w:r>
    </w:p>
    <w:p w:rsidR="00035544" w:rsidRDefault="00035544">
      <w:pPr>
        <w:pStyle w:val="Code3"/>
      </w:pPr>
    </w:p>
    <w:p w:rsidR="00072866" w:rsidRDefault="00072866" w:rsidP="00035544">
      <w:pPr>
        <w:shd w:val="clear" w:color="auto" w:fill="FFFFFF"/>
        <w:spacing w:after="80" w:line="240" w:lineRule="auto"/>
      </w:pPr>
    </w:p>
    <w:p w:rsidR="00035544" w:rsidRDefault="00035544" w:rsidP="00035544">
      <w:pPr>
        <w:pStyle w:val="Caption"/>
      </w:pPr>
      <w:bookmarkStart w:id="141" w:name="_Ref267647127"/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32</w:t>
        </w:r>
      </w:fldSimple>
      <w:bookmarkEnd w:id="141"/>
      <w:r>
        <w:t xml:space="preserve"> Convert a string to Uppercase</w:t>
      </w:r>
    </w:p>
    <w:p w:rsidR="00035544" w:rsidRDefault="00035544" w:rsidP="00035544">
      <w:pPr>
        <w:pStyle w:val="Code12"/>
      </w:pP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X="abc"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X=$ZCVT(X,"U")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Write </w:t>
      </w:r>
      <w:r w:rsidRPr="00A534FD">
        <w:rPr>
          <w:color w:val="000000" w:themeColor="text1"/>
        </w:rPr>
        <w:t>!,X</w:t>
      </w:r>
    </w:p>
    <w:p w:rsidR="00035544" w:rsidRPr="009F6DF7" w:rsidRDefault="00035544" w:rsidP="009C6846">
      <w:pPr>
        <w:pStyle w:val="CodeItalic"/>
      </w:pPr>
      <w:r w:rsidRPr="009F6DF7">
        <w:t>ABC</w:t>
      </w:r>
    </w:p>
    <w:p w:rsidR="00035544" w:rsidRDefault="00035544">
      <w:pPr>
        <w:pStyle w:val="Code3"/>
      </w:pPr>
    </w:p>
    <w:p w:rsidR="00303587" w:rsidRDefault="00303587" w:rsidP="004C05B2">
      <w:pPr>
        <w:pStyle w:val="Caption"/>
        <w:keepNext/>
      </w:pPr>
      <w:bookmarkStart w:id="142" w:name="_Ref267647170"/>
    </w:p>
    <w:p w:rsidR="00035544" w:rsidRDefault="00035544" w:rsidP="004C05B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33</w:t>
        </w:r>
      </w:fldSimple>
      <w:bookmarkEnd w:id="142"/>
      <w:r>
        <w:t xml:space="preserve"> Convert a string to Lowercase</w:t>
      </w:r>
    </w:p>
    <w:p w:rsidR="00035544" w:rsidRDefault="00035544" w:rsidP="004C05B2">
      <w:pPr>
        <w:pStyle w:val="Code12"/>
        <w:keepNext/>
      </w:pPr>
    </w:p>
    <w:p w:rsidR="00035544" w:rsidRPr="00A534FD" w:rsidRDefault="00035544" w:rsidP="004C05B2">
      <w:pPr>
        <w:pStyle w:val="Code12"/>
        <w:keepNext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X="ABC"</w:t>
      </w:r>
    </w:p>
    <w:p w:rsidR="00035544" w:rsidRPr="00A534FD" w:rsidRDefault="00035544" w:rsidP="004C05B2">
      <w:pPr>
        <w:pStyle w:val="Code12"/>
        <w:keepNext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X=$ZCVT(X,"L")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Write </w:t>
      </w:r>
      <w:r w:rsidRPr="00A534FD">
        <w:rPr>
          <w:color w:val="000000" w:themeColor="text1"/>
        </w:rPr>
        <w:t>!,X</w:t>
      </w:r>
    </w:p>
    <w:p w:rsidR="00035544" w:rsidRPr="009F6DF7" w:rsidRDefault="00035544" w:rsidP="009C6846">
      <w:pPr>
        <w:pStyle w:val="CodeItalic"/>
      </w:pPr>
      <w:r w:rsidRPr="009F6DF7">
        <w:t>abc</w:t>
      </w:r>
    </w:p>
    <w:p w:rsidR="00035544" w:rsidRDefault="00035544">
      <w:pPr>
        <w:pStyle w:val="Code3"/>
      </w:pPr>
    </w:p>
    <w:p w:rsidR="00303587" w:rsidRDefault="00303587" w:rsidP="00825789">
      <w:pPr>
        <w:pStyle w:val="Caption"/>
        <w:keepLines/>
      </w:pPr>
      <w:bookmarkStart w:id="143" w:name="_Ref267647198"/>
    </w:p>
    <w:p w:rsidR="00035544" w:rsidRDefault="00035544" w:rsidP="00825789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34</w:t>
        </w:r>
      </w:fldSimple>
      <w:bookmarkEnd w:id="143"/>
      <w:r>
        <w:t xml:space="preserve"> Strip leading spaces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X="   ABC   DEF   </w:t>
      </w:r>
      <w:r w:rsidRPr="00A534FD">
        <w:t>"</w:t>
      </w:r>
    </w:p>
    <w:p w:rsidR="00035544" w:rsidRPr="00A534FD" w:rsidRDefault="00035544" w:rsidP="00035544">
      <w:pPr>
        <w:pStyle w:val="Code12"/>
      </w:pPr>
      <w:r>
        <w:t xml:space="preserve">Set </w:t>
      </w:r>
      <w:r w:rsidRPr="00A534FD">
        <w:t>X=$ZSTRIP(X</w:t>
      </w:r>
      <w:r w:rsidRPr="00C22479">
        <w:rPr>
          <w:u w:val="single"/>
        </w:rPr>
        <w:t>,"&lt;W")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!,"-",X,"-"</w:t>
      </w:r>
    </w:p>
    <w:p w:rsidR="00035544" w:rsidRPr="009F6DF7" w:rsidRDefault="00035544" w:rsidP="009C6846">
      <w:pPr>
        <w:pStyle w:val="CodeItalic"/>
      </w:pPr>
      <w:r w:rsidRPr="009F6DF7">
        <w:t>-ABC   DEF   -</w:t>
      </w:r>
    </w:p>
    <w:p w:rsidR="00035544" w:rsidRPr="00001790" w:rsidRDefault="00035544">
      <w:pPr>
        <w:pStyle w:val="Code3"/>
        <w:rPr>
          <w:color w:val="FF0000"/>
        </w:rPr>
      </w:pPr>
    </w:p>
    <w:p w:rsidR="00303587" w:rsidRDefault="00303587" w:rsidP="00035544">
      <w:pPr>
        <w:pStyle w:val="Caption"/>
      </w:pPr>
      <w:bookmarkStart w:id="144" w:name="_Ref267647226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35</w:t>
        </w:r>
      </w:fldSimple>
      <w:bookmarkEnd w:id="144"/>
      <w:r>
        <w:t xml:space="preserve"> Strips trailing spaces</w:t>
      </w:r>
    </w:p>
    <w:p w:rsidR="00035544" w:rsidRDefault="00035544">
      <w:pPr>
        <w:pStyle w:val="Code3"/>
      </w:pPr>
    </w:p>
    <w:p w:rsidR="00035544" w:rsidRPr="00A534FD" w:rsidRDefault="00035544" w:rsidP="00035544">
      <w:pPr>
        <w:pStyle w:val="Code12"/>
      </w:pPr>
      <w:r>
        <w:t xml:space="preserve">Set X="   ABC   DEF   </w:t>
      </w:r>
      <w:r w:rsidRPr="00A534FD">
        <w:t>"</w:t>
      </w:r>
    </w:p>
    <w:p w:rsidR="00035544" w:rsidRPr="00C22479" w:rsidRDefault="00035544" w:rsidP="00035544">
      <w:pPr>
        <w:pStyle w:val="Code12"/>
        <w:rPr>
          <w:u w:val="single"/>
        </w:rPr>
      </w:pPr>
      <w:r>
        <w:t xml:space="preserve">Set </w:t>
      </w:r>
      <w:r w:rsidRPr="00A534FD">
        <w:t>X=$ZSTRIP(X</w:t>
      </w:r>
      <w:r w:rsidRPr="00C22479">
        <w:rPr>
          <w:u w:val="single"/>
        </w:rPr>
        <w:t>,"&gt;W")</w:t>
      </w:r>
    </w:p>
    <w:p w:rsidR="00035544" w:rsidRPr="00A534FD" w:rsidRDefault="00035544" w:rsidP="00035544">
      <w:pPr>
        <w:pStyle w:val="Code12"/>
      </w:pPr>
      <w:r>
        <w:t xml:space="preserve">Write </w:t>
      </w:r>
      <w:r w:rsidRPr="00A534FD">
        <w:t>!,"-",X,"-"</w:t>
      </w:r>
    </w:p>
    <w:p w:rsidR="00035544" w:rsidRPr="009F6DF7" w:rsidRDefault="00035544" w:rsidP="009C6846">
      <w:pPr>
        <w:pStyle w:val="CodeItalic"/>
      </w:pPr>
      <w:r>
        <w:t xml:space="preserve">-   ABC   </w:t>
      </w:r>
      <w:r w:rsidRPr="009F6DF7">
        <w:t>DEF-</w:t>
      </w:r>
    </w:p>
    <w:p w:rsidR="00035544" w:rsidRDefault="00035544">
      <w:pPr>
        <w:pStyle w:val="Code3"/>
      </w:pPr>
    </w:p>
    <w:p w:rsidR="00035544" w:rsidRDefault="00035544" w:rsidP="004C05B2">
      <w:pPr>
        <w:pStyle w:val="Caption"/>
        <w:keepNext/>
      </w:pPr>
      <w:bookmarkStart w:id="145" w:name="_Ref267647293"/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36</w:t>
        </w:r>
      </w:fldSimple>
      <w:bookmarkEnd w:id="145"/>
      <w:r>
        <w:t xml:space="preserve"> Strip leading and trailing spaces</w:t>
      </w:r>
    </w:p>
    <w:p w:rsidR="00035544" w:rsidRDefault="00035544" w:rsidP="004C05B2">
      <w:pPr>
        <w:pStyle w:val="Code12"/>
        <w:keepNext/>
      </w:pPr>
    </w:p>
    <w:p w:rsidR="00035544" w:rsidRPr="00A534FD" w:rsidRDefault="00035544" w:rsidP="004C05B2">
      <w:pPr>
        <w:pStyle w:val="Code12"/>
        <w:keepNext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X="   ABC   DEF   "</w:t>
      </w:r>
    </w:p>
    <w:p w:rsidR="00035544" w:rsidRPr="00A534FD" w:rsidRDefault="00035544" w:rsidP="004C05B2">
      <w:pPr>
        <w:pStyle w:val="Code12"/>
        <w:keepNext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X=$ZSTRIP(X</w:t>
      </w:r>
      <w:r w:rsidRPr="00C22479">
        <w:rPr>
          <w:color w:val="000000" w:themeColor="text1"/>
          <w:u w:val="single"/>
        </w:rPr>
        <w:t>,"&lt;&gt;W")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Write </w:t>
      </w:r>
      <w:r w:rsidRPr="00A534FD">
        <w:rPr>
          <w:color w:val="000000" w:themeColor="text1"/>
        </w:rPr>
        <w:t>!,"-",X,"-"</w:t>
      </w:r>
    </w:p>
    <w:p w:rsidR="00035544" w:rsidRPr="009F6DF7" w:rsidRDefault="00035544" w:rsidP="009C6846">
      <w:pPr>
        <w:pStyle w:val="CodeItalic"/>
      </w:pPr>
      <w:r w:rsidRPr="009F6DF7">
        <w:t>-ABC   DEF-</w:t>
      </w:r>
    </w:p>
    <w:p w:rsidR="00035544" w:rsidRDefault="00035544">
      <w:pPr>
        <w:pStyle w:val="Code3"/>
      </w:pPr>
    </w:p>
    <w:p w:rsidR="00303587" w:rsidRDefault="00303587" w:rsidP="00DE57E5">
      <w:pPr>
        <w:pStyle w:val="Caption"/>
        <w:keepNext/>
      </w:pPr>
      <w:bookmarkStart w:id="146" w:name="_Ref267647328"/>
    </w:p>
    <w:p w:rsidR="00035544" w:rsidRDefault="00035544" w:rsidP="00DE57E5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37</w:t>
        </w:r>
      </w:fldSimple>
      <w:bookmarkEnd w:id="146"/>
      <w:r>
        <w:t xml:space="preserve"> Strip all spaces</w:t>
      </w:r>
    </w:p>
    <w:p w:rsidR="00035544" w:rsidRDefault="00035544" w:rsidP="00DE57E5">
      <w:pPr>
        <w:pStyle w:val="Code12"/>
        <w:keepNext/>
      </w:pPr>
    </w:p>
    <w:p w:rsidR="00035544" w:rsidRPr="00A534FD" w:rsidRDefault="00035544" w:rsidP="00DE57E5">
      <w:pPr>
        <w:pStyle w:val="Code12"/>
        <w:keepNext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X="   ABC   DEF   "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X=$ZSTRIP(X</w:t>
      </w:r>
      <w:r w:rsidRPr="00C22479">
        <w:rPr>
          <w:color w:val="000000" w:themeColor="text1"/>
          <w:u w:val="single"/>
        </w:rPr>
        <w:t>,"*W")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Write </w:t>
      </w:r>
      <w:r w:rsidRPr="00A534FD">
        <w:rPr>
          <w:color w:val="000000" w:themeColor="text1"/>
        </w:rPr>
        <w:t>!,"-",X,"-"</w:t>
      </w:r>
    </w:p>
    <w:p w:rsidR="00035544" w:rsidRPr="009F6DF7" w:rsidRDefault="00035544" w:rsidP="009C6846">
      <w:pPr>
        <w:pStyle w:val="CodeItalic"/>
      </w:pPr>
      <w:r w:rsidRPr="009F6DF7">
        <w:t>-ABCDEF-</w:t>
      </w:r>
    </w:p>
    <w:p w:rsidR="00035544" w:rsidRDefault="00035544">
      <w:pPr>
        <w:pStyle w:val="Code3"/>
      </w:pPr>
    </w:p>
    <w:p w:rsidR="00303587" w:rsidRDefault="00303587" w:rsidP="00675699">
      <w:pPr>
        <w:pStyle w:val="Caption"/>
        <w:keepNext/>
      </w:pPr>
    </w:p>
    <w:p w:rsidR="00035544" w:rsidRDefault="00035544" w:rsidP="00675699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</w:t>
        </w:r>
      </w:fldSimple>
      <w:r>
        <w:noBreakHyphen/>
      </w:r>
      <w:fldSimple w:instr=" SEQ Example \* ARABIC \s 1 ">
        <w:r w:rsidR="00725288">
          <w:rPr>
            <w:noProof/>
          </w:rPr>
          <w:t>38</w:t>
        </w:r>
      </w:fldSimple>
      <w:r>
        <w:t xml:space="preserve"> $Zstrip Strip Characters </w:t>
      </w:r>
    </w:p>
    <w:p w:rsidR="00035544" w:rsidRDefault="00035544" w:rsidP="00675699">
      <w:pPr>
        <w:pStyle w:val="Code12"/>
        <w:keepNext/>
      </w:pP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X="</w:t>
      </w:r>
      <w:r>
        <w:rPr>
          <w:color w:val="000000" w:themeColor="text1"/>
        </w:rPr>
        <w:t>ABC123DEF456</w:t>
      </w:r>
      <w:r w:rsidRPr="00A534FD">
        <w:rPr>
          <w:color w:val="000000" w:themeColor="text1"/>
        </w:rPr>
        <w:t>"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Set </w:t>
      </w:r>
      <w:r w:rsidRPr="00A534FD">
        <w:rPr>
          <w:color w:val="000000" w:themeColor="text1"/>
        </w:rPr>
        <w:t>X=$ZSTRIP(X</w:t>
      </w:r>
      <w:r>
        <w:rPr>
          <w:color w:val="000000" w:themeColor="text1"/>
          <w:u w:val="single"/>
        </w:rPr>
        <w:t>,"*</w:t>
      </w:r>
      <w:r w:rsidRPr="00C22479">
        <w:rPr>
          <w:color w:val="000000" w:themeColor="text1"/>
          <w:u w:val="single"/>
        </w:rPr>
        <w:t>"</w:t>
      </w:r>
      <w:r>
        <w:rPr>
          <w:color w:val="000000" w:themeColor="text1"/>
          <w:u w:val="single"/>
        </w:rPr>
        <w:t>,"123"</w:t>
      </w:r>
      <w:r w:rsidRPr="00C22479">
        <w:rPr>
          <w:color w:val="000000" w:themeColor="text1"/>
          <w:u w:val="single"/>
        </w:rPr>
        <w:t>)</w:t>
      </w:r>
    </w:p>
    <w:p w:rsidR="00035544" w:rsidRPr="00A534FD" w:rsidRDefault="00035544" w:rsidP="00035544">
      <w:pPr>
        <w:pStyle w:val="Code12"/>
        <w:rPr>
          <w:color w:val="000000" w:themeColor="text1"/>
        </w:rPr>
      </w:pPr>
      <w:r>
        <w:rPr>
          <w:color w:val="000000" w:themeColor="text1"/>
        </w:rPr>
        <w:t xml:space="preserve">Write </w:t>
      </w:r>
      <w:r w:rsidRPr="00A534FD">
        <w:rPr>
          <w:color w:val="000000" w:themeColor="text1"/>
        </w:rPr>
        <w:t>!,"-",X,"-"</w:t>
      </w:r>
    </w:p>
    <w:p w:rsidR="00035544" w:rsidRPr="009F6DF7" w:rsidRDefault="005A17B6" w:rsidP="009C6846">
      <w:pPr>
        <w:pStyle w:val="CodeItalic"/>
      </w:pPr>
      <w:r>
        <w:t>-ABCDEF456</w:t>
      </w:r>
      <w:r w:rsidR="00035544" w:rsidRPr="009F6DF7">
        <w:t>-</w:t>
      </w:r>
    </w:p>
    <w:p w:rsidR="00035544" w:rsidRDefault="00035544" w:rsidP="00035544">
      <w:pPr>
        <w:pStyle w:val="Code3"/>
      </w:pPr>
    </w:p>
    <w:p w:rsidR="00303587" w:rsidRDefault="00303587" w:rsidP="00035544">
      <w:pPr>
        <w:pStyle w:val="Code3"/>
      </w:pPr>
    </w:p>
    <w:p w:rsidR="00303587" w:rsidRDefault="00303587" w:rsidP="002016DF">
      <w:pPr>
        <w:spacing w:after="0" w:line="240" w:lineRule="auto"/>
        <w:ind w:firstLine="0"/>
        <w:jc w:val="center"/>
        <w:rPr>
          <w:rFonts w:ascii="Arial" w:hAnsi="Arial" w:cs="Arial"/>
          <w:i/>
          <w:iCs/>
          <w:sz w:val="32"/>
          <w:szCs w:val="32"/>
        </w:rPr>
      </w:pPr>
      <w:r>
        <w:rPr>
          <w:rFonts w:ascii="Arial" w:hAnsi="Arial" w:cs="Arial"/>
          <w:i/>
          <w:iCs/>
          <w:sz w:val="32"/>
          <w:szCs w:val="32"/>
        </w:rPr>
        <w:t xml:space="preserve"> </w:t>
      </w:r>
    </w:p>
    <w:p w:rsidR="00303587" w:rsidRDefault="00303587" w:rsidP="002016DF">
      <w:pPr>
        <w:spacing w:after="0" w:line="240" w:lineRule="auto"/>
        <w:ind w:firstLine="0"/>
        <w:jc w:val="center"/>
        <w:rPr>
          <w:rFonts w:ascii="Arial" w:hAnsi="Arial" w:cs="Arial"/>
          <w:i/>
          <w:iCs/>
          <w:sz w:val="32"/>
          <w:szCs w:val="32"/>
        </w:rPr>
      </w:pPr>
    </w:p>
    <w:p w:rsidR="0088193E" w:rsidRPr="0007157E" w:rsidRDefault="002016DF" w:rsidP="002016DF">
      <w:pPr>
        <w:spacing w:after="0" w:line="240" w:lineRule="auto"/>
        <w:ind w:firstLine="0"/>
        <w:jc w:val="center"/>
        <w:rPr>
          <w:rFonts w:ascii="Arial" w:hAnsi="Arial" w:cs="Arial"/>
          <w:i/>
          <w:iCs/>
          <w:sz w:val="32"/>
          <w:szCs w:val="32"/>
        </w:rPr>
        <w:sectPr w:rsidR="0088193E" w:rsidRPr="0007157E" w:rsidSect="00D57CEB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  <w:r>
        <w:rPr>
          <w:rFonts w:ascii="Arial" w:hAnsi="Arial" w:cs="Arial"/>
          <w:i/>
          <w:iCs/>
          <w:sz w:val="32"/>
          <w:szCs w:val="32"/>
        </w:rPr>
        <w:t>“</w:t>
      </w:r>
      <w:r w:rsidR="006822C3" w:rsidRPr="0007157E">
        <w:rPr>
          <w:rFonts w:ascii="Arial" w:hAnsi="Arial" w:cs="Arial"/>
          <w:i/>
          <w:iCs/>
          <w:sz w:val="32"/>
          <w:szCs w:val="32"/>
        </w:rPr>
        <w:t>F</w:t>
      </w:r>
      <w:r w:rsidR="0007157E" w:rsidRPr="0007157E">
        <w:rPr>
          <w:rFonts w:ascii="Arial" w:hAnsi="Arial" w:cs="Arial"/>
          <w:i/>
          <w:iCs/>
          <w:sz w:val="32"/>
          <w:szCs w:val="32"/>
        </w:rPr>
        <w:t>ew things are harder to put up with than the annoyance of a good example.” – Mark Twain</w:t>
      </w:r>
    </w:p>
    <w:p w:rsidR="00035544" w:rsidRPr="004F1F9F" w:rsidRDefault="00035544" w:rsidP="003E767D">
      <w:pPr>
        <w:pStyle w:val="Heading1"/>
        <w:jc w:val="center"/>
        <w:rPr>
          <w:sz w:val="52"/>
          <w:szCs w:val="52"/>
        </w:rPr>
      </w:pPr>
      <w:bookmarkStart w:id="147" w:name="_Toc278444500"/>
      <w:bookmarkStart w:id="148" w:name="_Toc285472700"/>
      <w:bookmarkStart w:id="149" w:name="_Toc286847673"/>
      <w:bookmarkStart w:id="150" w:name="_Toc323692267"/>
      <w:r w:rsidRPr="004F1F9F">
        <w:rPr>
          <w:sz w:val="52"/>
          <w:szCs w:val="52"/>
        </w:rPr>
        <w:t>System-Supplied Function</w:t>
      </w:r>
      <w:r w:rsidR="005A645B">
        <w:rPr>
          <w:sz w:val="52"/>
          <w:szCs w:val="52"/>
        </w:rPr>
        <w:t>s</w:t>
      </w:r>
      <w:r w:rsidRPr="004F1F9F">
        <w:rPr>
          <w:sz w:val="52"/>
          <w:szCs w:val="52"/>
        </w:rPr>
        <w:t xml:space="preserve"> II</w:t>
      </w:r>
      <w:bookmarkEnd w:id="147"/>
      <w:bookmarkEnd w:id="148"/>
      <w:bookmarkEnd w:id="149"/>
      <w:bookmarkEnd w:id="150"/>
    </w:p>
    <w:p w:rsidR="00035544" w:rsidRDefault="00035544" w:rsidP="00035544">
      <w:pPr>
        <w:pStyle w:val="Caption"/>
      </w:pPr>
      <w:bookmarkStart w:id="151" w:name="_Ref267944493"/>
      <w:r>
        <w:t xml:space="preserve">Table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bookmarkEnd w:id="151"/>
      <w:r>
        <w:t xml:space="preserve"> </w:t>
      </w:r>
      <w:r w:rsidRPr="002C5BC5">
        <w:t>$</w:t>
      </w:r>
      <w:r>
        <w:t>Data Table of Returned Values</w:t>
      </w:r>
      <w:bookmarkStart w:id="152" w:name="_Ref194621108"/>
    </w:p>
    <w:p w:rsidR="003D67B2" w:rsidRPr="003D67B2" w:rsidRDefault="003D67B2" w:rsidP="003D67B2"/>
    <w:tbl>
      <w:tblPr>
        <w:tblStyle w:val="TableGrid"/>
        <w:tblW w:w="9459" w:type="dxa"/>
        <w:jc w:val="center"/>
        <w:tblInd w:w="-1296" w:type="dxa"/>
        <w:tblLook w:val="04A0" w:firstRow="1" w:lastRow="0" w:firstColumn="1" w:lastColumn="0" w:noHBand="0" w:noVBand="1"/>
      </w:tblPr>
      <w:tblGrid>
        <w:gridCol w:w="3200"/>
        <w:gridCol w:w="3060"/>
        <w:gridCol w:w="3199"/>
      </w:tblGrid>
      <w:tr w:rsidR="00035544" w:rsidRPr="00E87CBB" w:rsidTr="004C05B2">
        <w:trPr>
          <w:jc w:val="center"/>
        </w:trPr>
        <w:tc>
          <w:tcPr>
            <w:tcW w:w="3200" w:type="dxa"/>
            <w:shd w:val="clear" w:color="auto" w:fill="D9D9D9" w:themeFill="background1" w:themeFillShade="D9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What $Data Returns</w:t>
            </w:r>
          </w:p>
        </w:tc>
        <w:tc>
          <w:tcPr>
            <w:tcW w:w="3060" w:type="dxa"/>
            <w:shd w:val="clear" w:color="auto" w:fill="D9D9D9" w:themeFill="background1" w:themeFillShade="D9"/>
          </w:tcPr>
          <w:p w:rsidR="00035544" w:rsidRDefault="00035544" w:rsidP="00035544">
            <w:pPr>
              <w:spacing w:after="0" w:line="240" w:lineRule="auto"/>
              <w:ind w:left="360" w:firstLine="0"/>
              <w:jc w:val="center"/>
            </w:pPr>
            <w:r>
              <w:t xml:space="preserve">Does the </w:t>
            </w:r>
            <w:r w:rsidRPr="00E87CBB">
              <w:t xml:space="preserve">Array </w:t>
            </w:r>
            <w:r>
              <w:t>Node</w:t>
            </w:r>
            <w:r w:rsidRPr="00E87CBB">
              <w:t xml:space="preserve"> </w:t>
            </w:r>
          </w:p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>
              <w:t xml:space="preserve">have </w:t>
            </w:r>
            <w:r w:rsidRPr="00E87CBB">
              <w:t>Value</w:t>
            </w:r>
            <w:r>
              <w:t>?</w:t>
            </w:r>
          </w:p>
        </w:tc>
        <w:tc>
          <w:tcPr>
            <w:tcW w:w="3199" w:type="dxa"/>
            <w:shd w:val="clear" w:color="auto" w:fill="D9D9D9" w:themeFill="background1" w:themeFillShade="D9"/>
          </w:tcPr>
          <w:p w:rsidR="00035544" w:rsidRDefault="00035544" w:rsidP="00035544">
            <w:pPr>
              <w:spacing w:after="0" w:line="240" w:lineRule="auto"/>
              <w:ind w:left="360" w:firstLine="0"/>
              <w:jc w:val="center"/>
            </w:pPr>
            <w:r>
              <w:t>Does the Array Node</w:t>
            </w:r>
          </w:p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>
              <w:t>Have Descenda</w:t>
            </w:r>
            <w:r w:rsidRPr="00E87CBB">
              <w:t>nts</w:t>
            </w:r>
            <w:r>
              <w:t>?</w:t>
            </w:r>
          </w:p>
        </w:tc>
      </w:tr>
      <w:tr w:rsidR="00035544" w:rsidRPr="00E87CBB" w:rsidTr="004C05B2">
        <w:trPr>
          <w:jc w:val="center"/>
        </w:trPr>
        <w:tc>
          <w:tcPr>
            <w:tcW w:w="3200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0</w:t>
            </w:r>
          </w:p>
        </w:tc>
        <w:tc>
          <w:tcPr>
            <w:tcW w:w="3060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No</w:t>
            </w:r>
          </w:p>
        </w:tc>
        <w:tc>
          <w:tcPr>
            <w:tcW w:w="3199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No</w:t>
            </w:r>
          </w:p>
        </w:tc>
      </w:tr>
      <w:tr w:rsidR="00035544" w:rsidRPr="00E87CBB" w:rsidTr="004C05B2">
        <w:trPr>
          <w:jc w:val="center"/>
        </w:trPr>
        <w:tc>
          <w:tcPr>
            <w:tcW w:w="3200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1</w:t>
            </w:r>
          </w:p>
        </w:tc>
        <w:tc>
          <w:tcPr>
            <w:tcW w:w="3060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Yes</w:t>
            </w:r>
          </w:p>
        </w:tc>
        <w:tc>
          <w:tcPr>
            <w:tcW w:w="3199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No</w:t>
            </w:r>
          </w:p>
        </w:tc>
      </w:tr>
      <w:tr w:rsidR="00035544" w:rsidRPr="00E87CBB" w:rsidTr="004C05B2">
        <w:trPr>
          <w:jc w:val="center"/>
        </w:trPr>
        <w:tc>
          <w:tcPr>
            <w:tcW w:w="3200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10</w:t>
            </w:r>
          </w:p>
        </w:tc>
        <w:tc>
          <w:tcPr>
            <w:tcW w:w="3060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No</w:t>
            </w:r>
          </w:p>
        </w:tc>
        <w:tc>
          <w:tcPr>
            <w:tcW w:w="3199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Yes</w:t>
            </w:r>
          </w:p>
        </w:tc>
      </w:tr>
      <w:tr w:rsidR="00035544" w:rsidRPr="00E87CBB" w:rsidTr="004C05B2">
        <w:trPr>
          <w:jc w:val="center"/>
        </w:trPr>
        <w:tc>
          <w:tcPr>
            <w:tcW w:w="3200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11</w:t>
            </w:r>
          </w:p>
        </w:tc>
        <w:tc>
          <w:tcPr>
            <w:tcW w:w="3060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Yes</w:t>
            </w:r>
          </w:p>
        </w:tc>
        <w:tc>
          <w:tcPr>
            <w:tcW w:w="3199" w:type="dxa"/>
          </w:tcPr>
          <w:p w:rsidR="00035544" w:rsidRPr="00E87CBB" w:rsidRDefault="00035544" w:rsidP="00035544">
            <w:pPr>
              <w:spacing w:after="0" w:line="240" w:lineRule="auto"/>
              <w:ind w:left="360" w:firstLine="0"/>
              <w:jc w:val="center"/>
            </w:pPr>
            <w:r w:rsidRPr="00E87CBB">
              <w:t>Yes</w:t>
            </w:r>
          </w:p>
        </w:tc>
      </w:tr>
    </w:tbl>
    <w:p w:rsidR="003D67B2" w:rsidRDefault="003D67B2" w:rsidP="00854E1D">
      <w:pPr>
        <w:shd w:val="clear" w:color="auto" w:fill="FFFFFF"/>
        <w:spacing w:after="80" w:line="240" w:lineRule="auto"/>
        <w:ind w:firstLine="0"/>
      </w:pPr>
      <w:bookmarkStart w:id="153" w:name="_Ref200786585"/>
      <w:bookmarkStart w:id="154" w:name="_Ref200786554"/>
    </w:p>
    <w:p w:rsidR="004C05B2" w:rsidRDefault="004C05B2" w:rsidP="004C05B2">
      <w:pPr>
        <w:shd w:val="clear" w:color="auto" w:fill="FFFFFF"/>
        <w:spacing w:after="80" w:line="240" w:lineRule="auto"/>
      </w:pPr>
      <w:bookmarkStart w:id="155" w:name="_Ref267739719"/>
      <w:bookmarkEnd w:id="152"/>
      <w:bookmarkEnd w:id="153"/>
      <w:bookmarkEnd w:id="154"/>
    </w:p>
    <w:p w:rsidR="00035544" w:rsidRDefault="00035544" w:rsidP="004C05B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155"/>
      <w:r>
        <w:t xml:space="preserve"> Local Array</w:t>
      </w:r>
    </w:p>
    <w:p w:rsidR="004C05B2" w:rsidRDefault="004C05B2" w:rsidP="009C6846">
      <w:pPr>
        <w:pStyle w:val="Code1"/>
      </w:pPr>
    </w:p>
    <w:p w:rsidR="00035544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>)="data"</w:t>
      </w:r>
      <w:r>
        <w:tab/>
      </w:r>
      <w:r>
        <w:tab/>
        <w:t>; this node has a value but no descendants</w:t>
      </w:r>
    </w:p>
    <w:p w:rsidR="00035544" w:rsidRPr="00F84763" w:rsidRDefault="00035544" w:rsidP="009C6846">
      <w:pPr>
        <w:pStyle w:val="Code1"/>
      </w:pPr>
    </w:p>
    <w:p w:rsidR="00035544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val" w:val="2"/>
          <w:attr w:name="sch" w:val="1"/>
        </w:smartTagPr>
        <w:r w:rsidRPr="00F84763">
          <w:t>2</w:t>
        </w:r>
      </w:smartTag>
      <w:r w:rsidRPr="00F84763">
        <w:t>)=""</w:t>
      </w:r>
      <w:r>
        <w:tab/>
      </w:r>
      <w:r>
        <w:tab/>
      </w:r>
      <w:r w:rsidR="00C92274">
        <w:tab/>
      </w:r>
      <w:r>
        <w:t>; this node has a null value but no descendants</w:t>
      </w:r>
    </w:p>
    <w:p w:rsidR="00035544" w:rsidRPr="00F84763" w:rsidRDefault="00035544" w:rsidP="009C6846">
      <w:pPr>
        <w:pStyle w:val="Code1"/>
      </w:pPr>
    </w:p>
    <w:p w:rsidR="00035544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6">
        <w:smartTagPr>
          <w:attr w:name="val" w:val="3,1"/>
          <w:attr w:name="sch" w:val="4"/>
        </w:smartTagPr>
        <w:r w:rsidRPr="00F84763">
          <w:t>3,1</w:t>
        </w:r>
      </w:smartTag>
      <w:r w:rsidRPr="00F84763">
        <w:t>)="data"</w:t>
      </w:r>
      <w:r>
        <w:tab/>
      </w:r>
      <w:r w:rsidR="00C92274">
        <w:tab/>
      </w:r>
      <w:r>
        <w:t>; this node has a value and by implication is a</w:t>
      </w:r>
    </w:p>
    <w:p w:rsidR="00035544" w:rsidRDefault="00035544" w:rsidP="009C6846">
      <w:pPr>
        <w:pStyle w:val="Code1"/>
      </w:pPr>
      <w:r>
        <w:tab/>
      </w:r>
      <w:r>
        <w:tab/>
      </w:r>
      <w:r>
        <w:tab/>
      </w:r>
      <w:r>
        <w:tab/>
        <w:t>; descendant of the nonexistent node A(3)</w:t>
      </w:r>
    </w:p>
    <w:p w:rsidR="00035544" w:rsidRPr="00F84763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val" w:val="4"/>
          <w:attr w:name="sch" w:val="1"/>
        </w:smartTagPr>
        <w:r w:rsidRPr="00F84763">
          <w:t>4</w:t>
        </w:r>
      </w:smartTag>
      <w:r w:rsidRPr="00F84763">
        <w:t>)="data"</w:t>
      </w:r>
      <w:r>
        <w:tab/>
      </w:r>
      <w:r>
        <w:tab/>
        <w:t>; this node has a value and descendants</w:t>
      </w:r>
    </w:p>
    <w:p w:rsidR="00035544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6">
        <w:smartTagPr>
          <w:attr w:name="val" w:val="4,1"/>
          <w:attr w:name="sch" w:val="4"/>
        </w:smartTagPr>
        <w:r w:rsidRPr="00F84763">
          <w:t>4,1</w:t>
        </w:r>
      </w:smartTag>
      <w:r w:rsidRPr="00F84763">
        <w:t>)="data"</w:t>
      </w:r>
      <w:r>
        <w:tab/>
        <w:t>; this node is a descendant and has descendants</w:t>
      </w:r>
    </w:p>
    <w:p w:rsidR="00035544" w:rsidRPr="00F84763" w:rsidRDefault="00035544" w:rsidP="009C6846">
      <w:pPr>
        <w:pStyle w:val="Code1"/>
      </w:pPr>
      <w:r>
        <w:t>Set A(4,1,2)="data"</w:t>
      </w:r>
      <w:r>
        <w:tab/>
        <w:t>; this node is a descendant</w:t>
      </w:r>
    </w:p>
    <w:p w:rsidR="00035544" w:rsidRDefault="00035544">
      <w:pPr>
        <w:pStyle w:val="Code"/>
      </w:pPr>
    </w:p>
    <w:p w:rsidR="00EC4861" w:rsidRDefault="00EC4861" w:rsidP="00035544">
      <w:pPr>
        <w:pStyle w:val="Caption"/>
      </w:pPr>
      <w:bookmarkStart w:id="156" w:name="_Ref267739781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156"/>
      <w:r>
        <w:rPr>
          <w:noProof/>
        </w:rPr>
        <w:t xml:space="preserve"> </w:t>
      </w:r>
      <w:r>
        <w:t xml:space="preserve">Array node that has a value but no descendants 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!,$D(A(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>))</w:t>
      </w:r>
    </w:p>
    <w:p w:rsidR="00035544" w:rsidRPr="00C92274" w:rsidRDefault="00035544" w:rsidP="009C6846">
      <w:pPr>
        <w:pStyle w:val="CodeItalic"/>
      </w:pPr>
      <w:r w:rsidRPr="00C92274">
        <w:t>1</w:t>
      </w:r>
    </w:p>
    <w:p w:rsidR="00035544" w:rsidRDefault="00035544">
      <w:pPr>
        <w:pStyle w:val="Code"/>
      </w:pPr>
    </w:p>
    <w:p w:rsidR="00EC4861" w:rsidRDefault="00EC4861" w:rsidP="00035544">
      <w:pPr>
        <w:pStyle w:val="Caption"/>
      </w:pPr>
      <w:bookmarkStart w:id="157" w:name="_Ref267741234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157"/>
      <w:r>
        <w:t xml:space="preserve"> Array node that has a null value and no descendants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!,$D(A(</w:t>
      </w:r>
      <w:smartTag w:uri="urn:schemas-microsoft-com:office:cs:smarttags" w:element="NumConv6p0">
        <w:smartTagPr>
          <w:attr w:name="val" w:val="2"/>
          <w:attr w:name="sch" w:val="1"/>
        </w:smartTagPr>
        <w:r w:rsidRPr="00F84763">
          <w:t>2</w:t>
        </w:r>
      </w:smartTag>
      <w:r w:rsidRPr="00F84763">
        <w:t>))</w:t>
      </w:r>
    </w:p>
    <w:p w:rsidR="00035544" w:rsidRPr="00221AD8" w:rsidRDefault="00035544" w:rsidP="009C6846">
      <w:pPr>
        <w:pStyle w:val="CodeItalic"/>
      </w:pPr>
      <w:r w:rsidRPr="00221AD8">
        <w:t>1</w:t>
      </w:r>
    </w:p>
    <w:p w:rsidR="00035544" w:rsidRDefault="00035544">
      <w:pPr>
        <w:pStyle w:val="Code"/>
      </w:pPr>
    </w:p>
    <w:p w:rsidR="00EC4861" w:rsidRDefault="00EC4861" w:rsidP="00035544">
      <w:pPr>
        <w:pStyle w:val="Caption"/>
      </w:pPr>
      <w:bookmarkStart w:id="158" w:name="_Ref267741284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158"/>
      <w:r>
        <w:t xml:space="preserve"> Array node that has no value but has descendants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!,$D(A(</w:t>
      </w:r>
      <w:smartTag w:uri="urn:schemas-microsoft-com:office:cs:smarttags" w:element="NumConv6p0">
        <w:smartTagPr>
          <w:attr w:name="val" w:val="3"/>
          <w:attr w:name="sch" w:val="1"/>
        </w:smartTagPr>
        <w:r w:rsidRPr="00F84763">
          <w:t>3</w:t>
        </w:r>
      </w:smartTag>
      <w:r w:rsidRPr="00F84763">
        <w:t>))</w:t>
      </w:r>
    </w:p>
    <w:p w:rsidR="00035544" w:rsidRPr="00F84763" w:rsidRDefault="00035544" w:rsidP="009C6846">
      <w:pPr>
        <w:pStyle w:val="CodeItalic"/>
      </w:pPr>
      <w:r w:rsidRPr="00F84763">
        <w:t>10</w:t>
      </w:r>
    </w:p>
    <w:p w:rsidR="00035544" w:rsidRDefault="00035544">
      <w:pPr>
        <w:pStyle w:val="Code"/>
      </w:pPr>
    </w:p>
    <w:p w:rsidR="00035544" w:rsidRDefault="00035544" w:rsidP="00AD30EB">
      <w:pPr>
        <w:pStyle w:val="Caption"/>
        <w:keepNext/>
      </w:pPr>
      <w:bookmarkStart w:id="159" w:name="_Ref267741317"/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159"/>
      <w:r>
        <w:t xml:space="preserve"> Array node that has a value and descendants</w:t>
      </w:r>
    </w:p>
    <w:p w:rsidR="00035544" w:rsidRDefault="00035544" w:rsidP="00AD30EB">
      <w:pPr>
        <w:pStyle w:val="Code"/>
        <w:keepNext/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!,$D(A(</w:t>
      </w:r>
      <w:smartTag w:uri="urn:schemas-microsoft-com:office:cs:smarttags" w:element="NumConv6p0">
        <w:smartTagPr>
          <w:attr w:name="val" w:val="4"/>
          <w:attr w:name="sch" w:val="1"/>
        </w:smartTagPr>
        <w:r w:rsidRPr="00F84763">
          <w:t>4</w:t>
        </w:r>
      </w:smartTag>
      <w:r w:rsidRPr="00F84763">
        <w:t>))</w:t>
      </w:r>
    </w:p>
    <w:p w:rsidR="00035544" w:rsidRPr="00221AD8" w:rsidRDefault="00035544" w:rsidP="009C6846">
      <w:pPr>
        <w:pStyle w:val="CodeItalic"/>
      </w:pPr>
      <w:r w:rsidRPr="00221AD8">
        <w:t>11</w:t>
      </w:r>
    </w:p>
    <w:p w:rsidR="00035544" w:rsidRDefault="00035544" w:rsidP="009C6846">
      <w:pPr>
        <w:pStyle w:val="Code1"/>
      </w:pPr>
    </w:p>
    <w:p w:rsidR="00EC4861" w:rsidRDefault="00EC4861" w:rsidP="00035544">
      <w:pPr>
        <w:pStyle w:val="Caption"/>
      </w:pPr>
      <w:bookmarkStart w:id="160" w:name="_Ref26774135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160"/>
      <w:r>
        <w:t xml:space="preserve"> Array node that has a value but no descendants 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!,$D(A(</w:t>
      </w:r>
      <w:smartTag w:uri="urn:schemas-microsoft-com:office:cs:smarttags" w:element="NumConv6p6">
        <w:smartTagPr>
          <w:attr w:name="val" w:val="3,1"/>
          <w:attr w:name="sch" w:val="4"/>
        </w:smartTagPr>
        <w:r w:rsidRPr="00F84763">
          <w:t>3,1</w:t>
        </w:r>
      </w:smartTag>
      <w:r w:rsidRPr="00F84763">
        <w:t>))</w:t>
      </w:r>
    </w:p>
    <w:p w:rsidR="00035544" w:rsidRPr="00221AD8" w:rsidRDefault="00035544" w:rsidP="009C6846">
      <w:pPr>
        <w:pStyle w:val="CodeItalic"/>
      </w:pPr>
      <w:r w:rsidRPr="00221AD8">
        <w:t>1</w:t>
      </w:r>
    </w:p>
    <w:p w:rsidR="00035544" w:rsidRDefault="00035544">
      <w:pPr>
        <w:pStyle w:val="Code"/>
      </w:pPr>
    </w:p>
    <w:p w:rsidR="00EC4861" w:rsidRDefault="00EC4861" w:rsidP="00035544">
      <w:pPr>
        <w:pStyle w:val="Caption"/>
      </w:pPr>
      <w:bookmarkStart w:id="161" w:name="_Ref26774138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161"/>
      <w:r>
        <w:t xml:space="preserve"> Array node that has a value and descendants </w:t>
      </w:r>
    </w:p>
    <w:p w:rsidR="00035544" w:rsidRPr="00DC001E" w:rsidRDefault="00035544" w:rsidP="00035544">
      <w:pPr>
        <w:pStyle w:val="Code"/>
        <w:rPr>
          <w:b/>
        </w:rPr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!,$</w:t>
      </w:r>
      <w:r>
        <w:t>D(A(4</w:t>
      </w:r>
      <w:r w:rsidRPr="00F84763">
        <w:t>,1))</w:t>
      </w:r>
    </w:p>
    <w:p w:rsidR="00035544" w:rsidRPr="00221AD8" w:rsidRDefault="00035544" w:rsidP="009C6846">
      <w:pPr>
        <w:pStyle w:val="CodeItalic"/>
      </w:pPr>
      <w:r w:rsidRPr="00221AD8">
        <w:t>1</w:t>
      </w:r>
      <w:r>
        <w:t>1</w:t>
      </w:r>
    </w:p>
    <w:p w:rsidR="00035544" w:rsidRDefault="00035544" w:rsidP="00035544">
      <w:pPr>
        <w:pStyle w:val="Code"/>
      </w:pPr>
    </w:p>
    <w:p w:rsidR="00EC4861" w:rsidRDefault="00EC4861" w:rsidP="00035544">
      <w:pPr>
        <w:pStyle w:val="Caption"/>
      </w:pPr>
      <w:bookmarkStart w:id="162" w:name="_Ref267741426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162"/>
      <w:r>
        <w:t xml:space="preserve"> Array node does not exist and has no descendants.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!,$D(A(</w:t>
      </w:r>
      <w:smartTag w:uri="urn:schemas-microsoft-com:office:cs:smarttags" w:element="NumConv6p0">
        <w:smartTagPr>
          <w:attr w:name="val" w:val="5"/>
          <w:attr w:name="sch" w:val="1"/>
        </w:smartTagPr>
        <w:r w:rsidRPr="00F84763">
          <w:t>5</w:t>
        </w:r>
      </w:smartTag>
      <w:r w:rsidRPr="00F84763">
        <w:t>))</w:t>
      </w:r>
    </w:p>
    <w:p w:rsidR="00035544" w:rsidRDefault="00035544" w:rsidP="009C6846">
      <w:pPr>
        <w:pStyle w:val="CodeItalic"/>
      </w:pPr>
      <w:r w:rsidRPr="00221AD8">
        <w:t>0</w:t>
      </w:r>
    </w:p>
    <w:p w:rsidR="00035544" w:rsidRDefault="00035544" w:rsidP="009C6846">
      <w:pPr>
        <w:pStyle w:val="CodeItalic"/>
      </w:pPr>
    </w:p>
    <w:p w:rsidR="00EC4861" w:rsidRDefault="00EC4861" w:rsidP="00035544">
      <w:pPr>
        <w:pStyle w:val="Caption"/>
      </w:pPr>
      <w:bookmarkStart w:id="163" w:name="_Ref267746242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163"/>
      <w:r>
        <w:t xml:space="preserve"> </w:t>
      </w:r>
      <w:r w:rsidRPr="002C5BC5">
        <w:t>$</w:t>
      </w:r>
      <w:r>
        <w:t>Data with the If command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>)="data"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val" w:val="2"/>
          <w:attr w:name="sch" w:val="1"/>
        </w:smartTagPr>
        <w:r w:rsidRPr="00F84763">
          <w:t>2</w:t>
        </w:r>
      </w:smartTag>
      <w:r w:rsidRPr="00F84763">
        <w:t>)=""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6">
        <w:smartTagPr>
          <w:attr w:name="val" w:val="3,1"/>
          <w:attr w:name="sch" w:val="4"/>
        </w:smartTagPr>
        <w:r w:rsidRPr="00F84763">
          <w:t>3,1</w:t>
        </w:r>
      </w:smartTag>
      <w:r w:rsidRPr="00F84763">
        <w:t>)="data"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val" w:val="4"/>
          <w:attr w:name="sch" w:val="1"/>
        </w:smartTagPr>
        <w:r w:rsidRPr="00F84763">
          <w:t>4</w:t>
        </w:r>
      </w:smartTag>
      <w:r w:rsidRPr="00F84763">
        <w:t>)="data"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6">
        <w:smartTagPr>
          <w:attr w:name="val" w:val="4,1"/>
          <w:attr w:name="sch" w:val="4"/>
        </w:smartTagPr>
        <w:r w:rsidRPr="00F84763">
          <w:t>4,1</w:t>
        </w:r>
      </w:smartTag>
      <w:r w:rsidRPr="00F84763">
        <w:t>)="data"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If </w:t>
      </w:r>
      <w:r w:rsidRPr="00F84763">
        <w:t>$D(A(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 xml:space="preserve">)) </w:t>
      </w:r>
      <w:r>
        <w:t xml:space="preserve">Write </w:t>
      </w:r>
      <w:r w:rsidRPr="00F84763">
        <w:t>"True"</w:t>
      </w:r>
      <w:r w:rsidR="00C92274">
        <w:tab/>
      </w:r>
      <w:r>
        <w:t xml:space="preserve">;returns a 1, node has value but no descendants </w:t>
      </w:r>
    </w:p>
    <w:p w:rsidR="00035544" w:rsidRPr="00221AD8" w:rsidRDefault="00035544" w:rsidP="009C6846">
      <w:pPr>
        <w:pStyle w:val="CodeItalic"/>
      </w:pPr>
      <w:r w:rsidRPr="00221AD8">
        <w:t>True</w:t>
      </w:r>
    </w:p>
    <w:p w:rsidR="00035544" w:rsidRPr="00F84763" w:rsidRDefault="00035544" w:rsidP="009C6846">
      <w:pPr>
        <w:pStyle w:val="Code1"/>
      </w:pPr>
      <w:r>
        <w:t xml:space="preserve">If </w:t>
      </w:r>
      <w:r w:rsidRPr="00F84763">
        <w:t>$D(A(</w:t>
      </w:r>
      <w:smartTag w:uri="urn:schemas-microsoft-com:office:cs:smarttags" w:element="NumConv6p0">
        <w:smartTagPr>
          <w:attr w:name="val" w:val="2"/>
          <w:attr w:name="sch" w:val="1"/>
        </w:smartTagPr>
        <w:r w:rsidRPr="00F84763">
          <w:t>2</w:t>
        </w:r>
      </w:smartTag>
      <w:r w:rsidRPr="00F84763">
        <w:t xml:space="preserve">)) </w:t>
      </w:r>
      <w:r>
        <w:t xml:space="preserve">Write </w:t>
      </w:r>
      <w:r w:rsidRPr="00F84763">
        <w:t>"True"</w:t>
      </w:r>
      <w:r w:rsidR="00C92274">
        <w:tab/>
      </w:r>
      <w:r>
        <w:t>;returns a 1, node has value but no descendants</w:t>
      </w:r>
    </w:p>
    <w:p w:rsidR="00035544" w:rsidRPr="00221AD8" w:rsidRDefault="00035544" w:rsidP="009C6846">
      <w:pPr>
        <w:pStyle w:val="CodeItalic"/>
      </w:pPr>
      <w:r w:rsidRPr="00221AD8">
        <w:t>True</w:t>
      </w:r>
    </w:p>
    <w:p w:rsidR="00035544" w:rsidRPr="00F84763" w:rsidRDefault="00035544" w:rsidP="009C6846">
      <w:pPr>
        <w:pStyle w:val="Code1"/>
      </w:pPr>
      <w:r>
        <w:t xml:space="preserve">If </w:t>
      </w:r>
      <w:r w:rsidRPr="00F84763">
        <w:t>$D(A(</w:t>
      </w:r>
      <w:smartTag w:uri="urn:schemas-microsoft-com:office:cs:smarttags" w:element="NumConv6p0">
        <w:smartTagPr>
          <w:attr w:name="val" w:val="3"/>
          <w:attr w:name="sch" w:val="1"/>
        </w:smartTagPr>
        <w:r w:rsidRPr="00F84763">
          <w:t>3</w:t>
        </w:r>
      </w:smartTag>
      <w:r w:rsidRPr="00F84763">
        <w:t xml:space="preserve">)) </w:t>
      </w:r>
      <w:r>
        <w:t xml:space="preserve">Write </w:t>
      </w:r>
      <w:r w:rsidRPr="00F84763">
        <w:t>"True"</w:t>
      </w:r>
      <w:r w:rsidR="00C92274">
        <w:tab/>
      </w:r>
      <w:r>
        <w:t>;returns 10, node has no value but has descendants</w:t>
      </w:r>
    </w:p>
    <w:p w:rsidR="00035544" w:rsidRPr="00221AD8" w:rsidRDefault="00035544" w:rsidP="009C6846">
      <w:pPr>
        <w:pStyle w:val="CodeItalic"/>
      </w:pPr>
      <w:r w:rsidRPr="00221AD8">
        <w:t>True</w:t>
      </w:r>
    </w:p>
    <w:p w:rsidR="00035544" w:rsidRPr="00F84763" w:rsidRDefault="00035544" w:rsidP="009C6846">
      <w:pPr>
        <w:pStyle w:val="Code1"/>
      </w:pPr>
      <w:r>
        <w:t xml:space="preserve">If </w:t>
      </w:r>
      <w:r w:rsidRPr="00F84763">
        <w:t>$D(A(</w:t>
      </w:r>
      <w:smartTag w:uri="urn:schemas-microsoft-com:office:cs:smarttags" w:element="NumConv6p6">
        <w:smartTagPr>
          <w:attr w:name="val" w:val="3,1"/>
          <w:attr w:name="sch" w:val="4"/>
        </w:smartTagPr>
        <w:r w:rsidRPr="00F84763">
          <w:t>3,1</w:t>
        </w:r>
      </w:smartTag>
      <w:r w:rsidRPr="00F84763">
        <w:t xml:space="preserve">)) </w:t>
      </w:r>
      <w:r>
        <w:t xml:space="preserve">Write </w:t>
      </w:r>
      <w:r w:rsidRPr="00F84763">
        <w:t>"True"</w:t>
      </w:r>
      <w:r w:rsidR="00C92274">
        <w:t xml:space="preserve"> </w:t>
      </w:r>
      <w:r>
        <w:t>;returns 1, node has value but no descendants</w:t>
      </w:r>
    </w:p>
    <w:p w:rsidR="00035544" w:rsidRDefault="00035544" w:rsidP="009C6846">
      <w:pPr>
        <w:pStyle w:val="CodeItalic"/>
      </w:pPr>
      <w:r w:rsidRPr="00221AD8">
        <w:t>True</w:t>
      </w:r>
    </w:p>
    <w:p w:rsidR="00035544" w:rsidRPr="00F84763" w:rsidRDefault="00035544" w:rsidP="009C6846">
      <w:pPr>
        <w:pStyle w:val="Code1"/>
      </w:pPr>
      <w:r>
        <w:t xml:space="preserve">If </w:t>
      </w:r>
      <w:r w:rsidRPr="00F84763">
        <w:t>$D(A(</w:t>
      </w:r>
      <w:r>
        <w:t>4</w:t>
      </w:r>
      <w:r w:rsidRPr="00F84763">
        <w:t xml:space="preserve">)) </w:t>
      </w:r>
      <w:r>
        <w:t xml:space="preserve">Write </w:t>
      </w:r>
      <w:r w:rsidRPr="00F84763">
        <w:t>"True"</w:t>
      </w:r>
      <w:r w:rsidR="00C92274">
        <w:tab/>
      </w:r>
      <w:r>
        <w:t>;returns 11, node has value and descendants</w:t>
      </w:r>
    </w:p>
    <w:p w:rsidR="00035544" w:rsidRPr="00221AD8" w:rsidRDefault="00035544" w:rsidP="009C6846">
      <w:pPr>
        <w:pStyle w:val="CodeItalic"/>
      </w:pPr>
      <w:r w:rsidRPr="00221AD8">
        <w:t>True</w:t>
      </w:r>
    </w:p>
    <w:p w:rsidR="00035544" w:rsidRDefault="00035544" w:rsidP="009C6846">
      <w:pPr>
        <w:pStyle w:val="Code1"/>
      </w:pPr>
      <w:r>
        <w:t xml:space="preserve">If </w:t>
      </w:r>
      <w:r w:rsidRPr="00F84763">
        <w:t>$D(A(</w:t>
      </w:r>
      <w:smartTag w:uri="urn:schemas-microsoft-com:office:cs:smarttags" w:element="NumConv6p0">
        <w:smartTagPr>
          <w:attr w:name="val" w:val="5"/>
          <w:attr w:name="sch" w:val="1"/>
        </w:smartTagPr>
        <w:r w:rsidRPr="00F84763">
          <w:t>5</w:t>
        </w:r>
      </w:smartTag>
      <w:r w:rsidRPr="00F84763">
        <w:t xml:space="preserve">)) </w:t>
      </w:r>
      <w:r>
        <w:t xml:space="preserve">Write </w:t>
      </w:r>
      <w:r w:rsidRPr="00F84763">
        <w:t>"True"</w:t>
      </w:r>
      <w:r w:rsidR="00C92274">
        <w:tab/>
      </w:r>
      <w:r>
        <w:t>;returns 0, node has no value nor descendants</w:t>
      </w:r>
    </w:p>
    <w:p w:rsidR="00035544" w:rsidRPr="00221AD8" w:rsidRDefault="00C92274" w:rsidP="009C6846">
      <w:pPr>
        <w:pStyle w:val="CodeItalic"/>
      </w:pPr>
      <w:r>
        <w:t>&lt;&gt;</w:t>
      </w:r>
    </w:p>
    <w:p w:rsidR="00035544" w:rsidRDefault="00035544" w:rsidP="009C6846">
      <w:pPr>
        <w:pStyle w:val="Code1"/>
      </w:pPr>
    </w:p>
    <w:p w:rsidR="00035544" w:rsidRDefault="00035544" w:rsidP="00035544">
      <w:pPr>
        <w:pStyle w:val="Heading3"/>
      </w:pPr>
      <w:bookmarkStart w:id="164" w:name="_Toc219208343"/>
      <w:bookmarkStart w:id="165" w:name="_Toc278444513"/>
      <w:bookmarkStart w:id="166" w:name="_Toc285472713"/>
      <w:bookmarkStart w:id="167" w:name="_Toc286847686"/>
      <w:r>
        <w:t xml:space="preserve">Exercises on </w:t>
      </w:r>
      <w:r w:rsidRPr="002C5BC5">
        <w:t>$</w:t>
      </w:r>
      <w:r>
        <w:t>Data Exercises</w:t>
      </w:r>
      <w:bookmarkEnd w:id="164"/>
      <w:bookmarkEnd w:id="165"/>
      <w:bookmarkEnd w:id="166"/>
      <w:bookmarkEnd w:id="167"/>
    </w:p>
    <w:p w:rsidR="00035544" w:rsidRDefault="00035544" w:rsidP="00035544">
      <w:pPr>
        <w:spacing w:line="240" w:lineRule="auto"/>
      </w:pPr>
      <w:r>
        <w:t xml:space="preserve">Here is your chance to try out what you have learned. Try to guess what each of the </w:t>
      </w:r>
      <w:r w:rsidRPr="00F427EE">
        <w:rPr>
          <w:i/>
        </w:rPr>
        <w:t>Write</w:t>
      </w:r>
      <w:r w:rsidRPr="00945C77">
        <w:rPr>
          <w:b/>
        </w:rPr>
        <w:t xml:space="preserve"> </w:t>
      </w:r>
      <w:r w:rsidR="0046413F" w:rsidRPr="0046413F">
        <w:rPr>
          <w:rStyle w:val="QuoteChar1"/>
          <w:i w:val="0"/>
        </w:rPr>
        <w:t>command</w:t>
      </w:r>
      <w:r>
        <w:rPr>
          <w:rStyle w:val="QuoteChar1"/>
        </w:rPr>
        <w:t>s</w:t>
      </w:r>
      <w:r>
        <w:t xml:space="preserve"> will produce. The answers are shown after the questions.</w:t>
      </w:r>
    </w:p>
    <w:p w:rsidR="00035544" w:rsidRPr="00CD5733" w:rsidRDefault="00035544" w:rsidP="00DE57E5">
      <w:pPr>
        <w:pStyle w:val="MyList1"/>
      </w:pPr>
      <w:r>
        <w:t xml:space="preserve">Kill A </w:t>
      </w:r>
      <w:r w:rsidRPr="00CD5733">
        <w:t>Write $D(A)</w:t>
      </w:r>
    </w:p>
    <w:p w:rsidR="00035544" w:rsidRPr="00CD5733" w:rsidRDefault="00035544" w:rsidP="00DE57E5">
      <w:pPr>
        <w:pStyle w:val="MyList1"/>
      </w:pPr>
      <w:r w:rsidRPr="00CD5733">
        <w:t>If $D(A) Write "hit"</w:t>
      </w:r>
    </w:p>
    <w:p w:rsidR="00035544" w:rsidRPr="00CD5733" w:rsidRDefault="00035544" w:rsidP="00DE57E5">
      <w:pPr>
        <w:pStyle w:val="MyList1"/>
      </w:pPr>
      <w:r w:rsidRPr="00CD5733">
        <w:t>Set A=""</w:t>
      </w:r>
      <w:r>
        <w:t xml:space="preserve"> </w:t>
      </w:r>
      <w:r w:rsidRPr="00CD5733">
        <w:t>Write $D(A)</w:t>
      </w:r>
    </w:p>
    <w:p w:rsidR="00035544" w:rsidRPr="00CD5733" w:rsidRDefault="00035544" w:rsidP="00DE57E5">
      <w:pPr>
        <w:pStyle w:val="MyList1"/>
      </w:pPr>
      <w:r w:rsidRPr="00CD5733">
        <w:t>Set A(</w:t>
      </w:r>
      <w:smartTag w:uri="urn:schemas-microsoft-com:office:cs:smarttags" w:element="NumConv6p0">
        <w:smartTagPr>
          <w:attr w:name="val" w:val="1"/>
          <w:attr w:name="sch" w:val="1"/>
        </w:smartTagPr>
        <w:r w:rsidRPr="00CD5733">
          <w:t>1</w:t>
        </w:r>
      </w:smartTag>
      <w:r w:rsidRPr="00CD5733">
        <w:t>)="data"</w:t>
      </w:r>
      <w:r>
        <w:t xml:space="preserve"> </w:t>
      </w:r>
      <w:r w:rsidRPr="00CD5733">
        <w:t>Write $D(A)</w:t>
      </w:r>
    </w:p>
    <w:p w:rsidR="00035544" w:rsidRPr="00CD5733" w:rsidRDefault="00035544" w:rsidP="00DE57E5">
      <w:pPr>
        <w:pStyle w:val="MyList1"/>
      </w:pPr>
      <w:r w:rsidRPr="00CD5733">
        <w:t>Kill A</w:t>
      </w:r>
      <w:r>
        <w:t xml:space="preserve"> </w:t>
      </w:r>
      <w:r w:rsidRPr="00CD5733">
        <w:t>Set A(1)="data"</w:t>
      </w:r>
      <w:r>
        <w:t xml:space="preserve"> </w:t>
      </w:r>
      <w:r w:rsidRPr="00CD5733">
        <w:t>Write $D(A)</w:t>
      </w:r>
    </w:p>
    <w:p w:rsidR="00035544" w:rsidRPr="00CD5733" w:rsidRDefault="00035544" w:rsidP="00DE57E5">
      <w:pPr>
        <w:pStyle w:val="MyList1"/>
      </w:pPr>
      <w:r w:rsidRPr="00CD5733">
        <w:t>If $D(A) Write "hit"</w:t>
      </w:r>
    </w:p>
    <w:p w:rsidR="00EC4861" w:rsidRDefault="00EC4861" w:rsidP="00035544">
      <w:pPr>
        <w:pStyle w:val="Caption"/>
      </w:pPr>
      <w:bookmarkStart w:id="168" w:name="_Ref26774635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168"/>
      <w:r>
        <w:t xml:space="preserve"> Answers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Kill </w:t>
      </w:r>
      <w:r w:rsidRPr="00F84763">
        <w:t>A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$D(A)</w:t>
      </w:r>
      <w:r>
        <w:tab/>
      </w:r>
      <w:r>
        <w:tab/>
      </w:r>
      <w:r w:rsidR="00376086">
        <w:tab/>
      </w:r>
      <w:r>
        <w:t>;variable does not exist</w:t>
      </w:r>
    </w:p>
    <w:p w:rsidR="00035544" w:rsidRPr="00221AD8" w:rsidRDefault="00035544" w:rsidP="009C6846">
      <w:pPr>
        <w:pStyle w:val="CodeItalic"/>
      </w:pPr>
      <w:r w:rsidRPr="00221AD8">
        <w:t>0</w:t>
      </w:r>
    </w:p>
    <w:p w:rsidR="00035544" w:rsidRDefault="00035544" w:rsidP="009C6846">
      <w:pPr>
        <w:pStyle w:val="Code1"/>
      </w:pPr>
    </w:p>
    <w:p w:rsidR="00035544" w:rsidRDefault="00035544" w:rsidP="009C6846">
      <w:pPr>
        <w:pStyle w:val="Code1"/>
      </w:pPr>
      <w:r>
        <w:t xml:space="preserve">If </w:t>
      </w:r>
      <w:r w:rsidRPr="00F84763">
        <w:t xml:space="preserve">$D(A) </w:t>
      </w:r>
      <w:r>
        <w:t xml:space="preserve">Write </w:t>
      </w:r>
      <w:r w:rsidRPr="00F84763">
        <w:t>"Hit"</w:t>
      </w:r>
      <w:r>
        <w:tab/>
        <w:t>;variable does not exist</w:t>
      </w:r>
    </w:p>
    <w:p w:rsidR="00035544" w:rsidRPr="00221AD8" w:rsidRDefault="00C92274" w:rsidP="009C6846">
      <w:pPr>
        <w:pStyle w:val="CodeItalic"/>
      </w:pPr>
      <w:r>
        <w:t>&lt;&gt;</w:t>
      </w:r>
    </w:p>
    <w:p w:rsidR="00035544" w:rsidRPr="00F84763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A=""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$D(A)</w:t>
      </w:r>
      <w:r>
        <w:tab/>
      </w:r>
      <w:r>
        <w:tab/>
      </w:r>
      <w:r w:rsidR="00376086">
        <w:tab/>
      </w:r>
      <w:r>
        <w:t>;variable exists but with a null value</w:t>
      </w:r>
    </w:p>
    <w:p w:rsidR="00035544" w:rsidRPr="00221AD8" w:rsidRDefault="00035544" w:rsidP="009C6846">
      <w:pPr>
        <w:pStyle w:val="CodeItalic"/>
      </w:pPr>
      <w:r w:rsidRPr="00221AD8">
        <w:t>1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>)="data"</w:t>
      </w:r>
      <w:r>
        <w:tab/>
      </w:r>
      <w:r>
        <w:tab/>
        <w:t>;both node and descendants exist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$D(A)</w:t>
      </w:r>
    </w:p>
    <w:p w:rsidR="00035544" w:rsidRPr="00221AD8" w:rsidRDefault="00035544" w:rsidP="009C6846">
      <w:pPr>
        <w:pStyle w:val="CodeItalic"/>
      </w:pPr>
      <w:r w:rsidRPr="00221AD8">
        <w:t>11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Kill </w:t>
      </w:r>
      <w:r w:rsidRPr="00F84763">
        <w:t>A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A(1)="data"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$D(A)</w:t>
      </w:r>
      <w:r>
        <w:tab/>
      </w:r>
      <w:r>
        <w:tab/>
      </w:r>
      <w:r w:rsidR="00376086">
        <w:tab/>
      </w:r>
      <w:r>
        <w:t>;node has no value but does have a descendant</w:t>
      </w:r>
    </w:p>
    <w:p w:rsidR="00035544" w:rsidRPr="00221AD8" w:rsidRDefault="00035544" w:rsidP="009C6846">
      <w:pPr>
        <w:pStyle w:val="CodeItalic"/>
      </w:pPr>
      <w:r w:rsidRPr="00221AD8">
        <w:t>10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If </w:t>
      </w:r>
      <w:r w:rsidRPr="00F84763">
        <w:t>$</w:t>
      </w:r>
      <w:r>
        <w:t>D(A) Write "Hit"</w:t>
      </w:r>
      <w:r>
        <w:tab/>
        <w:t>;node has no value but does have descendants</w:t>
      </w:r>
    </w:p>
    <w:p w:rsidR="00035544" w:rsidRPr="00221AD8" w:rsidRDefault="00035544" w:rsidP="009C6846">
      <w:pPr>
        <w:pStyle w:val="CodeItalic"/>
      </w:pPr>
      <w:r>
        <w:t>H</w:t>
      </w:r>
      <w:r w:rsidRPr="00221AD8">
        <w:t>it</w:t>
      </w:r>
    </w:p>
    <w:p w:rsidR="00035544" w:rsidRDefault="00035544" w:rsidP="009C6846">
      <w:pPr>
        <w:pStyle w:val="CodeItalic"/>
      </w:pPr>
    </w:p>
    <w:p w:rsidR="00EC4861" w:rsidRDefault="00EC4861" w:rsidP="00035544">
      <w:pPr>
        <w:pStyle w:val="Caption"/>
      </w:pPr>
      <w:bookmarkStart w:id="169" w:name="_Ref267944671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169"/>
      <w:r>
        <w:t xml:space="preserve"> </w:t>
      </w:r>
      <w:r w:rsidRPr="002C5BC5">
        <w:t>$</w:t>
      </w:r>
      <w:r>
        <w:t>Get returns the variables' value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X="ABC"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!,$G(X)</w:t>
      </w:r>
    </w:p>
    <w:p w:rsidR="00035544" w:rsidRPr="00221AD8" w:rsidRDefault="00035544" w:rsidP="009C6846">
      <w:pPr>
        <w:pStyle w:val="CodeItalic"/>
      </w:pPr>
      <w:r w:rsidRPr="00221AD8">
        <w:t>ABC</w:t>
      </w:r>
    </w:p>
    <w:p w:rsidR="00035544" w:rsidRDefault="00035544" w:rsidP="009C6846">
      <w:pPr>
        <w:pStyle w:val="Code1"/>
      </w:pPr>
    </w:p>
    <w:p w:rsidR="00EC4861" w:rsidRDefault="00EC4861" w:rsidP="00035544">
      <w:pPr>
        <w:pStyle w:val="Caption"/>
      </w:pPr>
      <w:bookmarkStart w:id="170" w:name="_Ref26794470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170"/>
      <w:r>
        <w:t xml:space="preserve"> </w:t>
      </w:r>
      <w:r w:rsidRPr="002C5BC5">
        <w:t>$</w:t>
      </w:r>
      <w:r>
        <w:t>Get returns null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Y=""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$G(Y)</w:t>
      </w:r>
      <w:r>
        <w:tab/>
      </w:r>
      <w:r>
        <w:tab/>
        <w:t>; Y has a value of null</w:t>
      </w:r>
    </w:p>
    <w:p w:rsidR="00035544" w:rsidRPr="00221AD8" w:rsidRDefault="00C92274" w:rsidP="009C6846">
      <w:pPr>
        <w:pStyle w:val="CodeItalic"/>
      </w:pPr>
      <w:r>
        <w:t>&lt;&gt;</w:t>
      </w:r>
    </w:p>
    <w:p w:rsidR="00035544" w:rsidRPr="00F84763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Kill </w:t>
      </w:r>
      <w:r w:rsidRPr="00F84763">
        <w:t>Z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$G(Z)</w:t>
      </w:r>
      <w:r>
        <w:tab/>
      </w:r>
      <w:r>
        <w:tab/>
        <w:t>; Z does not exist</w:t>
      </w:r>
    </w:p>
    <w:p w:rsidR="00035544" w:rsidRPr="00221AD8" w:rsidRDefault="00C92274" w:rsidP="009C6846">
      <w:pPr>
        <w:pStyle w:val="CodeItalic"/>
      </w:pPr>
      <w:r>
        <w:t>&lt;&gt;</w:t>
      </w:r>
    </w:p>
    <w:p w:rsidR="00035544" w:rsidRPr="00F84763" w:rsidRDefault="00035544" w:rsidP="009C6846">
      <w:pPr>
        <w:pStyle w:val="Code1"/>
      </w:pPr>
    </w:p>
    <w:p w:rsidR="00EC4861" w:rsidRDefault="00EC4861" w:rsidP="00035544">
      <w:pPr>
        <w:pStyle w:val="Caption"/>
      </w:pPr>
      <w:bookmarkStart w:id="171" w:name="_Ref267944746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171"/>
      <w:r>
        <w:t xml:space="preserve"> </w:t>
      </w:r>
      <w:r w:rsidRPr="002C5BC5">
        <w:t>$</w:t>
      </w:r>
      <w:r>
        <w:t xml:space="preserve">Get with a default parameter 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>Set X=1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 $G(X,"DEF")</w:t>
      </w:r>
      <w:r>
        <w:tab/>
        <w:t>; If X has null as a value, the default is not used</w:t>
      </w:r>
    </w:p>
    <w:p w:rsidR="00035544" w:rsidRDefault="00035544" w:rsidP="009C6846">
      <w:pPr>
        <w:pStyle w:val="CodeItalic"/>
      </w:pPr>
      <w:r>
        <w:t>1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X=""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 $G(X,"DEF")</w:t>
      </w:r>
      <w:r>
        <w:tab/>
        <w:t>; If X has null as a value, the default is not used</w:t>
      </w:r>
    </w:p>
    <w:p w:rsidR="00035544" w:rsidRPr="00221AD8" w:rsidRDefault="00C92274" w:rsidP="009C6846">
      <w:pPr>
        <w:pStyle w:val="CodeItalic"/>
      </w:pPr>
      <w:r>
        <w:t>&lt;&gt;</w:t>
      </w:r>
    </w:p>
    <w:p w:rsidR="00035544" w:rsidRPr="006D0571" w:rsidRDefault="00035544" w:rsidP="009C6846">
      <w:pPr>
        <w:pStyle w:val="Code1"/>
        <w:rPr>
          <w:snapToGrid w:val="0"/>
        </w:rPr>
      </w:pPr>
    </w:p>
    <w:p w:rsidR="00035544" w:rsidRPr="00F84763" w:rsidRDefault="00035544" w:rsidP="009C6846">
      <w:pPr>
        <w:pStyle w:val="Code1"/>
      </w:pPr>
      <w:r>
        <w:t>Kill X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 $G(X,"DEF")</w:t>
      </w:r>
      <w:r>
        <w:tab/>
        <w:t>; If X does not exist, then the default is used</w:t>
      </w:r>
    </w:p>
    <w:p w:rsidR="00035544" w:rsidRDefault="00035544" w:rsidP="009C6846">
      <w:pPr>
        <w:pStyle w:val="CodeItalic"/>
      </w:pPr>
      <w:r w:rsidRPr="00221AD8">
        <w:t>DEF</w:t>
      </w:r>
    </w:p>
    <w:p w:rsidR="00035544" w:rsidRDefault="00035544" w:rsidP="00035544">
      <w:pPr>
        <w:pStyle w:val="Code"/>
        <w:rPr>
          <w:b/>
          <w:color w:val="FF0000"/>
        </w:rPr>
      </w:pPr>
    </w:p>
    <w:p w:rsidR="00EC4861" w:rsidRDefault="00EC4861" w:rsidP="00035544">
      <w:pPr>
        <w:pStyle w:val="Caption"/>
      </w:pPr>
      <w:bookmarkStart w:id="172" w:name="_Ref267944786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172"/>
      <w:r>
        <w:t xml:space="preserve"> $FNumber inserts commas in a number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$FN(</w:t>
      </w:r>
      <w:smartTag w:uri="urn:schemas-microsoft-com:office:cs:smarttags" w:element="NumConv6p0">
        <w:smartTagPr>
          <w:attr w:name="val" w:val="1234"/>
          <w:attr w:name="sch" w:val="1"/>
        </w:smartTagPr>
        <w:r w:rsidRPr="00F84763">
          <w:t>1234</w:t>
        </w:r>
      </w:smartTag>
      <w:r w:rsidRPr="00F84763">
        <w:t>,",")</w:t>
      </w:r>
    </w:p>
    <w:p w:rsidR="00035544" w:rsidRPr="00221AD8" w:rsidRDefault="00035544" w:rsidP="009C6846">
      <w:pPr>
        <w:pStyle w:val="CodeItalic"/>
      </w:pPr>
      <w:smartTag w:uri="urn:schemas-microsoft-com:office:cs:smarttags" w:element="NumConv6p6">
        <w:smartTagPr>
          <w:attr w:name="val" w:val="1,234"/>
          <w:attr w:name="sch" w:val="4"/>
        </w:smartTagPr>
        <w:smartTag w:uri="urn:schemas-microsoft-com:office:cs:smarttags" w:element="NumConv6p0">
          <w:smartTagPr>
            <w:attr w:name="val" w:val="1,234"/>
            <w:attr w:name="sch" w:val="1"/>
          </w:smartTagPr>
          <w:r w:rsidRPr="00221AD8">
            <w:t>1,234</w:t>
          </w:r>
        </w:smartTag>
      </w:smartTag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smartTag w:uri="urn:schemas-microsoft-com:office:cs:smarttags" w:element="NumConv6p0">
        <w:smartTagPr>
          <w:attr w:name="val" w:val="1234"/>
          <w:attr w:name="sch" w:val="1"/>
        </w:smartTagPr>
        <w:r w:rsidRPr="00F84763">
          <w:t>1234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$FN(X,",")</w:t>
      </w:r>
    </w:p>
    <w:p w:rsidR="00035544" w:rsidRPr="00221AD8" w:rsidRDefault="00035544" w:rsidP="009C6846">
      <w:pPr>
        <w:pStyle w:val="CodeItalic"/>
      </w:pPr>
      <w:r w:rsidRPr="00221AD8">
        <w:t>1,234</w:t>
      </w:r>
    </w:p>
    <w:p w:rsidR="00035544" w:rsidRDefault="00035544">
      <w:pPr>
        <w:pStyle w:val="Code"/>
      </w:pPr>
    </w:p>
    <w:p w:rsidR="00EC4861" w:rsidRDefault="00EC4861" w:rsidP="00035544">
      <w:pPr>
        <w:pStyle w:val="Caption"/>
      </w:pPr>
      <w:bookmarkStart w:id="173" w:name="_Ref26794481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173"/>
      <w:r>
        <w:t xml:space="preserve"> $FNumber inserts commas in a negative number 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X=-</w:t>
      </w:r>
      <w:smartTag w:uri="urn:schemas-microsoft-com:office:cs:smarttags" w:element="NumConv6p0">
        <w:smartTagPr>
          <w:attr w:name="val" w:val="1234"/>
          <w:attr w:name="sch" w:val="1"/>
        </w:smartTagPr>
        <w:r w:rsidRPr="00F84763">
          <w:t>1234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$FN(X,",")</w:t>
      </w:r>
    </w:p>
    <w:p w:rsidR="00035544" w:rsidRPr="00221AD8" w:rsidRDefault="00035544" w:rsidP="009C6846">
      <w:pPr>
        <w:pStyle w:val="CodeItalic"/>
      </w:pPr>
      <w:r w:rsidRPr="00221AD8">
        <w:t>-1,234</w:t>
      </w:r>
    </w:p>
    <w:p w:rsidR="00035544" w:rsidRDefault="00035544">
      <w:pPr>
        <w:pStyle w:val="Code"/>
      </w:pPr>
    </w:p>
    <w:p w:rsidR="00EC4861" w:rsidRDefault="00EC4861" w:rsidP="00035544">
      <w:pPr>
        <w:pStyle w:val="Caption"/>
      </w:pPr>
      <w:bookmarkStart w:id="174" w:name="_Ref267944846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174"/>
      <w:r>
        <w:t xml:space="preserve"> $FNumber inserts a comma and a decimal point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smartTag w:uri="urn:schemas-microsoft-com:office:cs:smarttags" w:element="NumConv6p0">
        <w:smartTagPr>
          <w:attr w:name="val" w:val="123456"/>
          <w:attr w:name="sch" w:val="1"/>
        </w:smartTagPr>
        <w:r w:rsidRPr="00F84763">
          <w:t>123456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$FN(X,","</w:t>
      </w:r>
      <w:smartTag w:uri="urn:schemas-microsoft-com:office:cs:smarttags" w:element="NumConv6p6">
        <w:smartTagPr>
          <w:attr w:name="val" w:val=",2"/>
          <w:attr w:name="sch" w:val="4"/>
        </w:smartTagPr>
        <w:r w:rsidRPr="00F84763">
          <w:t>,2</w:t>
        </w:r>
      </w:smartTag>
      <w:r w:rsidRPr="00F84763">
        <w:t>)</w:t>
      </w:r>
      <w:r>
        <w:tab/>
      </w:r>
      <w:r>
        <w:tab/>
        <w:t>; 2 – indicates 2 decimal places</w:t>
      </w:r>
    </w:p>
    <w:p w:rsidR="00035544" w:rsidRDefault="00035544" w:rsidP="009C6846">
      <w:pPr>
        <w:pStyle w:val="CodeItalic"/>
      </w:pPr>
      <w:r w:rsidRPr="00221AD8">
        <w:t>123,456.00</w:t>
      </w:r>
    </w:p>
    <w:p w:rsidR="00035544" w:rsidRPr="00221AD8" w:rsidRDefault="00035544" w:rsidP="009C6846">
      <w:pPr>
        <w:pStyle w:val="Code1"/>
      </w:pPr>
    </w:p>
    <w:p w:rsidR="00EC4861" w:rsidRDefault="00EC4861" w:rsidP="003E40DA">
      <w:pPr>
        <w:pStyle w:val="Caption"/>
        <w:keepLines/>
      </w:pPr>
      <w:bookmarkStart w:id="175" w:name="_Ref267944879"/>
    </w:p>
    <w:p w:rsidR="00035544" w:rsidRDefault="00035544" w:rsidP="003E40DA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175"/>
      <w:r>
        <w:t xml:space="preserve"> $FNumber inserts commas and rounds a number</w:t>
      </w:r>
    </w:p>
    <w:p w:rsidR="00035544" w:rsidRDefault="00035544" w:rsidP="003E40DA">
      <w:pPr>
        <w:pStyle w:val="Code"/>
        <w:keepLines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smartTag w:uri="urn:schemas-microsoft-com:office:cs:smarttags" w:element="NumConv6p6">
        <w:smartTagPr>
          <w:attr w:name="val" w:val="123456.55"/>
          <w:attr w:name="sch" w:val="4"/>
        </w:smartTagPr>
        <w:r w:rsidRPr="00F84763">
          <w:t>123456.55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$FN(X,","</w:t>
      </w:r>
      <w:smartTag w:uri="urn:schemas-microsoft-com:office:cs:smarttags" w:element="NumConv6p6">
        <w:smartTagPr>
          <w:attr w:name="sch" w:val="4"/>
          <w:attr w:name="val" w:val=",0"/>
        </w:smartTagPr>
        <w:r w:rsidRPr="00F84763">
          <w:t>,0</w:t>
        </w:r>
      </w:smartTag>
      <w:r w:rsidRPr="00F84763">
        <w:t>)</w:t>
      </w:r>
      <w:r>
        <w:tab/>
      </w:r>
      <w:r>
        <w:tab/>
        <w:t xml:space="preserve">; 0 – indicates no decimal places </w:t>
      </w:r>
    </w:p>
    <w:p w:rsidR="00035544" w:rsidRDefault="00035544" w:rsidP="009C6846">
      <w:pPr>
        <w:pStyle w:val="CodeItalic"/>
      </w:pPr>
      <w:r w:rsidRPr="00221AD8">
        <w:t>123,457</w:t>
      </w:r>
    </w:p>
    <w:p w:rsidR="00035544" w:rsidRPr="00221AD8" w:rsidRDefault="00035544" w:rsidP="009C6846">
      <w:pPr>
        <w:pStyle w:val="Code1"/>
      </w:pPr>
    </w:p>
    <w:p w:rsidR="00EC4861" w:rsidRDefault="00EC4861" w:rsidP="00035544">
      <w:pPr>
        <w:pStyle w:val="Caption"/>
      </w:pPr>
      <w:bookmarkStart w:id="176" w:name="_Ref267944908"/>
      <w:bookmarkStart w:id="177" w:name="_Ref19462324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176"/>
      <w:r>
        <w:t xml:space="preserve"> $Justify, Ten Character field, right justified</w:t>
      </w:r>
    </w:p>
    <w:p w:rsidR="00035544" w:rsidRDefault="00035544" w:rsidP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r>
        <w:t>123</w:t>
      </w:r>
      <w:smartTag w:uri="urn:schemas-microsoft-com:office:cs:smarttags" w:element="NumConv6p0">
        <w:smartTagPr>
          <w:attr w:name="val" w:val="657"/>
          <w:attr w:name="sch" w:val="1"/>
        </w:smartTagPr>
        <w:r w:rsidRPr="00F84763">
          <w:t>657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$J(X,</w:t>
      </w:r>
      <w:smartTag w:uri="urn:schemas-microsoft-com:office:cs:smarttags" w:element="NumConv6p0">
        <w:smartTagPr>
          <w:attr w:name="val" w:val="10"/>
          <w:attr w:name="sch" w:val="1"/>
        </w:smartTagPr>
        <w:r w:rsidRPr="00F84763">
          <w:t>10</w:t>
        </w:r>
      </w:smartTag>
      <w:r w:rsidRPr="00F84763">
        <w:t>)</w:t>
      </w:r>
    </w:p>
    <w:p w:rsidR="00035544" w:rsidRPr="00221AD8" w:rsidRDefault="00035544" w:rsidP="009C6846">
      <w:pPr>
        <w:pStyle w:val="CodeItalic"/>
      </w:pPr>
      <w:r w:rsidRPr="00290089">
        <w:t xml:space="preserve">    123</w:t>
      </w:r>
      <w:r>
        <w:t>657</w:t>
      </w:r>
    </w:p>
    <w:p w:rsidR="00035544" w:rsidRDefault="00035544" w:rsidP="00035544">
      <w:pPr>
        <w:pStyle w:val="Code"/>
      </w:pPr>
    </w:p>
    <w:p w:rsidR="00EC4861" w:rsidRDefault="00EC4861" w:rsidP="00035544">
      <w:pPr>
        <w:pStyle w:val="Caption"/>
      </w:pPr>
      <w:bookmarkStart w:id="178" w:name="_Ref267944942"/>
      <w:bookmarkEnd w:id="17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178"/>
      <w:r>
        <w:t xml:space="preserve"> $Justify, Ten Character field, right justified with </w:t>
      </w:r>
      <w:smartTag w:uri="urn:schemas-microsoft-com:office:cs:smarttags" w:element="NumConv6p0">
        <w:smartTagPr>
          <w:attr w:name="val" w:val="2"/>
          <w:attr w:name="sch" w:val="1"/>
        </w:smartTagPr>
        <w:r>
          <w:t>2</w:t>
        </w:r>
      </w:smartTag>
      <w:r>
        <w:t xml:space="preserve"> decimal places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r>
        <w:t>123</w:t>
      </w:r>
      <w:smartTag w:uri="urn:schemas-microsoft-com:office:cs:smarttags" w:element="NumConv6p0">
        <w:smartTagPr>
          <w:attr w:name="val" w:val="657"/>
          <w:attr w:name="sch" w:val="1"/>
        </w:smartTagPr>
        <w:r w:rsidRPr="00F84763">
          <w:t>657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$J(X,</w:t>
      </w:r>
      <w:smartTag w:uri="urn:schemas-microsoft-com:office:cs:smarttags" w:element="NumConv6p0">
        <w:smartTagPr>
          <w:attr w:name="val" w:val="10"/>
          <w:attr w:name="sch" w:val="1"/>
        </w:smartTagPr>
        <w:r w:rsidRPr="00F84763">
          <w:t>10</w:t>
        </w:r>
        <w:r>
          <w:t>,2</w:t>
        </w:r>
      </w:smartTag>
      <w:r w:rsidRPr="00F84763">
        <w:t>)</w:t>
      </w:r>
    </w:p>
    <w:p w:rsidR="00035544" w:rsidRPr="00221AD8" w:rsidRDefault="00035544" w:rsidP="009C6846">
      <w:pPr>
        <w:pStyle w:val="CodeItalic"/>
      </w:pPr>
      <w:r>
        <w:t xml:space="preserve"> </w:t>
      </w:r>
      <w:r w:rsidRPr="00290089">
        <w:t>123</w:t>
      </w:r>
      <w:r>
        <w:t>657.00</w:t>
      </w:r>
    </w:p>
    <w:p w:rsidR="00035544" w:rsidRDefault="00035544">
      <w:pPr>
        <w:pStyle w:val="Code"/>
      </w:pPr>
    </w:p>
    <w:p w:rsidR="00EC4861" w:rsidRDefault="00EC4861" w:rsidP="00035544">
      <w:pPr>
        <w:pStyle w:val="Caption"/>
      </w:pPr>
      <w:bookmarkStart w:id="179" w:name="_Ref267944976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179"/>
      <w:r>
        <w:t xml:space="preserve"> $Justify, Ten Character field, alpha text, right justified</w:t>
      </w:r>
    </w:p>
    <w:p w:rsidR="00035544" w:rsidRDefault="00035544" w:rsidP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r>
        <w:t>"ABCDEF"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$J(X,10)</w:t>
      </w:r>
    </w:p>
    <w:p w:rsidR="00035544" w:rsidRPr="00221AD8" w:rsidRDefault="00035544" w:rsidP="009C6846">
      <w:pPr>
        <w:pStyle w:val="CodeItalic"/>
      </w:pPr>
      <w:r>
        <w:t xml:space="preserve">    ABCDEF</w:t>
      </w:r>
    </w:p>
    <w:p w:rsidR="00035544" w:rsidRDefault="00035544" w:rsidP="00035544">
      <w:pPr>
        <w:pStyle w:val="Code"/>
      </w:pPr>
    </w:p>
    <w:p w:rsidR="00EC4861" w:rsidRDefault="00EC4861" w:rsidP="00035544">
      <w:pPr>
        <w:pStyle w:val="Caption"/>
      </w:pPr>
      <w:bookmarkStart w:id="180" w:name="_Ref267945019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180"/>
      <w:r>
        <w:t xml:space="preserve"> $Justify produces tabular output</w:t>
      </w:r>
    </w:p>
    <w:p w:rsidR="00035544" w:rsidRDefault="00035544" w:rsidP="00035544">
      <w:pPr>
        <w:pStyle w:val="Code"/>
      </w:pPr>
    </w:p>
    <w:p w:rsidR="00035544" w:rsidRDefault="00035544" w:rsidP="009C6846">
      <w:pPr>
        <w:pStyle w:val="Code1"/>
      </w:pPr>
      <w:r>
        <w:t xml:space="preserve">Set </w:t>
      </w:r>
      <w:r w:rsidRPr="00F84763">
        <w:t>X</w:t>
      </w:r>
      <w:r>
        <w:t>1</w:t>
      </w:r>
      <w:r w:rsidRPr="00F84763">
        <w:t>=</w:t>
      </w:r>
      <w:r>
        <w:t>123</w:t>
      </w:r>
    </w:p>
    <w:p w:rsidR="00035544" w:rsidRDefault="00035544" w:rsidP="009C6846">
      <w:pPr>
        <w:pStyle w:val="Code1"/>
      </w:pPr>
      <w:r>
        <w:t>Set X2=65432</w:t>
      </w:r>
    </w:p>
    <w:p w:rsidR="00035544" w:rsidRDefault="00035544" w:rsidP="009C6846">
      <w:pPr>
        <w:pStyle w:val="Code1"/>
      </w:pPr>
      <w:r>
        <w:t>Set X3=546.44</w:t>
      </w:r>
    </w:p>
    <w:p w:rsidR="00035544" w:rsidRPr="00F84763" w:rsidRDefault="00035544" w:rsidP="009C6846">
      <w:pPr>
        <w:pStyle w:val="Code1"/>
      </w:pPr>
      <w:r>
        <w:t>Set X4=0505.22</w:t>
      </w:r>
    </w:p>
    <w:p w:rsidR="00035544" w:rsidRDefault="00035544" w:rsidP="009C6846">
      <w:pPr>
        <w:pStyle w:val="Code1"/>
      </w:pPr>
      <w:r>
        <w:t xml:space="preserve">Write </w:t>
      </w:r>
      <w:r w:rsidRPr="00F84763">
        <w:t>$J(X</w:t>
      </w:r>
      <w:r>
        <w:t>1</w:t>
      </w:r>
      <w:r w:rsidRPr="00F84763">
        <w:t>,10</w:t>
      </w:r>
      <w:r>
        <w:t>,2</w:t>
      </w:r>
      <w:r w:rsidRPr="00F84763">
        <w:t>)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$J(X</w:t>
      </w:r>
      <w:r>
        <w:t>2</w:t>
      </w:r>
      <w:r w:rsidRPr="00F84763">
        <w:t>,10</w:t>
      </w:r>
      <w:r>
        <w:t>,2</w:t>
      </w:r>
      <w:r w:rsidRPr="00F84763">
        <w:t>)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$J(X</w:t>
      </w:r>
      <w:r>
        <w:t>3</w:t>
      </w:r>
      <w:r w:rsidRPr="00F84763">
        <w:t>,10</w:t>
      </w:r>
      <w:r>
        <w:t>,2</w:t>
      </w:r>
      <w:r w:rsidRPr="00F84763">
        <w:t>)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$J(X</w:t>
      </w:r>
      <w:r>
        <w:t>4</w:t>
      </w:r>
      <w:r w:rsidRPr="00F84763">
        <w:t>,10</w:t>
      </w:r>
      <w:r>
        <w:t>,2</w:t>
      </w:r>
      <w:r w:rsidRPr="00F84763">
        <w:t>)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</w:t>
      </w:r>
      <w:r>
        <w:t>J("----------"</w:t>
      </w:r>
      <w:r w:rsidRPr="00F84763">
        <w:t>,10)</w:t>
      </w:r>
    </w:p>
    <w:p w:rsidR="00035544" w:rsidRDefault="00035544" w:rsidP="009C6846">
      <w:pPr>
        <w:pStyle w:val="Code1"/>
      </w:pPr>
      <w:r>
        <w:t xml:space="preserve">Write </w:t>
      </w:r>
      <w:r w:rsidRPr="00F84763">
        <w:t>$J(</w:t>
      </w:r>
      <w:r>
        <w:t>(</w:t>
      </w:r>
      <w:r w:rsidRPr="00F84763">
        <w:t>X</w:t>
      </w:r>
      <w:r>
        <w:t>1+X2+X3+X4)</w:t>
      </w:r>
      <w:r w:rsidRPr="00F84763">
        <w:t>,10</w:t>
      </w:r>
      <w:r>
        <w:t>,2</w:t>
      </w:r>
      <w:r w:rsidRPr="00F84763">
        <w:t>)</w:t>
      </w:r>
    </w:p>
    <w:p w:rsidR="00035544" w:rsidRDefault="00035544" w:rsidP="009C6846">
      <w:pPr>
        <w:pStyle w:val="Code1"/>
      </w:pPr>
      <w:r>
        <w:t xml:space="preserve"> </w:t>
      </w:r>
    </w:p>
    <w:p w:rsidR="00035544" w:rsidRPr="006A0AA9" w:rsidRDefault="00035544" w:rsidP="009C6846">
      <w:pPr>
        <w:pStyle w:val="CodeItalic"/>
      </w:pPr>
      <w:r w:rsidRPr="006A0AA9">
        <w:t xml:space="preserve">    123.00</w:t>
      </w:r>
    </w:p>
    <w:p w:rsidR="00035544" w:rsidRPr="006A0AA9" w:rsidRDefault="00035544" w:rsidP="009C6846">
      <w:pPr>
        <w:pStyle w:val="CodeItalic"/>
      </w:pPr>
      <w:r w:rsidRPr="006A0AA9">
        <w:t xml:space="preserve">  65432.00</w:t>
      </w:r>
    </w:p>
    <w:p w:rsidR="00035544" w:rsidRPr="006A0AA9" w:rsidRDefault="00035544" w:rsidP="009C6846">
      <w:pPr>
        <w:pStyle w:val="CodeItalic"/>
      </w:pPr>
      <w:r w:rsidRPr="006A0AA9">
        <w:t xml:space="preserve">    546.44</w:t>
      </w:r>
    </w:p>
    <w:p w:rsidR="00035544" w:rsidRPr="006A0AA9" w:rsidRDefault="00035544" w:rsidP="009C6846">
      <w:pPr>
        <w:pStyle w:val="CodeItalic"/>
      </w:pPr>
      <w:r w:rsidRPr="006A0AA9">
        <w:t xml:space="preserve">    505.22</w:t>
      </w:r>
    </w:p>
    <w:p w:rsidR="00035544" w:rsidRPr="006A0AA9" w:rsidRDefault="00035544" w:rsidP="009C6846">
      <w:pPr>
        <w:pStyle w:val="CodeItalic"/>
      </w:pPr>
      <w:r w:rsidRPr="006A0AA9">
        <w:t>----------</w:t>
      </w:r>
    </w:p>
    <w:p w:rsidR="00035544" w:rsidRPr="006A0AA9" w:rsidRDefault="00035544" w:rsidP="009C6846">
      <w:pPr>
        <w:pStyle w:val="CodeItalic"/>
      </w:pPr>
      <w:r w:rsidRPr="006A0AA9">
        <w:t xml:space="preserve">  66606.66</w:t>
      </w:r>
    </w:p>
    <w:p w:rsidR="00035544" w:rsidRDefault="00035544" w:rsidP="00035544">
      <w:pPr>
        <w:pStyle w:val="Code"/>
      </w:pPr>
    </w:p>
    <w:p w:rsidR="00035544" w:rsidRDefault="00035544" w:rsidP="00035544">
      <w:pPr>
        <w:pStyle w:val="Caption"/>
      </w:pPr>
      <w:bookmarkStart w:id="181" w:name="_Ref267945048"/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181"/>
      <w:r>
        <w:t xml:space="preserve"> Format 12 digits, commas, right justified, 2 decimal 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smartTag w:uri="urn:schemas-microsoft-com:office:cs:smarttags" w:element="NumConv6p0">
        <w:smartTagPr>
          <w:attr w:name="val" w:val="12345"/>
          <w:attr w:name="sch" w:val="1"/>
        </w:smartTagPr>
        <w:r w:rsidRPr="00F84763">
          <w:t>12345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$J($FN(X,","</w:t>
      </w:r>
      <w:smartTag w:uri="urn:schemas-microsoft-com:office:cs:smarttags" w:element="NumConv6p6">
        <w:smartTagPr>
          <w:attr w:name="val" w:val=",2"/>
          <w:attr w:name="sch" w:val="4"/>
        </w:smartTagPr>
        <w:r w:rsidRPr="00F84763">
          <w:t>,2</w:t>
        </w:r>
      </w:smartTag>
      <w:r w:rsidRPr="00F84763">
        <w:t>)</w:t>
      </w:r>
      <w:smartTag w:uri="urn:schemas-microsoft-com:office:cs:smarttags" w:element="NumConv6p6">
        <w:smartTagPr>
          <w:attr w:name="val" w:val=",12"/>
          <w:attr w:name="sch" w:val="4"/>
        </w:smartTagPr>
        <w:r w:rsidRPr="00F84763">
          <w:t>,12</w:t>
        </w:r>
      </w:smartTag>
      <w:r w:rsidRPr="00F84763">
        <w:t>)</w:t>
      </w:r>
    </w:p>
    <w:p w:rsidR="00035544" w:rsidRDefault="00035544" w:rsidP="009C6846">
      <w:pPr>
        <w:pStyle w:val="CodeItalic"/>
      </w:pPr>
      <w:r w:rsidRPr="00221AD8">
        <w:t xml:space="preserve">   12,345.00</w:t>
      </w:r>
    </w:p>
    <w:p w:rsidR="00035544" w:rsidRPr="00221AD8" w:rsidRDefault="00035544" w:rsidP="009C6846">
      <w:pPr>
        <w:pStyle w:val="Code1"/>
      </w:pPr>
    </w:p>
    <w:p w:rsidR="00EC4861" w:rsidRDefault="00EC4861" w:rsidP="00035544">
      <w:pPr>
        <w:pStyle w:val="Caption"/>
      </w:pPr>
      <w:bookmarkStart w:id="182" w:name="_Ref267945082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182"/>
      <w:r>
        <w:t xml:space="preserve"> Format 12 digits, commas, right justified, 2 decimal, negative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X=-</w:t>
      </w:r>
      <w:smartTag w:uri="urn:schemas-microsoft-com:office:cs:smarttags" w:element="NumConv6p0">
        <w:smartTagPr>
          <w:attr w:name="val" w:val="12345"/>
          <w:attr w:name="sch" w:val="1"/>
        </w:smartTagPr>
        <w:r w:rsidRPr="00F84763">
          <w:t>12345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$J($FN(X,"P,"</w:t>
      </w:r>
      <w:smartTag w:uri="urn:schemas-microsoft-com:office:cs:smarttags" w:element="NumConv6p6">
        <w:smartTagPr>
          <w:attr w:name="val" w:val=",2"/>
          <w:attr w:name="sch" w:val="4"/>
        </w:smartTagPr>
        <w:r w:rsidRPr="00F84763">
          <w:t>,2</w:t>
        </w:r>
      </w:smartTag>
      <w:r w:rsidRPr="00F84763">
        <w:t>)</w:t>
      </w:r>
      <w:smartTag w:uri="urn:schemas-microsoft-com:office:cs:smarttags" w:element="NumConv6p6">
        <w:smartTagPr>
          <w:attr w:name="val" w:val=",12"/>
          <w:attr w:name="sch" w:val="4"/>
        </w:smartTagPr>
        <w:r w:rsidRPr="00F84763">
          <w:t>,12</w:t>
        </w:r>
      </w:smartTag>
      <w:r w:rsidRPr="00F84763">
        <w:t>)</w:t>
      </w:r>
    </w:p>
    <w:p w:rsidR="00035544" w:rsidRPr="00221AD8" w:rsidRDefault="00035544" w:rsidP="009C6846">
      <w:pPr>
        <w:pStyle w:val="CodeItalic"/>
      </w:pPr>
      <w:r>
        <w:t xml:space="preserve"> </w:t>
      </w:r>
      <w:r w:rsidRPr="00221AD8">
        <w:t>(</w:t>
      </w:r>
      <w:smartTag w:uri="urn:schemas-microsoft-com:office:cs:smarttags" w:element="NumConv6p6">
        <w:smartTagPr>
          <w:attr w:name="val" w:val="12,345.00"/>
          <w:attr w:name="sch" w:val="4"/>
        </w:smartTagPr>
        <w:r w:rsidRPr="00221AD8">
          <w:t>12,345.00</w:t>
        </w:r>
      </w:smartTag>
      <w:r w:rsidRPr="00221AD8">
        <w:t>)</w:t>
      </w:r>
    </w:p>
    <w:p w:rsidR="00035544" w:rsidRDefault="00035544">
      <w:pPr>
        <w:pStyle w:val="Code"/>
      </w:pPr>
    </w:p>
    <w:p w:rsidR="00EC4861" w:rsidRDefault="00EC4861" w:rsidP="00035544">
      <w:pPr>
        <w:pStyle w:val="Caption"/>
      </w:pPr>
      <w:bookmarkStart w:id="183" w:name="_Ref26796785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183"/>
      <w:r>
        <w:t xml:space="preserve"> Format 12 digits, commas, right justified, 2 decimal, trailing minus sign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X=-</w:t>
      </w:r>
      <w:smartTag w:uri="urn:schemas-microsoft-com:office:cs:smarttags" w:element="NumConv6p0">
        <w:smartTagPr>
          <w:attr w:name="val" w:val="12345"/>
          <w:attr w:name="sch" w:val="1"/>
        </w:smartTagPr>
        <w:r w:rsidRPr="00F84763">
          <w:t>12345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$J($FN(</w:t>
      </w:r>
      <w:r>
        <w:t>X,"T,</w:t>
      </w:r>
      <w:r w:rsidRPr="00F84763">
        <w:t>"</w:t>
      </w:r>
      <w:smartTag w:uri="urn:schemas-microsoft-com:office:cs:smarttags" w:element="NumConv6p6">
        <w:smartTagPr>
          <w:attr w:name="val" w:val=",2"/>
          <w:attr w:name="sch" w:val="4"/>
        </w:smartTagPr>
        <w:r w:rsidRPr="00F84763">
          <w:t>,2</w:t>
        </w:r>
      </w:smartTag>
      <w:r w:rsidRPr="00F84763">
        <w:t>)</w:t>
      </w:r>
      <w:smartTag w:uri="urn:schemas-microsoft-com:office:cs:smarttags" w:element="NumConv6p6">
        <w:smartTagPr>
          <w:attr w:name="val" w:val=",12"/>
          <w:attr w:name="sch" w:val="4"/>
        </w:smartTagPr>
        <w:r w:rsidRPr="00F84763">
          <w:t>,12</w:t>
        </w:r>
      </w:smartTag>
      <w:r w:rsidRPr="00F84763">
        <w:t>)</w:t>
      </w:r>
    </w:p>
    <w:p w:rsidR="00035544" w:rsidRDefault="00035544" w:rsidP="009C6846">
      <w:pPr>
        <w:pStyle w:val="CodeItalic"/>
      </w:pPr>
      <w:r>
        <w:t xml:space="preserve">  </w:t>
      </w:r>
      <w:smartTag w:uri="urn:schemas-microsoft-com:office:cs:smarttags" w:element="NumConv6p6">
        <w:smartTagPr>
          <w:attr w:name="val" w:val="12,345.00"/>
          <w:attr w:name="sch" w:val="4"/>
        </w:smartTagPr>
        <w:r w:rsidRPr="00221AD8">
          <w:t>12,345.00</w:t>
        </w:r>
      </w:smartTag>
      <w:r w:rsidRPr="00221AD8">
        <w:t>-</w:t>
      </w:r>
    </w:p>
    <w:p w:rsidR="00035544" w:rsidRPr="00221AD8" w:rsidRDefault="00035544" w:rsidP="009C6846">
      <w:pPr>
        <w:pStyle w:val="Code1"/>
      </w:pPr>
    </w:p>
    <w:p w:rsidR="008154E2" w:rsidRDefault="00035544" w:rsidP="008154E2">
      <w:pPr>
        <w:pStyle w:val="Heading3"/>
        <w:keepNext/>
      </w:pPr>
      <w:bookmarkStart w:id="184" w:name="_Toc219208351"/>
      <w:bookmarkStart w:id="185" w:name="_Toc278444534"/>
      <w:bookmarkStart w:id="186" w:name="_Toc285472734"/>
      <w:bookmarkStart w:id="187" w:name="_Toc286847707"/>
      <w:r w:rsidRPr="008154E2">
        <w:t>Exercises on $FNumber and $Justify</w:t>
      </w:r>
      <w:bookmarkEnd w:id="184"/>
      <w:bookmarkEnd w:id="185"/>
      <w:bookmarkEnd w:id="186"/>
      <w:bookmarkEnd w:id="187"/>
    </w:p>
    <w:p w:rsidR="00035544" w:rsidRDefault="00035544" w:rsidP="008154E2">
      <w:pPr>
        <w:keepNext/>
        <w:spacing w:line="240" w:lineRule="auto"/>
      </w:pPr>
      <w:r>
        <w:t>Here is your chance to try out what you have learned. The answers are shown after the questions.</w:t>
      </w:r>
    </w:p>
    <w:p w:rsidR="00035544" w:rsidRDefault="00035544" w:rsidP="00DE57E5">
      <w:pPr>
        <w:pStyle w:val="MyList1"/>
      </w:pPr>
      <w:r w:rsidRPr="00CD5733">
        <w:t>Write this number with commas inserted</w:t>
      </w:r>
    </w:p>
    <w:p w:rsidR="00035544" w:rsidRDefault="00035544" w:rsidP="00DE57E5">
      <w:pPr>
        <w:pStyle w:val="MyList1"/>
        <w:numPr>
          <w:ilvl w:val="0"/>
          <w:numId w:val="0"/>
        </w:numPr>
        <w:ind w:left="1080"/>
      </w:pPr>
      <w:r w:rsidRPr="00CD5733">
        <w:t>Set X=</w:t>
      </w:r>
      <w:smartTag w:uri="urn:schemas-microsoft-com:office:cs:smarttags" w:element="NumConv6p0">
        <w:smartTagPr>
          <w:attr w:name="sch" w:val="1"/>
          <w:attr w:name="val" w:val="1234"/>
        </w:smartTagPr>
        <w:r w:rsidRPr="00CD5733">
          <w:t>1234</w:t>
        </w:r>
      </w:smartTag>
    </w:p>
    <w:p w:rsidR="00035544" w:rsidRDefault="00035544" w:rsidP="00DE57E5">
      <w:pPr>
        <w:pStyle w:val="MyList1"/>
      </w:pPr>
      <w:r w:rsidRPr="00CD5733">
        <w:t>Write this number with commas and two decimal places</w:t>
      </w:r>
    </w:p>
    <w:p w:rsidR="00035544" w:rsidRDefault="00035544" w:rsidP="00DE57E5">
      <w:pPr>
        <w:pStyle w:val="MyList1"/>
        <w:numPr>
          <w:ilvl w:val="0"/>
          <w:numId w:val="0"/>
        </w:numPr>
        <w:ind w:left="1080"/>
      </w:pPr>
      <w:r w:rsidRPr="00CD5733">
        <w:t>Set X=</w:t>
      </w:r>
      <w:smartTag w:uri="urn:schemas-microsoft-com:office:cs:smarttags" w:element="NumConv6p0">
        <w:smartTagPr>
          <w:attr w:name="sch" w:val="1"/>
          <w:attr w:name="val" w:val="123456"/>
        </w:smartTagPr>
        <w:r w:rsidRPr="00CD5733">
          <w:t>123456</w:t>
        </w:r>
      </w:smartTag>
    </w:p>
    <w:p w:rsidR="00035544" w:rsidRDefault="00035544" w:rsidP="00DE57E5">
      <w:pPr>
        <w:pStyle w:val="MyList1"/>
      </w:pPr>
      <w:r w:rsidRPr="00CD5733">
        <w:t>Write this number with no decimal places and round</w:t>
      </w:r>
    </w:p>
    <w:p w:rsidR="00035544" w:rsidRDefault="00035544" w:rsidP="00DE57E5">
      <w:pPr>
        <w:pStyle w:val="MyList1"/>
        <w:numPr>
          <w:ilvl w:val="0"/>
          <w:numId w:val="0"/>
        </w:numPr>
        <w:ind w:left="1080"/>
      </w:pPr>
      <w:r w:rsidRPr="00CD5733">
        <w:t>Set X=</w:t>
      </w:r>
      <w:smartTag w:uri="urn:schemas-microsoft-com:office:cs:smarttags" w:element="NumConv6p6">
        <w:smartTagPr>
          <w:attr w:name="sch" w:val="4"/>
          <w:attr w:name="val" w:val="123456.55"/>
        </w:smartTagPr>
        <w:r w:rsidRPr="00CD5733">
          <w:t>123456.55</w:t>
        </w:r>
      </w:smartTag>
    </w:p>
    <w:p w:rsidR="00035544" w:rsidRDefault="00035544" w:rsidP="00DE57E5">
      <w:pPr>
        <w:pStyle w:val="MyList1"/>
      </w:pPr>
      <w:r w:rsidRPr="00CD5733">
        <w:t xml:space="preserve">Write this number right justified in a 10 character field with </w:t>
      </w:r>
      <w:smartTag w:uri="urn:schemas-microsoft-com:office:cs:smarttags" w:element="NumConv6p0">
        <w:smartTagPr>
          <w:attr w:name="sch" w:val="1"/>
          <w:attr w:name="val" w:val="2"/>
        </w:smartTagPr>
        <w:r w:rsidRPr="00CD5733">
          <w:t>2</w:t>
        </w:r>
      </w:smartTag>
      <w:r w:rsidRPr="00CD5733">
        <w:t xml:space="preserve"> decimal places</w:t>
      </w:r>
    </w:p>
    <w:p w:rsidR="00035544" w:rsidRDefault="00035544" w:rsidP="00DE57E5">
      <w:pPr>
        <w:pStyle w:val="MyList1"/>
        <w:numPr>
          <w:ilvl w:val="0"/>
          <w:numId w:val="0"/>
        </w:numPr>
        <w:ind w:left="1080"/>
      </w:pPr>
      <w:r w:rsidRPr="00CD5733">
        <w:t>Set X=</w:t>
      </w:r>
      <w:smartTag w:uri="urn:schemas-microsoft-com:office:cs:smarttags" w:element="NumConv6p0">
        <w:smartTagPr>
          <w:attr w:name="sch" w:val="1"/>
          <w:attr w:name="val" w:val="657"/>
        </w:smartTagPr>
        <w:r w:rsidRPr="00CD5733">
          <w:t>657</w:t>
        </w:r>
      </w:smartTag>
    </w:p>
    <w:p w:rsidR="00035544" w:rsidRDefault="00035544" w:rsidP="00DE57E5">
      <w:pPr>
        <w:pStyle w:val="MyList1"/>
      </w:pPr>
      <w:r w:rsidRPr="00CD5733">
        <w:t>Combine $Justify and $FNumber to give 12,345.00, right-justified, in a 12 character field</w:t>
      </w:r>
    </w:p>
    <w:p w:rsidR="00035544" w:rsidRPr="00CD5733" w:rsidRDefault="00035544" w:rsidP="00DE57E5">
      <w:pPr>
        <w:pStyle w:val="MyList1"/>
        <w:numPr>
          <w:ilvl w:val="0"/>
          <w:numId w:val="0"/>
        </w:numPr>
        <w:ind w:left="1080"/>
      </w:pPr>
      <w:r w:rsidRPr="00CD5733">
        <w:t>Set X=12345</w:t>
      </w:r>
    </w:p>
    <w:p w:rsidR="00035544" w:rsidRDefault="00035544" w:rsidP="00035544">
      <w:pPr>
        <w:pStyle w:val="Heading3"/>
      </w:pPr>
      <w:bookmarkStart w:id="188" w:name="_Toc278444535"/>
      <w:bookmarkStart w:id="189" w:name="_Toc285472735"/>
      <w:bookmarkStart w:id="190" w:name="_Toc286847708"/>
      <w:bookmarkStart w:id="191" w:name="_Ref194624371"/>
      <w:bookmarkStart w:id="192" w:name="_Ref213936282"/>
      <w:r>
        <w:t>Answer to Exercises on $FNumber and $Justify</w:t>
      </w:r>
      <w:bookmarkEnd w:id="188"/>
      <w:bookmarkEnd w:id="189"/>
      <w:bookmarkEnd w:id="190"/>
    </w:p>
    <w:p w:rsidR="00035544" w:rsidRDefault="00035544" w:rsidP="00035544">
      <w:pPr>
        <w:pStyle w:val="Caption"/>
      </w:pPr>
      <w:bookmarkStart w:id="193" w:name="_Ref278083923"/>
      <w:bookmarkEnd w:id="191"/>
      <w:bookmarkEnd w:id="192"/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193"/>
      <w:r>
        <w:t xml:space="preserve"> </w:t>
      </w:r>
      <w:r w:rsidRPr="002C5BC5">
        <w:t>$</w:t>
      </w:r>
      <w:r>
        <w:t>FNumber and</w:t>
      </w:r>
      <w:r w:rsidRPr="002C5BC5">
        <w:t xml:space="preserve"> $</w:t>
      </w:r>
      <w:r>
        <w:t>Justify Exercises answers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>Write this number with commas inserted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smartTag w:uri="urn:schemas-microsoft-com:office:cs:smarttags" w:element="NumConv6p0">
        <w:smartTagPr>
          <w:attr w:name="sch" w:val="1"/>
          <w:attr w:name="val" w:val="1234"/>
        </w:smartTagPr>
        <w:r w:rsidRPr="00F84763">
          <w:t>1234</w:t>
        </w:r>
      </w:smartTag>
    </w:p>
    <w:p w:rsidR="00035544" w:rsidRPr="00221AD8" w:rsidRDefault="00035544" w:rsidP="009C6846">
      <w:pPr>
        <w:pStyle w:val="Code1"/>
      </w:pPr>
      <w:r>
        <w:t xml:space="preserve">Write </w:t>
      </w:r>
      <w:r w:rsidRPr="00221AD8">
        <w:t>$</w:t>
      </w:r>
      <w:r>
        <w:t>FN(X,","</w:t>
      </w:r>
      <w:r w:rsidRPr="00221AD8">
        <w:t>)</w:t>
      </w:r>
    </w:p>
    <w:p w:rsidR="00035544" w:rsidRPr="00221AD8" w:rsidRDefault="00035544" w:rsidP="009C6846">
      <w:pPr>
        <w:pStyle w:val="Code1"/>
      </w:pPr>
      <w:smartTag w:uri="urn:schemas-microsoft-com:office:cs:smarttags" w:element="NumConv6p6">
        <w:smartTagPr>
          <w:attr w:name="sch" w:val="4"/>
          <w:attr w:name="val" w:val="1,234"/>
        </w:smartTagPr>
        <w:smartTag w:uri="urn:schemas-microsoft-com:office:cs:smarttags" w:element="NumConv6p0">
          <w:smartTagPr>
            <w:attr w:name="sch" w:val="1"/>
            <w:attr w:name="val" w:val="1,234"/>
          </w:smartTagPr>
          <w:r w:rsidRPr="00221AD8">
            <w:t>1,234</w:t>
          </w:r>
        </w:smartTag>
      </w:smartTag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>Write this number with commas and two decimal places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smartTag w:uri="urn:schemas-microsoft-com:office:cs:smarttags" w:element="NumConv6p0">
        <w:smartTagPr>
          <w:attr w:name="sch" w:val="1"/>
          <w:attr w:name="val" w:val="123456"/>
        </w:smartTagPr>
        <w:r w:rsidRPr="00F84763">
          <w:t>123456</w:t>
        </w:r>
      </w:smartTag>
    </w:p>
    <w:p w:rsidR="00035544" w:rsidRPr="00221AD8" w:rsidRDefault="00035544" w:rsidP="009C6846">
      <w:pPr>
        <w:pStyle w:val="Code1"/>
      </w:pPr>
      <w:r>
        <w:t xml:space="preserve">Write </w:t>
      </w:r>
      <w:r w:rsidRPr="00221AD8">
        <w:t>$</w:t>
      </w:r>
      <w:r>
        <w:t>FN(X,","</w:t>
      </w:r>
      <w:smartTag w:uri="urn:schemas-microsoft-com:office:cs:smarttags" w:element="NumConv6p6">
        <w:smartTagPr>
          <w:attr w:name="sch" w:val="4"/>
          <w:attr w:name="val" w:val=",2"/>
        </w:smartTagPr>
        <w:r w:rsidRPr="00221AD8">
          <w:t>,2</w:t>
        </w:r>
      </w:smartTag>
      <w:r w:rsidRPr="00221AD8">
        <w:t>)</w:t>
      </w:r>
    </w:p>
    <w:p w:rsidR="00035544" w:rsidRPr="00221AD8" w:rsidRDefault="00035544" w:rsidP="009C6846">
      <w:pPr>
        <w:pStyle w:val="Code1"/>
      </w:pPr>
      <w:smartTag w:uri="urn:schemas-microsoft-com:office:cs:smarttags" w:element="NumConv6p6">
        <w:smartTagPr>
          <w:attr w:name="sch" w:val="4"/>
          <w:attr w:name="val" w:val="123,456.00"/>
        </w:smartTagPr>
        <w:r w:rsidRPr="00221AD8">
          <w:t>123,456.00</w:t>
        </w:r>
      </w:smartTag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Write this number with no decimal places </w:t>
      </w:r>
      <w:r w:rsidRPr="00F84763">
        <w:t>and round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smartTag w:uri="urn:schemas-microsoft-com:office:cs:smarttags" w:element="NumConv6p6">
        <w:smartTagPr>
          <w:attr w:name="sch" w:val="4"/>
          <w:attr w:name="val" w:val="123456.55"/>
        </w:smartTagPr>
        <w:r w:rsidRPr="00F84763">
          <w:t>123456.55</w:t>
        </w:r>
      </w:smartTag>
    </w:p>
    <w:p w:rsidR="00035544" w:rsidRPr="00221AD8" w:rsidRDefault="00035544" w:rsidP="009C6846">
      <w:pPr>
        <w:pStyle w:val="Code1"/>
      </w:pPr>
      <w:r>
        <w:t xml:space="preserve">Write </w:t>
      </w:r>
      <w:r w:rsidRPr="00221AD8">
        <w:t>$</w:t>
      </w:r>
      <w:r>
        <w:t>FN(X,","</w:t>
      </w:r>
      <w:smartTag w:uri="urn:schemas-microsoft-com:office:cs:smarttags" w:element="NumConv6p6">
        <w:smartTagPr>
          <w:attr w:name="sch" w:val="4"/>
          <w:attr w:name="val" w:val=",0"/>
        </w:smartTagPr>
        <w:r w:rsidRPr="00221AD8">
          <w:t>,0</w:t>
        </w:r>
      </w:smartTag>
      <w:r w:rsidRPr="00221AD8">
        <w:t>)</w:t>
      </w:r>
    </w:p>
    <w:p w:rsidR="00035544" w:rsidRPr="00221AD8" w:rsidRDefault="00035544" w:rsidP="009C6846">
      <w:pPr>
        <w:pStyle w:val="Code1"/>
      </w:pPr>
      <w:smartTag w:uri="urn:schemas-microsoft-com:office:cs:smarttags" w:element="NumConv6p6">
        <w:smartTagPr>
          <w:attr w:name="sch" w:val="4"/>
          <w:attr w:name="val" w:val="123,457"/>
        </w:smartTagPr>
        <w:smartTag w:uri="urn:schemas-microsoft-com:office:cs:smarttags" w:element="NumConv6p0">
          <w:smartTagPr>
            <w:attr w:name="sch" w:val="1"/>
            <w:attr w:name="val" w:val="123,457"/>
          </w:smartTagPr>
          <w:r w:rsidRPr="00221AD8">
            <w:t>123,457</w:t>
          </w:r>
        </w:smartTag>
      </w:smartTag>
    </w:p>
    <w:p w:rsidR="00035544" w:rsidRPr="00221AD8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Write this number </w:t>
      </w:r>
      <w:r w:rsidRPr="00F84763">
        <w:t>right justified</w:t>
      </w:r>
      <w:r>
        <w:t xml:space="preserve"> in a 10 character field</w:t>
      </w:r>
      <w:r w:rsidRPr="00F84763">
        <w:t xml:space="preserve"> with </w:t>
      </w:r>
      <w:smartTag w:uri="urn:schemas-microsoft-com:office:cs:smarttags" w:element="NumConv6p0">
        <w:smartTagPr>
          <w:attr w:name="sch" w:val="1"/>
          <w:attr w:name="val" w:val="2"/>
        </w:smartTagPr>
        <w:r w:rsidRPr="00F84763">
          <w:t>2</w:t>
        </w:r>
      </w:smartTag>
      <w:r w:rsidRPr="00F84763">
        <w:t xml:space="preserve"> decimal places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smartTag w:uri="urn:schemas-microsoft-com:office:cs:smarttags" w:element="NumConv6p0">
        <w:smartTagPr>
          <w:attr w:name="sch" w:val="1"/>
          <w:attr w:name="val" w:val="657"/>
        </w:smartTagPr>
        <w:r w:rsidRPr="00F84763">
          <w:t>657</w:t>
        </w:r>
      </w:smartTag>
    </w:p>
    <w:p w:rsidR="00035544" w:rsidRPr="00221AD8" w:rsidRDefault="00035544" w:rsidP="009C6846">
      <w:pPr>
        <w:pStyle w:val="Code1"/>
      </w:pPr>
      <w:r>
        <w:t xml:space="preserve">Write </w:t>
      </w:r>
      <w:r w:rsidRPr="00221AD8">
        <w:t>$J(X,</w:t>
      </w:r>
      <w:smartTag w:uri="urn:schemas-microsoft-com:office:cs:smarttags" w:element="NumConv6p0">
        <w:smartTagPr>
          <w:attr w:name="sch" w:val="1"/>
          <w:attr w:name="val" w:val="10"/>
        </w:smartTagPr>
        <w:r w:rsidRPr="00221AD8">
          <w:t>10</w:t>
        </w:r>
      </w:smartTag>
      <w:r w:rsidRPr="00221AD8">
        <w:t>,</w:t>
      </w:r>
      <w:smartTag w:uri="urn:schemas-microsoft-com:office:cs:smarttags" w:element="NumConv6p0">
        <w:smartTagPr>
          <w:attr w:name="sch" w:val="1"/>
          <w:attr w:name="val" w:val="2"/>
        </w:smartTagPr>
        <w:r w:rsidRPr="00221AD8">
          <w:t>2</w:t>
        </w:r>
      </w:smartTag>
      <w:r w:rsidRPr="00221AD8">
        <w:t>)</w:t>
      </w:r>
    </w:p>
    <w:p w:rsidR="00035544" w:rsidRPr="00221AD8" w:rsidRDefault="00035544" w:rsidP="009C6846">
      <w:pPr>
        <w:pStyle w:val="Code1"/>
      </w:pPr>
      <w:r w:rsidRPr="00221AD8">
        <w:t xml:space="preserve">    </w:t>
      </w:r>
      <w:smartTag w:uri="urn:schemas-microsoft-com:office:cs:smarttags" w:element="NumConv6p6">
        <w:smartTagPr>
          <w:attr w:name="sch" w:val="4"/>
          <w:attr w:name="val" w:val="657.00"/>
        </w:smartTagPr>
        <w:r w:rsidRPr="00221AD8">
          <w:t>657.00</w:t>
        </w:r>
      </w:smartTag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 w:rsidRPr="00F84763">
        <w:t xml:space="preserve">Combine $Justify and $FNumber to give 12,345.00, right-justified, in a </w:t>
      </w:r>
    </w:p>
    <w:p w:rsidR="00035544" w:rsidRPr="00F84763" w:rsidRDefault="00035544" w:rsidP="009C6846">
      <w:pPr>
        <w:pStyle w:val="Code1"/>
      </w:pPr>
      <w:r w:rsidRPr="00F84763">
        <w:t>12 character field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</w:t>
      </w:r>
      <w:smartTag w:uri="urn:schemas-microsoft-com:office:cs:smarttags" w:element="NumConv6p0">
        <w:smartTagPr>
          <w:attr w:name="val" w:val="12345"/>
          <w:attr w:name="sch" w:val="1"/>
        </w:smartTagPr>
        <w:r w:rsidRPr="00F84763">
          <w:t>12345</w:t>
        </w:r>
      </w:smartTag>
    </w:p>
    <w:p w:rsidR="00035544" w:rsidRPr="00221AD8" w:rsidRDefault="00035544" w:rsidP="009C6846">
      <w:pPr>
        <w:pStyle w:val="Code1"/>
      </w:pPr>
      <w:r>
        <w:t xml:space="preserve">Write </w:t>
      </w:r>
      <w:r w:rsidRPr="00221AD8">
        <w:t>$J($</w:t>
      </w:r>
      <w:r>
        <w:t>FN(X,","</w:t>
      </w:r>
      <w:smartTag w:uri="urn:schemas-microsoft-com:office:cs:smarttags" w:element="NumConv6p6">
        <w:smartTagPr>
          <w:attr w:name="val" w:val=",2"/>
          <w:attr w:name="sch" w:val="4"/>
        </w:smartTagPr>
        <w:r w:rsidRPr="00221AD8">
          <w:t>,2</w:t>
        </w:r>
      </w:smartTag>
      <w:r w:rsidRPr="00221AD8">
        <w:t>)</w:t>
      </w:r>
      <w:smartTag w:uri="urn:schemas-microsoft-com:office:cs:smarttags" w:element="NumConv6p6">
        <w:smartTagPr>
          <w:attr w:name="val" w:val=",12"/>
          <w:attr w:name="sch" w:val="4"/>
        </w:smartTagPr>
        <w:r w:rsidRPr="00221AD8">
          <w:t>,12</w:t>
        </w:r>
      </w:smartTag>
      <w:r w:rsidRPr="00221AD8">
        <w:t>)</w:t>
      </w:r>
    </w:p>
    <w:p w:rsidR="00035544" w:rsidRPr="00221AD8" w:rsidRDefault="00035544" w:rsidP="009C6846">
      <w:pPr>
        <w:pStyle w:val="Code1"/>
      </w:pPr>
      <w:r w:rsidRPr="00221AD8">
        <w:t xml:space="preserve">   </w:t>
      </w:r>
      <w:smartTag w:uri="urn:schemas-microsoft-com:office:cs:smarttags" w:element="NumConv6p6">
        <w:smartTagPr>
          <w:attr w:name="sch" w:val="4"/>
          <w:attr w:name="val" w:val="12,345.00"/>
        </w:smartTagPr>
        <w:r w:rsidRPr="00221AD8">
          <w:t>12,345.00</w:t>
        </w:r>
      </w:smartTag>
    </w:p>
    <w:p w:rsidR="00035544" w:rsidRDefault="00035544">
      <w:pPr>
        <w:pStyle w:val="Code"/>
      </w:pPr>
    </w:p>
    <w:p w:rsidR="00C11077" w:rsidRDefault="00C11077" w:rsidP="00035544">
      <w:pPr>
        <w:pStyle w:val="Caption"/>
      </w:pPr>
      <w:bookmarkStart w:id="194" w:name="_Ref267968091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26</w:t>
        </w:r>
      </w:fldSimple>
      <w:bookmarkEnd w:id="194"/>
      <w:r>
        <w:t xml:space="preserve"> </w:t>
      </w:r>
      <w:r w:rsidRPr="002C5BC5">
        <w:t>$</w:t>
      </w:r>
      <w:r>
        <w:t>Ascii and</w:t>
      </w:r>
      <w:r w:rsidRPr="002C5BC5">
        <w:t xml:space="preserve"> $</w:t>
      </w:r>
      <w:r>
        <w:t>Char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$Ascii("A")</w:t>
      </w:r>
    </w:p>
    <w:p w:rsidR="00035544" w:rsidRPr="00221AD8" w:rsidRDefault="00035544" w:rsidP="009C6846">
      <w:pPr>
        <w:pStyle w:val="CodeItalic"/>
      </w:pPr>
      <w:smartTag w:uri="urn:schemas-microsoft-com:office:cs:smarttags" w:element="NumConv6p0">
        <w:smartTagPr>
          <w:attr w:name="val" w:val="65"/>
          <w:attr w:name="sch" w:val="1"/>
        </w:smartTagPr>
        <w:r w:rsidRPr="00221AD8">
          <w:t>65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$Char(</w:t>
      </w:r>
      <w:smartTag w:uri="urn:schemas-microsoft-com:office:cs:smarttags" w:element="NumConv6p0">
        <w:smartTagPr>
          <w:attr w:name="val" w:val="66"/>
          <w:attr w:name="sch" w:val="1"/>
        </w:smartTagPr>
        <w:r w:rsidRPr="00F84763">
          <w:t>66</w:t>
        </w:r>
      </w:smartTag>
      <w:r w:rsidRPr="00F84763">
        <w:t>)</w:t>
      </w:r>
    </w:p>
    <w:p w:rsidR="00035544" w:rsidRPr="00221AD8" w:rsidRDefault="00035544" w:rsidP="009C6846">
      <w:pPr>
        <w:pStyle w:val="CodeItalic"/>
      </w:pPr>
      <w:r w:rsidRPr="00221AD8">
        <w:t>B</w:t>
      </w:r>
    </w:p>
    <w:p w:rsidR="00035544" w:rsidRDefault="00035544">
      <w:pPr>
        <w:pStyle w:val="Code"/>
      </w:pPr>
    </w:p>
    <w:p w:rsidR="00C11077" w:rsidRDefault="00C11077" w:rsidP="00035544">
      <w:pPr>
        <w:pStyle w:val="Caption"/>
      </w:pPr>
      <w:bookmarkStart w:id="195" w:name="_Ref26796823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27</w:t>
        </w:r>
      </w:fldSimple>
      <w:bookmarkEnd w:id="195"/>
      <w:r>
        <w:t xml:space="preserve"> Convert uppercase to lowercase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X=$ASCII("A")+</w:t>
      </w:r>
      <w:smartTag w:uri="urn:schemas-microsoft-com:office:cs:smarttags" w:element="NumConv6p0">
        <w:smartTagPr>
          <w:attr w:name="val" w:val="32"/>
          <w:attr w:name="sch" w:val="1"/>
        </w:smartTagPr>
        <w:r w:rsidRPr="00F84763">
          <w:t>32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$CHAR(X)</w:t>
      </w:r>
    </w:p>
    <w:p w:rsidR="00035544" w:rsidRPr="00221AD8" w:rsidRDefault="00035544" w:rsidP="009C6846">
      <w:pPr>
        <w:pStyle w:val="CodeItalic"/>
      </w:pPr>
      <w:r w:rsidRPr="00221AD8">
        <w:t>a</w:t>
      </w:r>
    </w:p>
    <w:p w:rsidR="00035544" w:rsidRDefault="00035544">
      <w:pPr>
        <w:pStyle w:val="Code"/>
      </w:pPr>
    </w:p>
    <w:p w:rsidR="00C11077" w:rsidRDefault="00C11077" w:rsidP="00035544">
      <w:pPr>
        <w:pStyle w:val="Caption"/>
      </w:pPr>
      <w:bookmarkStart w:id="196" w:name="_Ref267968274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28</w:t>
        </w:r>
      </w:fldSimple>
      <w:bookmarkEnd w:id="196"/>
      <w:r>
        <w:t xml:space="preserve"> Convert lowercase to uppercase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X=$ASCII("a")-</w:t>
      </w:r>
      <w:smartTag w:uri="urn:schemas-microsoft-com:office:cs:smarttags" w:element="NumConv6p0">
        <w:smartTagPr>
          <w:attr w:name="val" w:val="32"/>
          <w:attr w:name="sch" w:val="1"/>
        </w:smartTagPr>
        <w:r w:rsidRPr="00F84763">
          <w:t>32</w:t>
        </w:r>
      </w:smartTag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$CHAR(X)</w:t>
      </w:r>
    </w:p>
    <w:p w:rsidR="00035544" w:rsidRPr="00221AD8" w:rsidRDefault="00035544" w:rsidP="009C6846">
      <w:pPr>
        <w:pStyle w:val="CodeItalic"/>
      </w:pPr>
      <w:r w:rsidRPr="00221AD8">
        <w:t>A</w:t>
      </w:r>
    </w:p>
    <w:p w:rsidR="00035544" w:rsidRDefault="00035544">
      <w:pPr>
        <w:pStyle w:val="Code"/>
      </w:pPr>
    </w:p>
    <w:p w:rsidR="008C4716" w:rsidRDefault="008C4716" w:rsidP="00035544">
      <w:pPr>
        <w:pStyle w:val="Caption"/>
      </w:pPr>
      <w:bookmarkStart w:id="197" w:name="_Ref267968312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29</w:t>
        </w:r>
      </w:fldSimple>
      <w:bookmarkEnd w:id="197"/>
      <w:r>
        <w:t xml:space="preserve"> </w:t>
      </w:r>
      <w:r w:rsidRPr="002C5BC5">
        <w:t>$</w:t>
      </w:r>
      <w:r>
        <w:t>Select Example</w:t>
      </w:r>
    </w:p>
    <w:p w:rsidR="00035544" w:rsidRDefault="00035544">
      <w:pPr>
        <w:pStyle w:val="Code"/>
      </w:pPr>
    </w:p>
    <w:p w:rsidR="00035544" w:rsidRDefault="00035544" w:rsidP="009C6846">
      <w:pPr>
        <w:pStyle w:val="Code1"/>
      </w:pPr>
      <w:r>
        <w:t xml:space="preserve">Write </w:t>
      </w:r>
      <w:r w:rsidRPr="00F84763">
        <w:t>$S(X=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>:"One",X=</w:t>
      </w:r>
      <w:smartTag w:uri="urn:schemas-microsoft-com:office:cs:smarttags" w:element="NumConv6p0">
        <w:smartTagPr>
          <w:attr w:name="val" w:val="2"/>
          <w:attr w:name="sch" w:val="1"/>
        </w:smartTagPr>
        <w:r w:rsidRPr="00F84763">
          <w:t>2</w:t>
        </w:r>
      </w:smartTag>
      <w:r w:rsidRPr="00F84763">
        <w:t>:"Two",X=</w:t>
      </w:r>
      <w:smartTag w:uri="urn:schemas-microsoft-com:office:cs:smarttags" w:element="NumConv6p0">
        <w:smartTagPr>
          <w:attr w:name="val" w:val="3"/>
          <w:attr w:name="sch" w:val="1"/>
        </w:smartTagPr>
        <w:r w:rsidRPr="00F84763">
          <w:t>3</w:t>
        </w:r>
      </w:smartTag>
      <w:r w:rsidRPr="00F84763">
        <w:t>:"Three"</w:t>
      </w:r>
      <w:smartTag w:uri="urn:schemas-microsoft-com:office:cs:smarttags" w:element="NumConv6p6">
        <w:smartTagPr>
          <w:attr w:name="val" w:val=",1"/>
          <w:attr w:name="sch" w:val="4"/>
        </w:smartTagPr>
        <w:r w:rsidRPr="00F84763">
          <w:t>,1</w:t>
        </w:r>
      </w:smartTag>
      <w:r w:rsidRPr="00F84763">
        <w:t>:"None")</w:t>
      </w:r>
    </w:p>
    <w:p w:rsidR="00035544" w:rsidRPr="00F84763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 w:rsidRPr="00F84763">
        <w:t xml:space="preserve">The above $Select </w:t>
      </w:r>
      <w:r>
        <w:t>command</w:t>
      </w:r>
      <w:r w:rsidRPr="00F84763">
        <w:t xml:space="preserve"> is equivalent to:</w:t>
      </w:r>
    </w:p>
    <w:p w:rsidR="00035544" w:rsidRPr="00F84763" w:rsidRDefault="00035544" w:rsidP="009C6846">
      <w:pPr>
        <w:pStyle w:val="Code1"/>
      </w:pPr>
      <w:r w:rsidRPr="00F84763">
        <w:t xml:space="preserve">     If X=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 xml:space="preserve"> {</w:t>
      </w:r>
      <w:r>
        <w:t xml:space="preserve">Write </w:t>
      </w:r>
      <w:r w:rsidRPr="00F84763">
        <w:t>"One"}</w:t>
      </w:r>
    </w:p>
    <w:p w:rsidR="00035544" w:rsidRPr="00F84763" w:rsidRDefault="00035544" w:rsidP="009C6846">
      <w:pPr>
        <w:pStyle w:val="Code1"/>
      </w:pPr>
      <w:r w:rsidRPr="00F84763">
        <w:t xml:space="preserve">     ElseIf X=</w:t>
      </w:r>
      <w:smartTag w:uri="urn:schemas-microsoft-com:office:cs:smarttags" w:element="NumConv6p0">
        <w:smartTagPr>
          <w:attr w:name="val" w:val="2"/>
          <w:attr w:name="sch" w:val="1"/>
        </w:smartTagPr>
        <w:r w:rsidRPr="00F84763">
          <w:t>2</w:t>
        </w:r>
      </w:smartTag>
      <w:r w:rsidRPr="00F84763">
        <w:t xml:space="preserve"> {</w:t>
      </w:r>
      <w:r>
        <w:t xml:space="preserve">Write </w:t>
      </w:r>
      <w:r w:rsidRPr="00F84763">
        <w:t>"Two"}</w:t>
      </w:r>
    </w:p>
    <w:p w:rsidR="00035544" w:rsidRPr="00F84763" w:rsidRDefault="00035544" w:rsidP="009C6846">
      <w:pPr>
        <w:pStyle w:val="Code1"/>
      </w:pPr>
      <w:r w:rsidRPr="00F84763">
        <w:t xml:space="preserve">     ElseIf X=</w:t>
      </w:r>
      <w:smartTag w:uri="urn:schemas-microsoft-com:office:cs:smarttags" w:element="NumConv6p0">
        <w:smartTagPr>
          <w:attr w:name="val" w:val="3"/>
          <w:attr w:name="sch" w:val="1"/>
        </w:smartTagPr>
        <w:r w:rsidRPr="00F84763">
          <w:t>3</w:t>
        </w:r>
      </w:smartTag>
      <w:r w:rsidRPr="00F84763">
        <w:t xml:space="preserve"> {</w:t>
      </w:r>
      <w:r>
        <w:t xml:space="preserve">Write </w:t>
      </w:r>
      <w:r w:rsidRPr="00F84763">
        <w:t>"Three"}</w:t>
      </w:r>
    </w:p>
    <w:p w:rsidR="00035544" w:rsidRPr="00F84763" w:rsidRDefault="00035544" w:rsidP="009C6846">
      <w:pPr>
        <w:pStyle w:val="Code1"/>
      </w:pPr>
      <w:r w:rsidRPr="00F84763">
        <w:t xml:space="preserve">     Else {</w:t>
      </w:r>
      <w:r>
        <w:t xml:space="preserve">Write </w:t>
      </w:r>
      <w:r w:rsidRPr="00F84763">
        <w:t>"None"}</w:t>
      </w:r>
    </w:p>
    <w:p w:rsidR="00035544" w:rsidRDefault="00035544">
      <w:pPr>
        <w:pStyle w:val="Code"/>
      </w:pPr>
    </w:p>
    <w:p w:rsidR="008C4716" w:rsidRDefault="008C4716" w:rsidP="00035544">
      <w:pPr>
        <w:pStyle w:val="Caption"/>
      </w:pPr>
      <w:bookmarkStart w:id="198" w:name="_Ref26796835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30</w:t>
        </w:r>
      </w:fldSimple>
      <w:bookmarkEnd w:id="198"/>
      <w:r>
        <w:t xml:space="preserve"> </w:t>
      </w:r>
      <w:r w:rsidRPr="002C5BC5">
        <w:t>$</w:t>
      </w:r>
      <w:r>
        <w:t>Case Example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$CASE(X</w:t>
      </w:r>
      <w:smartTag w:uri="urn:schemas-microsoft-com:office:cs:smarttags" w:element="NumConv6p6">
        <w:smartTagPr>
          <w:attr w:name="val" w:val=",1"/>
          <w:attr w:name="sch" w:val="4"/>
        </w:smartTagPr>
        <w:r w:rsidRPr="00F84763">
          <w:t>,1</w:t>
        </w:r>
      </w:smartTag>
      <w:r w:rsidRPr="00F84763">
        <w:t>:"One"</w:t>
      </w:r>
      <w:smartTag w:uri="urn:schemas-microsoft-com:office:cs:smarttags" w:element="NumConv6p6">
        <w:smartTagPr>
          <w:attr w:name="val" w:val=",2"/>
          <w:attr w:name="sch" w:val="4"/>
        </w:smartTagPr>
        <w:r w:rsidRPr="00F84763">
          <w:t>,2</w:t>
        </w:r>
      </w:smartTag>
      <w:r w:rsidRPr="00F84763">
        <w:t>:"Two"</w:t>
      </w:r>
      <w:smartTag w:uri="urn:schemas-microsoft-com:office:cs:smarttags" w:element="NumConv6p6">
        <w:smartTagPr>
          <w:attr w:name="val" w:val=",3"/>
          <w:attr w:name="sch" w:val="4"/>
        </w:smartTagPr>
        <w:r w:rsidRPr="00F84763">
          <w:t>,3</w:t>
        </w:r>
      </w:smartTag>
      <w:r w:rsidRPr="00F84763">
        <w:t>:"Three",:"None")</w:t>
      </w:r>
    </w:p>
    <w:p w:rsidR="00035544" w:rsidRPr="00F84763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 w:rsidRPr="00F84763">
        <w:t xml:space="preserve">The above $Case </w:t>
      </w:r>
      <w:r>
        <w:t>command</w:t>
      </w:r>
      <w:r w:rsidRPr="00F84763">
        <w:t xml:space="preserve"> is equivalent to:</w:t>
      </w:r>
    </w:p>
    <w:p w:rsidR="00035544" w:rsidRPr="00F84763" w:rsidRDefault="00035544" w:rsidP="009C6846">
      <w:pPr>
        <w:pStyle w:val="Code1"/>
      </w:pPr>
      <w:r w:rsidRPr="00F84763">
        <w:t>For the variable X:</w:t>
      </w:r>
    </w:p>
    <w:p w:rsidR="00035544" w:rsidRPr="00F84763" w:rsidRDefault="00035544" w:rsidP="009C6846">
      <w:pPr>
        <w:pStyle w:val="Code1"/>
      </w:pPr>
      <w:r w:rsidRPr="00F84763">
        <w:t xml:space="preserve">     If X=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 xml:space="preserve"> {</w:t>
      </w:r>
      <w:r>
        <w:t xml:space="preserve">Write </w:t>
      </w:r>
      <w:r w:rsidRPr="00F84763">
        <w:t>"One"}</w:t>
      </w:r>
    </w:p>
    <w:p w:rsidR="00035544" w:rsidRPr="00F84763" w:rsidRDefault="00035544" w:rsidP="009C6846">
      <w:pPr>
        <w:pStyle w:val="Code1"/>
      </w:pPr>
      <w:r w:rsidRPr="00F84763">
        <w:t xml:space="preserve">     ElseIf X=</w:t>
      </w:r>
      <w:smartTag w:uri="urn:schemas-microsoft-com:office:cs:smarttags" w:element="NumConv6p0">
        <w:smartTagPr>
          <w:attr w:name="val" w:val="2"/>
          <w:attr w:name="sch" w:val="1"/>
        </w:smartTagPr>
        <w:r w:rsidRPr="00F84763">
          <w:t>2</w:t>
        </w:r>
      </w:smartTag>
      <w:r w:rsidRPr="00F84763">
        <w:t xml:space="preserve"> {</w:t>
      </w:r>
      <w:r>
        <w:t xml:space="preserve">Write </w:t>
      </w:r>
      <w:r w:rsidRPr="00F84763">
        <w:t>"Two"}</w:t>
      </w:r>
    </w:p>
    <w:p w:rsidR="00035544" w:rsidRPr="00F84763" w:rsidRDefault="00035544" w:rsidP="009C6846">
      <w:pPr>
        <w:pStyle w:val="Code1"/>
      </w:pPr>
      <w:r w:rsidRPr="00F84763">
        <w:t xml:space="preserve">     ElseIf X=</w:t>
      </w:r>
      <w:smartTag w:uri="urn:schemas-microsoft-com:office:cs:smarttags" w:element="NumConv6p0">
        <w:smartTagPr>
          <w:attr w:name="val" w:val="3"/>
          <w:attr w:name="sch" w:val="1"/>
        </w:smartTagPr>
        <w:r w:rsidRPr="00F84763">
          <w:t>3</w:t>
        </w:r>
      </w:smartTag>
      <w:r w:rsidRPr="00F84763">
        <w:t xml:space="preserve"> {</w:t>
      </w:r>
      <w:r>
        <w:t xml:space="preserve">Write </w:t>
      </w:r>
      <w:r w:rsidRPr="00F84763">
        <w:t>"Three"}</w:t>
      </w:r>
    </w:p>
    <w:p w:rsidR="00035544" w:rsidRPr="00F84763" w:rsidRDefault="00035544" w:rsidP="009C6846">
      <w:pPr>
        <w:pStyle w:val="Code1"/>
      </w:pPr>
      <w:r w:rsidRPr="00F84763">
        <w:t xml:space="preserve">     Else {</w:t>
      </w:r>
      <w:r>
        <w:t xml:space="preserve">Write </w:t>
      </w:r>
      <w:r w:rsidRPr="00F84763">
        <w:t>"None"}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199" w:name="_Ref26796840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31</w:t>
        </w:r>
      </w:fldSimple>
      <w:bookmarkEnd w:id="199"/>
      <w:r>
        <w:t xml:space="preserve"> </w:t>
      </w:r>
      <w:r w:rsidRPr="002C5BC5">
        <w:t>$</w:t>
      </w:r>
      <w:r>
        <w:t>Case Example for Day of Week</w:t>
      </w:r>
    </w:p>
    <w:p w:rsidR="00035544" w:rsidRDefault="00035544" w:rsidP="00035544">
      <w:pPr>
        <w:pStyle w:val="Code"/>
      </w:pPr>
    </w:p>
    <w:p w:rsidR="00035544" w:rsidRPr="0044385B" w:rsidRDefault="00035544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 Set DayOfWeek=2</w:t>
      </w:r>
      <w:r>
        <w:br/>
        <w:t xml:space="preserve"> Set </w:t>
      </w:r>
      <w:r w:rsidRPr="00F84763">
        <w:t>Day=$CASE(DayOfWeek,</w:t>
      </w:r>
      <w:r w:rsidRPr="00F84763">
        <w:br/>
        <w:t xml:space="preserve">                1:"Sunday",</w:t>
      </w:r>
      <w:r w:rsidRPr="00F84763">
        <w:br/>
        <w:t xml:space="preserve">                2:"Monday",</w:t>
      </w:r>
      <w:r w:rsidRPr="00F84763">
        <w:br/>
        <w:t xml:space="preserve">                3:"Tuesday",</w:t>
      </w:r>
      <w:r w:rsidRPr="00F84763">
        <w:br/>
        <w:t xml:space="preserve">                4:"Wednesday",</w:t>
      </w:r>
      <w:r w:rsidRPr="00F84763">
        <w:br/>
        <w:t xml:space="preserve">                5:"Thursday",</w:t>
      </w:r>
      <w:r w:rsidRPr="00F84763">
        <w:br/>
        <w:t xml:space="preserve">                6:"Friday",</w:t>
      </w:r>
      <w:r w:rsidRPr="00F84763">
        <w:br/>
        <w:t xml:space="preserve">                7:"Saturday",</w:t>
      </w:r>
      <w:r w:rsidRPr="00F84763">
        <w:br/>
        <w:t xml:space="preserve">                 :"error")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!,Day</w:t>
      </w:r>
    </w:p>
    <w:p w:rsidR="00035544" w:rsidRPr="00221AD8" w:rsidRDefault="00035544" w:rsidP="009C6846">
      <w:pPr>
        <w:pStyle w:val="CodeItalic"/>
      </w:pPr>
      <w:r w:rsidRPr="00221AD8">
        <w:t>Monday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00" w:name="RCOS_C33596"/>
      <w:bookmarkStart w:id="201" w:name="_Ref267968470"/>
      <w:bookmarkEnd w:id="20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32</w:t>
        </w:r>
      </w:fldSimple>
      <w:bookmarkEnd w:id="201"/>
      <w:r>
        <w:t xml:space="preserve"> </w:t>
      </w:r>
      <w:r w:rsidRPr="002C5BC5">
        <w:t>$</w:t>
      </w:r>
      <w:r>
        <w:t>Test with the Read command</w:t>
      </w:r>
    </w:p>
    <w:p w:rsidR="00035544" w:rsidRDefault="00035544" w:rsidP="00035544">
      <w:pPr>
        <w:pStyle w:val="Code"/>
      </w:pPr>
    </w:p>
    <w:p w:rsidR="00035544" w:rsidRDefault="00035544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035544">
      <w:pPr>
        <w:pStyle w:val="Code"/>
      </w:pPr>
    </w:p>
    <w:p w:rsidR="00035544" w:rsidRPr="00417A04" w:rsidRDefault="00035544" w:rsidP="0003554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417A04">
        <w:rPr>
          <w:color w:val="auto"/>
        </w:rPr>
        <w:t xml:space="preserve">R "Prompt: ",X:3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417A04">
        <w:rPr>
          <w:color w:val="auto"/>
        </w:rPr>
        <w:t>;timed read command, 3 seconds</w:t>
      </w:r>
      <w:r w:rsidRPr="00417A04">
        <w:rPr>
          <w:color w:val="auto"/>
        </w:rPr>
        <w:br/>
        <w:t> If $Test {</w:t>
      </w:r>
      <w:r w:rsidRPr="00417A04">
        <w:rPr>
          <w:color w:val="auto"/>
        </w:rPr>
        <w:br/>
      </w:r>
      <w:r w:rsidRPr="00417A04">
        <w:rPr>
          <w:color w:val="auto"/>
        </w:rPr>
        <w:tab/>
        <w:t>Write !,"The user answered the prompt"</w:t>
      </w:r>
      <w:r>
        <w:rPr>
          <w:color w:val="auto"/>
        </w:rPr>
        <w:br/>
        <w:t xml:space="preserve"> </w:t>
      </w:r>
      <w:r w:rsidRPr="00417A04">
        <w:rPr>
          <w:color w:val="auto"/>
        </w:rPr>
        <w:t>}</w:t>
      </w:r>
      <w:r>
        <w:rPr>
          <w:color w:val="auto"/>
        </w:rPr>
        <w:br/>
        <w:t xml:space="preserve"> Else {</w:t>
      </w:r>
      <w:r>
        <w:rPr>
          <w:color w:val="auto"/>
        </w:rPr>
        <w:br/>
        <w:t>   </w:t>
      </w:r>
      <w:r w:rsidRPr="00417A04">
        <w:rPr>
          <w:color w:val="auto"/>
        </w:rPr>
        <w:t>Write !,"The user did not answer the prompt"</w:t>
      </w:r>
      <w:r>
        <w:rPr>
          <w:color w:val="auto"/>
        </w:rPr>
        <w:br/>
        <w:t xml:space="preserve"> </w:t>
      </w:r>
      <w:r w:rsidRPr="00417A04">
        <w:rPr>
          <w:color w:val="auto"/>
        </w:rPr>
        <w:t>}</w:t>
      </w:r>
    </w:p>
    <w:p w:rsidR="00035544" w:rsidRPr="00F84763" w:rsidRDefault="00035544" w:rsidP="00035544">
      <w:pPr>
        <w:pStyle w:val="Code"/>
        <w:rPr>
          <w:color w:val="000000" w:themeColor="text1"/>
        </w:rPr>
      </w:pPr>
    </w:p>
    <w:p w:rsidR="008C4716" w:rsidRDefault="008C4716" w:rsidP="00035544">
      <w:pPr>
        <w:pStyle w:val="Caption"/>
      </w:pPr>
      <w:bookmarkStart w:id="202" w:name="_Ref267968434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33</w:t>
        </w:r>
      </w:fldSimple>
      <w:bookmarkEnd w:id="202"/>
      <w:r>
        <w:t xml:space="preserve"> </w:t>
      </w:r>
      <w:r w:rsidRPr="002C5BC5">
        <w:t>$</w:t>
      </w:r>
      <w:r>
        <w:t>Increment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^CNTR=""</w:t>
      </w: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X=$INCREMENT(^CNTR)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^CNTR</w:t>
      </w:r>
    </w:p>
    <w:p w:rsidR="00035544" w:rsidRPr="00221AD8" w:rsidRDefault="00035544" w:rsidP="009C6846">
      <w:pPr>
        <w:pStyle w:val="CodeItalic"/>
      </w:pPr>
      <w:r w:rsidRPr="00221AD8">
        <w:t>1</w:t>
      </w:r>
    </w:p>
    <w:p w:rsidR="00035544" w:rsidRDefault="00035544" w:rsidP="009C6846">
      <w:pPr>
        <w:pStyle w:val="Code1"/>
      </w:pPr>
    </w:p>
    <w:p w:rsidR="00035544" w:rsidRPr="00F84763" w:rsidRDefault="00035544" w:rsidP="009C6846">
      <w:pPr>
        <w:pStyle w:val="Code1"/>
      </w:pPr>
      <w:r>
        <w:t xml:space="preserve">Set </w:t>
      </w:r>
      <w:r w:rsidRPr="00F84763">
        <w:t>X=$INCREMENT(^CNTR)</w:t>
      </w:r>
    </w:p>
    <w:p w:rsidR="00035544" w:rsidRPr="00F84763" w:rsidRDefault="00035544" w:rsidP="009C6846">
      <w:pPr>
        <w:pStyle w:val="Code1"/>
      </w:pPr>
      <w:r>
        <w:t xml:space="preserve">Write </w:t>
      </w:r>
      <w:r w:rsidRPr="00F84763">
        <w:t>^CNTR</w:t>
      </w:r>
    </w:p>
    <w:p w:rsidR="00035544" w:rsidRPr="00221AD8" w:rsidRDefault="00035544" w:rsidP="009C6846">
      <w:pPr>
        <w:pStyle w:val="CodeItalic"/>
      </w:pPr>
      <w:r w:rsidRPr="00221AD8">
        <w:t>2</w:t>
      </w:r>
    </w:p>
    <w:p w:rsidR="00035544" w:rsidRDefault="00035544">
      <w:pPr>
        <w:pStyle w:val="Code"/>
      </w:pPr>
    </w:p>
    <w:p w:rsidR="008C4716" w:rsidRDefault="008C4716" w:rsidP="00035544">
      <w:pPr>
        <w:pStyle w:val="Caption"/>
      </w:pPr>
      <w:bookmarkStart w:id="203" w:name="_Ref267968511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34</w:t>
        </w:r>
      </w:fldSimple>
      <w:bookmarkEnd w:id="203"/>
      <w:r>
        <w:t xml:space="preserve"> $Text - Error code table</w:t>
      </w:r>
    </w:p>
    <w:p w:rsidR="00035544" w:rsidRDefault="00035544">
      <w:pPr>
        <w:pStyle w:val="Code"/>
      </w:pPr>
    </w:p>
    <w:p w:rsidR="00035544" w:rsidRDefault="00035544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>
      <w:pPr>
        <w:pStyle w:val="Code"/>
      </w:pPr>
    </w:p>
    <w:p w:rsidR="00035544" w:rsidRPr="00F84763" w:rsidRDefault="00035544" w:rsidP="009C6846">
      <w:pPr>
        <w:pStyle w:val="Code1"/>
      </w:pPr>
      <w:r w:rsidRPr="00F84763">
        <w:t>ROUTINEA</w:t>
      </w:r>
    </w:p>
    <w:p w:rsidR="00035544" w:rsidRPr="00F84763" w:rsidRDefault="00035544" w:rsidP="009C6846">
      <w:pPr>
        <w:pStyle w:val="Code1"/>
      </w:pPr>
      <w:r w:rsidRPr="00F84763">
        <w:t xml:space="preserve">       </w:t>
      </w:r>
      <w:r>
        <w:t xml:space="preserve">For </w:t>
      </w:r>
      <w:r w:rsidRPr="00F84763">
        <w:t>I=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>: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  <w:r w:rsidRPr="00F84763">
        <w:t>:</w:t>
      </w:r>
      <w:smartTag w:uri="urn:schemas-microsoft-com:office:cs:smarttags" w:element="NumConv6p0">
        <w:smartTagPr>
          <w:attr w:name="val" w:val="3"/>
          <w:attr w:name="sch" w:val="1"/>
        </w:smartTagPr>
        <w:r w:rsidRPr="00F84763">
          <w:t>3</w:t>
        </w:r>
      </w:smartTag>
      <w:r w:rsidRPr="00F84763">
        <w:t xml:space="preserve"> </w:t>
      </w:r>
      <w:r>
        <w:t xml:space="preserve">Write </w:t>
      </w:r>
      <w:r w:rsidRPr="00F84763">
        <w:t>!,$T(TABLE+I)</w:t>
      </w:r>
    </w:p>
    <w:p w:rsidR="00035544" w:rsidRPr="00F84763" w:rsidRDefault="00035544" w:rsidP="009C6846">
      <w:pPr>
        <w:pStyle w:val="Code1"/>
      </w:pPr>
      <w:r w:rsidRPr="00F84763">
        <w:t xml:space="preserve">       Q</w:t>
      </w:r>
    </w:p>
    <w:p w:rsidR="00035544" w:rsidRPr="00F84763" w:rsidRDefault="00035544" w:rsidP="009C6846">
      <w:pPr>
        <w:pStyle w:val="Code1"/>
      </w:pPr>
      <w:r w:rsidRPr="00F84763">
        <w:t>TABLE</w:t>
      </w:r>
    </w:p>
    <w:p w:rsidR="00035544" w:rsidRPr="00F84763" w:rsidRDefault="00035544" w:rsidP="009C6846">
      <w:pPr>
        <w:pStyle w:val="Code1"/>
      </w:pPr>
      <w:r w:rsidRPr="00F84763">
        <w:tab/>
        <w:t>;;A</w:t>
      </w:r>
      <w:smartTag w:uri="urn:schemas-microsoft-com:office:cs:smarttags" w:element="NumConv6p0">
        <w:smartTagPr>
          <w:attr w:name="val" w:val="01"/>
          <w:attr w:name="sch" w:val="1"/>
        </w:smartTagPr>
        <w:r w:rsidRPr="00F84763">
          <w:t>01</w:t>
        </w:r>
      </w:smartTag>
      <w:r w:rsidRPr="00F84763">
        <w:t xml:space="preserve">^Error code </w:t>
      </w:r>
      <w:smartTag w:uri="urn:schemas-microsoft-com:office:cs:smarttags" w:element="NumConv6p0">
        <w:smartTagPr>
          <w:attr w:name="val" w:val="1"/>
          <w:attr w:name="sch" w:val="1"/>
        </w:smartTagPr>
        <w:r w:rsidRPr="00F84763">
          <w:t>1</w:t>
        </w:r>
      </w:smartTag>
    </w:p>
    <w:p w:rsidR="00035544" w:rsidRPr="00F84763" w:rsidRDefault="00035544" w:rsidP="009C6846">
      <w:pPr>
        <w:pStyle w:val="Code1"/>
      </w:pPr>
      <w:r w:rsidRPr="00F84763">
        <w:tab/>
        <w:t>;;A</w:t>
      </w:r>
      <w:smartTag w:uri="urn:schemas-microsoft-com:office:cs:smarttags" w:element="NumConv6p0">
        <w:smartTagPr>
          <w:attr w:name="val" w:val="02"/>
          <w:attr w:name="sch" w:val="1"/>
        </w:smartTagPr>
        <w:r w:rsidRPr="00F84763">
          <w:t>02</w:t>
        </w:r>
      </w:smartTag>
      <w:r w:rsidRPr="00F84763">
        <w:t xml:space="preserve">^Error code </w:t>
      </w:r>
      <w:smartTag w:uri="urn:schemas-microsoft-com:office:cs:smarttags" w:element="NumConv6p0">
        <w:smartTagPr>
          <w:attr w:name="val" w:val="2"/>
          <w:attr w:name="sch" w:val="1"/>
        </w:smartTagPr>
        <w:r w:rsidRPr="00F84763">
          <w:t>2</w:t>
        </w:r>
      </w:smartTag>
    </w:p>
    <w:p w:rsidR="00035544" w:rsidRPr="00F84763" w:rsidRDefault="00035544" w:rsidP="009C6846">
      <w:pPr>
        <w:pStyle w:val="Code1"/>
      </w:pPr>
      <w:r w:rsidRPr="00F84763">
        <w:tab/>
        <w:t>;;A</w:t>
      </w:r>
      <w:smartTag w:uri="urn:schemas-microsoft-com:office:cs:smarttags" w:element="NumConv6p0">
        <w:smartTagPr>
          <w:attr w:name="val" w:val="03"/>
          <w:attr w:name="sch" w:val="1"/>
        </w:smartTagPr>
        <w:r w:rsidRPr="00F84763">
          <w:t>03</w:t>
        </w:r>
      </w:smartTag>
      <w:r w:rsidRPr="00F84763">
        <w:t>^Error code 3</w:t>
      </w:r>
    </w:p>
    <w:p w:rsidR="00035544" w:rsidRDefault="00035544">
      <w:pPr>
        <w:pStyle w:val="Code"/>
      </w:pPr>
    </w:p>
    <w:p w:rsidR="008C4716" w:rsidRDefault="008C4716" w:rsidP="00035544">
      <w:pPr>
        <w:pStyle w:val="Caption"/>
      </w:pPr>
      <w:bookmarkStart w:id="204" w:name="_Ref267968562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4</w:t>
        </w:r>
      </w:fldSimple>
      <w:r>
        <w:noBreakHyphen/>
      </w:r>
      <w:fldSimple w:instr=" SEQ Example \* ARABIC \s 1 ">
        <w:r w:rsidR="00725288">
          <w:rPr>
            <w:noProof/>
          </w:rPr>
          <w:t>35</w:t>
        </w:r>
      </w:fldSimple>
      <w:bookmarkEnd w:id="204"/>
      <w:r>
        <w:t xml:space="preserve"> Error code table output</w:t>
      </w:r>
    </w:p>
    <w:p w:rsidR="00035544" w:rsidRDefault="00035544">
      <w:pPr>
        <w:pStyle w:val="Code"/>
      </w:pPr>
    </w:p>
    <w:p w:rsidR="00035544" w:rsidRPr="005B41B8" w:rsidRDefault="00035544" w:rsidP="009C6846">
      <w:pPr>
        <w:pStyle w:val="Code1"/>
      </w:pPr>
      <w:r w:rsidRPr="00F84763">
        <w:tab/>
      </w:r>
      <w:r w:rsidRPr="005B41B8">
        <w:t>;;A</w:t>
      </w:r>
      <w:smartTag w:uri="urn:schemas-microsoft-com:office:cs:smarttags" w:element="NumConv6p0">
        <w:smartTagPr>
          <w:attr w:name="val" w:val="01"/>
          <w:attr w:name="sch" w:val="1"/>
        </w:smartTagPr>
        <w:r w:rsidRPr="005B41B8">
          <w:t>01</w:t>
        </w:r>
      </w:smartTag>
      <w:r w:rsidRPr="005B41B8">
        <w:t xml:space="preserve">^Error code </w:t>
      </w:r>
      <w:smartTag w:uri="urn:schemas-microsoft-com:office:cs:smarttags" w:element="NumConv6p0">
        <w:smartTagPr>
          <w:attr w:name="val" w:val="1"/>
          <w:attr w:name="sch" w:val="1"/>
        </w:smartTagPr>
        <w:r w:rsidRPr="005B41B8">
          <w:t>1</w:t>
        </w:r>
      </w:smartTag>
    </w:p>
    <w:p w:rsidR="00035544" w:rsidRPr="005B41B8" w:rsidRDefault="00035544" w:rsidP="009C6846">
      <w:pPr>
        <w:pStyle w:val="Code1"/>
      </w:pPr>
      <w:r w:rsidRPr="005B41B8">
        <w:tab/>
        <w:t>;;A</w:t>
      </w:r>
      <w:smartTag w:uri="urn:schemas-microsoft-com:office:cs:smarttags" w:element="NumConv6p0">
        <w:smartTagPr>
          <w:attr w:name="val" w:val="02"/>
          <w:attr w:name="sch" w:val="1"/>
        </w:smartTagPr>
        <w:r w:rsidRPr="005B41B8">
          <w:t>02</w:t>
        </w:r>
      </w:smartTag>
      <w:r w:rsidRPr="005B41B8">
        <w:t xml:space="preserve">^Error code </w:t>
      </w:r>
      <w:smartTag w:uri="urn:schemas-microsoft-com:office:cs:smarttags" w:element="NumConv6p0">
        <w:smartTagPr>
          <w:attr w:name="val" w:val="2"/>
          <w:attr w:name="sch" w:val="1"/>
        </w:smartTagPr>
        <w:r w:rsidRPr="005B41B8">
          <w:t>2</w:t>
        </w:r>
      </w:smartTag>
    </w:p>
    <w:p w:rsidR="00035544" w:rsidRPr="005B41B8" w:rsidRDefault="00035544" w:rsidP="009C6846">
      <w:pPr>
        <w:pStyle w:val="Code1"/>
      </w:pPr>
      <w:r w:rsidRPr="005B41B8">
        <w:tab/>
        <w:t>;;A</w:t>
      </w:r>
      <w:smartTag w:uri="urn:schemas-microsoft-com:office:cs:smarttags" w:element="NumConv6p0">
        <w:smartTagPr>
          <w:attr w:name="val" w:val="03"/>
          <w:attr w:name="sch" w:val="1"/>
        </w:smartTagPr>
        <w:r w:rsidRPr="005B41B8">
          <w:t>03</w:t>
        </w:r>
      </w:smartTag>
      <w:r w:rsidRPr="005B41B8">
        <w:t>^Error code 3</w:t>
      </w:r>
    </w:p>
    <w:p w:rsidR="00035544" w:rsidRPr="00F84763" w:rsidRDefault="00035544">
      <w:pPr>
        <w:pStyle w:val="Code"/>
        <w:rPr>
          <w:color w:val="000000" w:themeColor="text1"/>
        </w:rPr>
      </w:pPr>
    </w:p>
    <w:p w:rsidR="00725288" w:rsidRDefault="00C01119" w:rsidP="00035544">
      <w:pPr>
        <w:pStyle w:val="Caption"/>
      </w:pPr>
      <w:r>
        <w:fldChar w:fldCharType="begin"/>
      </w:r>
      <w:r w:rsidR="00035544">
        <w:instrText xml:space="preserve"> REF _Ref267968562 \h </w:instrText>
      </w:r>
      <w:r>
        <w:fldChar w:fldCharType="separate"/>
      </w:r>
    </w:p>
    <w:p w:rsidR="00725288" w:rsidRDefault="00725288" w:rsidP="00035544">
      <w:pPr>
        <w:pStyle w:val="Caption"/>
      </w:pPr>
      <w:r>
        <w:t xml:space="preserve">Example </w:t>
      </w:r>
      <w:r>
        <w:rPr>
          <w:noProof/>
        </w:rPr>
        <w:t>4</w:t>
      </w:r>
      <w:r>
        <w:noBreakHyphen/>
      </w:r>
      <w:r>
        <w:rPr>
          <w:noProof/>
        </w:rPr>
        <w:t>35</w:t>
      </w:r>
      <w:r w:rsidR="00C01119">
        <w:fldChar w:fldCharType="end"/>
      </w:r>
      <w:r w:rsidR="00035544">
        <w:t xml:space="preserve"> shows the output of running the code in </w:t>
      </w:r>
      <w:r w:rsidR="00C01119">
        <w:fldChar w:fldCharType="begin"/>
      </w:r>
      <w:r w:rsidR="00035544">
        <w:instrText xml:space="preserve"> REF _Ref267968511 \h </w:instrText>
      </w:r>
      <w:r w:rsidR="00C01119">
        <w:fldChar w:fldCharType="separate"/>
      </w:r>
    </w:p>
    <w:p w:rsidR="00035544" w:rsidRDefault="00725288" w:rsidP="00035544">
      <w:r>
        <w:t xml:space="preserve">Example </w:t>
      </w:r>
      <w:r>
        <w:rPr>
          <w:noProof/>
        </w:rPr>
        <w:t>4</w:t>
      </w:r>
      <w:r>
        <w:noBreakHyphen/>
      </w:r>
      <w:r>
        <w:rPr>
          <w:noProof/>
        </w:rPr>
        <w:t>34</w:t>
      </w:r>
      <w:r w:rsidR="00C01119">
        <w:fldChar w:fldCharType="end"/>
      </w:r>
      <w:r w:rsidR="00035544">
        <w:t>.</w:t>
      </w:r>
    </w:p>
    <w:p w:rsidR="00BC5A7C" w:rsidRDefault="00BC5A7C" w:rsidP="00035544"/>
    <w:p w:rsidR="0024349B" w:rsidRDefault="0024349B" w:rsidP="00035544">
      <w:pPr>
        <w:pStyle w:val="Heading2"/>
      </w:pPr>
      <w:bookmarkStart w:id="205" w:name="_Toc278444550"/>
      <w:bookmarkStart w:id="206" w:name="_Toc285472752"/>
      <w:bookmarkStart w:id="207" w:name="_Toc286847724"/>
    </w:p>
    <w:bookmarkEnd w:id="205"/>
    <w:bookmarkEnd w:id="206"/>
    <w:bookmarkEnd w:id="207"/>
    <w:p w:rsidR="0077195A" w:rsidRPr="0007157E" w:rsidRDefault="008C4716" w:rsidP="002016DF">
      <w:pPr>
        <w:spacing w:after="80" w:line="240" w:lineRule="auto"/>
        <w:ind w:firstLine="0"/>
        <w:jc w:val="center"/>
        <w:rPr>
          <w:rStyle w:val="QuoteChar1"/>
          <w:rFonts w:ascii="Arial" w:hAnsi="Arial" w:cs="Arial"/>
          <w:sz w:val="32"/>
          <w:szCs w:val="32"/>
        </w:rPr>
      </w:pPr>
      <w:r w:rsidRPr="0007157E">
        <w:rPr>
          <w:rStyle w:val="QuoteChar1"/>
          <w:rFonts w:ascii="Arial" w:hAnsi="Arial" w:cs="Arial"/>
          <w:sz w:val="32"/>
          <w:szCs w:val="32"/>
        </w:rPr>
        <w:t xml:space="preserve"> </w:t>
      </w:r>
      <w:r w:rsidR="0007157E" w:rsidRPr="0007157E">
        <w:rPr>
          <w:rStyle w:val="QuoteChar1"/>
          <w:rFonts w:ascii="Arial" w:hAnsi="Arial" w:cs="Arial"/>
          <w:sz w:val="32"/>
          <w:szCs w:val="32"/>
        </w:rPr>
        <w:t>“</w:t>
      </w:r>
      <w:r w:rsidR="00FA4552" w:rsidRPr="0007157E">
        <w:rPr>
          <w:rStyle w:val="QuoteChar1"/>
          <w:rFonts w:ascii="Arial" w:hAnsi="Arial" w:cs="Arial"/>
          <w:sz w:val="32"/>
          <w:szCs w:val="32"/>
        </w:rPr>
        <w:t>When the only tool you have is a hammer, everything looks like a nail.</w:t>
      </w:r>
      <w:r w:rsidR="0007157E" w:rsidRPr="0007157E">
        <w:rPr>
          <w:rStyle w:val="QuoteChar1"/>
          <w:rFonts w:ascii="Arial" w:hAnsi="Arial" w:cs="Arial"/>
          <w:sz w:val="32"/>
          <w:szCs w:val="32"/>
        </w:rPr>
        <w:t>”</w:t>
      </w:r>
      <w:r w:rsidR="00373CA7">
        <w:rPr>
          <w:rStyle w:val="QuoteChar1"/>
          <w:rFonts w:ascii="Arial" w:hAnsi="Arial" w:cs="Arial"/>
          <w:sz w:val="32"/>
          <w:szCs w:val="32"/>
        </w:rPr>
        <w:t xml:space="preserve"> –</w:t>
      </w:r>
      <w:r w:rsidR="005B7F2B">
        <w:rPr>
          <w:rStyle w:val="QuoteChar1"/>
          <w:rFonts w:ascii="Arial" w:hAnsi="Arial" w:cs="Arial"/>
          <w:sz w:val="32"/>
          <w:szCs w:val="32"/>
        </w:rPr>
        <w:t xml:space="preserve"> </w:t>
      </w:r>
      <w:r w:rsidR="005B7F2B" w:rsidRPr="005B7F2B">
        <w:rPr>
          <w:rStyle w:val="QuoteChar1"/>
          <w:rFonts w:ascii="Arial" w:hAnsi="Arial" w:cs="Arial"/>
          <w:sz w:val="32"/>
          <w:szCs w:val="32"/>
        </w:rPr>
        <w:t>Abraham H. Maslow</w:t>
      </w:r>
    </w:p>
    <w:p w:rsidR="0082016C" w:rsidRDefault="0082016C" w:rsidP="00035544">
      <w:pPr>
        <w:spacing w:after="80" w:line="240" w:lineRule="auto"/>
        <w:rPr>
          <w:rStyle w:val="QuoteChar1"/>
        </w:rPr>
      </w:pPr>
    </w:p>
    <w:p w:rsidR="0088193E" w:rsidRDefault="0088193E" w:rsidP="0088193E">
      <w:pPr>
        <w:spacing w:after="0" w:line="240" w:lineRule="auto"/>
        <w:ind w:firstLine="0"/>
      </w:pPr>
    </w:p>
    <w:p w:rsidR="00035544" w:rsidRDefault="00035544" w:rsidP="00C638E7">
      <w:pPr>
        <w:spacing w:after="0" w:line="240" w:lineRule="auto"/>
        <w:sectPr w:rsidR="00035544" w:rsidSect="00D57CEB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035544" w:rsidRPr="00F3021B" w:rsidRDefault="00035544" w:rsidP="00035544">
      <w:pPr>
        <w:pStyle w:val="Heading1"/>
        <w:jc w:val="center"/>
        <w:rPr>
          <w:sz w:val="52"/>
          <w:szCs w:val="52"/>
        </w:rPr>
      </w:pPr>
      <w:bookmarkStart w:id="208" w:name="_Toc285367903"/>
      <w:bookmarkStart w:id="209" w:name="_Toc286896706"/>
      <w:bookmarkStart w:id="210" w:name="_Toc323692276"/>
      <w:r w:rsidRPr="00F3021B">
        <w:rPr>
          <w:sz w:val="52"/>
          <w:szCs w:val="52"/>
        </w:rPr>
        <w:t>List Processing</w:t>
      </w:r>
      <w:bookmarkEnd w:id="208"/>
      <w:bookmarkEnd w:id="209"/>
      <w:bookmarkEnd w:id="210"/>
    </w:p>
    <w:p w:rsidR="006B303B" w:rsidRDefault="006B303B"/>
    <w:p w:rsidR="00035544" w:rsidRDefault="00035544" w:rsidP="006B303B">
      <w:pPr>
        <w:pStyle w:val="Caption"/>
        <w:keepNext/>
      </w:pPr>
      <w:bookmarkStart w:id="211" w:name="_Ref268022670"/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211"/>
      <w:r>
        <w:t xml:space="preserve"> $ListBuild defines a list of Pets using literal parameters</w:t>
      </w:r>
    </w:p>
    <w:p w:rsidR="00035544" w:rsidRDefault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</w:t>
      </w:r>
      <w:r w:rsidRPr="00233233">
        <w:t>=</w:t>
      </w:r>
      <w:r w:rsidRPr="002C2E22">
        <w:t>$LB("Dog","Cat","Fish")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!,Pets</w:t>
      </w:r>
    </w:p>
    <w:p w:rsidR="00035544" w:rsidRPr="00AB0733" w:rsidRDefault="00035544" w:rsidP="009C6846">
      <w:pPr>
        <w:pStyle w:val="CodeItalic"/>
      </w:pPr>
      <w:r w:rsidRPr="00AB0733">
        <w:t>DogCatFish</w:t>
      </w:r>
    </w:p>
    <w:p w:rsidR="00035544" w:rsidRDefault="00035544">
      <w:pPr>
        <w:pStyle w:val="Code"/>
      </w:pPr>
    </w:p>
    <w:p w:rsidR="008C4716" w:rsidRDefault="008C4716" w:rsidP="00035544">
      <w:pPr>
        <w:pStyle w:val="Caption"/>
      </w:pPr>
      <w:bookmarkStart w:id="212" w:name="_Ref268022701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212"/>
      <w:r>
        <w:t xml:space="preserve"> $ListBuild defines a list of Pets using variable parameters</w:t>
      </w:r>
    </w:p>
    <w:p w:rsidR="00035544" w:rsidRDefault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>="Dog"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Pet2="Cat"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Pet3="Fish"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</w:t>
      </w:r>
      <w:r w:rsidRPr="002C2E22">
        <w:t>=$LB(Pet1,Pet2,Pet3)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!,Pets</w:t>
      </w:r>
    </w:p>
    <w:p w:rsidR="00035544" w:rsidRDefault="00035544" w:rsidP="009C6846">
      <w:pPr>
        <w:pStyle w:val="CodeItalic"/>
      </w:pPr>
      <w:r w:rsidRPr="00AB0733">
        <w:t>DogCatFish</w:t>
      </w:r>
    </w:p>
    <w:p w:rsidR="00035544" w:rsidRPr="00AB0733" w:rsidRDefault="00035544" w:rsidP="009C6846">
      <w:pPr>
        <w:pStyle w:val="Code1"/>
      </w:pPr>
    </w:p>
    <w:p w:rsidR="008C4716" w:rsidRDefault="008C4716" w:rsidP="00035544">
      <w:pPr>
        <w:pStyle w:val="Caption"/>
      </w:pPr>
      <w:bookmarkStart w:id="213" w:name="_Ref26802273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213"/>
      <w:r>
        <w:t xml:space="preserve"> $List displays elements from the list of Pets</w:t>
      </w:r>
    </w:p>
    <w:p w:rsidR="00035544" w:rsidRDefault="00035544">
      <w:pPr>
        <w:pStyle w:val="Code"/>
      </w:pPr>
    </w:p>
    <w:p w:rsidR="00035544" w:rsidRPr="009A667B" w:rsidRDefault="00035544" w:rsidP="009C6846">
      <w:pPr>
        <w:pStyle w:val="Code1"/>
      </w:pPr>
      <w:r w:rsidRPr="009A667B">
        <w:t>Set Pets=$LB("Dog","Cat","Fish")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!,$LI(Pets,1)</w:t>
      </w:r>
    </w:p>
    <w:p w:rsidR="00035544" w:rsidRPr="00AB0733" w:rsidRDefault="00035544" w:rsidP="009C6846">
      <w:pPr>
        <w:pStyle w:val="CodeItalic"/>
      </w:pPr>
      <w:r w:rsidRPr="00AB0733">
        <w:t>Dog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!,$LI(Pets,2)</w:t>
      </w:r>
    </w:p>
    <w:p w:rsidR="00035544" w:rsidRPr="00AB0733" w:rsidRDefault="00035544" w:rsidP="009C6846">
      <w:pPr>
        <w:pStyle w:val="CodeItalic"/>
      </w:pPr>
      <w:r w:rsidRPr="00AB0733">
        <w:t>Cat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!,$LI(Pets,3)</w:t>
      </w:r>
    </w:p>
    <w:p w:rsidR="00035544" w:rsidRPr="00AB0733" w:rsidRDefault="00035544" w:rsidP="009C6846">
      <w:pPr>
        <w:pStyle w:val="CodeItalic"/>
      </w:pPr>
      <w:r w:rsidRPr="00AB0733">
        <w:t>Fish</w:t>
      </w:r>
    </w:p>
    <w:p w:rsidR="00035544" w:rsidRDefault="00035544">
      <w:pPr>
        <w:pStyle w:val="Code"/>
      </w:pPr>
    </w:p>
    <w:p w:rsidR="008C4716" w:rsidRDefault="008C4716" w:rsidP="00035544">
      <w:pPr>
        <w:pStyle w:val="Caption"/>
      </w:pPr>
      <w:bookmarkStart w:id="214" w:name="_Ref268022816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214"/>
      <w:r>
        <w:t xml:space="preserve"> $List used to set variables</w:t>
      </w:r>
    </w:p>
    <w:p w:rsidR="00035544" w:rsidRDefault="00035544" w:rsidP="00035544">
      <w:pPr>
        <w:pStyle w:val="Code"/>
      </w:pPr>
    </w:p>
    <w:p w:rsidR="00035544" w:rsidRPr="009A667B" w:rsidRDefault="00035544" w:rsidP="009C6846">
      <w:pPr>
        <w:pStyle w:val="Code1"/>
      </w:pPr>
      <w:r w:rsidRPr="009A667B">
        <w:t>Set Pets=$LB("Dog","Cat","Fish")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Pet1=$LI(Pets,1)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!,Pet1</w:t>
      </w:r>
    </w:p>
    <w:p w:rsidR="00035544" w:rsidRPr="00AB0733" w:rsidRDefault="00035544" w:rsidP="009C6846">
      <w:pPr>
        <w:pStyle w:val="CodeItalic"/>
      </w:pPr>
      <w:r w:rsidRPr="00AB0733">
        <w:t>Dog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Pet2=$LI(Pets,2)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!,Pet2</w:t>
      </w:r>
    </w:p>
    <w:p w:rsidR="00035544" w:rsidRPr="00B049F8" w:rsidRDefault="00035544" w:rsidP="009C6846">
      <w:pPr>
        <w:pStyle w:val="CodeItalic"/>
      </w:pPr>
      <w:r w:rsidRPr="00B049F8">
        <w:t>Cat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Pet3=$LI(Pets,3)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</w:t>
      </w:r>
      <w:smartTag w:uri="urn:schemas-microsoft-com:office:cs:smarttags" w:element="NumConv6p0">
        <w:smartTagPr>
          <w:attr w:name="val" w:val="3"/>
          <w:attr w:name="sch" w:val="1"/>
        </w:smartTagPr>
        <w:r w:rsidRPr="00491C70">
          <w:t>3</w:t>
        </w:r>
      </w:smartTag>
    </w:p>
    <w:p w:rsidR="00035544" w:rsidRPr="00AB0733" w:rsidRDefault="00035544" w:rsidP="009C6846">
      <w:pPr>
        <w:pStyle w:val="CodeItalic"/>
      </w:pPr>
      <w:r w:rsidRPr="00AB0733">
        <w:t>Fish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15" w:name="_Ref268022864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215"/>
      <w:r>
        <w:t xml:space="preserve"> $List displays the list of Pets</w:t>
      </w:r>
    </w:p>
    <w:p w:rsidR="00035544" w:rsidRDefault="00035544" w:rsidP="009C6846">
      <w:pPr>
        <w:pStyle w:val="Code1"/>
      </w:pPr>
    </w:p>
    <w:p w:rsidR="00035544" w:rsidRPr="009A667B" w:rsidRDefault="00035544" w:rsidP="009C6846">
      <w:pPr>
        <w:pStyle w:val="Code1"/>
      </w:pPr>
      <w:r w:rsidRPr="009A667B">
        <w:t>Set Pets=$LB("Dog","Cat","Fish")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!,$LI(Pets,1,3)</w:t>
      </w:r>
    </w:p>
    <w:p w:rsidR="00035544" w:rsidRPr="00AB0733" w:rsidRDefault="00035544" w:rsidP="009C6846">
      <w:pPr>
        <w:pStyle w:val="CodeItalic"/>
      </w:pPr>
      <w:r w:rsidRPr="00AB0733">
        <w:t>DogCatFish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16" w:name="_Ref268022892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216"/>
      <w:r>
        <w:t xml:space="preserve"> Display the entire list of Pets</w:t>
      </w:r>
    </w:p>
    <w:p w:rsidR="00035544" w:rsidRDefault="00035544" w:rsidP="00035544">
      <w:pPr>
        <w:pStyle w:val="Code"/>
      </w:pPr>
    </w:p>
    <w:p w:rsidR="00035544" w:rsidRPr="009A667B" w:rsidRDefault="00035544" w:rsidP="009C6846">
      <w:pPr>
        <w:pStyle w:val="Code1"/>
      </w:pPr>
      <w:r w:rsidRPr="009A667B">
        <w:t>Set Pets=$LB("Dog","Cat","Fish")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!,Pets</w:t>
      </w:r>
    </w:p>
    <w:p w:rsidR="00035544" w:rsidRPr="00AB0733" w:rsidRDefault="00035544" w:rsidP="009C6846">
      <w:pPr>
        <w:pStyle w:val="CodeItalic"/>
      </w:pPr>
      <w:r w:rsidRPr="00AB0733">
        <w:t>DogCatFish</w:t>
      </w:r>
    </w:p>
    <w:p w:rsidR="00035544" w:rsidRDefault="00035544" w:rsidP="009C6846">
      <w:pPr>
        <w:pStyle w:val="Code1"/>
      </w:pPr>
    </w:p>
    <w:p w:rsidR="008C4716" w:rsidRDefault="008C4716" w:rsidP="00035544">
      <w:pPr>
        <w:pStyle w:val="Caption"/>
      </w:pPr>
      <w:bookmarkStart w:id="217" w:name="_Ref268022922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217"/>
      <w:r>
        <w:t xml:space="preserve"> $List to add a fourth element to the list of Pets</w:t>
      </w:r>
    </w:p>
    <w:p w:rsidR="00035544" w:rsidRDefault="00035544" w:rsidP="009C6846">
      <w:pPr>
        <w:pStyle w:val="Code1"/>
      </w:pPr>
    </w:p>
    <w:p w:rsidR="00035544" w:rsidRPr="009A667B" w:rsidRDefault="00035544" w:rsidP="009C6846">
      <w:pPr>
        <w:pStyle w:val="Code1"/>
      </w:pPr>
      <w:r w:rsidRPr="009A667B">
        <w:t>Set Pets=$LB("Dog","Cat","Fish")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$LI(Pets,4)="Bird"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!,Pets</w:t>
      </w:r>
    </w:p>
    <w:p w:rsidR="00035544" w:rsidRPr="00AB0733" w:rsidRDefault="00035544" w:rsidP="009C6846">
      <w:pPr>
        <w:pStyle w:val="CodeItalic"/>
      </w:pPr>
      <w:r w:rsidRPr="00AB0733">
        <w:t>DogCatFishBird</w:t>
      </w:r>
    </w:p>
    <w:p w:rsidR="00035544" w:rsidRDefault="00035544" w:rsidP="00035544">
      <w:pPr>
        <w:pStyle w:val="Code"/>
      </w:pPr>
    </w:p>
    <w:p w:rsidR="00676A0B" w:rsidRDefault="00676A0B" w:rsidP="00035544"/>
    <w:p w:rsidR="00035544" w:rsidRDefault="00035544" w:rsidP="00035544">
      <w:pPr>
        <w:pStyle w:val="Caption"/>
      </w:pPr>
      <w:bookmarkStart w:id="218" w:name="_Ref268022950"/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218"/>
      <w:r>
        <w:t xml:space="preserve"> $ListData demonstration</w:t>
      </w:r>
    </w:p>
    <w:p w:rsidR="00035544" w:rsidRDefault="00035544" w:rsidP="00035544">
      <w:pPr>
        <w:pStyle w:val="Code"/>
      </w:pPr>
    </w:p>
    <w:p w:rsidR="00035544" w:rsidRDefault="00035544" w:rsidP="009C6846">
      <w:pPr>
        <w:pStyle w:val="Code1"/>
      </w:pPr>
      <w:r>
        <w:t xml:space="preserve">Set </w:t>
      </w:r>
      <w:r w:rsidRPr="00491C70">
        <w:t>Pets=$LB("Dog","Cat","Fish"</w:t>
      </w:r>
      <w:r>
        <w:t>,""</w:t>
      </w:r>
      <w:r w:rsidRPr="00491C70">
        <w:t>)</w:t>
      </w:r>
      <w:r>
        <w:tab/>
        <w:t>;4 elements are defined</w:t>
      </w:r>
    </w:p>
    <w:p w:rsidR="00035544" w:rsidRPr="00491C70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If </w:t>
      </w:r>
      <w:r w:rsidRPr="00491C70">
        <w:t xml:space="preserve">$LD(Pets,3) </w:t>
      </w:r>
      <w:r>
        <w:t xml:space="preserve">Write </w:t>
      </w:r>
      <w:r w:rsidRPr="00491C70">
        <w:t>!,"</w:t>
      </w:r>
      <w:r>
        <w:t xml:space="preserve">Element 3 </w:t>
      </w:r>
      <w:r w:rsidRPr="00491C70">
        <w:t>does exist"</w:t>
      </w:r>
    </w:p>
    <w:p w:rsidR="00035544" w:rsidRPr="00AB0733" w:rsidRDefault="00035544" w:rsidP="009C6846">
      <w:pPr>
        <w:pStyle w:val="CodeItalic"/>
      </w:pPr>
      <w:r>
        <w:t xml:space="preserve">Element 3 </w:t>
      </w:r>
      <w:r w:rsidRPr="00AB0733">
        <w:t>does exist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!,$LD(Pets,3)</w:t>
      </w:r>
      <w:r w:rsidR="00EB64C4">
        <w:tab/>
      </w:r>
      <w:r w:rsidR="00EB64C4">
        <w:tab/>
      </w:r>
      <w:r>
        <w:t>;$LD returns a 1 when the element exists</w:t>
      </w:r>
    </w:p>
    <w:p w:rsidR="00035544" w:rsidRPr="00EB64C4" w:rsidRDefault="00035544" w:rsidP="009C6846">
      <w:pPr>
        <w:pStyle w:val="CodeItalic"/>
      </w:pPr>
      <w:r w:rsidRPr="00EB64C4">
        <w:t>1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If </w:t>
      </w:r>
      <w:r w:rsidRPr="00491C70">
        <w:t xml:space="preserve">$LD(Pets,4) </w:t>
      </w:r>
      <w:r>
        <w:t xml:space="preserve">Write </w:t>
      </w:r>
      <w:r w:rsidRPr="00491C70">
        <w:t>!,"</w:t>
      </w:r>
      <w:r>
        <w:t xml:space="preserve">Element 4 is null but </w:t>
      </w:r>
      <w:r w:rsidRPr="00491C70">
        <w:t>does exist"</w:t>
      </w:r>
    </w:p>
    <w:p w:rsidR="00035544" w:rsidRPr="00AB0733" w:rsidRDefault="00035544" w:rsidP="009C6846">
      <w:pPr>
        <w:pStyle w:val="Code1"/>
      </w:pPr>
      <w:r>
        <w:t xml:space="preserve">Element 4 is null but does </w:t>
      </w:r>
      <w:r w:rsidRPr="00AB0733">
        <w:t>exist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!,$LD(Pets,4)</w:t>
      </w:r>
      <w:r w:rsidR="00EB64C4">
        <w:tab/>
      </w:r>
      <w:r w:rsidR="00EB64C4">
        <w:tab/>
      </w:r>
      <w:r>
        <w:t>;$LD returns a 1 when the element is null</w:t>
      </w:r>
    </w:p>
    <w:p w:rsidR="00035544" w:rsidRPr="00EB64C4" w:rsidRDefault="00035544" w:rsidP="009C6846">
      <w:pPr>
        <w:pStyle w:val="CodeItalic"/>
      </w:pPr>
      <w:r w:rsidRPr="00EB64C4">
        <w:t>1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>If '$LD(Pets,5</w:t>
      </w:r>
      <w:r w:rsidRPr="00491C70">
        <w:t xml:space="preserve">) </w:t>
      </w:r>
      <w:r>
        <w:t xml:space="preserve">Write </w:t>
      </w:r>
      <w:r w:rsidRPr="00491C70">
        <w:t>!,"</w:t>
      </w:r>
      <w:r>
        <w:t>Element 5 does not exist</w:t>
      </w:r>
      <w:r w:rsidRPr="00491C70">
        <w:t>"</w:t>
      </w:r>
      <w:r w:rsidR="00EB64C4">
        <w:t xml:space="preserve"> ;S</w:t>
      </w:r>
      <w:r>
        <w:t>ingle quote before the</w:t>
      </w:r>
    </w:p>
    <w:p w:rsidR="00035544" w:rsidRPr="00DD39DC" w:rsidRDefault="00035544" w:rsidP="009C6846">
      <w:pPr>
        <w:pStyle w:val="Code1"/>
      </w:pPr>
      <w:r w:rsidRPr="00EB64C4">
        <w:rPr>
          <w:i/>
        </w:rPr>
        <w:t>Element 5 does not exist</w:t>
      </w:r>
      <w:r>
        <w:rPr>
          <w:b/>
        </w:rPr>
        <w:tab/>
      </w:r>
      <w:r>
        <w:rPr>
          <w:b/>
        </w:rPr>
        <w:tab/>
      </w:r>
      <w:r w:rsidRPr="00DD39DC">
        <w:t>;$LD is a "not" and is interperted as</w:t>
      </w:r>
    </w:p>
    <w:p w:rsidR="00035544" w:rsidRDefault="00EB64C4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</w:r>
      <w:r w:rsidR="00035544">
        <w:t>;If $LD(Pets,5</w:t>
      </w:r>
      <w:r w:rsidR="00035544" w:rsidRPr="00491C70">
        <w:t>)</w:t>
      </w:r>
      <w:r w:rsidR="00035544">
        <w:t>=0. See Chapter 11 for</w:t>
      </w:r>
    </w:p>
    <w:p w:rsidR="00035544" w:rsidRPr="00DD39DC" w:rsidRDefault="00EB64C4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</w:r>
      <w:r w:rsidR="00035544">
        <w:t>;for more information on the "not"</w:t>
      </w:r>
    </w:p>
    <w:p w:rsidR="00035544" w:rsidRDefault="00035544" w:rsidP="009C6846">
      <w:pPr>
        <w:pStyle w:val="Code1"/>
      </w:pPr>
    </w:p>
    <w:p w:rsidR="00035544" w:rsidRDefault="00035544" w:rsidP="009C6846">
      <w:pPr>
        <w:pStyle w:val="Code1"/>
      </w:pPr>
      <w:r>
        <w:t>Write !,$LD(Pets,5</w:t>
      </w:r>
      <w:r w:rsidRPr="00491C70">
        <w:t>)</w:t>
      </w:r>
      <w:r w:rsidR="00EB64C4">
        <w:tab/>
      </w:r>
      <w:r w:rsidR="00EB64C4">
        <w:tab/>
      </w:r>
      <w:r>
        <w:t xml:space="preserve">;$LD returns a 0 when the element does </w:t>
      </w:r>
    </w:p>
    <w:p w:rsidR="00035544" w:rsidRDefault="00035544" w:rsidP="009C6846">
      <w:pPr>
        <w:pStyle w:val="Code1"/>
        <w:rPr>
          <w:b/>
        </w:rPr>
      </w:pPr>
      <w:r w:rsidRPr="00EB64C4">
        <w:rPr>
          <w:i/>
        </w:rPr>
        <w:t>0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E77368">
        <w:t>;not exist</w:t>
      </w:r>
    </w:p>
    <w:p w:rsidR="00035544" w:rsidRPr="00AB0733" w:rsidRDefault="00035544" w:rsidP="00035544">
      <w:pPr>
        <w:pStyle w:val="Code"/>
        <w:rPr>
          <w:b/>
          <w:color w:val="FF0000"/>
        </w:rPr>
      </w:pPr>
    </w:p>
    <w:p w:rsidR="008C4716" w:rsidRDefault="008C4716" w:rsidP="00035544">
      <w:pPr>
        <w:pStyle w:val="Caption"/>
      </w:pPr>
      <w:bookmarkStart w:id="219" w:name="_Ref268022978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219"/>
      <w:r>
        <w:t xml:space="preserve"> $ListGet demonstration</w:t>
      </w:r>
    </w:p>
    <w:p w:rsidR="00035544" w:rsidRDefault="00035544">
      <w:pPr>
        <w:pStyle w:val="Code"/>
      </w:pPr>
    </w:p>
    <w:p w:rsidR="00035544" w:rsidRDefault="00035544" w:rsidP="009C6846">
      <w:pPr>
        <w:pStyle w:val="Code1"/>
      </w:pPr>
      <w:r>
        <w:t xml:space="preserve">Set </w:t>
      </w:r>
      <w:r w:rsidRPr="00491C70">
        <w:t>Pets=$LB("Dog","Cat","Fish"</w:t>
      </w:r>
      <w:r>
        <w:t>,""</w:t>
      </w:r>
      <w:r w:rsidRPr="00491C70">
        <w:t>)</w:t>
      </w:r>
      <w:r>
        <w:tab/>
        <w:t>;4 elements are defined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!,$LG(Pets,3)</w:t>
      </w:r>
    </w:p>
    <w:p w:rsidR="00035544" w:rsidRPr="00EB64C4" w:rsidRDefault="00035544" w:rsidP="009C6846">
      <w:pPr>
        <w:pStyle w:val="CodeItalic"/>
      </w:pPr>
      <w:r w:rsidRPr="00EB64C4">
        <w:t>Fish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!,$LG(Pets,4)</w:t>
      </w:r>
      <w:r>
        <w:tab/>
        <w:t>;$LG returns null because the element is null</w:t>
      </w:r>
    </w:p>
    <w:p w:rsidR="00035544" w:rsidRPr="00EB64C4" w:rsidRDefault="00035544" w:rsidP="009C6846">
      <w:pPr>
        <w:pStyle w:val="CodeItalic"/>
      </w:pPr>
      <w:r w:rsidRPr="00EB64C4">
        <w:t>&lt;&gt;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>Write !,$LG(Pets,5</w:t>
      </w:r>
      <w:r w:rsidRPr="00491C70">
        <w:t>)</w:t>
      </w:r>
      <w:r>
        <w:tab/>
        <w:t>;$LG returns null because the element does not exist</w:t>
      </w:r>
    </w:p>
    <w:p w:rsidR="00035544" w:rsidRPr="00EB64C4" w:rsidRDefault="00035544" w:rsidP="009C6846">
      <w:pPr>
        <w:pStyle w:val="CodeItalic"/>
      </w:pPr>
      <w:r w:rsidRPr="00EB64C4">
        <w:t>&lt;&gt;</w:t>
      </w:r>
    </w:p>
    <w:p w:rsidR="00035544" w:rsidRDefault="00035544" w:rsidP="00035544">
      <w:pPr>
        <w:pStyle w:val="Code"/>
      </w:pPr>
    </w:p>
    <w:p w:rsidR="008C4716" w:rsidRDefault="008C4716" w:rsidP="00E619E0">
      <w:pPr>
        <w:pStyle w:val="Caption"/>
        <w:keepNext/>
      </w:pPr>
      <w:bookmarkStart w:id="220" w:name="_Ref268023022"/>
    </w:p>
    <w:p w:rsidR="00035544" w:rsidRDefault="00035544" w:rsidP="00E619E0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220"/>
      <w:r>
        <w:t xml:space="preserve"> $ListFind returns the position of the element found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</w:t>
      </w:r>
      <w:r>
        <w:t>,""</w:t>
      </w:r>
      <w:r w:rsidRPr="00491C70">
        <w:t>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!,$LF(Pets,"Cat")</w:t>
      </w:r>
      <w:r>
        <w:tab/>
      </w:r>
      <w:r>
        <w:tab/>
      </w:r>
      <w:r>
        <w:tab/>
        <w:t>;"Cat" is the second element</w:t>
      </w:r>
    </w:p>
    <w:p w:rsidR="00035544" w:rsidRPr="00EB64C4" w:rsidRDefault="00035544" w:rsidP="009C6846">
      <w:pPr>
        <w:pStyle w:val="CodeItalic"/>
      </w:pPr>
      <w:r w:rsidRPr="00EB64C4">
        <w:t>2</w:t>
      </w:r>
    </w:p>
    <w:p w:rsidR="00035544" w:rsidRDefault="00035544" w:rsidP="009C6846">
      <w:pPr>
        <w:pStyle w:val="Code1"/>
      </w:pPr>
      <w:r>
        <w:tab/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!,$LF(Pets,"Snake")</w:t>
      </w:r>
      <w:r>
        <w:tab/>
      </w:r>
      <w:r>
        <w:tab/>
      </w:r>
      <w:r w:rsidR="00823E26">
        <w:tab/>
      </w:r>
      <w:r>
        <w:t>;"Snake" does not exist</w:t>
      </w:r>
    </w:p>
    <w:p w:rsidR="00035544" w:rsidRPr="00EB64C4" w:rsidRDefault="00035544" w:rsidP="009C6846">
      <w:pPr>
        <w:pStyle w:val="CodeItalic"/>
      </w:pPr>
      <w:r w:rsidRPr="00EB64C4">
        <w:t>0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!,$LF(Pets,"")</w:t>
      </w:r>
      <w:r>
        <w:tab/>
      </w:r>
      <w:r>
        <w:tab/>
      </w:r>
      <w:r>
        <w:tab/>
        <w:t>;null does exist</w:t>
      </w:r>
    </w:p>
    <w:p w:rsidR="00035544" w:rsidRPr="00EB64C4" w:rsidRDefault="00035544" w:rsidP="009C6846">
      <w:pPr>
        <w:pStyle w:val="CodeItalic"/>
      </w:pPr>
      <w:r w:rsidRPr="00EB64C4">
        <w:t>4</w:t>
      </w:r>
    </w:p>
    <w:p w:rsidR="00035544" w:rsidRPr="00AB0733" w:rsidRDefault="00035544" w:rsidP="009C6846">
      <w:pPr>
        <w:pStyle w:val="Code1"/>
      </w:pPr>
    </w:p>
    <w:p w:rsidR="008C4716" w:rsidRDefault="008C4716" w:rsidP="00035544">
      <w:pPr>
        <w:pStyle w:val="Caption"/>
      </w:pPr>
      <w:bookmarkStart w:id="221" w:name="_Ref26802570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221"/>
      <w:r>
        <w:t xml:space="preserve"> $ListFind returns the position of the element found after the third position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Pets=$LB("Dog","Cat","Fish","Cat")</w:t>
      </w:r>
    </w:p>
    <w:p w:rsidR="00035544" w:rsidRPr="000155E6" w:rsidRDefault="00035544" w:rsidP="009C6846">
      <w:pPr>
        <w:pStyle w:val="Code1"/>
      </w:pPr>
      <w:r>
        <w:t xml:space="preserve">Write </w:t>
      </w:r>
      <w:r w:rsidRPr="00491C70">
        <w:t>!,$LF(Pets,"Cat",</w:t>
      </w:r>
      <w:r w:rsidRPr="00352C6D">
        <w:rPr>
          <w:u w:val="single"/>
        </w:rPr>
        <w:t>3)</w:t>
      </w:r>
      <w:r>
        <w:tab/>
      </w:r>
      <w:r>
        <w:tab/>
      </w:r>
      <w:r w:rsidRPr="000155E6">
        <w:t>;F</w:t>
      </w:r>
      <w:r>
        <w:t>ind "Cat" after the third position</w:t>
      </w:r>
    </w:p>
    <w:p w:rsidR="00035544" w:rsidRPr="00EB64C4" w:rsidRDefault="00035544" w:rsidP="009C6846">
      <w:pPr>
        <w:pStyle w:val="CodeItalic"/>
      </w:pPr>
      <w:r w:rsidRPr="00EB64C4">
        <w:t>4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22" w:name="_Ref26802697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222"/>
      <w:r>
        <w:t xml:space="preserve"> $ListFind in a compound find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Pets=$LB("Dog","Cat","Fish","Cat")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!,$LF(Pets,"Cat",$LF(Pets,"Cat"))</w:t>
      </w:r>
    </w:p>
    <w:p w:rsidR="00035544" w:rsidRPr="00EB64C4" w:rsidRDefault="00035544" w:rsidP="009C6846">
      <w:pPr>
        <w:pStyle w:val="CodeItalic"/>
      </w:pPr>
      <w:r w:rsidRPr="00EB64C4">
        <w:t>4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23" w:name="_Ref268027015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223"/>
      <w:r>
        <w:t xml:space="preserve"> $ListLength returns the number of elements in Pets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Pets=$LB("Dog","Cat","Fish")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!,$LL(Pets)</w:t>
      </w:r>
    </w:p>
    <w:p w:rsidR="00035544" w:rsidRPr="00EB64C4" w:rsidRDefault="00035544" w:rsidP="009C6846">
      <w:pPr>
        <w:pStyle w:val="CodeItalic"/>
      </w:pPr>
      <w:r w:rsidRPr="00EB64C4">
        <w:t>3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24" w:name="_Ref268027052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224"/>
      <w:r>
        <w:t xml:space="preserve"> $ListLength and the For Loop command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Pets=$LB("Dog","Cat","Fish")</w:t>
      </w: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 xml:space="preserve">I=1:1:$LL(Pets) </w:t>
      </w:r>
      <w:r>
        <w:t xml:space="preserve">Write </w:t>
      </w:r>
      <w:r w:rsidRPr="00491C70">
        <w:t>!,$LI(Pets,I)</w:t>
      </w:r>
    </w:p>
    <w:p w:rsidR="00035544" w:rsidRPr="00EB64C4" w:rsidRDefault="00035544" w:rsidP="009C6846">
      <w:pPr>
        <w:pStyle w:val="CodeItalic"/>
      </w:pPr>
      <w:r w:rsidRPr="00EB64C4">
        <w:t>Dog</w:t>
      </w:r>
    </w:p>
    <w:p w:rsidR="00035544" w:rsidRPr="00EB64C4" w:rsidRDefault="00035544" w:rsidP="009C6846">
      <w:pPr>
        <w:pStyle w:val="CodeItalic"/>
      </w:pPr>
      <w:r w:rsidRPr="00EB64C4">
        <w:t>Cat</w:t>
      </w:r>
    </w:p>
    <w:p w:rsidR="00035544" w:rsidRPr="00EB64C4" w:rsidRDefault="00035544" w:rsidP="009C6846">
      <w:pPr>
        <w:pStyle w:val="CodeItalic"/>
      </w:pPr>
      <w:r w:rsidRPr="00EB64C4">
        <w:t>Fish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25" w:name="_Ref268027113"/>
    </w:p>
    <w:p w:rsidR="00035544" w:rsidRPr="00F26E11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225"/>
      <w:r>
        <w:t xml:space="preserve"> $ListNext displays all elements in a list</w:t>
      </w:r>
    </w:p>
    <w:p w:rsidR="00035544" w:rsidRDefault="00035544" w:rsidP="00035544">
      <w:pPr>
        <w:pStyle w:val="Code"/>
      </w:pPr>
      <w:r>
        <w:t xml:space="preserve">  </w:t>
      </w:r>
    </w:p>
    <w:p w:rsidR="00035544" w:rsidRDefault="00035544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</w:t>
      </w:r>
      <w:r>
        <w:t>"",</w:t>
      </w:r>
      <w:r w:rsidRPr="00491C70">
        <w:t>"Fish")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Pointer=0</w:t>
      </w:r>
      <w:r>
        <w:tab/>
      </w:r>
      <w:r>
        <w:tab/>
      </w:r>
      <w:r>
        <w:tab/>
      </w:r>
      <w:r>
        <w:tab/>
        <w:t>;Set pointer to 0 to start at top</w:t>
      </w:r>
    </w:p>
    <w:p w:rsidR="00035544" w:rsidRPr="00491C70" w:rsidRDefault="00035544" w:rsidP="009C6846">
      <w:pPr>
        <w:pStyle w:val="Code1"/>
      </w:pPr>
      <w:r w:rsidRPr="00491C70">
        <w:t>While $ListNext(Pets,Pointer,Value) {</w:t>
      </w:r>
    </w:p>
    <w:p w:rsidR="00035544" w:rsidRPr="00491C70" w:rsidRDefault="00035544" w:rsidP="009C6846">
      <w:pPr>
        <w:pStyle w:val="Code1"/>
      </w:pPr>
      <w:r>
        <w:t xml:space="preserve">  Write </w:t>
      </w:r>
      <w:r w:rsidRPr="00491C70">
        <w:t>!,Value</w:t>
      </w:r>
    </w:p>
    <w:p w:rsidR="00035544" w:rsidRPr="00491C70" w:rsidRDefault="00035544" w:rsidP="009C6846">
      <w:pPr>
        <w:pStyle w:val="Code1"/>
      </w:pPr>
      <w:r w:rsidRPr="00491C70">
        <w:t>}</w:t>
      </w:r>
    </w:p>
    <w:p w:rsidR="00035544" w:rsidRDefault="00035544" w:rsidP="009C6846">
      <w:pPr>
        <w:pStyle w:val="Code1"/>
      </w:pPr>
    </w:p>
    <w:p w:rsidR="00035544" w:rsidRPr="00EB64C4" w:rsidRDefault="00035544" w:rsidP="009C6846">
      <w:pPr>
        <w:pStyle w:val="CodeItalic"/>
      </w:pPr>
      <w:r w:rsidRPr="00EB64C4">
        <w:t>Dog</w:t>
      </w:r>
    </w:p>
    <w:p w:rsidR="00035544" w:rsidRPr="00EB64C4" w:rsidRDefault="00035544" w:rsidP="009C6846">
      <w:pPr>
        <w:pStyle w:val="CodeItalic"/>
      </w:pPr>
      <w:r w:rsidRPr="00EB64C4">
        <w:t>Cat</w:t>
      </w:r>
    </w:p>
    <w:p w:rsidR="00035544" w:rsidRPr="00EB64C4" w:rsidRDefault="00035544" w:rsidP="009C6846">
      <w:pPr>
        <w:pStyle w:val="CodeItalic"/>
      </w:pPr>
      <w:r w:rsidRPr="00EB64C4">
        <w:t>&lt;&gt;</w:t>
      </w:r>
    </w:p>
    <w:p w:rsidR="00035544" w:rsidRPr="00EB64C4" w:rsidRDefault="00035544" w:rsidP="009C6846">
      <w:pPr>
        <w:pStyle w:val="CodeItalic"/>
      </w:pPr>
      <w:r w:rsidRPr="00EB64C4">
        <w:t>Fish</w:t>
      </w:r>
    </w:p>
    <w:p w:rsidR="00035544" w:rsidRDefault="00035544" w:rsidP="009C6846">
      <w:pPr>
        <w:pStyle w:val="Code1"/>
      </w:pPr>
    </w:p>
    <w:p w:rsidR="008C4716" w:rsidRDefault="008C4716" w:rsidP="00035544">
      <w:pPr>
        <w:pStyle w:val="Caption"/>
      </w:pPr>
      <w:bookmarkStart w:id="226" w:name="_Ref26802717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226"/>
      <w:r>
        <w:t xml:space="preserve"> $ListSame compares two lists</w:t>
      </w:r>
    </w:p>
    <w:p w:rsidR="00035544" w:rsidRDefault="00035544" w:rsidP="00035544">
      <w:pPr>
        <w:pStyle w:val="Code"/>
      </w:pPr>
      <w:r>
        <w:t xml:space="preserve">  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Pets1=$LB("Dog","Cat","Fish")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Pets2=$LB("Dog","Cat","Fish")</w:t>
      </w:r>
    </w:p>
    <w:p w:rsidR="00035544" w:rsidRPr="00491C70" w:rsidRDefault="00035544" w:rsidP="009C6846">
      <w:pPr>
        <w:pStyle w:val="Code1"/>
      </w:pPr>
      <w:r>
        <w:t xml:space="preserve">If </w:t>
      </w:r>
      <w:r w:rsidRPr="00491C70">
        <w:t xml:space="preserve">$LS(Pets1,Pets2) </w:t>
      </w:r>
      <w:r>
        <w:t xml:space="preserve">Write </w:t>
      </w:r>
      <w:r w:rsidRPr="00491C70">
        <w:t>!,"The two lists are the same"</w:t>
      </w:r>
    </w:p>
    <w:p w:rsidR="00035544" w:rsidRPr="00EB64C4" w:rsidRDefault="00035544" w:rsidP="009C6846">
      <w:pPr>
        <w:pStyle w:val="Code1"/>
      </w:pPr>
      <w:r w:rsidRPr="00EB64C4">
        <w:t>The two lists are the same</w:t>
      </w:r>
    </w:p>
    <w:p w:rsidR="00035544" w:rsidRDefault="00035544" w:rsidP="009C6846">
      <w:pPr>
        <w:pStyle w:val="Code1"/>
      </w:pPr>
    </w:p>
    <w:p w:rsidR="00035544" w:rsidRPr="00016A5F" w:rsidRDefault="00035544" w:rsidP="009C6846">
      <w:pPr>
        <w:pStyle w:val="Code1"/>
      </w:pPr>
      <w:r>
        <w:t xml:space="preserve">Write </w:t>
      </w:r>
      <w:r w:rsidRPr="00016A5F">
        <w:t>!,$LS(Pets1,Pets2)</w:t>
      </w:r>
    </w:p>
    <w:p w:rsidR="00035544" w:rsidRPr="00EB64C4" w:rsidRDefault="00035544" w:rsidP="009C6846">
      <w:pPr>
        <w:pStyle w:val="CodeItalic"/>
      </w:pPr>
      <w:r w:rsidRPr="00EB64C4">
        <w:t>1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Pets1=$LB("Dog","Cat")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Pets2=$LB("Dog","Cat","Fish")</w:t>
      </w:r>
    </w:p>
    <w:p w:rsidR="00035544" w:rsidRPr="00491C70" w:rsidRDefault="00035544" w:rsidP="009C6846">
      <w:pPr>
        <w:pStyle w:val="Code1"/>
      </w:pPr>
      <w:r>
        <w:t xml:space="preserve">If </w:t>
      </w:r>
      <w:r w:rsidRPr="00491C70">
        <w:t xml:space="preserve">'$LS(Pets1,Pets2) </w:t>
      </w:r>
      <w:r>
        <w:t xml:space="preserve">Write </w:t>
      </w:r>
      <w:r w:rsidRPr="00491C70">
        <w:t>!,"The two lists are not the same"</w:t>
      </w:r>
    </w:p>
    <w:p w:rsidR="00035544" w:rsidRPr="00EB64C4" w:rsidRDefault="00035544" w:rsidP="009C6846">
      <w:pPr>
        <w:pStyle w:val="Code1"/>
      </w:pPr>
      <w:r w:rsidRPr="00EB64C4">
        <w:t>The two lists are not the same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!,$LS(Pets1,Pets2)</w:t>
      </w:r>
    </w:p>
    <w:p w:rsidR="00035544" w:rsidRPr="00EB64C4" w:rsidRDefault="00035544" w:rsidP="009C6846">
      <w:pPr>
        <w:pStyle w:val="CodeItalic"/>
      </w:pPr>
      <w:r w:rsidRPr="00EB64C4">
        <w:t>0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27" w:name="_Ref268027208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227"/>
      <w:r>
        <w:t xml:space="preserve"> $ListToString creates a string from a list</w:t>
      </w:r>
    </w:p>
    <w:p w:rsidR="00035544" w:rsidRDefault="00035544" w:rsidP="00035544">
      <w:pPr>
        <w:pStyle w:val="Code"/>
      </w:pPr>
      <w:r>
        <w:t xml:space="preserve">  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String=$LTS(Pets,"^")</w:t>
      </w:r>
      <w:r>
        <w:tab/>
      </w:r>
      <w:r>
        <w:tab/>
        <w:t>;delimiter ^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String</w:t>
      </w:r>
    </w:p>
    <w:p w:rsidR="00035544" w:rsidRPr="00EB64C4" w:rsidRDefault="00035544" w:rsidP="009C6846">
      <w:pPr>
        <w:pStyle w:val="CodeItalic"/>
      </w:pPr>
      <w:r w:rsidRPr="00EB64C4">
        <w:t>Dog^Cat^Fish</w:t>
      </w:r>
    </w:p>
    <w:p w:rsidR="00035544" w:rsidRDefault="00035544" w:rsidP="009C6846">
      <w:pPr>
        <w:pStyle w:val="Code1"/>
      </w:pPr>
    </w:p>
    <w:p w:rsidR="00035544" w:rsidRDefault="00035544" w:rsidP="00035544">
      <w:pPr>
        <w:pStyle w:val="Code"/>
      </w:pPr>
      <w:r>
        <w:t xml:space="preserve">  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String=$LTS(Pets,"</w:t>
      </w:r>
      <w:r>
        <w:t>~</w:t>
      </w:r>
      <w:r w:rsidRPr="00491C70">
        <w:t>")</w:t>
      </w:r>
      <w:r>
        <w:tab/>
      </w:r>
      <w:r>
        <w:tab/>
        <w:t>;delimiter ~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String</w:t>
      </w:r>
    </w:p>
    <w:p w:rsidR="00035544" w:rsidRPr="00EB64C4" w:rsidRDefault="00035544" w:rsidP="009C6846">
      <w:pPr>
        <w:pStyle w:val="CodeItalic"/>
      </w:pPr>
      <w:r w:rsidRPr="00EB64C4">
        <w:t>Dog~Cat~Fish</w:t>
      </w:r>
    </w:p>
    <w:p w:rsidR="00035544" w:rsidRDefault="00035544" w:rsidP="009C6846">
      <w:pPr>
        <w:pStyle w:val="Code1"/>
      </w:pPr>
    </w:p>
    <w:p w:rsidR="00035544" w:rsidRPr="008333FE" w:rsidRDefault="00035544" w:rsidP="009C6846">
      <w:pPr>
        <w:pStyle w:val="Code1"/>
      </w:pPr>
    </w:p>
    <w:p w:rsidR="00035544" w:rsidRDefault="00035544" w:rsidP="00035544">
      <w:pPr>
        <w:rPr>
          <w:rStyle w:val="QuoteChar1"/>
        </w:rPr>
      </w:pPr>
    </w:p>
    <w:p w:rsidR="00035544" w:rsidRDefault="00035544" w:rsidP="00035544">
      <w:pPr>
        <w:pStyle w:val="Caption"/>
      </w:pPr>
      <w:bookmarkStart w:id="228" w:name="_Ref268027247"/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228"/>
      <w:r>
        <w:t xml:space="preserve"> $ListFromString creates a list from a string</w:t>
      </w:r>
    </w:p>
    <w:p w:rsidR="00035544" w:rsidRDefault="00035544" w:rsidP="00035544">
      <w:pPr>
        <w:pStyle w:val="Code"/>
      </w:pPr>
      <w:r>
        <w:t xml:space="preserve">  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String="Dog^Cat^Fish"</w:t>
      </w:r>
      <w:r>
        <w:tab/>
      </w:r>
      <w:r>
        <w:tab/>
        <w:t>;delimited string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Pets=$LFS(String,"^")</w:t>
      </w:r>
      <w:r>
        <w:tab/>
      </w:r>
      <w:r>
        <w:tab/>
        <w:t>;delimiter ^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Pets</w:t>
      </w:r>
    </w:p>
    <w:p w:rsidR="00035544" w:rsidRPr="00EB64C4" w:rsidRDefault="00035544" w:rsidP="009C6846">
      <w:pPr>
        <w:pStyle w:val="CodeItalic"/>
      </w:pPr>
      <w:r w:rsidRPr="00EB64C4">
        <w:t>DogCatFish</w:t>
      </w:r>
      <w:r w:rsidRPr="00EB64C4">
        <w:tab/>
      </w:r>
      <w:r w:rsidRPr="00EB64C4">
        <w:tab/>
      </w:r>
      <w:r w:rsidRPr="00EB64C4">
        <w:tab/>
      </w:r>
      <w:r w:rsidRPr="00EB64C4">
        <w:tab/>
        <w:t>;list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String="</w:t>
      </w:r>
      <w:r>
        <w:t>Dog~Cat~</w:t>
      </w:r>
      <w:r w:rsidRPr="00491C70">
        <w:t>Fish"</w:t>
      </w:r>
      <w:r>
        <w:tab/>
      </w:r>
      <w:r>
        <w:tab/>
        <w:t>;delimited string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Pets=$LFS(String,"</w:t>
      </w:r>
      <w:r>
        <w:t>~</w:t>
      </w:r>
      <w:r w:rsidRPr="00491C70">
        <w:t>")</w:t>
      </w:r>
      <w:r>
        <w:tab/>
      </w:r>
      <w:r>
        <w:tab/>
        <w:t>;delimiter ~</w:t>
      </w:r>
    </w:p>
    <w:p w:rsidR="00035544" w:rsidRPr="00491C70" w:rsidRDefault="00035544" w:rsidP="009C6846">
      <w:pPr>
        <w:pStyle w:val="CodeItalic"/>
      </w:pPr>
      <w:r>
        <w:t xml:space="preserve">Write </w:t>
      </w:r>
      <w:r w:rsidRPr="00491C70">
        <w:t>Pets</w:t>
      </w:r>
    </w:p>
    <w:p w:rsidR="00035544" w:rsidRPr="00EB64C4" w:rsidRDefault="00035544" w:rsidP="009C6846">
      <w:pPr>
        <w:pStyle w:val="CodeItalic"/>
      </w:pPr>
      <w:r w:rsidRPr="00EB64C4">
        <w:t>DogCatFish</w:t>
      </w:r>
      <w:r w:rsidRPr="00EB64C4">
        <w:tab/>
      </w:r>
      <w:r w:rsidRPr="00EB64C4">
        <w:tab/>
      </w:r>
      <w:r w:rsidRPr="00EB64C4">
        <w:tab/>
      </w:r>
      <w:r w:rsidRPr="00EB64C4">
        <w:tab/>
        <w:t>;list</w:t>
      </w:r>
    </w:p>
    <w:p w:rsidR="00035544" w:rsidRPr="008333FE" w:rsidRDefault="00035544" w:rsidP="009C6846">
      <w:pPr>
        <w:pStyle w:val="Code1"/>
      </w:pPr>
    </w:p>
    <w:p w:rsidR="00035544" w:rsidRPr="00146C22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29" w:name="_Ref268027286"/>
      <w:bookmarkStart w:id="230" w:name="_Toc219208539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229"/>
      <w:r>
        <w:t xml:space="preserve"> $ListValid – checks for a valid list</w:t>
      </w:r>
    </w:p>
    <w:p w:rsidR="00035544" w:rsidRDefault="00035544" w:rsidP="00035544">
      <w:pPr>
        <w:pStyle w:val="Code"/>
      </w:pPr>
      <w:r>
        <w:t xml:space="preserve">  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</w:t>
      </w:r>
      <w:r>
        <w:t>$LB(</w:t>
      </w:r>
      <w:r w:rsidRPr="00491C70">
        <w:t>"Dog</w:t>
      </w:r>
      <w:r>
        <w:t>","</w:t>
      </w:r>
      <w:r w:rsidRPr="00491C70">
        <w:t>Cat</w:t>
      </w:r>
      <w:r>
        <w:t>","</w:t>
      </w:r>
      <w:r w:rsidRPr="00491C70">
        <w:t>Fish"</w:t>
      </w:r>
      <w:r>
        <w:t>)</w:t>
      </w:r>
    </w:p>
    <w:p w:rsidR="00035544" w:rsidRPr="00491C70" w:rsidRDefault="00035544" w:rsidP="009C6846">
      <w:pPr>
        <w:pStyle w:val="Code1"/>
      </w:pPr>
      <w:r>
        <w:t>If $LV(String</w:t>
      </w:r>
      <w:r w:rsidRPr="00491C70">
        <w:t>)</w:t>
      </w:r>
      <w:r>
        <w:t xml:space="preserve"> Write !,"This is a valid list"</w:t>
      </w:r>
    </w:p>
    <w:p w:rsidR="00035544" w:rsidRPr="00914913" w:rsidRDefault="00035544" w:rsidP="009C6846">
      <w:pPr>
        <w:pStyle w:val="Code1"/>
      </w:pPr>
      <w:r w:rsidRPr="00914913">
        <w:t>This is a valid list</w:t>
      </w:r>
    </w:p>
    <w:p w:rsidR="00035544" w:rsidRDefault="00035544" w:rsidP="009C6846">
      <w:pPr>
        <w:pStyle w:val="Code1"/>
      </w:pPr>
    </w:p>
    <w:p w:rsidR="00035544" w:rsidRDefault="00035544" w:rsidP="009C6846">
      <w:pPr>
        <w:pStyle w:val="Code1"/>
      </w:pPr>
      <w:r>
        <w:t xml:space="preserve">Write </w:t>
      </w:r>
      <w:r w:rsidRPr="00CC288A">
        <w:t>!,</w:t>
      </w:r>
      <w:r w:rsidR="00EB64C4">
        <w:t>$LV(String)</w:t>
      </w:r>
      <w:r w:rsidR="00EB64C4">
        <w:tab/>
      </w:r>
      <w:r w:rsidR="00EB64C4">
        <w:tab/>
      </w:r>
      <w:r>
        <w:t>;$LV returns a 1 if the list is valid</w:t>
      </w:r>
    </w:p>
    <w:p w:rsidR="00035544" w:rsidRPr="00EB64C4" w:rsidRDefault="00035544" w:rsidP="009C6846">
      <w:pPr>
        <w:pStyle w:val="CodeItalic"/>
      </w:pPr>
      <w:r w:rsidRPr="00EB64C4">
        <w:t>1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</w:t>
      </w:r>
      <w:r>
        <w:t>$LB(</w:t>
      </w:r>
      <w:r w:rsidRPr="00491C70">
        <w:t>""</w:t>
      </w:r>
      <w:r>
        <w:t>)</w:t>
      </w:r>
      <w:r>
        <w:tab/>
      </w:r>
      <w:r>
        <w:tab/>
      </w:r>
      <w:r>
        <w:tab/>
        <w:t>;null list is still valid</w:t>
      </w:r>
    </w:p>
    <w:p w:rsidR="00035544" w:rsidRPr="00491C70" w:rsidRDefault="00035544" w:rsidP="009C6846">
      <w:pPr>
        <w:pStyle w:val="Code1"/>
      </w:pPr>
      <w:r>
        <w:t>If $LV(String</w:t>
      </w:r>
      <w:r w:rsidRPr="00491C70">
        <w:t>)</w:t>
      </w:r>
      <w:r>
        <w:t xml:space="preserve"> Write !,"This is a valid list"</w:t>
      </w:r>
    </w:p>
    <w:p w:rsidR="00035544" w:rsidRPr="00914913" w:rsidRDefault="00035544" w:rsidP="009C6846">
      <w:pPr>
        <w:pStyle w:val="Code1"/>
      </w:pPr>
      <w:r w:rsidRPr="00914913">
        <w:t>This is a valid list</w:t>
      </w:r>
    </w:p>
    <w:p w:rsidR="00035544" w:rsidRDefault="00035544" w:rsidP="009C6846">
      <w:pPr>
        <w:pStyle w:val="Code1"/>
      </w:pPr>
    </w:p>
    <w:p w:rsidR="00035544" w:rsidRDefault="00035544" w:rsidP="009C6846">
      <w:pPr>
        <w:pStyle w:val="Code1"/>
      </w:pPr>
      <w:r>
        <w:t xml:space="preserve">Write </w:t>
      </w:r>
      <w:r w:rsidRPr="00CC288A">
        <w:t>!,</w:t>
      </w:r>
      <w:r>
        <w:t>$LV(String)</w:t>
      </w:r>
    </w:p>
    <w:p w:rsidR="00035544" w:rsidRPr="00EB64C4" w:rsidRDefault="00035544" w:rsidP="009C6846">
      <w:pPr>
        <w:pStyle w:val="CodeItalic"/>
      </w:pPr>
      <w:r w:rsidRPr="00EB64C4">
        <w:t>1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String="</w:t>
      </w:r>
      <w:r>
        <w:t>ABC"</w:t>
      </w:r>
    </w:p>
    <w:p w:rsidR="00035544" w:rsidRPr="00491C70" w:rsidRDefault="00035544" w:rsidP="009C6846">
      <w:pPr>
        <w:pStyle w:val="Code1"/>
      </w:pPr>
      <w:r>
        <w:t>If '$LV(String</w:t>
      </w:r>
      <w:r w:rsidRPr="00491C70">
        <w:t>)</w:t>
      </w:r>
      <w:r>
        <w:t xml:space="preserve"> Write !,"This is NOT a valid list"</w:t>
      </w:r>
    </w:p>
    <w:p w:rsidR="00035544" w:rsidRPr="00914913" w:rsidRDefault="00035544" w:rsidP="009C6846">
      <w:pPr>
        <w:pStyle w:val="Code1"/>
      </w:pPr>
      <w:r w:rsidRPr="00914913">
        <w:t>This is NOT a valid list</w:t>
      </w:r>
    </w:p>
    <w:p w:rsidR="00035544" w:rsidRDefault="00035544" w:rsidP="009C6846">
      <w:pPr>
        <w:pStyle w:val="Code1"/>
      </w:pPr>
    </w:p>
    <w:p w:rsidR="00035544" w:rsidRDefault="00035544" w:rsidP="009C6846">
      <w:pPr>
        <w:pStyle w:val="Code1"/>
      </w:pPr>
      <w:r>
        <w:t xml:space="preserve">Write </w:t>
      </w:r>
      <w:r w:rsidRPr="00CC288A">
        <w:t>!,</w:t>
      </w:r>
      <w:r w:rsidR="00EB64C4">
        <w:t>$LV(String)</w:t>
      </w:r>
      <w:r w:rsidR="00EB64C4">
        <w:tab/>
      </w:r>
      <w:r>
        <w:t>;$LV returns a 0 because the list is not valid</w:t>
      </w:r>
    </w:p>
    <w:p w:rsidR="00035544" w:rsidRPr="00EB64C4" w:rsidRDefault="00035544" w:rsidP="009C6846">
      <w:pPr>
        <w:pStyle w:val="CodeItalic"/>
      </w:pPr>
      <w:r w:rsidRPr="00EB64C4">
        <w:t>0</w:t>
      </w:r>
    </w:p>
    <w:p w:rsidR="00035544" w:rsidRPr="00146C22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31" w:name="RCOS_C29988"/>
      <w:bookmarkStart w:id="232" w:name="_Ref268140888"/>
      <w:bookmarkEnd w:id="230"/>
      <w:bookmarkEnd w:id="231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232"/>
      <w:r>
        <w:t xml:space="preserve"> List Processing Exercise 1, First solution</w:t>
      </w:r>
    </w:p>
    <w:p w:rsidR="00035544" w:rsidRDefault="00035544">
      <w:pPr>
        <w:pStyle w:val="Code"/>
      </w:pPr>
      <w:r>
        <w:t xml:space="preserve">  </w:t>
      </w:r>
    </w:p>
    <w:p w:rsidR="00035544" w:rsidRDefault="00035544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Pets=$LB("Dog","Cat","Fish","")</w:t>
      </w: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>I=1:1:$LL(Pets) {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If </w:t>
      </w:r>
      <w:r w:rsidRPr="00491C70">
        <w:t xml:space="preserve">$LD(Pets,I)=1 </w:t>
      </w:r>
      <w:r>
        <w:t xml:space="preserve">Write </w:t>
      </w:r>
      <w:r w:rsidRPr="00491C70">
        <w:t>!,$LI(Pets,I)</w:t>
      </w:r>
    </w:p>
    <w:p w:rsidR="00035544" w:rsidRPr="00491C70" w:rsidRDefault="00035544" w:rsidP="009C6846">
      <w:pPr>
        <w:pStyle w:val="Code1"/>
      </w:pPr>
      <w:r w:rsidRPr="00491C70">
        <w:t>}</w:t>
      </w:r>
    </w:p>
    <w:p w:rsidR="00035544" w:rsidRPr="008333FE" w:rsidRDefault="00035544" w:rsidP="009C6846">
      <w:pPr>
        <w:pStyle w:val="CodeItalic"/>
      </w:pPr>
      <w:r w:rsidRPr="008333FE">
        <w:t>Dog</w:t>
      </w:r>
    </w:p>
    <w:p w:rsidR="00035544" w:rsidRPr="008333FE" w:rsidRDefault="00035544" w:rsidP="009C6846">
      <w:pPr>
        <w:pStyle w:val="CodeItalic"/>
      </w:pPr>
      <w:r w:rsidRPr="008333FE">
        <w:t>Cat</w:t>
      </w:r>
    </w:p>
    <w:p w:rsidR="00035544" w:rsidRPr="008333FE" w:rsidRDefault="00035544" w:rsidP="009C6846">
      <w:pPr>
        <w:pStyle w:val="CodeItalic"/>
      </w:pPr>
      <w:r w:rsidRPr="008333FE">
        <w:t>Fish</w:t>
      </w:r>
    </w:p>
    <w:p w:rsidR="00035544" w:rsidRPr="00016A5F" w:rsidRDefault="00035544" w:rsidP="009C6846">
      <w:pPr>
        <w:pStyle w:val="CodeItalic"/>
      </w:pPr>
      <w:r w:rsidRPr="00947699">
        <w:t xml:space="preserve">&lt;&gt; </w:t>
      </w:r>
      <w:r>
        <w:t xml:space="preserve">               </w:t>
      </w:r>
      <w:r w:rsidRPr="00016A5F">
        <w:t>;</w:t>
      </w:r>
      <w:r>
        <w:t>fourth</w:t>
      </w:r>
      <w:r w:rsidRPr="00016A5F">
        <w:t xml:space="preserve"> element display</w:t>
      </w:r>
      <w:r>
        <w:t>ed</w:t>
      </w:r>
      <w:r w:rsidRPr="00016A5F">
        <w:t>, even though it is null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33" w:name="_Ref26814092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233"/>
      <w:r>
        <w:t xml:space="preserve"> List Processing Exercise 1, Second solution</w:t>
      </w:r>
    </w:p>
    <w:p w:rsidR="00035544" w:rsidRDefault="00035544">
      <w:pPr>
        <w:pStyle w:val="Code"/>
      </w:pPr>
      <w:r>
        <w:t xml:space="preserve">  </w:t>
      </w:r>
    </w:p>
    <w:p w:rsidR="00035544" w:rsidRDefault="00035544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Pets=$LB("Dog","Cat","Fish","")</w:t>
      </w: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>I=1:1:$LL(Pets) {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If </w:t>
      </w:r>
      <w:r w:rsidRPr="00491C70">
        <w:t xml:space="preserve">$LG(Pets,I)'="" </w:t>
      </w:r>
      <w:r>
        <w:t xml:space="preserve">Write </w:t>
      </w:r>
      <w:r w:rsidRPr="00491C70">
        <w:t>!,$LI(Pets,I)</w:t>
      </w:r>
    </w:p>
    <w:p w:rsidR="00035544" w:rsidRPr="00491C70" w:rsidRDefault="00035544" w:rsidP="009C6846">
      <w:pPr>
        <w:pStyle w:val="Code1"/>
      </w:pPr>
      <w:r w:rsidRPr="00491C70">
        <w:t>}</w:t>
      </w:r>
    </w:p>
    <w:p w:rsidR="00035544" w:rsidRPr="00947699" w:rsidRDefault="00035544" w:rsidP="009C6846">
      <w:pPr>
        <w:pStyle w:val="CodeItalic"/>
      </w:pPr>
      <w:r w:rsidRPr="00947699">
        <w:t>Dog</w:t>
      </w:r>
    </w:p>
    <w:p w:rsidR="00035544" w:rsidRPr="00947699" w:rsidRDefault="00035544" w:rsidP="009C6846">
      <w:pPr>
        <w:pStyle w:val="CodeItalic"/>
      </w:pPr>
      <w:r w:rsidRPr="00947699">
        <w:t>Cat</w:t>
      </w:r>
    </w:p>
    <w:p w:rsidR="00035544" w:rsidRPr="00947699" w:rsidRDefault="00035544" w:rsidP="009C6846">
      <w:pPr>
        <w:pStyle w:val="CodeItalic"/>
      </w:pPr>
      <w:r w:rsidRPr="00947699">
        <w:t>Fish</w:t>
      </w:r>
    </w:p>
    <w:p w:rsidR="00035544" w:rsidRDefault="00035544">
      <w:pPr>
        <w:pStyle w:val="Code"/>
      </w:pPr>
    </w:p>
    <w:p w:rsidR="008C4716" w:rsidRDefault="008C4716" w:rsidP="00035544">
      <w:pPr>
        <w:pStyle w:val="Caption"/>
      </w:pPr>
      <w:bookmarkStart w:id="234" w:name="_Ref268140946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234"/>
      <w:r>
        <w:t xml:space="preserve"> List Processing Exercise 1, Third solution</w:t>
      </w:r>
    </w:p>
    <w:p w:rsidR="00035544" w:rsidRDefault="00035544">
      <w:pPr>
        <w:pStyle w:val="Code"/>
      </w:pPr>
      <w:r>
        <w:t xml:space="preserve">  </w:t>
      </w:r>
    </w:p>
    <w:p w:rsidR="00035544" w:rsidRDefault="00035544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 xml:space="preserve">To run this code you must put the code in a routine, save </w:t>
      </w:r>
      <w:r w:rsidR="00676A0B">
        <w:rPr>
          <w:color w:val="auto"/>
        </w:rPr>
        <w:t>7</w:t>
      </w:r>
      <w:r>
        <w:rPr>
          <w:color w:val="auto"/>
        </w:rPr>
        <w:t>the routine, and then run the routine from the terminal.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Pets=$LB("Dog","Cat","Fish","")</w:t>
      </w: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>I=1:1:$LL(Pets) {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If </w:t>
      </w:r>
      <w:r w:rsidRPr="00491C70">
        <w:t xml:space="preserve">$LI(Pets,I)'="" </w:t>
      </w:r>
      <w:r>
        <w:t xml:space="preserve">Write </w:t>
      </w:r>
      <w:r w:rsidRPr="00491C70">
        <w:t>!,$LI(Pets,I)</w:t>
      </w:r>
    </w:p>
    <w:p w:rsidR="00035544" w:rsidRPr="00491C70" w:rsidRDefault="00035544" w:rsidP="009C6846">
      <w:pPr>
        <w:pStyle w:val="Code1"/>
      </w:pPr>
      <w:r w:rsidRPr="00491C70">
        <w:t>}</w:t>
      </w:r>
    </w:p>
    <w:p w:rsidR="00035544" w:rsidRPr="00947699" w:rsidRDefault="00035544" w:rsidP="009C6846">
      <w:pPr>
        <w:pStyle w:val="Code1"/>
      </w:pPr>
      <w:r w:rsidRPr="00947699">
        <w:t>Dog</w:t>
      </w:r>
    </w:p>
    <w:p w:rsidR="00035544" w:rsidRPr="00947699" w:rsidRDefault="00035544" w:rsidP="009C6846">
      <w:pPr>
        <w:pStyle w:val="Code1"/>
      </w:pPr>
      <w:r w:rsidRPr="00947699">
        <w:t>Cat</w:t>
      </w:r>
    </w:p>
    <w:p w:rsidR="00035544" w:rsidRPr="00947699" w:rsidRDefault="00035544" w:rsidP="009C6846">
      <w:pPr>
        <w:pStyle w:val="Code1"/>
      </w:pPr>
      <w:r w:rsidRPr="00947699">
        <w:t>Fish</w:t>
      </w:r>
    </w:p>
    <w:p w:rsidR="00035544" w:rsidRPr="009314D0" w:rsidRDefault="00035544">
      <w:pPr>
        <w:pStyle w:val="Code"/>
        <w:rPr>
          <w:color w:val="FF0000"/>
        </w:rPr>
      </w:pPr>
    </w:p>
    <w:p w:rsidR="008C4716" w:rsidRDefault="008C4716" w:rsidP="00035544">
      <w:pPr>
        <w:pStyle w:val="Caption"/>
      </w:pPr>
      <w:bookmarkStart w:id="235" w:name="_Ref268140980"/>
    </w:p>
    <w:p w:rsidR="00035544" w:rsidRPr="000D4DE5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235"/>
      <w:r>
        <w:t xml:space="preserve"> </w:t>
      </w:r>
      <w:r w:rsidRPr="000D4DE5">
        <w:t xml:space="preserve">List Processing Exercise 1, </w:t>
      </w:r>
      <w:r>
        <w:t>Fourth</w:t>
      </w:r>
      <w:r w:rsidRPr="000D4DE5">
        <w:t xml:space="preserve"> solution</w:t>
      </w:r>
    </w:p>
    <w:p w:rsidR="00035544" w:rsidRDefault="00035544" w:rsidP="00035544">
      <w:pPr>
        <w:pStyle w:val="Code"/>
      </w:pPr>
      <w:r>
        <w:t xml:space="preserve">  </w:t>
      </w:r>
    </w:p>
    <w:p w:rsidR="00035544" w:rsidRDefault="00035544" w:rsidP="0037608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String="Dog^Cat^Fish"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Pets=$LFS(String,"^")</w:t>
      </w: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>I=1:1:$LL(Pets) {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If </w:t>
      </w:r>
      <w:r w:rsidRPr="00491C70">
        <w:t xml:space="preserve">$LI(Pets,I)'="" </w:t>
      </w:r>
      <w:r>
        <w:t xml:space="preserve">Write </w:t>
      </w:r>
      <w:r w:rsidRPr="00491C70">
        <w:t>!,$LI(Pets,I)</w:t>
      </w:r>
    </w:p>
    <w:p w:rsidR="00035544" w:rsidRPr="00491C70" w:rsidRDefault="00035544" w:rsidP="009C6846">
      <w:pPr>
        <w:pStyle w:val="Code1"/>
      </w:pPr>
      <w:r w:rsidRPr="00491C70">
        <w:t>}</w:t>
      </w:r>
    </w:p>
    <w:p w:rsidR="00035544" w:rsidRPr="00947699" w:rsidRDefault="00035544" w:rsidP="009C6846">
      <w:pPr>
        <w:pStyle w:val="Code1"/>
      </w:pPr>
      <w:r w:rsidRPr="00947699">
        <w:t>Dog</w:t>
      </w:r>
    </w:p>
    <w:p w:rsidR="00035544" w:rsidRPr="00947699" w:rsidRDefault="00035544" w:rsidP="009C6846">
      <w:pPr>
        <w:pStyle w:val="Code1"/>
      </w:pPr>
      <w:r w:rsidRPr="00947699">
        <w:t>Cat</w:t>
      </w:r>
    </w:p>
    <w:p w:rsidR="00035544" w:rsidRPr="00947699" w:rsidRDefault="00035544" w:rsidP="009C6846">
      <w:pPr>
        <w:pStyle w:val="Code1"/>
      </w:pPr>
      <w:r w:rsidRPr="00947699">
        <w:t>Fish</w:t>
      </w:r>
    </w:p>
    <w:p w:rsidR="00035544" w:rsidRPr="00BC51B7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36" w:name="_Ref268141006"/>
    </w:p>
    <w:p w:rsidR="00035544" w:rsidRPr="000D4DE5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236"/>
      <w:r>
        <w:t xml:space="preserve"> </w:t>
      </w:r>
      <w:r w:rsidRPr="000D4DE5">
        <w:t>List Processing Exercise 1, Fifth solution</w:t>
      </w:r>
    </w:p>
    <w:p w:rsidR="00035544" w:rsidRDefault="00035544" w:rsidP="00035544">
      <w:pPr>
        <w:pStyle w:val="Code"/>
      </w:pPr>
      <w:r>
        <w:t xml:space="preserve">  </w:t>
      </w:r>
    </w:p>
    <w:p w:rsidR="00035544" w:rsidRDefault="00035544" w:rsidP="00580E28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String="</w:t>
      </w:r>
      <w:r>
        <w:t>Dog^Cat^Fish</w:t>
      </w:r>
      <w:r w:rsidRPr="00491C70">
        <w:t>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Pets=$LFS(String,"^")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Pointer=0</w:t>
      </w:r>
    </w:p>
    <w:p w:rsidR="00035544" w:rsidRPr="00491C70" w:rsidRDefault="00035544" w:rsidP="009C6846">
      <w:pPr>
        <w:pStyle w:val="Code1"/>
      </w:pPr>
      <w:r w:rsidRPr="00491C70">
        <w:t>While $ListNext(Pets,Pointer,Value) {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Write </w:t>
      </w:r>
      <w:r w:rsidRPr="00491C70">
        <w:t>!,Value</w:t>
      </w:r>
    </w:p>
    <w:p w:rsidR="00035544" w:rsidRPr="00491C70" w:rsidRDefault="00035544" w:rsidP="009C6846">
      <w:pPr>
        <w:pStyle w:val="Code1"/>
      </w:pPr>
      <w:r w:rsidRPr="00491C70">
        <w:t>}</w:t>
      </w:r>
    </w:p>
    <w:p w:rsidR="00035544" w:rsidRPr="00947699" w:rsidRDefault="00035544" w:rsidP="009C6846">
      <w:pPr>
        <w:pStyle w:val="Code1"/>
      </w:pPr>
      <w:r w:rsidRPr="00947699">
        <w:t>Dog</w:t>
      </w:r>
    </w:p>
    <w:p w:rsidR="00035544" w:rsidRPr="00947699" w:rsidRDefault="00035544" w:rsidP="009C6846">
      <w:pPr>
        <w:pStyle w:val="Code1"/>
      </w:pPr>
      <w:r w:rsidRPr="00947699">
        <w:t>Cat</w:t>
      </w:r>
    </w:p>
    <w:p w:rsidR="00035544" w:rsidRPr="00947699" w:rsidRDefault="00035544" w:rsidP="009C6846">
      <w:pPr>
        <w:pStyle w:val="Code1"/>
      </w:pPr>
      <w:r w:rsidRPr="00947699">
        <w:t>Fish</w:t>
      </w:r>
    </w:p>
    <w:p w:rsidR="00035544" w:rsidRPr="002A1FB8" w:rsidRDefault="00035544" w:rsidP="00035544">
      <w:pPr>
        <w:pStyle w:val="Code"/>
        <w:rPr>
          <w:b/>
          <w:color w:val="FF0000"/>
        </w:rPr>
      </w:pPr>
    </w:p>
    <w:p w:rsidR="008C4716" w:rsidRDefault="008C4716" w:rsidP="00035544">
      <w:pPr>
        <w:pStyle w:val="Caption"/>
      </w:pPr>
      <w:bookmarkStart w:id="237" w:name="_Ref268141045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237"/>
      <w:r>
        <w:t xml:space="preserve"> List Processing Exercise 2, First solution</w:t>
      </w:r>
    </w:p>
    <w:p w:rsidR="00035544" w:rsidRDefault="00035544">
      <w:pPr>
        <w:pStyle w:val="Code"/>
      </w:pPr>
      <w:r>
        <w:t xml:space="preserve">  </w:t>
      </w:r>
    </w:p>
    <w:p w:rsidR="00035544" w:rsidRDefault="00035544" w:rsidP="00580E28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Pets=$LB("Dog","Cat","Fish")</w:t>
      </w: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>I=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>: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>:$LL(Pets) {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If </w:t>
      </w:r>
      <w:r w:rsidRPr="00491C70">
        <w:t xml:space="preserve">$LI(Pets,I)="Dog" </w:t>
      </w:r>
      <w:r>
        <w:t xml:space="preserve">Set </w:t>
      </w:r>
      <w:r w:rsidRPr="00491C70">
        <w:t>$LI(Pets,I)=""</w:t>
      </w:r>
    </w:p>
    <w:p w:rsidR="00035544" w:rsidRPr="00491C70" w:rsidRDefault="00035544" w:rsidP="009C6846">
      <w:pPr>
        <w:pStyle w:val="Code1"/>
      </w:pPr>
      <w:r w:rsidRPr="00491C70">
        <w:t>}</w:t>
      </w:r>
    </w:p>
    <w:p w:rsidR="00035544" w:rsidRPr="00491C70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>I=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>: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 xml:space="preserve">:$LL(Pets) </w:t>
      </w:r>
      <w:r>
        <w:t xml:space="preserve">Write </w:t>
      </w:r>
      <w:r w:rsidRPr="00491C70">
        <w:t>!,$LI(Pets,I)</w:t>
      </w:r>
    </w:p>
    <w:p w:rsidR="00035544" w:rsidRPr="00491C70" w:rsidRDefault="00035544" w:rsidP="009C6846">
      <w:pPr>
        <w:pStyle w:val="Code1"/>
      </w:pPr>
    </w:p>
    <w:p w:rsidR="00035544" w:rsidRPr="00947699" w:rsidRDefault="00035544" w:rsidP="009C6846">
      <w:pPr>
        <w:pStyle w:val="Code1"/>
      </w:pPr>
      <w:r w:rsidRPr="00947699">
        <w:t>&lt;&gt;</w:t>
      </w:r>
    </w:p>
    <w:p w:rsidR="00035544" w:rsidRPr="00947699" w:rsidRDefault="00035544" w:rsidP="009C6846">
      <w:pPr>
        <w:pStyle w:val="Code1"/>
      </w:pPr>
      <w:r w:rsidRPr="00947699">
        <w:t>Cat</w:t>
      </w:r>
    </w:p>
    <w:p w:rsidR="00035544" w:rsidRPr="00947699" w:rsidRDefault="00035544" w:rsidP="009C6846">
      <w:pPr>
        <w:pStyle w:val="Code1"/>
      </w:pPr>
      <w:r w:rsidRPr="00947699">
        <w:t>Fish</w:t>
      </w:r>
    </w:p>
    <w:p w:rsidR="00035544" w:rsidRPr="00F10A7E" w:rsidRDefault="00035544">
      <w:pPr>
        <w:pStyle w:val="Code"/>
      </w:pPr>
    </w:p>
    <w:p w:rsidR="008C4716" w:rsidRDefault="008C4716" w:rsidP="00035544">
      <w:pPr>
        <w:pStyle w:val="Caption"/>
      </w:pPr>
      <w:bookmarkStart w:id="238" w:name="_Ref26814108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26</w:t>
        </w:r>
      </w:fldSimple>
      <w:bookmarkEnd w:id="238"/>
      <w:r>
        <w:t xml:space="preserve"> List Processing Exercise 2, Second solution</w:t>
      </w:r>
    </w:p>
    <w:p w:rsidR="00035544" w:rsidRDefault="00035544">
      <w:pPr>
        <w:pStyle w:val="Code"/>
      </w:pPr>
      <w:r>
        <w:t xml:space="preserve">  </w:t>
      </w:r>
    </w:p>
    <w:p w:rsidR="00035544" w:rsidRDefault="00035544" w:rsidP="00580E28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Position=$LF(Pets,"Dog")</w:t>
      </w:r>
      <w:r>
        <w:tab/>
      </w:r>
      <w:r>
        <w:tab/>
      </w:r>
      <w:r>
        <w:tab/>
        <w:t>;List Find</w:t>
      </w:r>
    </w:p>
    <w:p w:rsidR="00035544" w:rsidRPr="00491C70" w:rsidRDefault="00035544" w:rsidP="009C6846">
      <w:pPr>
        <w:pStyle w:val="Code1"/>
      </w:pPr>
      <w:r>
        <w:t xml:space="preserve">If </w:t>
      </w:r>
      <w:r w:rsidRPr="00491C70">
        <w:t>Position'=0 {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Set </w:t>
      </w:r>
      <w:r w:rsidRPr="00491C70">
        <w:t xml:space="preserve">$LI(Pets,Position)=""            </w:t>
      </w:r>
      <w:r>
        <w:tab/>
      </w:r>
      <w:r w:rsidRPr="00491C70">
        <w:t>;Position of "Dog"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Write </w:t>
      </w:r>
      <w:r w:rsidRPr="00491C70">
        <w:t>!,"Position of ""Dog"" was: ",Position</w:t>
      </w:r>
    </w:p>
    <w:p w:rsidR="00035544" w:rsidRPr="00491C70" w:rsidRDefault="00035544" w:rsidP="009C6846">
      <w:pPr>
        <w:pStyle w:val="Code1"/>
      </w:pPr>
      <w:r w:rsidRPr="00491C70">
        <w:t>}</w:t>
      </w: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Position of "Dog" was: 1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>I=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>: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 xml:space="preserve">:$LL(Pets) </w:t>
      </w:r>
      <w:r>
        <w:t xml:space="preserve">Write </w:t>
      </w:r>
      <w:r w:rsidRPr="00491C70">
        <w:t>!,$LI(Pets,I)</w:t>
      </w:r>
    </w:p>
    <w:p w:rsidR="00035544" w:rsidRPr="00491C70" w:rsidRDefault="00035544" w:rsidP="009C6846">
      <w:pPr>
        <w:pStyle w:val="Code1"/>
      </w:pP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&lt;&gt;</w:t>
      </w: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Cat</w:t>
      </w: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Fish</w:t>
      </w:r>
    </w:p>
    <w:p w:rsidR="00035544" w:rsidRDefault="00035544" w:rsidP="00035544">
      <w:pPr>
        <w:pStyle w:val="Code"/>
      </w:pPr>
    </w:p>
    <w:p w:rsidR="008C4716" w:rsidRDefault="008C4716" w:rsidP="00676A0B">
      <w:pPr>
        <w:pStyle w:val="Caption"/>
        <w:keepNext/>
      </w:pPr>
      <w:bookmarkStart w:id="239" w:name="_Ref268141113"/>
    </w:p>
    <w:p w:rsidR="00035544" w:rsidRDefault="00035544" w:rsidP="00676A0B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27</w:t>
        </w:r>
      </w:fldSimple>
      <w:bookmarkEnd w:id="239"/>
      <w:r>
        <w:t xml:space="preserve"> List Processing Exercise 2, Third solution</w:t>
      </w:r>
    </w:p>
    <w:p w:rsidR="00035544" w:rsidRPr="00491C70" w:rsidRDefault="00035544" w:rsidP="00035544">
      <w:pPr>
        <w:pStyle w:val="Code"/>
        <w:rPr>
          <w:color w:val="000000" w:themeColor="text1"/>
        </w:rPr>
      </w:pPr>
      <w:r w:rsidRPr="00491C70">
        <w:rPr>
          <w:color w:val="000000" w:themeColor="text1"/>
        </w:rPr>
        <w:t xml:space="preserve">  </w:t>
      </w:r>
    </w:p>
    <w:p w:rsidR="00035544" w:rsidRDefault="00035544" w:rsidP="00580E28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String="Dog^Cat^Fish"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Pets=$LFS(String,"^")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Position=$LF(Pets,"Dog")</w:t>
      </w:r>
    </w:p>
    <w:p w:rsidR="00035544" w:rsidRPr="00491C70" w:rsidRDefault="00035544" w:rsidP="009C6846">
      <w:pPr>
        <w:pStyle w:val="Code1"/>
      </w:pPr>
      <w:r>
        <w:t xml:space="preserve">If </w:t>
      </w:r>
      <w:r w:rsidRPr="00491C70">
        <w:t>Position'=0 {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Set </w:t>
      </w:r>
      <w:r w:rsidRPr="00491C70">
        <w:t>$LI(Pets,Position)=""            ;Position of "Dog"</w:t>
      </w:r>
    </w:p>
    <w:p w:rsidR="00035544" w:rsidRPr="00491C70" w:rsidRDefault="00035544" w:rsidP="009C6846">
      <w:pPr>
        <w:pStyle w:val="Code1"/>
      </w:pPr>
      <w:r w:rsidRPr="00491C70">
        <w:t xml:space="preserve">  </w:t>
      </w:r>
      <w:r>
        <w:t xml:space="preserve">Write </w:t>
      </w:r>
      <w:r w:rsidRPr="00491C70">
        <w:t>!,"Position of ""Dog"" is: ",Position</w:t>
      </w:r>
    </w:p>
    <w:p w:rsidR="00035544" w:rsidRPr="00491C70" w:rsidRDefault="00035544" w:rsidP="009C6846">
      <w:pPr>
        <w:pStyle w:val="Code1"/>
      </w:pPr>
      <w:r w:rsidRPr="00491C70">
        <w:t>}</w:t>
      </w:r>
    </w:p>
    <w:p w:rsidR="00035544" w:rsidRPr="00141CF9" w:rsidRDefault="00035544" w:rsidP="009C6846">
      <w:pPr>
        <w:pStyle w:val="Code1"/>
      </w:pPr>
      <w:r w:rsidRPr="00141CF9">
        <w:t xml:space="preserve">Position of </w:t>
      </w:r>
      <w:r>
        <w:t>"</w:t>
      </w:r>
      <w:r w:rsidRPr="00141CF9">
        <w:t>Dog</w:t>
      </w:r>
      <w:r>
        <w:t>" is</w:t>
      </w:r>
      <w:r w:rsidRPr="00141CF9">
        <w:t xml:space="preserve"> 1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>I=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>: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 xml:space="preserve">:$LL(Pets) </w:t>
      </w:r>
      <w:r>
        <w:t xml:space="preserve">Write </w:t>
      </w:r>
      <w:r w:rsidRPr="00491C70">
        <w:t>!,$LI(Pets,I)</w:t>
      </w:r>
    </w:p>
    <w:p w:rsidR="00035544" w:rsidRDefault="00035544" w:rsidP="009C6846">
      <w:pPr>
        <w:pStyle w:val="Code1"/>
      </w:pP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&lt;&gt;</w:t>
      </w: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Cat</w:t>
      </w: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Fish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40" w:name="_Ref268141142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28</w:t>
        </w:r>
      </w:fldSimple>
      <w:bookmarkEnd w:id="240"/>
      <w:r>
        <w:t xml:space="preserve"> Switch Dog and Fish</w:t>
      </w:r>
    </w:p>
    <w:p w:rsidR="00035544" w:rsidRDefault="00035544">
      <w:pPr>
        <w:pStyle w:val="Code"/>
      </w:pPr>
      <w:r>
        <w:t xml:space="preserve">  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Pets=$LB("Dog","Cat","Fish")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Pos1=$LF(Pets,"Dog")</w:t>
      </w:r>
      <w:r>
        <w:tab/>
      </w:r>
      <w:r>
        <w:tab/>
      </w:r>
      <w:r>
        <w:tab/>
      </w:r>
      <w:r w:rsidRPr="00491C70">
        <w:t>;position of Dog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Pos2=$LF(Pets,"Fish")</w:t>
      </w:r>
      <w:r>
        <w:tab/>
      </w:r>
      <w:r>
        <w:tab/>
      </w:r>
      <w:r w:rsidR="001916C7">
        <w:tab/>
      </w:r>
      <w:r w:rsidRPr="00491C70">
        <w:t>;position of Fish</w:t>
      </w:r>
    </w:p>
    <w:p w:rsidR="00035544" w:rsidRPr="00491C70" w:rsidRDefault="00035544" w:rsidP="009C6846">
      <w:pPr>
        <w:pStyle w:val="Code1"/>
      </w:pPr>
      <w:r>
        <w:t xml:space="preserve">If </w:t>
      </w:r>
      <w:r w:rsidRPr="00491C70">
        <w:t>Pos1=0!(Pos2</w:t>
      </w:r>
      <w:r>
        <w:t>=0) Write "Not found"</w:t>
      </w:r>
      <w:r>
        <w:tab/>
      </w:r>
      <w:r w:rsidRPr="00491C70">
        <w:t>;if either Dog or Fish is not found Quit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$LI(Pets,Pos1)="Fish"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$LI(Pets,Pos2)="Dog"</w:t>
      </w:r>
    </w:p>
    <w:p w:rsidR="00035544" w:rsidRPr="00491C70" w:rsidRDefault="00035544" w:rsidP="009C6846">
      <w:pPr>
        <w:pStyle w:val="Code1"/>
      </w:pPr>
      <w:r>
        <w:t xml:space="preserve">For </w:t>
      </w:r>
      <w:r w:rsidRPr="00491C70">
        <w:t>I=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>:</w:t>
      </w:r>
      <w:smartTag w:uri="urn:schemas-microsoft-com:office:cs:smarttags" w:element="NumConv6p0">
        <w:smartTagPr>
          <w:attr w:name="val" w:val="1"/>
          <w:attr w:name="sch" w:val="1"/>
        </w:smartTagPr>
        <w:r w:rsidRPr="00491C70">
          <w:t>1</w:t>
        </w:r>
      </w:smartTag>
      <w:r w:rsidRPr="00491C70">
        <w:t xml:space="preserve">:$LL(Pets) </w:t>
      </w:r>
      <w:r>
        <w:t xml:space="preserve">Write </w:t>
      </w:r>
      <w:r w:rsidRPr="00491C70">
        <w:t>!,$LI(Pets,I)</w:t>
      </w: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Fish</w:t>
      </w: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Cat</w:t>
      </w:r>
    </w:p>
    <w:p w:rsidR="00035544" w:rsidRPr="00747AF9" w:rsidRDefault="00035544" w:rsidP="009C6846">
      <w:pPr>
        <w:pStyle w:val="Code1"/>
        <w:rPr>
          <w:rStyle w:val="CodeItalicChar"/>
        </w:rPr>
      </w:pPr>
      <w:r w:rsidRPr="00747AF9">
        <w:rPr>
          <w:rStyle w:val="CodeItalicChar"/>
        </w:rPr>
        <w:t>Dog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41" w:name="_Ref268347615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29</w:t>
        </w:r>
      </w:fldSimple>
      <w:bookmarkEnd w:id="241"/>
      <w:r>
        <w:t xml:space="preserve"> Defines delimited list of Pets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Pets="Dog^Cat^Fish"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!,Pets</w:t>
      </w:r>
    </w:p>
    <w:p w:rsidR="00035544" w:rsidRPr="002A1FB8" w:rsidRDefault="00035544" w:rsidP="009C6846">
      <w:pPr>
        <w:pStyle w:val="CodeItalic"/>
      </w:pPr>
      <w:r w:rsidRPr="002A1FB8">
        <w:t>Dog^Cat^Fish</w:t>
      </w:r>
    </w:p>
    <w:p w:rsidR="00035544" w:rsidRPr="00A40210" w:rsidRDefault="00035544" w:rsidP="00035544">
      <w:pPr>
        <w:pStyle w:val="Code"/>
        <w:rPr>
          <w:color w:val="FF0000"/>
          <w:sz w:val="20"/>
        </w:rPr>
      </w:pPr>
    </w:p>
    <w:p w:rsidR="008C4716" w:rsidRDefault="008C4716" w:rsidP="00035544">
      <w:pPr>
        <w:pStyle w:val="Caption"/>
      </w:pPr>
      <w:bookmarkStart w:id="242" w:name="_Ref284775575"/>
    </w:p>
    <w:p w:rsidR="00035544" w:rsidRPr="007A0AEB" w:rsidRDefault="00035544" w:rsidP="00035544">
      <w:pPr>
        <w:pStyle w:val="Caption"/>
        <w:rPr>
          <w:noProof/>
          <w:color w:val="FF0000"/>
        </w:rPr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30</w:t>
        </w:r>
      </w:fldSimple>
      <w:bookmarkEnd w:id="242"/>
      <w:r>
        <w:t xml:space="preserve"> Define a delimited list of Pets using variable parameters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Pet1="Dog"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Pet2="Cat"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Pet3="Fish"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Pets=Pet1_"^"_ Pet2_"^"_ Pet3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!,Pets</w:t>
      </w:r>
    </w:p>
    <w:p w:rsidR="00035544" w:rsidRPr="002A1FB8" w:rsidRDefault="00035544" w:rsidP="009C6846">
      <w:pPr>
        <w:pStyle w:val="CodeItalic"/>
      </w:pPr>
      <w:r w:rsidRPr="002A1FB8">
        <w:t>Dog^Cat^Fish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43" w:name="_Ref26834767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31</w:t>
        </w:r>
      </w:fldSimple>
      <w:bookmarkEnd w:id="243"/>
      <w:r>
        <w:t xml:space="preserve"> $Piece defines a delimited list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Pets=""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$P(Pets,"^",1)="Dog"</w:t>
      </w:r>
      <w:r>
        <w:tab/>
      </w:r>
      <w:r>
        <w:tab/>
      </w:r>
      <w:r>
        <w:tab/>
        <w:t xml:space="preserve">;define </w:t>
      </w:r>
      <w:r w:rsidR="005C490D">
        <w:t>1st</w:t>
      </w:r>
      <w:r>
        <w:t xml:space="preserve"> piece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$P(Pets,"^",2)="Cat"</w:t>
      </w:r>
      <w:r>
        <w:tab/>
      </w:r>
      <w:r>
        <w:tab/>
      </w:r>
      <w:r>
        <w:tab/>
        <w:t xml:space="preserve">;define </w:t>
      </w:r>
      <w:r w:rsidR="005C490D">
        <w:t>2nd</w:t>
      </w:r>
      <w:r>
        <w:t xml:space="preserve"> piece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$P(Pets,"^",3)="Fish"</w:t>
      </w:r>
      <w:r>
        <w:tab/>
      </w:r>
      <w:r>
        <w:tab/>
      </w:r>
      <w:r w:rsidR="006B303B">
        <w:tab/>
      </w:r>
      <w:r>
        <w:t xml:space="preserve">;define </w:t>
      </w:r>
      <w:r w:rsidR="005C490D">
        <w:t>3rd</w:t>
      </w:r>
      <w:r>
        <w:t xml:space="preserve"> piece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!,Pets</w:t>
      </w:r>
    </w:p>
    <w:p w:rsidR="00035544" w:rsidRPr="002A1FB8" w:rsidRDefault="00035544" w:rsidP="009C6846">
      <w:pPr>
        <w:pStyle w:val="CodeItalic"/>
      </w:pPr>
      <w:r w:rsidRPr="002A1FB8">
        <w:t>Dog^Cat^Fish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44" w:name="_Ref26834771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32</w:t>
        </w:r>
      </w:fldSimple>
      <w:bookmarkEnd w:id="244"/>
      <w:r>
        <w:t xml:space="preserve"> $Piece displays elements in a delimited list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Pets="Dog^Cat^Fish"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!,$P(Pets,"^",1)</w:t>
      </w:r>
      <w:r>
        <w:tab/>
      </w:r>
      <w:r>
        <w:tab/>
        <w:t xml:space="preserve">;display the </w:t>
      </w:r>
      <w:r w:rsidR="005C490D">
        <w:t>1st</w:t>
      </w:r>
      <w:r>
        <w:t xml:space="preserve"> piece</w:t>
      </w:r>
    </w:p>
    <w:p w:rsidR="00035544" w:rsidRPr="00491C70" w:rsidRDefault="00035544" w:rsidP="009C6846">
      <w:pPr>
        <w:pStyle w:val="CodeItalic"/>
      </w:pPr>
      <w:r w:rsidRPr="00491C70">
        <w:t>Dog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!,$P(Pets,"^",2)</w:t>
      </w:r>
      <w:r>
        <w:tab/>
      </w:r>
      <w:r>
        <w:tab/>
        <w:t xml:space="preserve">;display the </w:t>
      </w:r>
      <w:r w:rsidR="005C490D">
        <w:t>2nd</w:t>
      </w:r>
      <w:r>
        <w:t xml:space="preserve"> piece</w:t>
      </w:r>
    </w:p>
    <w:p w:rsidR="00035544" w:rsidRPr="00491C70" w:rsidRDefault="00035544" w:rsidP="009C6846">
      <w:pPr>
        <w:pStyle w:val="CodeItalic"/>
      </w:pPr>
      <w:r w:rsidRPr="00491C70">
        <w:t>Cat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!,$P(Pets,"^",3)</w:t>
      </w:r>
      <w:r>
        <w:tab/>
      </w:r>
      <w:r>
        <w:tab/>
        <w:t xml:space="preserve">;display the </w:t>
      </w:r>
      <w:r w:rsidR="005C490D">
        <w:t>3rd</w:t>
      </w:r>
      <w:r>
        <w:t xml:space="preserve"> piece</w:t>
      </w:r>
    </w:p>
    <w:p w:rsidR="00035544" w:rsidRPr="002A1FB8" w:rsidRDefault="00035544" w:rsidP="009C6846">
      <w:pPr>
        <w:pStyle w:val="CodeItalic"/>
      </w:pPr>
      <w:r w:rsidRPr="002A1FB8">
        <w:t>Fish</w:t>
      </w:r>
    </w:p>
    <w:p w:rsidR="00035544" w:rsidRDefault="00035544" w:rsidP="009C6846">
      <w:pPr>
        <w:pStyle w:val="Code1"/>
      </w:pPr>
    </w:p>
    <w:p w:rsidR="008C4716" w:rsidRDefault="008C4716" w:rsidP="00035544">
      <w:pPr>
        <w:pStyle w:val="Caption"/>
      </w:pPr>
      <w:bookmarkStart w:id="245" w:name="_Ref268347748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33</w:t>
        </w:r>
      </w:fldSimple>
      <w:bookmarkEnd w:id="245"/>
      <w:r>
        <w:t xml:space="preserve"> $Piece breaks out elements from a delimited list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Pet1=$P(Pets,"^",1)</w:t>
      </w:r>
      <w:r>
        <w:tab/>
      </w:r>
      <w:r>
        <w:tab/>
        <w:t>;</w:t>
      </w:r>
      <w:r w:rsidR="005C490D">
        <w:t>1st</w:t>
      </w:r>
      <w:r>
        <w:t xml:space="preserve"> piece set to variable Pet1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!,Pet1</w:t>
      </w:r>
    </w:p>
    <w:p w:rsidR="00035544" w:rsidRPr="002A1FB8" w:rsidRDefault="00035544" w:rsidP="009C6846">
      <w:pPr>
        <w:pStyle w:val="CodeItalic"/>
      </w:pPr>
      <w:r w:rsidRPr="002A1FB8">
        <w:t>Dog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Pet2=$P(Pets,"^",2)</w:t>
      </w:r>
      <w:r>
        <w:tab/>
      </w:r>
      <w:r>
        <w:tab/>
        <w:t>;</w:t>
      </w:r>
      <w:r w:rsidR="005C490D">
        <w:t>2nd</w:t>
      </w:r>
      <w:r>
        <w:t xml:space="preserve"> piece set to variable Pet2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!,Pet2</w:t>
      </w:r>
    </w:p>
    <w:p w:rsidR="00035544" w:rsidRPr="0009214B" w:rsidRDefault="00035544" w:rsidP="009C6846">
      <w:pPr>
        <w:pStyle w:val="CodeItalic"/>
      </w:pPr>
      <w:r w:rsidRPr="0009214B">
        <w:t>Cat</w:t>
      </w: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Pet3=$P(Pets,"^",3)</w:t>
      </w:r>
      <w:r>
        <w:tab/>
      </w:r>
      <w:r>
        <w:tab/>
        <w:t>;</w:t>
      </w:r>
      <w:r w:rsidR="005C490D">
        <w:t>3rd</w:t>
      </w:r>
      <w:r>
        <w:t xml:space="preserve"> piece set to variable Pet3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!,Pet3</w:t>
      </w:r>
    </w:p>
    <w:p w:rsidR="00035544" w:rsidRDefault="00035544" w:rsidP="009C6846">
      <w:pPr>
        <w:pStyle w:val="CodeItalic"/>
      </w:pPr>
      <w:r w:rsidRPr="002A1FB8">
        <w:t>Fish</w:t>
      </w:r>
    </w:p>
    <w:p w:rsidR="00035544" w:rsidRPr="002A1FB8" w:rsidRDefault="00035544" w:rsidP="00035544">
      <w:pPr>
        <w:pStyle w:val="Code"/>
        <w:rPr>
          <w:b/>
          <w:color w:val="FF0000"/>
        </w:rPr>
      </w:pPr>
    </w:p>
    <w:p w:rsidR="008C4716" w:rsidRDefault="008C4716" w:rsidP="00035544">
      <w:pPr>
        <w:pStyle w:val="Caption"/>
      </w:pPr>
      <w:bookmarkStart w:id="246" w:name="_Ref268347778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34</w:t>
        </w:r>
      </w:fldSimple>
      <w:bookmarkEnd w:id="246"/>
      <w:r>
        <w:t xml:space="preserve"> $Piece displays all of the delimited list elements </w:t>
      </w:r>
    </w:p>
    <w:p w:rsidR="00035544" w:rsidRDefault="00035544" w:rsidP="009C6846">
      <w:pPr>
        <w:pStyle w:val="Code1"/>
      </w:pP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!,$P(Pets,"^",1,3)</w:t>
      </w:r>
    </w:p>
    <w:p w:rsidR="00035544" w:rsidRPr="002A1FB8" w:rsidRDefault="00035544" w:rsidP="009C6846">
      <w:pPr>
        <w:pStyle w:val="CodeItalic"/>
      </w:pPr>
      <w:r w:rsidRPr="002A1FB8">
        <w:t>Dog^Cat^Fish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47" w:name="_Ref268347821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35</w:t>
        </w:r>
      </w:fldSimple>
      <w:bookmarkEnd w:id="247"/>
      <w:r>
        <w:t xml:space="preserve"> Write command displays all the delimited list elements</w:t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!,Pets</w:t>
      </w:r>
    </w:p>
    <w:p w:rsidR="00035544" w:rsidRPr="00D00943" w:rsidRDefault="00035544" w:rsidP="009C6846">
      <w:pPr>
        <w:pStyle w:val="CodeItalic"/>
      </w:pPr>
      <w:r w:rsidRPr="00D00943">
        <w:t>Dog^Cat^Fish</w:t>
      </w:r>
    </w:p>
    <w:p w:rsidR="00035544" w:rsidRDefault="00035544" w:rsidP="00035544">
      <w:pPr>
        <w:pStyle w:val="Code"/>
      </w:pPr>
    </w:p>
    <w:p w:rsidR="008C4716" w:rsidRDefault="008C4716" w:rsidP="00EE37DB">
      <w:pPr>
        <w:pStyle w:val="Caption"/>
        <w:keepNext/>
      </w:pPr>
      <w:bookmarkStart w:id="248" w:name="_Ref268347849"/>
    </w:p>
    <w:p w:rsidR="00035544" w:rsidRDefault="00035544" w:rsidP="00EE37DB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36</w:t>
        </w:r>
      </w:fldSimple>
      <w:bookmarkEnd w:id="248"/>
      <w:r>
        <w:t xml:space="preserve"> $Piece sets piece four to "Bird"</w:t>
      </w:r>
    </w:p>
    <w:p w:rsidR="00035544" w:rsidRDefault="00035544" w:rsidP="00035544">
      <w:pPr>
        <w:pStyle w:val="Code"/>
      </w:pPr>
    </w:p>
    <w:p w:rsidR="00035544" w:rsidRPr="00491C70" w:rsidRDefault="00035544" w:rsidP="009C6846">
      <w:pPr>
        <w:pStyle w:val="Code1"/>
      </w:pPr>
      <w:r>
        <w:t xml:space="preserve">Set </w:t>
      </w:r>
      <w:r w:rsidRPr="00491C70">
        <w:t>$P(Pets,"^"</w:t>
      </w:r>
      <w:smartTag w:uri="urn:schemas-microsoft-com:office:cs:smarttags" w:element="NumConv6p6">
        <w:smartTagPr>
          <w:attr w:name="val" w:val=",4"/>
          <w:attr w:name="sch" w:val="4"/>
        </w:smartTagPr>
        <w:r w:rsidRPr="00491C70">
          <w:t>,4</w:t>
        </w:r>
      </w:smartTag>
      <w:r w:rsidRPr="00491C70">
        <w:t>)="Bird"</w:t>
      </w:r>
      <w:r w:rsidRPr="00491C70">
        <w:tab/>
      </w:r>
    </w:p>
    <w:p w:rsidR="00035544" w:rsidRPr="00491C70" w:rsidRDefault="00035544" w:rsidP="009C6846">
      <w:pPr>
        <w:pStyle w:val="Code1"/>
      </w:pPr>
      <w:r>
        <w:t xml:space="preserve">Write </w:t>
      </w:r>
      <w:r w:rsidRPr="00491C70">
        <w:t>!,Pets</w:t>
      </w:r>
    </w:p>
    <w:p w:rsidR="00035544" w:rsidRPr="0009214B" w:rsidRDefault="00035544" w:rsidP="009C6846">
      <w:pPr>
        <w:pStyle w:val="CodeItalic"/>
      </w:pPr>
      <w:r w:rsidRPr="0009214B">
        <w:t>Dog^Cat^Fish^Bird</w:t>
      </w:r>
      <w:r w:rsidRPr="0009214B">
        <w:tab/>
      </w:r>
    </w:p>
    <w:p w:rsidR="00035544" w:rsidRPr="001A16BF" w:rsidRDefault="00035544" w:rsidP="00035544">
      <w:pPr>
        <w:pStyle w:val="Code"/>
        <w:rPr>
          <w:szCs w:val="18"/>
        </w:rPr>
      </w:pPr>
    </w:p>
    <w:p w:rsidR="008C4716" w:rsidRDefault="008C4716" w:rsidP="00035544">
      <w:pPr>
        <w:pStyle w:val="Caption"/>
      </w:pPr>
      <w:bookmarkStart w:id="249" w:name="_Ref26834788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37</w:t>
        </w:r>
      </w:fldSimple>
      <w:bookmarkEnd w:id="249"/>
      <w:r>
        <w:t xml:space="preserve"> $Data and $Piece</w:t>
      </w:r>
    </w:p>
    <w:p w:rsidR="00035544" w:rsidRPr="005F5748" w:rsidRDefault="00035544" w:rsidP="00035544">
      <w:pPr>
        <w:pStyle w:val="Code"/>
        <w:rPr>
          <w:color w:val="000000" w:themeColor="text1"/>
        </w:rPr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Pets="Dog^Cat^Fish"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Pet3=$P(Pets,"^",3)</w:t>
      </w:r>
    </w:p>
    <w:p w:rsidR="00035544" w:rsidRPr="005F5748" w:rsidRDefault="00035544" w:rsidP="009C6846">
      <w:pPr>
        <w:pStyle w:val="Code1"/>
      </w:pPr>
      <w:r>
        <w:t xml:space="preserve">Write </w:t>
      </w:r>
      <w:r w:rsidRPr="005F5748">
        <w:t>!,$D(Pet3)</w:t>
      </w:r>
    </w:p>
    <w:p w:rsidR="00035544" w:rsidRPr="002A1FB8" w:rsidRDefault="00035544" w:rsidP="009C6846">
      <w:pPr>
        <w:pStyle w:val="CodeItalic"/>
      </w:pPr>
      <w:r w:rsidRPr="002A1FB8">
        <w:t>1</w:t>
      </w:r>
    </w:p>
    <w:p w:rsidR="00035544" w:rsidRDefault="00035544" w:rsidP="009C6846">
      <w:pPr>
        <w:pStyle w:val="Code1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Pet4=$P(Pets,"^",4)</w:t>
      </w:r>
    </w:p>
    <w:p w:rsidR="00035544" w:rsidRPr="005F5748" w:rsidRDefault="00035544" w:rsidP="009C6846">
      <w:pPr>
        <w:pStyle w:val="Code1"/>
      </w:pPr>
      <w:r>
        <w:t xml:space="preserve">Write </w:t>
      </w:r>
      <w:r w:rsidRPr="005F5748">
        <w:t>!,$D(Pet4)</w:t>
      </w:r>
    </w:p>
    <w:p w:rsidR="00035544" w:rsidRPr="002A1FB8" w:rsidRDefault="00035544" w:rsidP="009C6846">
      <w:pPr>
        <w:pStyle w:val="CodeItalic"/>
      </w:pPr>
      <w:r w:rsidRPr="002A1FB8">
        <w:t>1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50" w:name="_Ref268347915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38</w:t>
        </w:r>
      </w:fldSimple>
      <w:bookmarkEnd w:id="250"/>
      <w:r>
        <w:t xml:space="preserve"> $Get and $Piece</w:t>
      </w:r>
    </w:p>
    <w:p w:rsidR="00035544" w:rsidRDefault="00035544" w:rsidP="00035544">
      <w:pPr>
        <w:pStyle w:val="Code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Pets="Dog^Cat^Fish"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Pet3=$P(Pets,"^",3)</w:t>
      </w:r>
    </w:p>
    <w:p w:rsidR="00035544" w:rsidRPr="005F5748" w:rsidRDefault="00035544" w:rsidP="009C6846">
      <w:pPr>
        <w:pStyle w:val="Code1"/>
      </w:pPr>
      <w:r>
        <w:t xml:space="preserve">Write </w:t>
      </w:r>
      <w:r w:rsidRPr="005F5748">
        <w:t>!,$G(Pet3)</w:t>
      </w:r>
    </w:p>
    <w:p w:rsidR="00035544" w:rsidRPr="002A1FB8" w:rsidRDefault="00035544" w:rsidP="009C6846">
      <w:pPr>
        <w:pStyle w:val="CodeItalic"/>
      </w:pPr>
      <w:r w:rsidRPr="002A1FB8">
        <w:t>Fish</w:t>
      </w:r>
    </w:p>
    <w:p w:rsidR="00035544" w:rsidRDefault="00035544" w:rsidP="009C6846">
      <w:pPr>
        <w:pStyle w:val="CodeItalic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Pet4=$P(Pets,"^",4)</w:t>
      </w:r>
    </w:p>
    <w:p w:rsidR="00035544" w:rsidRPr="005F5748" w:rsidRDefault="00035544" w:rsidP="009C6846">
      <w:pPr>
        <w:pStyle w:val="Code1"/>
      </w:pPr>
      <w:r>
        <w:t xml:space="preserve">Write </w:t>
      </w:r>
      <w:r w:rsidRPr="005F5748">
        <w:t>!,$G(Pet4)</w:t>
      </w:r>
    </w:p>
    <w:p w:rsidR="00035544" w:rsidRPr="009320B4" w:rsidRDefault="00035544" w:rsidP="009C6846">
      <w:pPr>
        <w:pStyle w:val="CodeItalic"/>
      </w:pPr>
      <w:r w:rsidRPr="009320B4">
        <w:t>&lt;&gt;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51" w:name="_Ref268347947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39</w:t>
        </w:r>
      </w:fldSimple>
      <w:bookmarkEnd w:id="251"/>
      <w:r>
        <w:t xml:space="preserve"> Delimited List Processing Exercise</w:t>
      </w:r>
    </w:p>
    <w:p w:rsidR="00035544" w:rsidRDefault="00035544" w:rsidP="00035544">
      <w:pPr>
        <w:pStyle w:val="Code"/>
      </w:pPr>
      <w:r>
        <w:t xml:space="preserve">  </w:t>
      </w:r>
    </w:p>
    <w:p w:rsidR="00035544" w:rsidRPr="00580E28" w:rsidRDefault="00035544" w:rsidP="00580E28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80E28" w:rsidRDefault="00580E28" w:rsidP="009C6846">
      <w:pPr>
        <w:pStyle w:val="Code1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Pets=""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$P(Pets,"^",1)="Dog"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$P(Pets,"^",2)="Cat"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$P(Pets,"^",3)="Fish"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$P(Pets,"^",4)=""</w:t>
      </w:r>
    </w:p>
    <w:p w:rsidR="00035544" w:rsidRPr="005F5748" w:rsidRDefault="00035544" w:rsidP="009C6846">
      <w:pPr>
        <w:pStyle w:val="Code1"/>
      </w:pPr>
    </w:p>
    <w:p w:rsidR="00035544" w:rsidRPr="005F5748" w:rsidRDefault="00035544" w:rsidP="009C6846">
      <w:pPr>
        <w:pStyle w:val="Code1"/>
      </w:pPr>
      <w:r>
        <w:t xml:space="preserve">For </w:t>
      </w:r>
      <w:r w:rsidRPr="005F5748">
        <w:t>I=</w:t>
      </w:r>
      <w:smartTag w:uri="urn:schemas-microsoft-com:office:cs:smarttags" w:element="NumConv6p0">
        <w:smartTagPr>
          <w:attr w:name="val" w:val="1"/>
          <w:attr w:name="sch" w:val="1"/>
        </w:smartTagPr>
        <w:r w:rsidRPr="005F5748">
          <w:t>1</w:t>
        </w:r>
      </w:smartTag>
      <w:r w:rsidRPr="005F5748">
        <w:t>:</w:t>
      </w:r>
      <w:smartTag w:uri="urn:schemas-microsoft-com:office:cs:smarttags" w:element="NumConv6p0">
        <w:smartTagPr>
          <w:attr w:name="val" w:val="1"/>
          <w:attr w:name="sch" w:val="1"/>
        </w:smartTagPr>
        <w:r w:rsidRPr="005F5748">
          <w:t>1</w:t>
        </w:r>
      </w:smartTag>
      <w:r w:rsidRPr="005F5748">
        <w:t>:$L(Pets,"^") {</w:t>
      </w:r>
    </w:p>
    <w:p w:rsidR="00035544" w:rsidRPr="005F5748" w:rsidRDefault="00035544" w:rsidP="009C6846">
      <w:pPr>
        <w:pStyle w:val="Code1"/>
      </w:pPr>
      <w:r w:rsidRPr="005F5748">
        <w:t xml:space="preserve">  </w:t>
      </w:r>
      <w:r>
        <w:t xml:space="preserve">If </w:t>
      </w:r>
      <w:r w:rsidRPr="005F5748">
        <w:t xml:space="preserve">$P(Pets,"^",I)'="" </w:t>
      </w:r>
      <w:r>
        <w:t xml:space="preserve">Write </w:t>
      </w:r>
      <w:r w:rsidRPr="005F5748">
        <w:t>!,$P(Pets,"^",I)</w:t>
      </w:r>
    </w:p>
    <w:p w:rsidR="00035544" w:rsidRPr="005F5748" w:rsidRDefault="00035544" w:rsidP="009C6846">
      <w:pPr>
        <w:pStyle w:val="Code1"/>
      </w:pPr>
      <w:r w:rsidRPr="005F5748">
        <w:t>}</w:t>
      </w:r>
    </w:p>
    <w:p w:rsidR="00035544" w:rsidRPr="002A1FB8" w:rsidRDefault="00035544" w:rsidP="009C6846">
      <w:pPr>
        <w:pStyle w:val="CodeItalic"/>
      </w:pPr>
      <w:r w:rsidRPr="002A1FB8">
        <w:t>Dog</w:t>
      </w:r>
    </w:p>
    <w:p w:rsidR="00035544" w:rsidRPr="002A1FB8" w:rsidRDefault="00035544" w:rsidP="009C6846">
      <w:pPr>
        <w:pStyle w:val="CodeItalic"/>
      </w:pPr>
      <w:r w:rsidRPr="002A1FB8">
        <w:t>Cat</w:t>
      </w:r>
    </w:p>
    <w:p w:rsidR="00035544" w:rsidRPr="002A1FB8" w:rsidRDefault="00035544" w:rsidP="009C6846">
      <w:pPr>
        <w:pStyle w:val="CodeItalic"/>
      </w:pPr>
      <w:r w:rsidRPr="002A1FB8">
        <w:t>Fish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52" w:name="_Ref268347979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40</w:t>
        </w:r>
      </w:fldSimple>
      <w:bookmarkEnd w:id="252"/>
      <w:r>
        <w:t xml:space="preserve"> Delimited problem demonstrated</w:t>
      </w:r>
    </w:p>
    <w:p w:rsidR="00035544" w:rsidRDefault="00035544" w:rsidP="00035544">
      <w:pPr>
        <w:pStyle w:val="Code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DOG="Rover"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CAT="Tiger"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 xml:space="preserve">FISH="Lamont" 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PIG="Cud^dles"</w:t>
      </w:r>
    </w:p>
    <w:p w:rsidR="00035544" w:rsidRPr="005F5748" w:rsidRDefault="00035544" w:rsidP="009C6846">
      <w:pPr>
        <w:pStyle w:val="Code1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$P(Pets,"^",1)=DOG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$P(Pets,"^",2)=CAT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$P(Pets,"^",3)=FISH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$P(Pets,"^",4)=PIG</w:t>
      </w:r>
    </w:p>
    <w:p w:rsidR="00035544" w:rsidRPr="005F5748" w:rsidRDefault="00035544" w:rsidP="009C6846">
      <w:pPr>
        <w:pStyle w:val="Code1"/>
      </w:pPr>
    </w:p>
    <w:p w:rsidR="00035544" w:rsidRPr="005F5748" w:rsidRDefault="00035544" w:rsidP="009C6846">
      <w:pPr>
        <w:pStyle w:val="Code1"/>
      </w:pPr>
      <w:r>
        <w:t xml:space="preserve">For </w:t>
      </w:r>
      <w:r w:rsidRPr="005F5748">
        <w:t xml:space="preserve">I=1:1:$L(Pets,"^") </w:t>
      </w:r>
      <w:r>
        <w:t xml:space="preserve">Write </w:t>
      </w:r>
      <w:r w:rsidRPr="005F5748">
        <w:t>!,I," – ",$P(Pets,"^",I)</w:t>
      </w:r>
    </w:p>
    <w:p w:rsidR="00035544" w:rsidRPr="002A1FB8" w:rsidRDefault="00035544" w:rsidP="009C6846">
      <w:pPr>
        <w:pStyle w:val="CodeItalic"/>
      </w:pPr>
      <w:r w:rsidRPr="002A1FB8">
        <w:t>1 – Rover</w:t>
      </w:r>
    </w:p>
    <w:p w:rsidR="00035544" w:rsidRPr="002A1FB8" w:rsidRDefault="00035544" w:rsidP="009C6846">
      <w:pPr>
        <w:pStyle w:val="CodeItalic"/>
      </w:pPr>
      <w:r w:rsidRPr="002A1FB8">
        <w:t>2 – Tiger</w:t>
      </w:r>
    </w:p>
    <w:p w:rsidR="00035544" w:rsidRPr="002A1FB8" w:rsidRDefault="00035544" w:rsidP="009C6846">
      <w:pPr>
        <w:pStyle w:val="CodeItalic"/>
      </w:pPr>
      <w:smartTag w:uri="urn:schemas-microsoft-com:office:cs:smarttags" w:element="NumConv6p0">
        <w:smartTagPr>
          <w:attr w:name="val" w:val="3"/>
          <w:attr w:name="sch" w:val="1"/>
        </w:smartTagPr>
        <w:r w:rsidRPr="002A1FB8">
          <w:t>3</w:t>
        </w:r>
      </w:smartTag>
      <w:r w:rsidRPr="002A1FB8">
        <w:t xml:space="preserve"> – Lamount</w:t>
      </w:r>
    </w:p>
    <w:p w:rsidR="00035544" w:rsidRPr="002A1FB8" w:rsidRDefault="00035544" w:rsidP="009C6846">
      <w:pPr>
        <w:pStyle w:val="CodeItalic"/>
      </w:pPr>
      <w:smartTag w:uri="urn:schemas-microsoft-com:office:cs:smarttags" w:element="NumConv6p0">
        <w:smartTagPr>
          <w:attr w:name="val" w:val="4"/>
          <w:attr w:name="sch" w:val="1"/>
        </w:smartTagPr>
        <w:r w:rsidRPr="002A1FB8">
          <w:t>4</w:t>
        </w:r>
      </w:smartTag>
      <w:r w:rsidRPr="002A1FB8">
        <w:t xml:space="preserve"> – Cud</w:t>
      </w:r>
    </w:p>
    <w:p w:rsidR="00035544" w:rsidRPr="002A1FB8" w:rsidRDefault="00035544" w:rsidP="009C6846">
      <w:pPr>
        <w:pStyle w:val="CodeItalic"/>
      </w:pPr>
      <w:smartTag w:uri="urn:schemas-microsoft-com:office:cs:smarttags" w:element="NumConv6p0">
        <w:smartTagPr>
          <w:attr w:name="val" w:val="5"/>
          <w:attr w:name="sch" w:val="1"/>
        </w:smartTagPr>
        <w:r w:rsidRPr="002A1FB8">
          <w:t>5</w:t>
        </w:r>
      </w:smartTag>
      <w:r w:rsidRPr="002A1FB8">
        <w:t xml:space="preserve"> - dles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53" w:name="_Ref268348009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41</w:t>
        </w:r>
      </w:fldSimple>
      <w:bookmarkEnd w:id="253"/>
      <w:r>
        <w:t xml:space="preserve"> Delimited problem solved using the </w:t>
      </w:r>
      <w:r w:rsidR="00A36965">
        <w:t>$</w:t>
      </w:r>
      <w:r>
        <w:t xml:space="preserve">ListBuild </w:t>
      </w:r>
    </w:p>
    <w:p w:rsidR="00035544" w:rsidRDefault="00035544" w:rsidP="00035544">
      <w:pPr>
        <w:pStyle w:val="Code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DOG="Rover"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CAT="Tiger"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 xml:space="preserve">FISH="Lamont" 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PIG="Cud^dles"</w:t>
      </w:r>
    </w:p>
    <w:p w:rsidR="00035544" w:rsidRPr="005F5748" w:rsidRDefault="00035544" w:rsidP="009C6846">
      <w:pPr>
        <w:pStyle w:val="Code1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Pets=$LB(DOG,CAT,FISH,PIG)</w:t>
      </w:r>
    </w:p>
    <w:p w:rsidR="00035544" w:rsidRPr="005F5748" w:rsidRDefault="00035544" w:rsidP="009C6846">
      <w:pPr>
        <w:pStyle w:val="Code1"/>
      </w:pPr>
    </w:p>
    <w:p w:rsidR="00035544" w:rsidRPr="005F5748" w:rsidRDefault="00035544" w:rsidP="009C6846">
      <w:pPr>
        <w:pStyle w:val="Code1"/>
      </w:pPr>
      <w:r>
        <w:t xml:space="preserve">For </w:t>
      </w:r>
      <w:r w:rsidRPr="005F5748">
        <w:t xml:space="preserve">I=1:1:$LL(Pets) </w:t>
      </w:r>
      <w:r>
        <w:t xml:space="preserve">Write </w:t>
      </w:r>
      <w:r w:rsidRPr="005F5748">
        <w:t>!,I," – ",$LI(Pets,I)</w:t>
      </w:r>
    </w:p>
    <w:p w:rsidR="00035544" w:rsidRPr="002A1FB8" w:rsidRDefault="00035544" w:rsidP="009C6846">
      <w:pPr>
        <w:pStyle w:val="CodeItalic"/>
      </w:pPr>
      <w:r w:rsidRPr="002A1FB8">
        <w:t>1 – Rover</w:t>
      </w:r>
    </w:p>
    <w:p w:rsidR="00035544" w:rsidRPr="002A1FB8" w:rsidRDefault="00035544" w:rsidP="009C6846">
      <w:pPr>
        <w:pStyle w:val="CodeItalic"/>
      </w:pPr>
      <w:r w:rsidRPr="002A1FB8">
        <w:t>2 – Tiger</w:t>
      </w:r>
    </w:p>
    <w:p w:rsidR="00035544" w:rsidRPr="002A1FB8" w:rsidRDefault="00035544" w:rsidP="009C6846">
      <w:pPr>
        <w:pStyle w:val="CodeItalic"/>
      </w:pPr>
      <w:smartTag w:uri="urn:schemas-microsoft-com:office:cs:smarttags" w:element="NumConv6p0">
        <w:smartTagPr>
          <w:attr w:name="val" w:val="3"/>
          <w:attr w:name="sch" w:val="1"/>
        </w:smartTagPr>
        <w:r w:rsidRPr="002A1FB8">
          <w:t>3</w:t>
        </w:r>
      </w:smartTag>
      <w:r w:rsidRPr="002A1FB8">
        <w:t xml:space="preserve"> – Lamount</w:t>
      </w:r>
    </w:p>
    <w:p w:rsidR="00035544" w:rsidRPr="002A1FB8" w:rsidRDefault="00035544" w:rsidP="009C6846">
      <w:pPr>
        <w:pStyle w:val="CodeItalic"/>
      </w:pPr>
      <w:smartTag w:uri="urn:schemas-microsoft-com:office:cs:smarttags" w:element="NumConv6p0">
        <w:smartTagPr>
          <w:attr w:name="val" w:val="4"/>
          <w:attr w:name="sch" w:val="1"/>
        </w:smartTagPr>
        <w:r w:rsidRPr="002A1FB8">
          <w:t>4</w:t>
        </w:r>
      </w:smartTag>
      <w:r w:rsidRPr="002A1FB8">
        <w:t xml:space="preserve"> – Cud^dles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54" w:name="_Ref26834804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42</w:t>
        </w:r>
      </w:fldSimple>
      <w:bookmarkEnd w:id="254"/>
      <w:r>
        <w:t xml:space="preserve"> Correctly setting a Global array using $Piece </w:t>
      </w:r>
      <w:r w:rsidR="00823E26">
        <w:t>or</w:t>
      </w:r>
      <w:r>
        <w:t xml:space="preserve"> $ListBuild </w:t>
      </w:r>
    </w:p>
    <w:p w:rsidR="00035544" w:rsidRDefault="00035544" w:rsidP="00035544">
      <w:pPr>
        <w:pStyle w:val="Code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^Global1="Rover^Tiger^Lamount^Cuddles"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^Global2=$LB("Rover","Tiger","</w:t>
      </w:r>
      <w:r>
        <w:t>Lamon</w:t>
      </w:r>
      <w:r w:rsidRPr="005F5748">
        <w:t>t","Cuddles")</w:t>
      </w:r>
    </w:p>
    <w:p w:rsidR="00035544" w:rsidRPr="005F5748" w:rsidRDefault="00035544" w:rsidP="009C6846">
      <w:pPr>
        <w:pStyle w:val="Code1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$P(^Global1,"^",2)="Kitty"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$LI(^Global2,2)="Kitty"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55" w:name="_Ref268348080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43</w:t>
        </w:r>
      </w:fldSimple>
      <w:bookmarkEnd w:id="255"/>
      <w:r>
        <w:t xml:space="preserve"> Retrieving an element using $Piece </w:t>
      </w:r>
    </w:p>
    <w:p w:rsidR="00035544" w:rsidRDefault="00035544" w:rsidP="00035544">
      <w:pPr>
        <w:pStyle w:val="Code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ITEM="ABC^123*456^DEF"</w:t>
      </w:r>
    </w:p>
    <w:p w:rsidR="00035544" w:rsidRPr="005F5748" w:rsidRDefault="00035544" w:rsidP="009C6846">
      <w:pPr>
        <w:pStyle w:val="Code1"/>
      </w:pPr>
      <w:r>
        <w:t xml:space="preserve">Write </w:t>
      </w:r>
      <w:r w:rsidRPr="005F5748">
        <w:t>$P($P(ITEM,"*",1),"^",2)</w:t>
      </w:r>
    </w:p>
    <w:p w:rsidR="00035544" w:rsidRPr="002A1FB8" w:rsidRDefault="00035544" w:rsidP="009C6846">
      <w:pPr>
        <w:pStyle w:val="CodeItalic"/>
      </w:pPr>
      <w:r w:rsidRPr="002A1FB8">
        <w:t>123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56" w:name="_Ref268348409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44</w:t>
        </w:r>
      </w:fldSimple>
      <w:bookmarkEnd w:id="256"/>
      <w:r>
        <w:t xml:space="preserve"> It is Illegal to set an element using $Piece in a compounded manner.</w:t>
      </w:r>
    </w:p>
    <w:p w:rsidR="00035544" w:rsidRDefault="00035544" w:rsidP="00035544">
      <w:pPr>
        <w:pStyle w:val="Code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ITEM="ABC^123*456^DEF"</w:t>
      </w:r>
    </w:p>
    <w:p w:rsidR="00035544" w:rsidRPr="005F5748" w:rsidRDefault="00035544" w:rsidP="009C6846">
      <w:pPr>
        <w:pStyle w:val="Code1"/>
      </w:pPr>
      <w:r w:rsidRPr="005F5748">
        <w:t xml:space="preserve"> 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$P($P(ITEM,"*",1),"^",2)=789</w:t>
      </w:r>
    </w:p>
    <w:p w:rsidR="00035544" w:rsidRPr="005F5748" w:rsidRDefault="00035544" w:rsidP="009C6846">
      <w:pPr>
        <w:pStyle w:val="Code1"/>
      </w:pPr>
      <w:r w:rsidRPr="005F5748">
        <w:t>^</w:t>
      </w:r>
    </w:p>
    <w:p w:rsidR="00035544" w:rsidRPr="00DA4DB0" w:rsidRDefault="00035544" w:rsidP="009C6846">
      <w:pPr>
        <w:pStyle w:val="CodeItalic"/>
      </w:pPr>
      <w:r w:rsidRPr="00DA4DB0">
        <w:t>&lt;SYNTAX&gt;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57" w:name="_Ref268348173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45</w:t>
        </w:r>
      </w:fldSimple>
      <w:bookmarkEnd w:id="257"/>
      <w:r>
        <w:t xml:space="preserve"> $ListBuild compounded upon itself</w:t>
      </w:r>
    </w:p>
    <w:p w:rsidR="00035544" w:rsidRDefault="00035544" w:rsidP="00035544">
      <w:pPr>
        <w:pStyle w:val="Code"/>
      </w:pPr>
    </w:p>
    <w:p w:rsidR="00035544" w:rsidRPr="00C50B93" w:rsidRDefault="00035544" w:rsidP="009C6846">
      <w:pPr>
        <w:pStyle w:val="Code1"/>
      </w:pPr>
      <w:r>
        <w:t xml:space="preserve">Set </w:t>
      </w:r>
      <w:r w:rsidRPr="00C50B93">
        <w:t>Pets=$LB("Dogs",$LB("Rover","Teddy"),"Cats",$LB("Tiger","Kitty"))</w:t>
      </w:r>
    </w:p>
    <w:p w:rsidR="00035544" w:rsidRDefault="00035544" w:rsidP="00035544">
      <w:pPr>
        <w:pStyle w:val="Code"/>
      </w:pPr>
    </w:p>
    <w:p w:rsidR="008C4716" w:rsidRDefault="008C4716" w:rsidP="00035544">
      <w:pPr>
        <w:pStyle w:val="Caption"/>
      </w:pPr>
      <w:bookmarkStart w:id="258" w:name="_Ref268348214"/>
    </w:p>
    <w:p w:rsidR="00035544" w:rsidRDefault="00035544" w:rsidP="0003554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5</w:t>
        </w:r>
      </w:fldSimple>
      <w:r>
        <w:noBreakHyphen/>
      </w:r>
      <w:fldSimple w:instr=" SEQ Example \* ARABIC \s 1 ">
        <w:r w:rsidR="00725288">
          <w:rPr>
            <w:noProof/>
          </w:rPr>
          <w:t>46</w:t>
        </w:r>
      </w:fldSimple>
      <w:bookmarkEnd w:id="258"/>
      <w:r>
        <w:t xml:space="preserve"> Array to represent a compounded list</w:t>
      </w:r>
    </w:p>
    <w:p w:rsidR="00035544" w:rsidRDefault="00035544" w:rsidP="00035544">
      <w:pPr>
        <w:pStyle w:val="Code"/>
      </w:pP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Pets("Dogs","Rover")=""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Pets("Dogs","Teddy")=""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Pets("Cats","Tiger")=""</w:t>
      </w:r>
    </w:p>
    <w:p w:rsidR="00035544" w:rsidRPr="005F5748" w:rsidRDefault="00035544" w:rsidP="009C6846">
      <w:pPr>
        <w:pStyle w:val="Code1"/>
      </w:pPr>
      <w:r>
        <w:t xml:space="preserve">Set </w:t>
      </w:r>
      <w:r w:rsidRPr="005F5748">
        <w:t>Pets("Cats","Kitty")=""</w:t>
      </w:r>
    </w:p>
    <w:p w:rsidR="00035544" w:rsidRDefault="00035544" w:rsidP="00035544">
      <w:pPr>
        <w:pStyle w:val="Code"/>
      </w:pPr>
    </w:p>
    <w:p w:rsidR="008C4716" w:rsidRDefault="008C4716" w:rsidP="0080346A">
      <w:pPr>
        <w:pStyle w:val="Heading2"/>
        <w:keepNext/>
      </w:pPr>
      <w:bookmarkStart w:id="259" w:name="_Toc285367966"/>
      <w:bookmarkStart w:id="260" w:name="_Toc286896768"/>
      <w:bookmarkStart w:id="261" w:name="_Toc323692296"/>
      <w:bookmarkStart w:id="262" w:name="_Toc219208553"/>
    </w:p>
    <w:bookmarkEnd w:id="259"/>
    <w:bookmarkEnd w:id="260"/>
    <w:bookmarkEnd w:id="261"/>
    <w:p w:rsidR="008C4716" w:rsidRDefault="008C4716" w:rsidP="00260953"/>
    <w:p w:rsidR="008C4716" w:rsidRDefault="008C4716" w:rsidP="0031313C">
      <w:pPr>
        <w:pStyle w:val="Heading2"/>
        <w:keepNext/>
      </w:pPr>
      <w:bookmarkStart w:id="263" w:name="_Toc285367967"/>
      <w:bookmarkStart w:id="264" w:name="_Toc286896769"/>
      <w:bookmarkStart w:id="265" w:name="_Toc323692297"/>
    </w:p>
    <w:bookmarkEnd w:id="262"/>
    <w:bookmarkEnd w:id="263"/>
    <w:bookmarkEnd w:id="264"/>
    <w:bookmarkEnd w:id="265"/>
    <w:p w:rsidR="00373CA7" w:rsidRDefault="008C4716" w:rsidP="002016DF">
      <w:pPr>
        <w:keepNext/>
        <w:ind w:firstLine="0"/>
        <w:jc w:val="center"/>
        <w:rPr>
          <w:rFonts w:ascii="Arial" w:hAnsi="Arial" w:cs="Arial"/>
          <w:i/>
          <w:sz w:val="32"/>
          <w:szCs w:val="32"/>
        </w:rPr>
      </w:pPr>
      <w:r w:rsidRPr="0007157E">
        <w:rPr>
          <w:rFonts w:ascii="Arial" w:hAnsi="Arial" w:cs="Arial"/>
          <w:i/>
          <w:sz w:val="32"/>
          <w:szCs w:val="32"/>
        </w:rPr>
        <w:t xml:space="preserve"> </w:t>
      </w:r>
      <w:r w:rsidR="0007157E" w:rsidRPr="0007157E">
        <w:rPr>
          <w:rFonts w:ascii="Arial" w:hAnsi="Arial" w:cs="Arial"/>
          <w:i/>
          <w:sz w:val="32"/>
          <w:szCs w:val="32"/>
        </w:rPr>
        <w:t>“</w:t>
      </w:r>
      <w:r w:rsidR="00E5335C" w:rsidRPr="0007157E">
        <w:rPr>
          <w:rFonts w:ascii="Arial" w:hAnsi="Arial" w:cs="Arial"/>
          <w:i/>
          <w:sz w:val="32"/>
          <w:szCs w:val="32"/>
        </w:rPr>
        <w:t>Failure is not an option, i</w:t>
      </w:r>
      <w:r w:rsidR="00046A99" w:rsidRPr="0007157E">
        <w:rPr>
          <w:rFonts w:ascii="Arial" w:hAnsi="Arial" w:cs="Arial"/>
          <w:i/>
          <w:sz w:val="32"/>
          <w:szCs w:val="32"/>
        </w:rPr>
        <w:t>t's included with the software.</w:t>
      </w:r>
      <w:r w:rsidR="0007157E" w:rsidRPr="0007157E">
        <w:rPr>
          <w:rFonts w:ascii="Arial" w:hAnsi="Arial" w:cs="Arial"/>
          <w:i/>
          <w:sz w:val="32"/>
          <w:szCs w:val="32"/>
        </w:rPr>
        <w:t>”</w:t>
      </w:r>
      <w:r w:rsidR="00373CA7">
        <w:rPr>
          <w:rFonts w:ascii="Arial" w:hAnsi="Arial" w:cs="Arial"/>
          <w:i/>
          <w:sz w:val="32"/>
          <w:szCs w:val="32"/>
        </w:rPr>
        <w:t xml:space="preserve"> </w:t>
      </w:r>
    </w:p>
    <w:p w:rsidR="001C2660" w:rsidRPr="0007157E" w:rsidRDefault="00373CA7" w:rsidP="002016DF">
      <w:pPr>
        <w:keepNext/>
        <w:ind w:firstLine="0"/>
        <w:jc w:val="center"/>
        <w:rPr>
          <w:rFonts w:ascii="Arial" w:hAnsi="Arial" w:cs="Arial"/>
          <w:i/>
          <w:sz w:val="32"/>
          <w:szCs w:val="32"/>
        </w:rPr>
        <w:sectPr w:rsidR="001C2660" w:rsidRPr="0007157E" w:rsidSect="001C2660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  <w:r>
        <w:rPr>
          <w:rFonts w:ascii="Arial" w:hAnsi="Arial" w:cs="Arial"/>
          <w:i/>
          <w:sz w:val="32"/>
          <w:szCs w:val="32"/>
        </w:rPr>
        <w:t>–</w:t>
      </w:r>
      <w:r w:rsidR="002016DF">
        <w:rPr>
          <w:rFonts w:ascii="Arial" w:hAnsi="Arial" w:cs="Arial"/>
          <w:i/>
          <w:sz w:val="32"/>
          <w:szCs w:val="32"/>
        </w:rPr>
        <w:t xml:space="preserve"> Murphy’s Laws</w:t>
      </w:r>
    </w:p>
    <w:p w:rsidR="00A02C2C" w:rsidRDefault="00A02C2C" w:rsidP="00C638E7">
      <w:pPr>
        <w:spacing w:after="0" w:line="240" w:lineRule="auto"/>
      </w:pPr>
    </w:p>
    <w:p w:rsidR="00A02C2C" w:rsidRDefault="00A02C2C" w:rsidP="008B6D42">
      <w:pPr>
        <w:spacing w:after="0" w:line="240" w:lineRule="auto"/>
        <w:ind w:firstLine="0"/>
        <w:sectPr w:rsidR="00A02C2C" w:rsidSect="00A65E39">
          <w:footerReference w:type="default" r:id="rId15"/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5A1049" w:rsidRPr="00A209F0" w:rsidRDefault="005A1049" w:rsidP="00CC78A7">
      <w:pPr>
        <w:pStyle w:val="Heading1"/>
        <w:jc w:val="center"/>
        <w:rPr>
          <w:sz w:val="52"/>
          <w:szCs w:val="52"/>
        </w:rPr>
      </w:pPr>
      <w:bookmarkStart w:id="266" w:name="_Toc287118553"/>
      <w:bookmarkStart w:id="267" w:name="_Toc294464202"/>
      <w:bookmarkStart w:id="268" w:name="_Toc323692298"/>
      <w:r w:rsidRPr="00A209F0">
        <w:rPr>
          <w:sz w:val="52"/>
          <w:szCs w:val="52"/>
        </w:rPr>
        <w:t>Global Processing</w:t>
      </w:r>
      <w:bookmarkEnd w:id="266"/>
      <w:r>
        <w:rPr>
          <w:sz w:val="52"/>
          <w:szCs w:val="52"/>
        </w:rPr>
        <w:t xml:space="preserve"> I</w:t>
      </w:r>
      <w:bookmarkEnd w:id="267"/>
      <w:bookmarkEnd w:id="268"/>
    </w:p>
    <w:p w:rsidR="00F45F5F" w:rsidRDefault="00F45F5F" w:rsidP="00C16354">
      <w:pPr>
        <w:pStyle w:val="Caption"/>
        <w:keepNext/>
      </w:pPr>
    </w:p>
    <w:p w:rsidR="005A1049" w:rsidRDefault="005A1049" w:rsidP="00C16354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r>
        <w:t xml:space="preserve"> Differences between Global Arrays, Global Variable, Local Arrays, and Local Variables</w:t>
      </w:r>
    </w:p>
    <w:tbl>
      <w:tblPr>
        <w:tblStyle w:val="TableGrid"/>
        <w:tblW w:w="9540" w:type="dxa"/>
        <w:tblInd w:w="18" w:type="dxa"/>
        <w:tblLook w:val="04A0" w:firstRow="1" w:lastRow="0" w:firstColumn="1" w:lastColumn="0" w:noHBand="0" w:noVBand="1"/>
      </w:tblPr>
      <w:tblGrid>
        <w:gridCol w:w="2070"/>
        <w:gridCol w:w="3690"/>
        <w:gridCol w:w="3780"/>
      </w:tblGrid>
      <w:tr w:rsidR="005A1049" w:rsidRPr="00A75AA7" w:rsidTr="00EE37DB">
        <w:tc>
          <w:tcPr>
            <w:tcW w:w="2070" w:type="dxa"/>
            <w:shd w:val="clear" w:color="auto" w:fill="D9D9D9" w:themeFill="background1" w:themeFillShade="D9"/>
          </w:tcPr>
          <w:p w:rsidR="005A1049" w:rsidRPr="00A75AA7" w:rsidRDefault="005A1049" w:rsidP="00C16354">
            <w:pPr>
              <w:keepNext/>
              <w:spacing w:after="0"/>
              <w:ind w:left="360" w:firstLine="0"/>
            </w:pPr>
            <w:r w:rsidRPr="00A75AA7">
              <w:t>What</w:t>
            </w:r>
          </w:p>
        </w:tc>
        <w:tc>
          <w:tcPr>
            <w:tcW w:w="7470" w:type="dxa"/>
            <w:gridSpan w:val="2"/>
            <w:shd w:val="clear" w:color="auto" w:fill="D9D9D9" w:themeFill="background1" w:themeFillShade="D9"/>
          </w:tcPr>
          <w:p w:rsidR="005A1049" w:rsidRPr="00A75AA7" w:rsidRDefault="005A1049" w:rsidP="00C16354">
            <w:pPr>
              <w:keepNext/>
              <w:spacing w:after="0"/>
              <w:ind w:left="360" w:firstLine="0"/>
            </w:pPr>
            <w:r w:rsidRPr="00A75AA7">
              <w:t>Description</w:t>
            </w:r>
          </w:p>
        </w:tc>
      </w:tr>
      <w:tr w:rsidR="005A1049" w:rsidRPr="00A75AA7" w:rsidTr="00EE37DB">
        <w:tc>
          <w:tcPr>
            <w:tcW w:w="2070" w:type="dxa"/>
          </w:tcPr>
          <w:p w:rsidR="005A1049" w:rsidRPr="00A75AA7" w:rsidRDefault="005A1049" w:rsidP="00C16354">
            <w:pPr>
              <w:keepNext/>
              <w:spacing w:after="0"/>
              <w:ind w:left="360" w:firstLine="0"/>
            </w:pPr>
            <w:r w:rsidRPr="00A75AA7">
              <w:t>Global Arrays</w:t>
            </w:r>
          </w:p>
        </w:tc>
        <w:tc>
          <w:tcPr>
            <w:tcW w:w="3690" w:type="dxa"/>
          </w:tcPr>
          <w:p w:rsidR="005A1049" w:rsidRPr="00A75AA7" w:rsidRDefault="005A1049" w:rsidP="00C16354">
            <w:pPr>
              <w:keepNext/>
              <w:spacing w:after="0"/>
              <w:ind w:left="360" w:firstLine="0"/>
            </w:pPr>
            <w:r w:rsidRPr="00A75AA7">
              <w:t>Multi-dimensional using subscripts</w:t>
            </w:r>
          </w:p>
        </w:tc>
        <w:tc>
          <w:tcPr>
            <w:tcW w:w="3780" w:type="dxa"/>
          </w:tcPr>
          <w:p w:rsidR="005A1049" w:rsidRPr="00A75AA7" w:rsidRDefault="005A1049" w:rsidP="00C16354">
            <w:pPr>
              <w:keepNext/>
              <w:spacing w:after="0"/>
              <w:ind w:left="360" w:firstLine="0"/>
            </w:pPr>
            <w:r w:rsidRPr="00A75AA7">
              <w:t>Persistent, permanent, resides on disk</w:t>
            </w:r>
          </w:p>
        </w:tc>
      </w:tr>
      <w:tr w:rsidR="005A1049" w:rsidRPr="00A75AA7" w:rsidTr="00EE37DB">
        <w:tc>
          <w:tcPr>
            <w:tcW w:w="2070" w:type="dxa"/>
          </w:tcPr>
          <w:p w:rsidR="005A1049" w:rsidRPr="00A75AA7" w:rsidRDefault="005A1049" w:rsidP="00C16354">
            <w:pPr>
              <w:keepNext/>
              <w:spacing w:after="0"/>
              <w:ind w:left="360" w:firstLine="0"/>
            </w:pPr>
            <w:r w:rsidRPr="00A75AA7">
              <w:t>Global Variables</w:t>
            </w:r>
          </w:p>
        </w:tc>
        <w:tc>
          <w:tcPr>
            <w:tcW w:w="3690" w:type="dxa"/>
          </w:tcPr>
          <w:p w:rsidR="005A1049" w:rsidRPr="00A75AA7" w:rsidRDefault="005A1049" w:rsidP="00C16354">
            <w:pPr>
              <w:keepNext/>
              <w:spacing w:after="0"/>
              <w:ind w:left="360" w:firstLine="0"/>
            </w:pPr>
            <w:r w:rsidRPr="00A75AA7">
              <w:t>One-dimensional, Scalar, no subscripts</w:t>
            </w:r>
          </w:p>
        </w:tc>
        <w:tc>
          <w:tcPr>
            <w:tcW w:w="3780" w:type="dxa"/>
          </w:tcPr>
          <w:p w:rsidR="005A1049" w:rsidRPr="00A75AA7" w:rsidRDefault="005A1049" w:rsidP="00C16354">
            <w:pPr>
              <w:keepNext/>
              <w:spacing w:after="0"/>
              <w:ind w:left="360" w:firstLine="0"/>
            </w:pPr>
            <w:r w:rsidRPr="00A75AA7">
              <w:t>Persistent, permanent, resides on disk</w:t>
            </w:r>
          </w:p>
        </w:tc>
      </w:tr>
      <w:tr w:rsidR="005A1049" w:rsidRPr="00A75AA7" w:rsidTr="00EE37DB">
        <w:tc>
          <w:tcPr>
            <w:tcW w:w="2070" w:type="dxa"/>
          </w:tcPr>
          <w:p w:rsidR="005A1049" w:rsidRPr="00A75AA7" w:rsidRDefault="005A1049" w:rsidP="00CC78A7">
            <w:pPr>
              <w:spacing w:after="0"/>
              <w:ind w:left="360" w:firstLine="0"/>
            </w:pPr>
            <w:r w:rsidRPr="00A75AA7">
              <w:t>Local Arrays</w:t>
            </w:r>
          </w:p>
        </w:tc>
        <w:tc>
          <w:tcPr>
            <w:tcW w:w="3690" w:type="dxa"/>
          </w:tcPr>
          <w:p w:rsidR="005A1049" w:rsidRPr="00A75AA7" w:rsidRDefault="005A1049" w:rsidP="00CC78A7">
            <w:pPr>
              <w:spacing w:after="0"/>
              <w:ind w:left="360" w:firstLine="0"/>
            </w:pPr>
            <w:r w:rsidRPr="00A75AA7">
              <w:t>Multi-dimensional using subscripts</w:t>
            </w:r>
          </w:p>
        </w:tc>
        <w:tc>
          <w:tcPr>
            <w:tcW w:w="3780" w:type="dxa"/>
          </w:tcPr>
          <w:p w:rsidR="005A1049" w:rsidRPr="00A75AA7" w:rsidRDefault="005A1049" w:rsidP="00CC78A7">
            <w:pPr>
              <w:spacing w:after="0"/>
              <w:ind w:left="360" w:firstLine="0"/>
            </w:pPr>
            <w:r w:rsidRPr="00A75AA7">
              <w:t>Temporary, resides only in memory</w:t>
            </w:r>
          </w:p>
        </w:tc>
      </w:tr>
      <w:tr w:rsidR="005A1049" w:rsidRPr="00A75AA7" w:rsidTr="00EE37DB">
        <w:tc>
          <w:tcPr>
            <w:tcW w:w="2070" w:type="dxa"/>
          </w:tcPr>
          <w:p w:rsidR="005A1049" w:rsidRPr="00A75AA7" w:rsidRDefault="005A1049" w:rsidP="00CC78A7">
            <w:pPr>
              <w:spacing w:after="0"/>
              <w:ind w:left="360" w:firstLine="0"/>
            </w:pPr>
            <w:r w:rsidRPr="00A75AA7">
              <w:t>Local Variables</w:t>
            </w:r>
          </w:p>
        </w:tc>
        <w:tc>
          <w:tcPr>
            <w:tcW w:w="3690" w:type="dxa"/>
          </w:tcPr>
          <w:p w:rsidR="005A1049" w:rsidRPr="00A75AA7" w:rsidRDefault="005A1049" w:rsidP="00CC78A7">
            <w:pPr>
              <w:spacing w:after="0"/>
              <w:ind w:left="360" w:firstLine="0"/>
            </w:pPr>
            <w:r w:rsidRPr="00A75AA7">
              <w:t>One-dimensional, Scalar, no subscripts</w:t>
            </w:r>
          </w:p>
        </w:tc>
        <w:tc>
          <w:tcPr>
            <w:tcW w:w="3780" w:type="dxa"/>
          </w:tcPr>
          <w:p w:rsidR="005A1049" w:rsidRPr="00A75AA7" w:rsidRDefault="005A1049" w:rsidP="00CC78A7">
            <w:pPr>
              <w:spacing w:after="0"/>
              <w:ind w:left="360" w:firstLine="0"/>
            </w:pPr>
            <w:r w:rsidRPr="00A75AA7">
              <w:t>Temporary, resides only in memory</w:t>
            </w:r>
          </w:p>
        </w:tc>
      </w:tr>
    </w:tbl>
    <w:p w:rsidR="005A1049" w:rsidRPr="00E21726" w:rsidRDefault="005A1049" w:rsidP="00CC78A7"/>
    <w:p w:rsidR="00F45F5F" w:rsidRDefault="00F45F5F" w:rsidP="00C16354">
      <w:pPr>
        <w:pStyle w:val="Caption"/>
        <w:keepNext/>
      </w:pPr>
      <w:bookmarkStart w:id="269" w:name="_Ref268433524"/>
    </w:p>
    <w:p w:rsidR="005A1049" w:rsidRDefault="005A1049" w:rsidP="00C16354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bookmarkEnd w:id="269"/>
      <w:r>
        <w:t xml:space="preserve"> Transportation Machines Outline Structure</w:t>
      </w:r>
    </w:p>
    <w:tbl>
      <w:tblPr>
        <w:tblW w:w="0" w:type="auto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380"/>
        <w:gridCol w:w="5160"/>
      </w:tblGrid>
      <w:tr w:rsidR="005A1049" w:rsidRPr="00E336A7" w:rsidTr="00EE37DB">
        <w:tc>
          <w:tcPr>
            <w:tcW w:w="4380" w:type="dxa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:rsidR="005A1049" w:rsidRPr="00E336A7" w:rsidRDefault="005A1049">
            <w:pPr>
              <w:pStyle w:val="CellHeading"/>
              <w:rPr>
                <w:color w:val="000000"/>
              </w:rPr>
            </w:pPr>
            <w:r w:rsidRPr="00E336A7">
              <w:rPr>
                <w:color w:val="000000"/>
              </w:rPr>
              <w:t>Outline Structure Entries</w:t>
            </w:r>
          </w:p>
        </w:tc>
        <w:tc>
          <w:tcPr>
            <w:tcW w:w="5160" w:type="dxa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:rsidR="005A1049" w:rsidRPr="00E336A7" w:rsidRDefault="005A1049">
            <w:pPr>
              <w:pStyle w:val="CellHeading"/>
              <w:rPr>
                <w:color w:val="000000"/>
              </w:rPr>
            </w:pPr>
            <w:r w:rsidRPr="00E336A7">
              <w:rPr>
                <w:color w:val="000000"/>
              </w:rPr>
              <w:t>Data or Information</w:t>
            </w:r>
          </w:p>
        </w:tc>
      </w:tr>
      <w:tr w:rsidR="005A1049" w:rsidRPr="00E336A7" w:rsidTr="00EE37DB">
        <w:tc>
          <w:tcPr>
            <w:tcW w:w="4380" w:type="dxa"/>
            <w:tcBorders>
              <w:top w:val="nil"/>
            </w:tcBorders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>I. Cars</w:t>
            </w:r>
          </w:p>
        </w:tc>
        <w:tc>
          <w:tcPr>
            <w:tcW w:w="5160" w:type="dxa"/>
            <w:tcBorders>
              <w:top w:val="nil"/>
            </w:tcBorders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>Data about Cars</w:t>
            </w: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  <w:t>A. Domestic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i. Dodge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a. Caravan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b. 150 Truck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  <w:t>B. Foreign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i. Toyota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>Data about Toyota</w:t>
            </w: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a. Tercel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ii. BMW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>II. Airplanes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  <w:t>A. Military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i. Jets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a. F-14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>Data about F-14s</w:t>
            </w: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b. F-16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ii. Prop planes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a. P-38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  <w:t>B. Commercial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>Data about commercial planes</w:t>
            </w: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ii. Jets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a. 707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</w:p>
        </w:tc>
      </w:tr>
      <w:tr w:rsidR="005A1049" w:rsidRPr="00E336A7" w:rsidTr="00EE37DB">
        <w:tc>
          <w:tcPr>
            <w:tcW w:w="438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</w:r>
            <w:r w:rsidRPr="00E336A7">
              <w:rPr>
                <w:color w:val="000000"/>
              </w:rPr>
              <w:tab/>
              <w:t>b. 747</w:t>
            </w:r>
          </w:p>
        </w:tc>
        <w:tc>
          <w:tcPr>
            <w:tcW w:w="5160" w:type="dxa"/>
          </w:tcPr>
          <w:p w:rsidR="005A1049" w:rsidRPr="00E336A7" w:rsidRDefault="005A1049">
            <w:pPr>
              <w:pStyle w:val="CellBody"/>
              <w:rPr>
                <w:color w:val="000000"/>
              </w:rPr>
            </w:pPr>
            <w:r w:rsidRPr="00E336A7">
              <w:rPr>
                <w:color w:val="000000"/>
              </w:rPr>
              <w:t>Data about 747s</w:t>
            </w:r>
          </w:p>
        </w:tc>
      </w:tr>
    </w:tbl>
    <w:p w:rsidR="005A1049" w:rsidRDefault="005A1049"/>
    <w:p w:rsidR="00F45F5F" w:rsidRDefault="00F45F5F" w:rsidP="00CC78A7">
      <w:pPr>
        <w:pStyle w:val="Caption"/>
      </w:pPr>
      <w:bookmarkStart w:id="270" w:name="_Ref268433761"/>
      <w:bookmarkStart w:id="271" w:name="_Ref170956405"/>
    </w:p>
    <w:p w:rsidR="005A1049" w:rsidRDefault="005A1049" w:rsidP="00CC78A7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Table \* ARABIC \s 1 ">
        <w:r w:rsidR="00725288">
          <w:rPr>
            <w:noProof/>
          </w:rPr>
          <w:t>3</w:t>
        </w:r>
      </w:fldSimple>
      <w:bookmarkEnd w:id="270"/>
      <w:r>
        <w:t xml:space="preserve"> Outline Structure and Global Structure</w:t>
      </w:r>
      <w:bookmarkEnd w:id="271"/>
    </w:p>
    <w:tbl>
      <w:tblPr>
        <w:tblW w:w="0" w:type="auto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164"/>
        <w:gridCol w:w="606"/>
        <w:gridCol w:w="4770"/>
      </w:tblGrid>
      <w:tr w:rsidR="005A1049" w:rsidRPr="00E336A7" w:rsidTr="00EE37DB">
        <w:tc>
          <w:tcPr>
            <w:tcW w:w="4164" w:type="dxa"/>
            <w:shd w:val="clear" w:color="auto" w:fill="D9D9D9" w:themeFill="background1" w:themeFillShade="D9"/>
          </w:tcPr>
          <w:p w:rsidR="005A1049" w:rsidRPr="00E336A7" w:rsidRDefault="005A1049">
            <w:pPr>
              <w:pStyle w:val="CellHeading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Outline Structure Entries</w:t>
            </w:r>
          </w:p>
        </w:tc>
        <w:tc>
          <w:tcPr>
            <w:tcW w:w="606" w:type="dxa"/>
            <w:shd w:val="clear" w:color="auto" w:fill="D9D9D9" w:themeFill="background1" w:themeFillShade="D9"/>
          </w:tcPr>
          <w:p w:rsidR="005A1049" w:rsidRPr="00E336A7" w:rsidRDefault="005A1049" w:rsidP="00CC78A7">
            <w:pPr>
              <w:pStyle w:val="CellHeading"/>
              <w:ind w:firstLine="0"/>
              <w:jc w:val="both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Data</w:t>
            </w:r>
          </w:p>
        </w:tc>
        <w:tc>
          <w:tcPr>
            <w:tcW w:w="4770" w:type="dxa"/>
            <w:shd w:val="clear" w:color="auto" w:fill="D9D9D9" w:themeFill="background1" w:themeFillShade="D9"/>
          </w:tcPr>
          <w:p w:rsidR="005A1049" w:rsidRPr="00E336A7" w:rsidRDefault="005A1049">
            <w:pPr>
              <w:pStyle w:val="CellHeading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Global Structure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I. Cars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 xml:space="preserve">Data </w:t>
            </w: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("Cars")="Data"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  <w:t>A. Domestic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("Cars","Domestic")=""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i. Dodge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("Cars","Domestic","Dodge")=""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a. Caravan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("Cars","Domestic","Dodge","Caravan")=""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b. 150 Truck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("Cars","Domestic","Dodge","150 Truck")=""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  <w:t>B. Foreign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("Cars","Foreign")=""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i. Toyota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Data</w:t>
            </w: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("Cars","Foreign","Toyota")="Data"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a. Tercel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("Cars","Foreign","Toyota","Tercel")=""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ii. BMW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("Cars","Foreign","BMW")=""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II. Airplanes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  <w:t>A. Military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("Airplanes","Military")=""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i. Jets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("Airplanes","Military","Jets")=""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a. F-14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Data</w:t>
            </w: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("Airplanes","Military","Jets","F-14")="Data"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b. F-16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("Airplanes","Military","Jets","F-16")=""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ii. Prop planes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("Airplanes","Military","Prop planes")=""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a. P-38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("Airplanes","Military","Prop planes","P-38")=""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  <w:t>B. Commercial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Data</w:t>
            </w: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("Airplanes","Commercial")="Data"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ii. Jets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("Airplanes","Commercial","Jets")=""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a. 707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("Airplanes","Commercial","Jets","707")=""</w:t>
            </w:r>
          </w:p>
        </w:tc>
      </w:tr>
      <w:tr w:rsidR="005A1049" w:rsidRPr="00E336A7" w:rsidTr="00EE37DB">
        <w:tc>
          <w:tcPr>
            <w:tcW w:w="4164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</w:r>
            <w:r w:rsidRPr="00E336A7">
              <w:rPr>
                <w:color w:val="000000"/>
                <w:sz w:val="16"/>
              </w:rPr>
              <w:tab/>
              <w:t>b. 747</w:t>
            </w:r>
          </w:p>
        </w:tc>
        <w:tc>
          <w:tcPr>
            <w:tcW w:w="606" w:type="dxa"/>
          </w:tcPr>
          <w:p w:rsidR="005A1049" w:rsidRPr="00E336A7" w:rsidRDefault="005A1049" w:rsidP="00CC78A7">
            <w:pPr>
              <w:pStyle w:val="CellBody"/>
              <w:ind w:firstLine="0"/>
              <w:jc w:val="both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Data</w:t>
            </w:r>
          </w:p>
        </w:tc>
        <w:tc>
          <w:tcPr>
            <w:tcW w:w="4770" w:type="dxa"/>
          </w:tcPr>
          <w:p w:rsidR="005A1049" w:rsidRPr="00E336A7" w:rsidRDefault="005A1049">
            <w:pPr>
              <w:pStyle w:val="CellBody"/>
              <w:rPr>
                <w:color w:val="000000"/>
                <w:sz w:val="16"/>
              </w:rPr>
            </w:pPr>
            <w:r w:rsidRPr="00E336A7">
              <w:rPr>
                <w:color w:val="000000"/>
                <w:sz w:val="16"/>
              </w:rPr>
              <w:t>^</w:t>
            </w:r>
            <w:r>
              <w:rPr>
                <w:color w:val="000000"/>
                <w:sz w:val="16"/>
              </w:rPr>
              <w:t>TM</w:t>
            </w:r>
            <w:r w:rsidRPr="00E336A7">
              <w:rPr>
                <w:color w:val="000000"/>
                <w:sz w:val="16"/>
              </w:rPr>
              <w:t>("Airplanes","Commercial","Jets","747")="Data"</w:t>
            </w:r>
          </w:p>
        </w:tc>
      </w:tr>
    </w:tbl>
    <w:p w:rsidR="005A1049" w:rsidRDefault="005A1049"/>
    <w:p w:rsidR="00F45F5F" w:rsidRDefault="00F45F5F" w:rsidP="002F3989">
      <w:pPr>
        <w:pStyle w:val="Caption"/>
        <w:keepNext/>
      </w:pPr>
      <w:bookmarkStart w:id="272" w:name="_Ref268563608"/>
    </w:p>
    <w:p w:rsidR="005A1049" w:rsidRDefault="005A1049" w:rsidP="002F3989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272"/>
      <w:r>
        <w:t xml:space="preserve"> Traversing subscript one of a Global</w:t>
      </w:r>
    </w:p>
    <w:p w:rsidR="005A1049" w:rsidRDefault="005A1049">
      <w:pPr>
        <w:pStyle w:val="Code"/>
      </w:pPr>
    </w:p>
    <w:p w:rsidR="005A1049" w:rsidRPr="00C83618" w:rsidRDefault="005A1049" w:rsidP="009C6846">
      <w:pPr>
        <w:pStyle w:val="Code1"/>
      </w:pPr>
      <w:r w:rsidRPr="00C83618">
        <w:t xml:space="preserve">Line 1: </w:t>
      </w:r>
      <w:r>
        <w:t xml:space="preserve">Set </w:t>
      </w:r>
      <w:r w:rsidRPr="00C83618">
        <w:t>S1=""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 xml:space="preserve">: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=""</w:t>
      </w:r>
      <w:r w:rsidRPr="00C83618">
        <w:tab/>
      </w:r>
      <w:r w:rsidRPr="00C83618">
        <w:tab/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 xml:space="preserve">: .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 xml:space="preserve">))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=""</w:t>
      </w:r>
    </w:p>
    <w:p w:rsidR="005A1049" w:rsidRPr="00C83618" w:rsidRDefault="005A1049" w:rsidP="009C6846">
      <w:pPr>
        <w:pStyle w:val="Code1"/>
      </w:pPr>
      <w:r w:rsidRPr="00C83618">
        <w:t xml:space="preserve">Line 4: . </w:t>
      </w:r>
      <w:r>
        <w:t xml:space="preserve">Write </w:t>
      </w:r>
      <w:r w:rsidRPr="00C83618">
        <w:t>!,"S1: ",S1</w:t>
      </w:r>
    </w:p>
    <w:p w:rsidR="005A1049" w:rsidRDefault="005A1049">
      <w:pPr>
        <w:pStyle w:val="Code"/>
      </w:pPr>
    </w:p>
    <w:p w:rsidR="00F45F5F" w:rsidRDefault="00F45F5F" w:rsidP="00CC78A7">
      <w:pPr>
        <w:pStyle w:val="Caption"/>
      </w:pPr>
      <w:bookmarkStart w:id="273" w:name="_Ref268563680"/>
    </w:p>
    <w:p w:rsidR="00725288" w:rsidRDefault="005A1049" w:rsidP="002F3989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273"/>
      <w:r>
        <w:t xml:space="preserve"> Output from </w:t>
      </w:r>
      <w:r w:rsidR="00C01119">
        <w:fldChar w:fldCharType="begin"/>
      </w:r>
      <w:r>
        <w:instrText xml:space="preserve"> REF _Ref268563608 \h </w:instrText>
      </w:r>
      <w:r w:rsidR="00C01119">
        <w:fldChar w:fldCharType="separate"/>
      </w:r>
    </w:p>
    <w:p w:rsidR="005A1049" w:rsidRDefault="00725288" w:rsidP="00CC78A7">
      <w:pPr>
        <w:pStyle w:val="Caption"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1</w:t>
      </w:r>
      <w:r w:rsidR="00C01119">
        <w:fldChar w:fldCharType="end"/>
      </w:r>
    </w:p>
    <w:p w:rsidR="005A1049" w:rsidRDefault="005A1049" w:rsidP="00CC78A7">
      <w:pPr>
        <w:pStyle w:val="Code"/>
      </w:pPr>
    </w:p>
    <w:p w:rsidR="005A1049" w:rsidRPr="00C83618" w:rsidRDefault="005A1049" w:rsidP="009C6846">
      <w:pPr>
        <w:pStyle w:val="CodeItalic"/>
      </w:pPr>
      <w:r>
        <w:t>Airplanes</w:t>
      </w:r>
      <w:r w:rsidRPr="00C83618">
        <w:t xml:space="preserve"> </w:t>
      </w:r>
    </w:p>
    <w:p w:rsidR="005A1049" w:rsidRPr="00C83618" w:rsidRDefault="005A1049" w:rsidP="009C6846">
      <w:pPr>
        <w:pStyle w:val="CodeItalic"/>
      </w:pPr>
      <w:r w:rsidRPr="00C83618">
        <w:t>Cars</w:t>
      </w:r>
    </w:p>
    <w:p w:rsidR="005A1049" w:rsidRDefault="005A1049" w:rsidP="009C6846">
      <w:pPr>
        <w:pStyle w:val="Code1"/>
      </w:pPr>
    </w:p>
    <w:p w:rsidR="00F45F5F" w:rsidRDefault="00F45F5F" w:rsidP="00CC78A7">
      <w:pPr>
        <w:pStyle w:val="Caption"/>
      </w:pPr>
      <w:bookmarkStart w:id="274" w:name="_Ref268563750"/>
    </w:p>
    <w:p w:rsidR="00725288" w:rsidRDefault="005A1049" w:rsidP="002F3989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274"/>
      <w:r>
        <w:t xml:space="preserve"> Rewrite of </w:t>
      </w:r>
      <w:r w:rsidR="00C01119">
        <w:fldChar w:fldCharType="begin"/>
      </w:r>
      <w:r>
        <w:instrText xml:space="preserve"> REF _Ref268563608 \h </w:instrText>
      </w:r>
      <w:r w:rsidR="00C01119">
        <w:fldChar w:fldCharType="separate"/>
      </w:r>
    </w:p>
    <w:p w:rsidR="005A1049" w:rsidRDefault="00725288" w:rsidP="00CC78A7">
      <w:pPr>
        <w:pStyle w:val="Caption"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1</w:t>
      </w:r>
      <w:r w:rsidR="00C01119">
        <w:fldChar w:fldCharType="end"/>
      </w:r>
      <w:r w:rsidR="005A1049">
        <w:t xml:space="preserve"> using Structured Code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S1="" Do {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Set </w:t>
      </w:r>
      <w:r w:rsidRPr="00C83618">
        <w:t>S1=$O(^</w:t>
      </w:r>
      <w:r>
        <w:t>TM(</w:t>
      </w:r>
      <w:r w:rsidRPr="00C83618">
        <w:t xml:space="preserve">S1)) </w:t>
      </w:r>
      <w:r>
        <w:t>Quit:</w:t>
      </w:r>
      <w:r w:rsidRPr="00C83618">
        <w:t>S1=""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Write </w:t>
      </w:r>
      <w:r w:rsidRPr="00C83618">
        <w:t>!,S1</w:t>
      </w:r>
    </w:p>
    <w:p w:rsidR="005A1049" w:rsidRPr="00C83618" w:rsidRDefault="005A1049" w:rsidP="009C6846">
      <w:pPr>
        <w:pStyle w:val="Code1"/>
      </w:pPr>
      <w:r w:rsidRPr="00C83618">
        <w:t>} While S1'=""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275" w:name="_Ref268563793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275"/>
      <w:r>
        <w:t xml:space="preserve"> Traversing subscripts one and two of a Global</w:t>
      </w:r>
    </w:p>
    <w:p w:rsidR="005A1049" w:rsidRPr="00C83618" w:rsidRDefault="005A1049">
      <w:pPr>
        <w:pStyle w:val="Code"/>
        <w:rPr>
          <w:color w:val="000000" w:themeColor="text1"/>
        </w:rPr>
      </w:pPr>
    </w:p>
    <w:p w:rsidR="005A1049" w:rsidRPr="00C83618" w:rsidRDefault="005A1049" w:rsidP="009C6846">
      <w:pPr>
        <w:pStyle w:val="Code1"/>
      </w:pPr>
      <w:r w:rsidRPr="00C83618">
        <w:t xml:space="preserve">Line 1: </w:t>
      </w:r>
      <w:r>
        <w:t xml:space="preserve">Set </w:t>
      </w:r>
      <w:r w:rsidRPr="00C83618">
        <w:t>S1=""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 xml:space="preserve">: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=""</w:t>
      </w:r>
      <w:r w:rsidRPr="00C83618">
        <w:tab/>
      </w:r>
      <w:r w:rsidRPr="00C83618">
        <w:tab/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 xml:space="preserve">: .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 xml:space="preserve">))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=""</w:t>
      </w:r>
    </w:p>
    <w:p w:rsidR="005A1049" w:rsidRPr="00C83618" w:rsidRDefault="005A1049" w:rsidP="009C6846">
      <w:pPr>
        <w:pStyle w:val="Code1"/>
      </w:pPr>
      <w:r w:rsidRPr="00C83618">
        <w:t xml:space="preserve">Line 4: . </w:t>
      </w:r>
      <w:r>
        <w:t xml:space="preserve">Write </w:t>
      </w:r>
      <w:r w:rsidRPr="00C83618">
        <w:t>!,"S1: ",S1</w:t>
      </w:r>
    </w:p>
    <w:p w:rsidR="005A1049" w:rsidRPr="00C83618" w:rsidRDefault="005A1049" w:rsidP="009C6846">
      <w:pPr>
        <w:pStyle w:val="Code1"/>
      </w:pPr>
      <w:r w:rsidRPr="00C83618">
        <w:t xml:space="preserve">Line 5: . </w:t>
      </w:r>
      <w:r>
        <w:t xml:space="preserve">Set </w:t>
      </w:r>
      <w:r w:rsidRPr="00C83618">
        <w:t>S2=""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6"/>
        </w:smartTagPr>
        <w:r w:rsidRPr="00C83618">
          <w:t>6</w:t>
        </w:r>
      </w:smartTag>
      <w:r w:rsidRPr="00C83618">
        <w:t xml:space="preserve">: .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=""</w:t>
      </w:r>
      <w:r w:rsidRPr="00C83618">
        <w:tab/>
      </w:r>
      <w:r w:rsidRPr="00C83618">
        <w:tab/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7"/>
        </w:smartTagPr>
        <w:r w:rsidRPr="00C83618">
          <w:t>7</w:t>
        </w:r>
      </w:smartTag>
      <w:r w:rsidRPr="00C83618">
        <w:t xml:space="preserve">: . .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,S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 xml:space="preserve">))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=""</w:t>
      </w:r>
    </w:p>
    <w:p w:rsidR="005A1049" w:rsidRPr="00C83618" w:rsidRDefault="005A1049" w:rsidP="009C6846">
      <w:pPr>
        <w:pStyle w:val="Code1"/>
      </w:pPr>
      <w:r w:rsidRPr="00C83618">
        <w:t xml:space="preserve">Line 8: . . </w:t>
      </w:r>
      <w:r>
        <w:t xml:space="preserve">Write </w:t>
      </w:r>
      <w:r w:rsidRPr="00C83618">
        <w:t>!,"  S2: ",S2</w:t>
      </w:r>
    </w:p>
    <w:p w:rsidR="005A1049" w:rsidRDefault="005A1049">
      <w:pPr>
        <w:pStyle w:val="Code"/>
      </w:pPr>
    </w:p>
    <w:p w:rsidR="00F45F5F" w:rsidRDefault="00F45F5F" w:rsidP="0031313C">
      <w:pPr>
        <w:pStyle w:val="Caption"/>
        <w:keepNext/>
      </w:pPr>
      <w:bookmarkStart w:id="276" w:name="_Ref268563856"/>
    </w:p>
    <w:p w:rsidR="00725288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276"/>
      <w:r>
        <w:t xml:space="preserve">, Output from </w:t>
      </w:r>
      <w:r w:rsidR="00C01119">
        <w:fldChar w:fldCharType="begin"/>
      </w:r>
      <w:r>
        <w:instrText xml:space="preserve"> REF _Ref268563793 \h </w:instrText>
      </w:r>
      <w:r w:rsidR="00C01119">
        <w:fldChar w:fldCharType="separate"/>
      </w:r>
    </w:p>
    <w:p w:rsidR="005A1049" w:rsidRDefault="00725288" w:rsidP="0031313C">
      <w:pPr>
        <w:pStyle w:val="Caption"/>
        <w:keepNext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4</w:t>
      </w:r>
      <w:r w:rsidR="00C01119">
        <w:fldChar w:fldCharType="end"/>
      </w:r>
    </w:p>
    <w:p w:rsidR="005A1049" w:rsidRDefault="005A1049" w:rsidP="00CC78A7">
      <w:pPr>
        <w:pStyle w:val="Code"/>
      </w:pPr>
    </w:p>
    <w:p w:rsidR="005A1049" w:rsidRPr="00C83618" w:rsidRDefault="005A1049" w:rsidP="009C6846">
      <w:pPr>
        <w:pStyle w:val="CodeItalic"/>
      </w:pP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: Airplanes</w:t>
      </w:r>
    </w:p>
    <w:p w:rsidR="005A1049" w:rsidRPr="00C83618" w:rsidRDefault="005A1049" w:rsidP="009C6846">
      <w:pPr>
        <w:pStyle w:val="CodeItalic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Commercial</w:t>
      </w:r>
    </w:p>
    <w:p w:rsidR="005A1049" w:rsidRPr="00C83618" w:rsidRDefault="005A1049" w:rsidP="009C6846">
      <w:pPr>
        <w:pStyle w:val="CodeItalic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Military</w:t>
      </w:r>
    </w:p>
    <w:p w:rsidR="005A1049" w:rsidRPr="00C83618" w:rsidRDefault="005A1049" w:rsidP="009C6846">
      <w:pPr>
        <w:pStyle w:val="CodeItalic"/>
      </w:pP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: Cars</w:t>
      </w:r>
    </w:p>
    <w:p w:rsidR="005A1049" w:rsidRPr="00C83618" w:rsidRDefault="005A1049" w:rsidP="009C6846">
      <w:pPr>
        <w:pStyle w:val="CodeItalic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Domestic</w:t>
      </w:r>
    </w:p>
    <w:p w:rsidR="005A1049" w:rsidRPr="00C83618" w:rsidRDefault="005A1049" w:rsidP="009C6846">
      <w:pPr>
        <w:pStyle w:val="CodeItalic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Foreign</w:t>
      </w:r>
    </w:p>
    <w:p w:rsidR="005A1049" w:rsidRDefault="005A1049" w:rsidP="009C6846">
      <w:pPr>
        <w:pStyle w:val="CodeItalic"/>
      </w:pPr>
    </w:p>
    <w:p w:rsidR="00725288" w:rsidRDefault="005A1049" w:rsidP="0031313C">
      <w:pPr>
        <w:pStyle w:val="Caption"/>
        <w:keepNext/>
      </w:pPr>
      <w:r>
        <w:t xml:space="preserve">In </w:t>
      </w:r>
      <w:r w:rsidR="00C01119">
        <w:fldChar w:fldCharType="begin"/>
      </w:r>
      <w:r>
        <w:instrText xml:space="preserve"> REF _Ref268563856 \h </w:instrText>
      </w:r>
      <w:r w:rsidR="00C01119">
        <w:fldChar w:fldCharType="separate"/>
      </w:r>
    </w:p>
    <w:p w:rsidR="00725288" w:rsidRDefault="00725288" w:rsidP="00CC78A7">
      <w:pPr>
        <w:pStyle w:val="Caption"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5</w:t>
      </w:r>
      <w:r w:rsidR="00C01119">
        <w:fldChar w:fldCharType="end"/>
      </w:r>
      <w:r w:rsidR="005A1049">
        <w:t xml:space="preserve">, the output from the code in </w:t>
      </w:r>
      <w:r w:rsidR="00C01119">
        <w:fldChar w:fldCharType="begin"/>
      </w:r>
      <w:r w:rsidR="005A1049">
        <w:instrText xml:space="preserve"> REF _Ref268563793 \h </w:instrText>
      </w:r>
      <w:r w:rsidR="00C01119">
        <w:fldChar w:fldCharType="separate"/>
      </w:r>
    </w:p>
    <w:p w:rsidR="005A1049" w:rsidRDefault="00725288"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4</w:t>
      </w:r>
      <w:r w:rsidR="00C01119">
        <w:fldChar w:fldCharType="end"/>
      </w:r>
      <w:r w:rsidR="005A1049">
        <w:t xml:space="preserve"> is displayed, for subscripts one and two entries.</w:t>
      </w:r>
    </w:p>
    <w:p w:rsidR="00F45F5F" w:rsidRDefault="00F45F5F" w:rsidP="00CC78A7">
      <w:pPr>
        <w:pStyle w:val="Caption"/>
      </w:pPr>
      <w:bookmarkStart w:id="277" w:name="RCOS_C41745"/>
      <w:bookmarkStart w:id="278" w:name="_Ref294445902"/>
      <w:bookmarkStart w:id="279" w:name="_Ref202604052"/>
      <w:bookmarkEnd w:id="277"/>
    </w:p>
    <w:p w:rsidR="005A1049" w:rsidRPr="001715B4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278"/>
      <w:r>
        <w:t xml:space="preserve"> Do While command (Structured Code)</w:t>
      </w:r>
    </w:p>
    <w:p w:rsidR="005A1049" w:rsidRDefault="005A1049" w:rsidP="00CC78A7">
      <w:pPr>
        <w:pStyle w:val="Code"/>
      </w:pPr>
      <w:r>
        <w:t xml:space="preserve">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AE3688" w:rsidRDefault="005A1049" w:rsidP="009C6846">
      <w:pPr>
        <w:pStyle w:val="Code1"/>
      </w:pPr>
      <w:r>
        <w:t xml:space="preserve"> Set Counter=0 Do {</w:t>
      </w:r>
      <w:r>
        <w:br/>
        <w:t xml:space="preserve"> </w:t>
      </w:r>
      <w:r>
        <w:tab/>
      </w:r>
      <w:r w:rsidRPr="00AE3688">
        <w:t>Set Counter=Counter+1</w:t>
      </w:r>
      <w:r w:rsidRPr="00AE3688">
        <w:br/>
      </w:r>
      <w:r w:rsidRPr="00AE3688">
        <w:tab/>
        <w:t>Write !,Counter</w:t>
      </w:r>
      <w:r w:rsidRPr="00AE3688">
        <w:br/>
        <w:t> } While Counter'=5</w:t>
      </w:r>
    </w:p>
    <w:p w:rsidR="005A1049" w:rsidRDefault="005A1049" w:rsidP="00CC78A7">
      <w:pPr>
        <w:pStyle w:val="Code"/>
      </w:pPr>
    </w:p>
    <w:p w:rsidR="00F45F5F" w:rsidRDefault="00F45F5F" w:rsidP="00005ABA">
      <w:pPr>
        <w:pStyle w:val="Caption"/>
        <w:keepNext/>
        <w:keepLines/>
      </w:pPr>
      <w:bookmarkStart w:id="280" w:name="_Ref294461094"/>
    </w:p>
    <w:p w:rsidR="00725288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280"/>
      <w:r>
        <w:t xml:space="preserve"> Output from code in </w:t>
      </w:r>
      <w:r w:rsidR="00C01119">
        <w:fldChar w:fldCharType="begin"/>
      </w:r>
      <w:r>
        <w:instrText xml:space="preserve"> REF _Ref294445902 \h </w:instrText>
      </w:r>
      <w:r w:rsidR="00C01119">
        <w:fldChar w:fldCharType="separate"/>
      </w:r>
    </w:p>
    <w:p w:rsidR="005A1049" w:rsidRDefault="00725288" w:rsidP="00005ABA">
      <w:pPr>
        <w:pStyle w:val="Caption"/>
        <w:keepNext/>
        <w:keepLines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6</w:t>
      </w:r>
      <w:r w:rsidR="00C01119">
        <w:fldChar w:fldCharType="end"/>
      </w:r>
    </w:p>
    <w:p w:rsidR="005A1049" w:rsidRDefault="005A1049" w:rsidP="00005ABA">
      <w:pPr>
        <w:pStyle w:val="Code"/>
        <w:keepNext/>
        <w:keepLines/>
      </w:pPr>
      <w:r>
        <w:t xml:space="preserve">  </w:t>
      </w:r>
    </w:p>
    <w:p w:rsidR="005A1049" w:rsidRDefault="005A1049" w:rsidP="00005ABA">
      <w:pPr>
        <w:pStyle w:val="Code"/>
        <w:keepNext/>
        <w:keepLines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Default="005A1049" w:rsidP="009C6846">
      <w:pPr>
        <w:pStyle w:val="CodeItalic"/>
      </w:pPr>
      <w:r>
        <w:t>1</w:t>
      </w:r>
    </w:p>
    <w:p w:rsidR="005A1049" w:rsidRDefault="005A1049" w:rsidP="009C6846">
      <w:pPr>
        <w:pStyle w:val="CodeItalic"/>
      </w:pPr>
      <w:r>
        <w:t>2</w:t>
      </w:r>
    </w:p>
    <w:p w:rsidR="005A1049" w:rsidRDefault="005A1049" w:rsidP="009C6846">
      <w:pPr>
        <w:pStyle w:val="CodeItalic"/>
      </w:pPr>
      <w:r>
        <w:t>3</w:t>
      </w:r>
    </w:p>
    <w:p w:rsidR="005A1049" w:rsidRDefault="005A1049" w:rsidP="009C6846">
      <w:pPr>
        <w:pStyle w:val="CodeItalic"/>
      </w:pPr>
      <w:r>
        <w:t>4</w:t>
      </w:r>
    </w:p>
    <w:p w:rsidR="005A1049" w:rsidRDefault="005A1049" w:rsidP="009C6846">
      <w:pPr>
        <w:pStyle w:val="CodeItalic"/>
      </w:pPr>
      <w:r>
        <w:t>5</w:t>
      </w:r>
    </w:p>
    <w:p w:rsidR="005A1049" w:rsidRDefault="005A1049" w:rsidP="00005ABA">
      <w:pPr>
        <w:pStyle w:val="Code"/>
        <w:keepNext/>
        <w:keepLines/>
      </w:pPr>
    </w:p>
    <w:p w:rsidR="00F45F5F" w:rsidRDefault="00F45F5F" w:rsidP="00CC78A7">
      <w:pPr>
        <w:pStyle w:val="Caption"/>
      </w:pPr>
      <w:bookmarkStart w:id="281" w:name="_Ref294461412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281"/>
      <w:r>
        <w:t xml:space="preserve"> Nested Do While command (Structured Code)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Default="005A1049" w:rsidP="009C6846">
      <w:pPr>
        <w:pStyle w:val="Code1"/>
      </w:pPr>
      <w:r>
        <w:t>Set Counter=0 Do {</w:t>
      </w:r>
    </w:p>
    <w:p w:rsidR="005A1049" w:rsidRDefault="005A1049" w:rsidP="009C6846">
      <w:pPr>
        <w:pStyle w:val="Code1"/>
      </w:pPr>
      <w:r>
        <w:tab/>
        <w:t>Set Counter=Counter+1</w:t>
      </w:r>
    </w:p>
    <w:p w:rsidR="005A1049" w:rsidRDefault="005A1049" w:rsidP="009C6846">
      <w:pPr>
        <w:pStyle w:val="Code1"/>
      </w:pPr>
      <w:r>
        <w:tab/>
        <w:t>Set Counter2=0 Do {</w:t>
      </w:r>
    </w:p>
    <w:p w:rsidR="005A1049" w:rsidRDefault="005A1049" w:rsidP="009C6846">
      <w:pPr>
        <w:pStyle w:val="Code1"/>
      </w:pPr>
      <w:r>
        <w:tab/>
      </w:r>
      <w:r>
        <w:tab/>
        <w:t>Set Counter2=Counter2+1</w:t>
      </w:r>
    </w:p>
    <w:p w:rsidR="005A1049" w:rsidRDefault="005A1049" w:rsidP="009C6846">
      <w:pPr>
        <w:pStyle w:val="Code1"/>
      </w:pPr>
      <w:r>
        <w:tab/>
      </w:r>
      <w:r>
        <w:tab/>
      </w:r>
      <w:r w:rsidRPr="001715B4">
        <w:t>Write !,"Counter: ",Counter</w:t>
      </w:r>
    </w:p>
    <w:p w:rsidR="005A1049" w:rsidRDefault="005A1049" w:rsidP="009C6846">
      <w:pPr>
        <w:pStyle w:val="Code1"/>
      </w:pPr>
      <w:r>
        <w:tab/>
      </w:r>
      <w:r>
        <w:tab/>
      </w:r>
      <w:r w:rsidRPr="001715B4">
        <w:t xml:space="preserve">Write !," </w:t>
      </w:r>
      <w:r>
        <w:t>Counter2</w:t>
      </w:r>
      <w:r w:rsidRPr="001715B4">
        <w:t>: ",Counter2</w:t>
      </w:r>
    </w:p>
    <w:p w:rsidR="005A1049" w:rsidRDefault="005A1049" w:rsidP="009C6846">
      <w:pPr>
        <w:pStyle w:val="Code1"/>
      </w:pPr>
      <w:r>
        <w:tab/>
        <w:t>} While Counter2&lt;3</w:t>
      </w:r>
    </w:p>
    <w:p w:rsidR="005A1049" w:rsidRDefault="005A1049" w:rsidP="009C6846">
      <w:pPr>
        <w:pStyle w:val="Code1"/>
      </w:pPr>
      <w:r>
        <w:t>} While Counter'=3</w:t>
      </w:r>
    </w:p>
    <w:p w:rsidR="005A1049" w:rsidRDefault="005A1049" w:rsidP="009C6846">
      <w:pPr>
        <w:pStyle w:val="Code1"/>
      </w:pPr>
    </w:p>
    <w:p w:rsidR="005A1049" w:rsidRPr="001715B4" w:rsidRDefault="005A1049" w:rsidP="009C6846">
      <w:pPr>
        <w:pStyle w:val="Code1"/>
      </w:pPr>
    </w:p>
    <w:p w:rsidR="00F45F5F" w:rsidRDefault="00F45F5F" w:rsidP="00C16354">
      <w:pPr>
        <w:pStyle w:val="Caption"/>
        <w:keepNext/>
      </w:pPr>
      <w:bookmarkStart w:id="282" w:name="_Ref294461539"/>
    </w:p>
    <w:p w:rsidR="00725288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282"/>
      <w:r>
        <w:t xml:space="preserve"> Output from code in </w:t>
      </w:r>
      <w:r w:rsidR="00C01119">
        <w:fldChar w:fldCharType="begin"/>
      </w:r>
      <w:r>
        <w:instrText xml:space="preserve"> REF _Ref294461412 \h </w:instrText>
      </w:r>
      <w:r w:rsidR="00C01119">
        <w:fldChar w:fldCharType="separate"/>
      </w:r>
    </w:p>
    <w:p w:rsidR="005A1049" w:rsidRDefault="00725288" w:rsidP="00C16354">
      <w:pPr>
        <w:pStyle w:val="Caption"/>
        <w:keepNext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8</w:t>
      </w:r>
      <w:r w:rsidR="00C01119">
        <w:fldChar w:fldCharType="end"/>
      </w:r>
    </w:p>
    <w:p w:rsidR="005A1049" w:rsidRDefault="005A1049" w:rsidP="00C16354">
      <w:pPr>
        <w:pStyle w:val="Code"/>
        <w:keepNext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1715B4" w:rsidRDefault="005A1049" w:rsidP="009C6846">
      <w:pPr>
        <w:pStyle w:val="CodeItalic"/>
      </w:pPr>
      <w:r w:rsidRPr="001715B4">
        <w:t>Counter: 1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1</w:t>
      </w:r>
    </w:p>
    <w:p w:rsidR="005A1049" w:rsidRPr="001715B4" w:rsidRDefault="005A1049" w:rsidP="009C6846">
      <w:pPr>
        <w:pStyle w:val="CodeItalic"/>
      </w:pPr>
      <w:r w:rsidRPr="001715B4">
        <w:t>Counter: 1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2</w:t>
      </w:r>
    </w:p>
    <w:p w:rsidR="005A1049" w:rsidRPr="001715B4" w:rsidRDefault="005A1049" w:rsidP="009C6846">
      <w:pPr>
        <w:pStyle w:val="CodeItalic"/>
      </w:pPr>
      <w:r w:rsidRPr="001715B4">
        <w:t>Counter: 1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3</w:t>
      </w:r>
    </w:p>
    <w:p w:rsidR="005A1049" w:rsidRPr="001715B4" w:rsidRDefault="005A1049" w:rsidP="009C6846">
      <w:pPr>
        <w:pStyle w:val="CodeItalic"/>
      </w:pPr>
      <w:r w:rsidRPr="001715B4">
        <w:t>Counter: 2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1</w:t>
      </w:r>
    </w:p>
    <w:p w:rsidR="005A1049" w:rsidRPr="001715B4" w:rsidRDefault="005A1049" w:rsidP="009C6846">
      <w:pPr>
        <w:pStyle w:val="CodeItalic"/>
      </w:pPr>
      <w:r w:rsidRPr="001715B4">
        <w:t>Counter: 2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2</w:t>
      </w:r>
    </w:p>
    <w:p w:rsidR="005A1049" w:rsidRPr="001715B4" w:rsidRDefault="005A1049" w:rsidP="009C6846">
      <w:pPr>
        <w:pStyle w:val="CodeItalic"/>
      </w:pPr>
      <w:r w:rsidRPr="001715B4">
        <w:t>Counter: 2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3</w:t>
      </w:r>
    </w:p>
    <w:p w:rsidR="005A1049" w:rsidRPr="001715B4" w:rsidRDefault="005A1049" w:rsidP="009C6846">
      <w:pPr>
        <w:pStyle w:val="CodeItalic"/>
      </w:pPr>
      <w:r w:rsidRPr="001715B4">
        <w:t>Counter: 3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1</w:t>
      </w:r>
    </w:p>
    <w:p w:rsidR="005A1049" w:rsidRPr="001715B4" w:rsidRDefault="005A1049" w:rsidP="009C6846">
      <w:pPr>
        <w:pStyle w:val="CodeItalic"/>
      </w:pPr>
      <w:r w:rsidRPr="001715B4">
        <w:t>Counter: 3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2</w:t>
      </w:r>
    </w:p>
    <w:p w:rsidR="005A1049" w:rsidRPr="001715B4" w:rsidRDefault="005A1049" w:rsidP="009C6846">
      <w:pPr>
        <w:pStyle w:val="CodeItalic"/>
      </w:pPr>
      <w:r w:rsidRPr="001715B4">
        <w:t>Counter: 3</w:t>
      </w:r>
    </w:p>
    <w:p w:rsidR="005A1049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3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283" w:name="_Ref294462018"/>
    </w:p>
    <w:p w:rsidR="005A1049" w:rsidRPr="001715B4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283"/>
      <w:r>
        <w:t xml:space="preserve"> While command (Structured Code)</w:t>
      </w:r>
    </w:p>
    <w:p w:rsidR="005A1049" w:rsidRDefault="005A1049" w:rsidP="00CC78A7">
      <w:pPr>
        <w:pStyle w:val="Code"/>
      </w:pPr>
      <w:r>
        <w:t xml:space="preserve">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Default="005A1049" w:rsidP="009C6846">
      <w:pPr>
        <w:pStyle w:val="Code1"/>
      </w:pPr>
      <w:r>
        <w:t xml:space="preserve">Set Counter=0 </w:t>
      </w:r>
    </w:p>
    <w:p w:rsidR="005A1049" w:rsidRPr="00AE3688" w:rsidRDefault="005A1049" w:rsidP="009C6846">
      <w:pPr>
        <w:pStyle w:val="Code1"/>
      </w:pPr>
      <w:r>
        <w:t>While Counter'=5</w:t>
      </w:r>
      <w:r w:rsidRPr="00AE3688">
        <w:t> {</w:t>
      </w:r>
      <w:r w:rsidRPr="00AE3688">
        <w:br/>
      </w:r>
      <w:r w:rsidRPr="00AE3688">
        <w:tab/>
        <w:t>Set Counter=Counter+1</w:t>
      </w:r>
      <w:r w:rsidRPr="00AE3688">
        <w:br/>
      </w:r>
      <w:r w:rsidRPr="00AE3688">
        <w:tab/>
        <w:t>Wri</w:t>
      </w:r>
      <w:r>
        <w:t>te !,Counter</w:t>
      </w:r>
      <w:r>
        <w:br/>
        <w:t> } </w:t>
      </w:r>
    </w:p>
    <w:p w:rsidR="005A1049" w:rsidRDefault="005A1049" w:rsidP="00CC78A7">
      <w:pPr>
        <w:pStyle w:val="Code"/>
      </w:pPr>
    </w:p>
    <w:p w:rsidR="00F45F5F" w:rsidRDefault="00F45F5F" w:rsidP="00C16354">
      <w:pPr>
        <w:pStyle w:val="Caption"/>
        <w:keepNext/>
      </w:pPr>
      <w:bookmarkStart w:id="284" w:name="_Ref294462539"/>
    </w:p>
    <w:p w:rsidR="00725288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284"/>
      <w:r>
        <w:t xml:space="preserve"> Output from code in </w:t>
      </w:r>
      <w:r w:rsidR="00C01119">
        <w:fldChar w:fldCharType="begin"/>
      </w:r>
      <w:r>
        <w:instrText xml:space="preserve"> REF _Ref294462018 \h </w:instrText>
      </w:r>
      <w:r w:rsidR="00C01119">
        <w:fldChar w:fldCharType="separate"/>
      </w:r>
    </w:p>
    <w:p w:rsidR="005A1049" w:rsidRDefault="00725288" w:rsidP="00C16354">
      <w:pPr>
        <w:pStyle w:val="Caption"/>
        <w:keepNext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10</w:t>
      </w:r>
      <w:r w:rsidR="00C01119">
        <w:fldChar w:fldCharType="end"/>
      </w:r>
    </w:p>
    <w:p w:rsidR="005A1049" w:rsidRDefault="005A1049" w:rsidP="00C16354">
      <w:pPr>
        <w:pStyle w:val="Code"/>
        <w:keepNext/>
      </w:pPr>
      <w:r>
        <w:t xml:space="preserve">  </w:t>
      </w:r>
    </w:p>
    <w:p w:rsidR="005A1049" w:rsidRDefault="005A1049" w:rsidP="00C16354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C16354">
      <w:pPr>
        <w:pStyle w:val="Code1"/>
        <w:keepNext/>
      </w:pPr>
    </w:p>
    <w:p w:rsidR="005A1049" w:rsidRDefault="005A1049" w:rsidP="00C16354">
      <w:pPr>
        <w:pStyle w:val="CodeItalic"/>
        <w:keepNext/>
      </w:pPr>
      <w:r>
        <w:t>1</w:t>
      </w:r>
    </w:p>
    <w:p w:rsidR="005A1049" w:rsidRDefault="005A1049" w:rsidP="009C6846">
      <w:pPr>
        <w:pStyle w:val="CodeItalic"/>
      </w:pPr>
      <w:r>
        <w:t>2</w:t>
      </w:r>
    </w:p>
    <w:p w:rsidR="005A1049" w:rsidRDefault="005A1049" w:rsidP="009C6846">
      <w:pPr>
        <w:pStyle w:val="CodeItalic"/>
      </w:pPr>
      <w:r>
        <w:t>3</w:t>
      </w:r>
    </w:p>
    <w:p w:rsidR="005A1049" w:rsidRDefault="005A1049" w:rsidP="009C6846">
      <w:pPr>
        <w:pStyle w:val="CodeItalic"/>
      </w:pPr>
      <w:r>
        <w:t>4</w:t>
      </w:r>
    </w:p>
    <w:p w:rsidR="005A1049" w:rsidRDefault="005A1049" w:rsidP="009C6846">
      <w:pPr>
        <w:pStyle w:val="CodeItalic"/>
      </w:pPr>
      <w:r>
        <w:t>5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285" w:name="_Ref294462878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285"/>
      <w:r>
        <w:t xml:space="preserve"> Nested While command (Structured Code)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AD7AE7" w:rsidRDefault="005A1049" w:rsidP="009C6846">
      <w:pPr>
        <w:pStyle w:val="Code1"/>
      </w:pPr>
      <w:r w:rsidRPr="00AD7AE7">
        <w:t xml:space="preserve"> Set Counter=0 </w:t>
      </w:r>
      <w:r w:rsidRPr="00AD7AE7">
        <w:br/>
        <w:t xml:space="preserve"> While Counter'=3 {</w:t>
      </w:r>
      <w:r w:rsidRPr="00AD7AE7">
        <w:br/>
      </w:r>
      <w:r w:rsidRPr="00AD7AE7">
        <w:tab/>
        <w:t>Set Counter=Counter+1</w:t>
      </w:r>
      <w:r w:rsidRPr="00AD7AE7">
        <w:br/>
      </w:r>
      <w:r w:rsidRPr="00AD7AE7">
        <w:tab/>
        <w:t xml:space="preserve">Set Counter2=0 </w:t>
      </w:r>
      <w:r w:rsidRPr="00AD7AE7">
        <w:br/>
      </w:r>
      <w:r w:rsidRPr="00AD7AE7">
        <w:tab/>
        <w:t>While Counter2&lt;3 {</w:t>
      </w:r>
      <w:r w:rsidRPr="00AD7AE7">
        <w:br/>
      </w:r>
      <w:r w:rsidRPr="00AD7AE7">
        <w:tab/>
      </w:r>
      <w:r w:rsidRPr="00AD7AE7">
        <w:tab/>
        <w:t>Set Counter2=Counter2+1</w:t>
      </w:r>
      <w:r w:rsidRPr="00AD7AE7">
        <w:br/>
      </w:r>
      <w:r w:rsidRPr="00AD7AE7">
        <w:tab/>
      </w:r>
      <w:r w:rsidRPr="00AD7AE7">
        <w:tab/>
        <w:t xml:space="preserve">Write !,"Counter: ",Counter </w:t>
      </w:r>
      <w:r w:rsidRPr="00AD7AE7">
        <w:br/>
      </w:r>
      <w:r w:rsidRPr="00AD7AE7">
        <w:tab/>
      </w:r>
      <w:r w:rsidRPr="00AD7AE7">
        <w:tab/>
        <w:t xml:space="preserve">Write !," </w:t>
      </w:r>
      <w:r>
        <w:t>Counter2</w:t>
      </w:r>
      <w:r w:rsidRPr="00AD7AE7">
        <w:t>: ",Counter2</w:t>
      </w:r>
      <w:r w:rsidRPr="00AD7AE7">
        <w:br/>
      </w:r>
      <w:r w:rsidRPr="00AD7AE7">
        <w:tab/>
        <w:t>}</w:t>
      </w:r>
      <w:r w:rsidRPr="00AD7AE7">
        <w:br/>
        <w:t>  } </w:t>
      </w:r>
    </w:p>
    <w:p w:rsidR="005A1049" w:rsidRPr="001715B4" w:rsidRDefault="005A1049" w:rsidP="009C6846">
      <w:pPr>
        <w:pStyle w:val="Code1"/>
      </w:pPr>
    </w:p>
    <w:p w:rsidR="00F45F5F" w:rsidRDefault="00F45F5F" w:rsidP="00EE37DB">
      <w:pPr>
        <w:pStyle w:val="Caption"/>
        <w:keepNext/>
      </w:pPr>
      <w:bookmarkStart w:id="286" w:name="_Ref294462921"/>
    </w:p>
    <w:p w:rsidR="00725288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286"/>
      <w:r>
        <w:t xml:space="preserve"> Output from code in </w:t>
      </w:r>
      <w:r w:rsidR="00C01119">
        <w:fldChar w:fldCharType="begin"/>
      </w:r>
      <w:r>
        <w:instrText xml:space="preserve"> REF _Ref294462878 \h </w:instrText>
      </w:r>
      <w:r w:rsidR="00C01119">
        <w:fldChar w:fldCharType="separate"/>
      </w:r>
    </w:p>
    <w:p w:rsidR="005A1049" w:rsidRDefault="00725288" w:rsidP="00EE37DB">
      <w:pPr>
        <w:pStyle w:val="Caption"/>
        <w:keepNext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12</w:t>
      </w:r>
      <w:r w:rsidR="00C01119">
        <w:fldChar w:fldCharType="end"/>
      </w:r>
    </w:p>
    <w:p w:rsidR="005A1049" w:rsidRDefault="005A1049" w:rsidP="00EE37DB">
      <w:pPr>
        <w:pStyle w:val="Code"/>
        <w:keepNext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1715B4" w:rsidRDefault="005A1049" w:rsidP="009C6846">
      <w:pPr>
        <w:pStyle w:val="CodeItalic"/>
      </w:pPr>
      <w:r w:rsidRPr="001715B4">
        <w:t>Counter: 1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1</w:t>
      </w:r>
    </w:p>
    <w:p w:rsidR="005A1049" w:rsidRPr="001715B4" w:rsidRDefault="005A1049" w:rsidP="009C6846">
      <w:pPr>
        <w:pStyle w:val="CodeItalic"/>
      </w:pPr>
      <w:r w:rsidRPr="001715B4">
        <w:t>Counter: 1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2</w:t>
      </w:r>
    </w:p>
    <w:p w:rsidR="005A1049" w:rsidRPr="001715B4" w:rsidRDefault="005A1049" w:rsidP="009C6846">
      <w:pPr>
        <w:pStyle w:val="CodeItalic"/>
      </w:pPr>
      <w:r w:rsidRPr="001715B4">
        <w:t>Counter: 1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3</w:t>
      </w:r>
    </w:p>
    <w:p w:rsidR="005A1049" w:rsidRPr="001715B4" w:rsidRDefault="005A1049" w:rsidP="009C6846">
      <w:pPr>
        <w:pStyle w:val="CodeItalic"/>
      </w:pPr>
      <w:r w:rsidRPr="001715B4">
        <w:t>Counter: 2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1</w:t>
      </w:r>
    </w:p>
    <w:p w:rsidR="005A1049" w:rsidRPr="001715B4" w:rsidRDefault="005A1049" w:rsidP="009C6846">
      <w:pPr>
        <w:pStyle w:val="CodeItalic"/>
      </w:pPr>
      <w:r w:rsidRPr="001715B4">
        <w:t>Counter: 2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2</w:t>
      </w:r>
    </w:p>
    <w:p w:rsidR="005A1049" w:rsidRPr="001715B4" w:rsidRDefault="005A1049" w:rsidP="009C6846">
      <w:pPr>
        <w:pStyle w:val="CodeItalic"/>
      </w:pPr>
      <w:r w:rsidRPr="001715B4">
        <w:t>Counter: 2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3</w:t>
      </w:r>
    </w:p>
    <w:p w:rsidR="005A1049" w:rsidRPr="001715B4" w:rsidRDefault="005A1049" w:rsidP="009C6846">
      <w:pPr>
        <w:pStyle w:val="CodeItalic"/>
      </w:pPr>
      <w:r w:rsidRPr="001715B4">
        <w:t>Counter: 3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1</w:t>
      </w:r>
    </w:p>
    <w:p w:rsidR="005A1049" w:rsidRPr="001715B4" w:rsidRDefault="005A1049" w:rsidP="009C6846">
      <w:pPr>
        <w:pStyle w:val="CodeItalic"/>
      </w:pPr>
      <w:r w:rsidRPr="001715B4">
        <w:t>Counter: 3</w:t>
      </w:r>
    </w:p>
    <w:p w:rsidR="005A1049" w:rsidRPr="001715B4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2</w:t>
      </w:r>
    </w:p>
    <w:p w:rsidR="005A1049" w:rsidRPr="001715B4" w:rsidRDefault="005A1049" w:rsidP="009C6846">
      <w:pPr>
        <w:pStyle w:val="CodeItalic"/>
      </w:pPr>
      <w:r w:rsidRPr="001715B4">
        <w:t>Counter: 3</w:t>
      </w:r>
    </w:p>
    <w:p w:rsidR="005A1049" w:rsidRDefault="005A1049" w:rsidP="009C6846">
      <w:pPr>
        <w:pStyle w:val="CodeItalic"/>
      </w:pPr>
      <w:r w:rsidRPr="001715B4">
        <w:t xml:space="preserve">  </w:t>
      </w:r>
      <w:r>
        <w:t>Counter2</w:t>
      </w:r>
      <w:r w:rsidRPr="001715B4">
        <w:t>: 3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287" w:name="_Ref268563927"/>
      <w:bookmarkStart w:id="288" w:name="_Ref294464188"/>
      <w:bookmarkEnd w:id="279"/>
    </w:p>
    <w:p w:rsidR="00725288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287"/>
      <w:bookmarkEnd w:id="288"/>
      <w:r>
        <w:t xml:space="preserve"> Rewrite of </w:t>
      </w:r>
      <w:r w:rsidR="00C01119">
        <w:fldChar w:fldCharType="begin"/>
      </w:r>
      <w:r>
        <w:instrText xml:space="preserve"> REF _Ref268563793 \h </w:instrText>
      </w:r>
      <w:r w:rsidR="00C01119">
        <w:fldChar w:fldCharType="separate"/>
      </w:r>
    </w:p>
    <w:p w:rsidR="005A1049" w:rsidRDefault="00725288" w:rsidP="00CC78A7">
      <w:pPr>
        <w:pStyle w:val="Caption"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4</w:t>
      </w:r>
      <w:r w:rsidR="00C01119">
        <w:fldChar w:fldCharType="end"/>
      </w:r>
      <w:r w:rsidR="005A1049">
        <w:t xml:space="preserve"> using Structured Code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S1="" Do {</w:t>
      </w:r>
    </w:p>
    <w:p w:rsidR="005A1049" w:rsidRPr="00C83618" w:rsidRDefault="005A1049" w:rsidP="009C6846">
      <w:pPr>
        <w:pStyle w:val="Code1"/>
      </w:pPr>
      <w:r>
        <w:t xml:space="preserve">  Set </w:t>
      </w:r>
      <w:r w:rsidRPr="00C83618">
        <w:t>S1=$O(^</w:t>
      </w:r>
      <w:r>
        <w:t>TM(</w:t>
      </w:r>
      <w:r w:rsidRPr="00C83618">
        <w:t xml:space="preserve">S1)) </w:t>
      </w:r>
      <w:r>
        <w:t>Quit:</w:t>
      </w:r>
      <w:r w:rsidRPr="00C83618">
        <w:t>S1=""</w:t>
      </w:r>
    </w:p>
    <w:p w:rsidR="005A1049" w:rsidRPr="00C83618" w:rsidRDefault="005A1049" w:rsidP="009C6846">
      <w:pPr>
        <w:pStyle w:val="Code1"/>
      </w:pPr>
      <w:r>
        <w:t xml:space="preserve">  Write </w:t>
      </w:r>
      <w:r w:rsidRPr="00C83618">
        <w:t>!,"S1: ",S1</w:t>
      </w:r>
    </w:p>
    <w:p w:rsidR="005A1049" w:rsidRPr="00C83618" w:rsidRDefault="005A1049" w:rsidP="009C6846">
      <w:pPr>
        <w:pStyle w:val="Code1"/>
      </w:pPr>
      <w:r>
        <w:t xml:space="preserve">  Set </w:t>
      </w:r>
      <w:r w:rsidRPr="00C83618">
        <w:t>S2="" Do {</w:t>
      </w:r>
    </w:p>
    <w:p w:rsidR="005A1049" w:rsidRPr="00C83618" w:rsidRDefault="005A1049" w:rsidP="009C6846">
      <w:pPr>
        <w:pStyle w:val="Code1"/>
      </w:pPr>
      <w:r>
        <w:t xml:space="preserve">  </w:t>
      </w:r>
      <w:r w:rsidRPr="00C83618">
        <w:t xml:space="preserve"> 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,S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 xml:space="preserve">))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=""</w:t>
      </w:r>
    </w:p>
    <w:p w:rsidR="005A1049" w:rsidRPr="00C83618" w:rsidRDefault="005A1049" w:rsidP="009C6846">
      <w:pPr>
        <w:pStyle w:val="Code1"/>
      </w:pPr>
      <w:r>
        <w:t xml:space="preserve">  </w:t>
      </w:r>
      <w:r w:rsidRPr="00C83618">
        <w:t xml:space="preserve">  </w:t>
      </w:r>
      <w:r>
        <w:t xml:space="preserve">Write </w:t>
      </w:r>
      <w:r w:rsidRPr="00C83618">
        <w:t>!,"  S2: ",S2</w:t>
      </w:r>
    </w:p>
    <w:p w:rsidR="005A1049" w:rsidRPr="00C83618" w:rsidRDefault="005A1049" w:rsidP="009C6846">
      <w:pPr>
        <w:pStyle w:val="Code1"/>
      </w:pPr>
      <w:r>
        <w:t xml:space="preserve">  </w:t>
      </w:r>
      <w:r w:rsidRPr="00C83618">
        <w:t>} While S2'=""</w:t>
      </w:r>
    </w:p>
    <w:p w:rsidR="005A1049" w:rsidRPr="00C83618" w:rsidRDefault="005A1049" w:rsidP="009C6846">
      <w:pPr>
        <w:pStyle w:val="Code1"/>
      </w:pPr>
      <w:r w:rsidRPr="00C83618">
        <w:t>} While S1'=""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289" w:name="_Ref268563982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289"/>
      <w:r>
        <w:t xml:space="preserve"> Traversing subscripts one, two and three of a Global</w:t>
      </w:r>
    </w:p>
    <w:p w:rsidR="005A1049" w:rsidRDefault="005A1049">
      <w:pPr>
        <w:pStyle w:val="Code"/>
      </w:pPr>
    </w:p>
    <w:p w:rsidR="005A1049" w:rsidRPr="00C83618" w:rsidRDefault="005A1049" w:rsidP="009C6846">
      <w:pPr>
        <w:pStyle w:val="Code1"/>
      </w:pPr>
      <w:r w:rsidRPr="00C83618">
        <w:t xml:space="preserve">Line 1:  </w:t>
      </w:r>
      <w:r>
        <w:t xml:space="preserve">Set </w:t>
      </w:r>
      <w:r w:rsidRPr="00C83618">
        <w:t>S1=""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 xml:space="preserve">: 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=""</w:t>
      </w:r>
      <w:r w:rsidRPr="00C83618">
        <w:tab/>
      </w:r>
      <w:r w:rsidRPr="00C83618">
        <w:tab/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Line 3:  . </w:t>
      </w:r>
      <w:r>
        <w:t xml:space="preserve">Set </w:t>
      </w:r>
      <w:r w:rsidRPr="00C83618">
        <w:t>S1=$O(^</w:t>
      </w:r>
      <w:r>
        <w:t>TM(</w:t>
      </w:r>
      <w:r w:rsidRPr="00C83618">
        <w:t xml:space="preserve">S1)) </w:t>
      </w:r>
      <w:r>
        <w:t>Quit:</w:t>
      </w:r>
      <w:r w:rsidRPr="00C83618">
        <w:t>S1=""</w:t>
      </w:r>
    </w:p>
    <w:p w:rsidR="005A1049" w:rsidRPr="00C83618" w:rsidRDefault="005A1049" w:rsidP="009C6846">
      <w:pPr>
        <w:pStyle w:val="Code1"/>
      </w:pPr>
      <w:r w:rsidRPr="00C83618">
        <w:t xml:space="preserve">Line 4:  . </w:t>
      </w:r>
      <w:r>
        <w:t xml:space="preserve">Write </w:t>
      </w:r>
      <w:r w:rsidRPr="00C83618">
        <w:t>!,"S1: ",S1</w:t>
      </w:r>
    </w:p>
    <w:p w:rsidR="005A1049" w:rsidRPr="00C83618" w:rsidRDefault="005A1049" w:rsidP="009C6846">
      <w:pPr>
        <w:pStyle w:val="Code1"/>
      </w:pPr>
      <w:r w:rsidRPr="00C83618">
        <w:t xml:space="preserve">Line 5:  . </w:t>
      </w:r>
      <w:r>
        <w:t xml:space="preserve">Set </w:t>
      </w:r>
      <w:r w:rsidRPr="00C83618">
        <w:t>S2=""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6"/>
        </w:smartTagPr>
        <w:r w:rsidRPr="00C83618">
          <w:t>6</w:t>
        </w:r>
      </w:smartTag>
      <w:r w:rsidRPr="00C83618">
        <w:t xml:space="preserve">:  .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=""</w:t>
      </w:r>
      <w:r w:rsidRPr="00C83618">
        <w:tab/>
      </w:r>
      <w:r w:rsidRPr="00C83618">
        <w:tab/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Line 7:  . . </w:t>
      </w:r>
      <w:r>
        <w:t xml:space="preserve">Set </w:t>
      </w:r>
      <w:r w:rsidRPr="00C83618">
        <w:t>S2=$O(^</w:t>
      </w:r>
      <w:r>
        <w:t>TM(</w:t>
      </w:r>
      <w:r w:rsidRPr="00C83618">
        <w:t xml:space="preserve">S1,S2)) </w:t>
      </w:r>
      <w:r>
        <w:t>Quit:</w:t>
      </w:r>
      <w:r w:rsidRPr="00C83618">
        <w:t>S2=""</w:t>
      </w:r>
    </w:p>
    <w:p w:rsidR="005A1049" w:rsidRPr="00C83618" w:rsidRDefault="005A1049" w:rsidP="009C6846">
      <w:pPr>
        <w:pStyle w:val="Code1"/>
      </w:pPr>
      <w:r w:rsidRPr="00C83618">
        <w:t xml:space="preserve">Line 8:  . . </w:t>
      </w:r>
      <w:r>
        <w:t xml:space="preserve">Write </w:t>
      </w:r>
      <w:r w:rsidRPr="00C83618">
        <w:t>!,"  S2: ",S2</w:t>
      </w:r>
    </w:p>
    <w:p w:rsidR="005A1049" w:rsidRPr="00C83618" w:rsidRDefault="005A1049" w:rsidP="009C6846">
      <w:pPr>
        <w:pStyle w:val="Code1"/>
      </w:pPr>
      <w:r w:rsidRPr="00C83618">
        <w:t xml:space="preserve">Line 9:  . . </w:t>
      </w:r>
      <w:r>
        <w:t xml:space="preserve">Set </w:t>
      </w:r>
      <w:r w:rsidRPr="00C83618">
        <w:t>S3=""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10"/>
        </w:smartTagPr>
        <w:r w:rsidRPr="00C83618">
          <w:t>10</w:t>
        </w:r>
      </w:smartTag>
      <w:r w:rsidRPr="00C83618">
        <w:t xml:space="preserve">: . .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=""</w:t>
      </w:r>
      <w:r w:rsidRPr="00C83618">
        <w:tab/>
      </w:r>
      <w:r>
        <w:tab/>
      </w:r>
      <w:r w:rsidRPr="00C83618"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11"/>
        </w:smartTagPr>
        <w:r w:rsidRPr="00C83618">
          <w:t>11</w:t>
        </w:r>
      </w:smartTag>
      <w:r w:rsidRPr="00C83618">
        <w:t xml:space="preserve">: . . .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,S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,S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 xml:space="preserve">))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=""</w:t>
      </w:r>
    </w:p>
    <w:p w:rsidR="005A1049" w:rsidRPr="00C83618" w:rsidRDefault="005A1049" w:rsidP="009C6846">
      <w:pPr>
        <w:pStyle w:val="Code1"/>
      </w:pPr>
      <w:r w:rsidRPr="00C83618">
        <w:t xml:space="preserve">Line 12: . . . </w:t>
      </w:r>
      <w:r>
        <w:t xml:space="preserve">Write </w:t>
      </w:r>
      <w:r w:rsidRPr="00C83618">
        <w:t>!,"    S3: ",S3</w:t>
      </w:r>
    </w:p>
    <w:p w:rsidR="005A1049" w:rsidRDefault="005A1049">
      <w:pPr>
        <w:pStyle w:val="Code"/>
      </w:pPr>
    </w:p>
    <w:p w:rsidR="00F45F5F" w:rsidRDefault="00F45F5F" w:rsidP="00C16354">
      <w:pPr>
        <w:pStyle w:val="Caption"/>
        <w:keepNext/>
      </w:pPr>
      <w:bookmarkStart w:id="290" w:name="_Ref268564032"/>
    </w:p>
    <w:p w:rsidR="00725288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290"/>
      <w:r>
        <w:t xml:space="preserve"> Output from </w:t>
      </w:r>
      <w:r w:rsidR="00C01119">
        <w:fldChar w:fldCharType="begin"/>
      </w:r>
      <w:r>
        <w:instrText xml:space="preserve"> REF _Ref268563982 \h </w:instrText>
      </w:r>
      <w:r w:rsidR="00C01119">
        <w:fldChar w:fldCharType="separate"/>
      </w:r>
    </w:p>
    <w:p w:rsidR="005A1049" w:rsidRDefault="00725288" w:rsidP="00C16354">
      <w:pPr>
        <w:pStyle w:val="Caption"/>
        <w:keepNext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15</w:t>
      </w:r>
      <w:r w:rsidR="00C01119">
        <w:fldChar w:fldCharType="end"/>
      </w:r>
    </w:p>
    <w:p w:rsidR="005A1049" w:rsidRDefault="005A1049" w:rsidP="00C16354">
      <w:pPr>
        <w:pStyle w:val="Code"/>
        <w:keepNext/>
      </w:pPr>
    </w:p>
    <w:p w:rsidR="005A1049" w:rsidRPr="00C83618" w:rsidRDefault="005A1049" w:rsidP="00C16354">
      <w:pPr>
        <w:pStyle w:val="CodeItalic"/>
        <w:keepNext/>
      </w:pP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: Airplanes</w:t>
      </w:r>
    </w:p>
    <w:p w:rsidR="005A1049" w:rsidRPr="00C83618" w:rsidRDefault="005A1049" w:rsidP="00C16354">
      <w:pPr>
        <w:pStyle w:val="CodeItalic"/>
        <w:keepNext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Commercial</w:t>
      </w:r>
    </w:p>
    <w:p w:rsidR="005A1049" w:rsidRPr="00C83618" w:rsidRDefault="005A1049" w:rsidP="009C6846">
      <w:pPr>
        <w:pStyle w:val="CodeItalic"/>
      </w:pPr>
      <w:r w:rsidRPr="00C83618">
        <w:t xml:space="preserve">    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: Jets</w:t>
      </w:r>
    </w:p>
    <w:p w:rsidR="005A1049" w:rsidRPr="00C83618" w:rsidRDefault="005A1049" w:rsidP="009C6846">
      <w:pPr>
        <w:pStyle w:val="CodeItalic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Military</w:t>
      </w:r>
    </w:p>
    <w:p w:rsidR="005A1049" w:rsidRPr="00C83618" w:rsidRDefault="005A1049" w:rsidP="009C6846">
      <w:pPr>
        <w:pStyle w:val="CodeItalic"/>
      </w:pPr>
      <w:r w:rsidRPr="00C83618">
        <w:t xml:space="preserve">    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: Jets</w:t>
      </w:r>
    </w:p>
    <w:p w:rsidR="005A1049" w:rsidRPr="00C83618" w:rsidRDefault="005A1049" w:rsidP="009C6846">
      <w:pPr>
        <w:pStyle w:val="CodeItalic"/>
      </w:pPr>
      <w:r w:rsidRPr="00C83618">
        <w:t xml:space="preserve">    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: Prop planes</w:t>
      </w:r>
    </w:p>
    <w:p w:rsidR="005A1049" w:rsidRPr="00C83618" w:rsidRDefault="005A1049" w:rsidP="009C6846">
      <w:pPr>
        <w:pStyle w:val="CodeItalic"/>
      </w:pPr>
      <w:r w:rsidRPr="00C83618">
        <w:t>S1: Cars</w:t>
      </w:r>
    </w:p>
    <w:p w:rsidR="005A1049" w:rsidRPr="00C83618" w:rsidRDefault="005A1049" w:rsidP="009C6846">
      <w:pPr>
        <w:pStyle w:val="CodeItalic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Domestic</w:t>
      </w:r>
    </w:p>
    <w:p w:rsidR="005A1049" w:rsidRPr="00C83618" w:rsidRDefault="005A1049" w:rsidP="009C6846">
      <w:pPr>
        <w:pStyle w:val="CodeItalic"/>
      </w:pPr>
      <w:r w:rsidRPr="00C83618">
        <w:t xml:space="preserve">    S3: Dodge</w:t>
      </w:r>
    </w:p>
    <w:p w:rsidR="005A1049" w:rsidRPr="00C83618" w:rsidRDefault="005A1049" w:rsidP="009C6846">
      <w:pPr>
        <w:pStyle w:val="CodeItalic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Foreign</w:t>
      </w:r>
    </w:p>
    <w:p w:rsidR="005A1049" w:rsidRPr="00C83618" w:rsidRDefault="005A1049" w:rsidP="009C6846">
      <w:pPr>
        <w:pStyle w:val="CodeItalic"/>
      </w:pPr>
      <w:r w:rsidRPr="00C83618">
        <w:t xml:space="preserve">    S3: BMW</w:t>
      </w:r>
    </w:p>
    <w:p w:rsidR="005A1049" w:rsidRPr="00C83618" w:rsidRDefault="005A1049" w:rsidP="009C6846">
      <w:pPr>
        <w:pStyle w:val="CodeItalic"/>
      </w:pPr>
      <w:r w:rsidRPr="00C83618">
        <w:t xml:space="preserve">    S3: Toyota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291" w:name="_Ref268564113"/>
      <w:bookmarkStart w:id="292" w:name="_Ref171570715"/>
    </w:p>
    <w:p w:rsidR="00725288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291"/>
      <w:r>
        <w:t xml:space="preserve"> Rewrite of </w:t>
      </w:r>
      <w:r w:rsidR="00C01119">
        <w:fldChar w:fldCharType="begin"/>
      </w:r>
      <w:r>
        <w:instrText xml:space="preserve"> REF _Ref268563982 \h </w:instrText>
      </w:r>
      <w:r w:rsidR="00C01119">
        <w:fldChar w:fldCharType="separate"/>
      </w:r>
    </w:p>
    <w:p w:rsidR="005A1049" w:rsidRDefault="00725288" w:rsidP="00CC78A7">
      <w:pPr>
        <w:pStyle w:val="Caption"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15</w:t>
      </w:r>
      <w:r w:rsidR="00C01119">
        <w:fldChar w:fldCharType="end"/>
      </w:r>
      <w:r w:rsidR="005A1049">
        <w:t xml:space="preserve"> using Structured Code</w:t>
      </w:r>
      <w:bookmarkEnd w:id="292"/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S1="" Do {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Set </w:t>
      </w:r>
      <w:r w:rsidRPr="00C83618">
        <w:t>S1=$O(^</w:t>
      </w:r>
      <w:r>
        <w:t>TM(</w:t>
      </w:r>
      <w:r w:rsidRPr="00C83618">
        <w:t xml:space="preserve">S1)) </w:t>
      </w:r>
      <w:r>
        <w:t>Quit:</w:t>
      </w:r>
      <w:r w:rsidRPr="00C83618">
        <w:t>S1=""          ;get the next S1 subscript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Write </w:t>
      </w:r>
      <w:r w:rsidRPr="00C83618">
        <w:t>!,"S1: ",S1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Set </w:t>
      </w:r>
      <w:r w:rsidRPr="00C83618">
        <w:t>S2="" Do {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,S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 xml:space="preserve">))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=""         ;get the next S2 subscript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Write </w:t>
      </w:r>
      <w:r w:rsidRPr="00C83618">
        <w:t>!,"  S2: ",S2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Set </w:t>
      </w:r>
      <w:r w:rsidRPr="00C83618">
        <w:t>S3="" Do {</w:t>
      </w:r>
    </w:p>
    <w:p w:rsidR="005A1049" w:rsidRPr="00C83618" w:rsidRDefault="005A1049" w:rsidP="009C6846">
      <w:pPr>
        <w:pStyle w:val="Code1"/>
      </w:pPr>
      <w:r w:rsidRPr="00C83618">
        <w:t xml:space="preserve">     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,S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,S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 xml:space="preserve">))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=""        ;get the next S3 subscript</w:t>
      </w:r>
    </w:p>
    <w:p w:rsidR="005A1049" w:rsidRPr="00C83618" w:rsidRDefault="005A1049" w:rsidP="009C6846">
      <w:pPr>
        <w:pStyle w:val="Code1"/>
      </w:pPr>
      <w:r w:rsidRPr="00C83618">
        <w:t xml:space="preserve">      </w:t>
      </w:r>
      <w:r>
        <w:t xml:space="preserve">Write </w:t>
      </w:r>
      <w:r w:rsidRPr="00C83618">
        <w:t>!,"    S3: ",S3</w:t>
      </w:r>
    </w:p>
    <w:p w:rsidR="005A1049" w:rsidRPr="00C83618" w:rsidRDefault="005A1049" w:rsidP="009C6846">
      <w:pPr>
        <w:pStyle w:val="Code1"/>
      </w:pPr>
      <w:r w:rsidRPr="00C83618">
        <w:t xml:space="preserve">    } While S3'=""</w:t>
      </w:r>
    </w:p>
    <w:p w:rsidR="005A1049" w:rsidRPr="00C83618" w:rsidRDefault="005A1049" w:rsidP="009C6846">
      <w:pPr>
        <w:pStyle w:val="Code1"/>
      </w:pPr>
      <w:r w:rsidRPr="00C83618">
        <w:t xml:space="preserve">  } While S2'=""</w:t>
      </w:r>
    </w:p>
    <w:p w:rsidR="005A1049" w:rsidRPr="00C83618" w:rsidRDefault="005A1049" w:rsidP="009C6846">
      <w:pPr>
        <w:pStyle w:val="Code1"/>
      </w:pPr>
      <w:r w:rsidRPr="00C83618">
        <w:t>} While S1'=""</w:t>
      </w:r>
    </w:p>
    <w:p w:rsidR="005A1049" w:rsidRDefault="005A1049" w:rsidP="00CC78A7">
      <w:pPr>
        <w:pStyle w:val="Code"/>
      </w:pPr>
    </w:p>
    <w:p w:rsidR="00C16354" w:rsidRDefault="00C16354" w:rsidP="00CC78A7">
      <w:pPr>
        <w:pStyle w:val="Heading4"/>
      </w:pPr>
      <w:bookmarkStart w:id="293" w:name="_Toc218948638"/>
      <w:bookmarkStart w:id="294" w:name="_Toc287118568"/>
      <w:bookmarkStart w:id="295" w:name="_Toc294464222"/>
    </w:p>
    <w:bookmarkEnd w:id="293"/>
    <w:bookmarkEnd w:id="294"/>
    <w:bookmarkEnd w:id="295"/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r>
        <w:t xml:space="preserve"> Command Structure One for Traversing a Global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 xml:space="preserve">S1=""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 xml:space="preserve">S1="" </w:t>
      </w:r>
      <w:r w:rsidRPr="00C83618">
        <w:tab/>
      </w:r>
      <w:r w:rsidRPr="00C83618">
        <w:tab/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>.</w:t>
      </w:r>
      <w:r>
        <w:t xml:space="preserve">Set </w:t>
      </w:r>
      <w:r w:rsidRPr="00C83618">
        <w:t xml:space="preserve">S1=$O(^GLOBAL(S1)) </w:t>
      </w:r>
      <w:r>
        <w:t>Quit:</w:t>
      </w:r>
      <w:r w:rsidRPr="00C83618">
        <w:t xml:space="preserve">S1="" </w:t>
      </w:r>
    </w:p>
    <w:p w:rsidR="005A1049" w:rsidRPr="00C83618" w:rsidRDefault="005A1049" w:rsidP="009C6846">
      <w:pPr>
        <w:pStyle w:val="Code1"/>
      </w:pPr>
      <w:r w:rsidRPr="00C83618">
        <w:t>.</w:t>
      </w:r>
      <w:r>
        <w:t xml:space="preserve">Set </w:t>
      </w:r>
      <w:r w:rsidRPr="00C83618">
        <w:t xml:space="preserve">S2=""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 xml:space="preserve">S2="" </w:t>
      </w:r>
      <w:r w:rsidRPr="00C83618">
        <w:tab/>
      </w:r>
      <w:r w:rsidRPr="00C83618">
        <w:tab/>
        <w:t xml:space="preserve">  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>..</w:t>
      </w:r>
      <w:r>
        <w:t xml:space="preserve">Set </w:t>
      </w:r>
      <w:r w:rsidRPr="00C83618">
        <w:t xml:space="preserve">S2=$O(^GLOBAL(S1,S2)) </w:t>
      </w:r>
      <w:r>
        <w:t>Quit:</w:t>
      </w:r>
      <w:r w:rsidRPr="00C83618">
        <w:t xml:space="preserve">S2="" </w:t>
      </w:r>
    </w:p>
    <w:p w:rsidR="005A1049" w:rsidRPr="00C83618" w:rsidRDefault="005A1049" w:rsidP="009C6846">
      <w:pPr>
        <w:pStyle w:val="Code1"/>
      </w:pPr>
      <w:r w:rsidRPr="00C83618">
        <w:t>..</w:t>
      </w:r>
      <w:r>
        <w:t xml:space="preserve">Set </w:t>
      </w:r>
      <w:r w:rsidRPr="00C83618">
        <w:t xml:space="preserve">S3=""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 xml:space="preserve">S3="" </w:t>
      </w:r>
      <w:r w:rsidRPr="00C83618">
        <w:tab/>
      </w:r>
      <w:r w:rsidRPr="00C83618">
        <w:tab/>
        <w:t xml:space="preserve">     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>...</w:t>
      </w:r>
      <w:r>
        <w:t>Set S3=$O(^GLOBAL(S1,S2,S</w:t>
      </w:r>
      <w:r w:rsidRPr="00C83618">
        <w:t xml:space="preserve">3)) </w:t>
      </w:r>
      <w:r>
        <w:t>Quit:</w:t>
      </w:r>
      <w:r w:rsidRPr="00C83618">
        <w:t xml:space="preserve">S3="" </w:t>
      </w:r>
    </w:p>
    <w:p w:rsidR="005A1049" w:rsidRDefault="005A1049" w:rsidP="00CC78A7">
      <w:pPr>
        <w:pStyle w:val="Code"/>
      </w:pPr>
    </w:p>
    <w:p w:rsidR="00F45F5F" w:rsidRDefault="00F45F5F" w:rsidP="00C0776A">
      <w:pPr>
        <w:pStyle w:val="Caption"/>
        <w:keepNext/>
      </w:pPr>
    </w:p>
    <w:p w:rsidR="005A1049" w:rsidRDefault="005A1049" w:rsidP="00C0776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r>
        <w:t xml:space="preserve"> Command Structure Two for Traversing a Global</w:t>
      </w:r>
    </w:p>
    <w:p w:rsidR="005A1049" w:rsidRPr="00C83618" w:rsidRDefault="005A1049" w:rsidP="00C0776A">
      <w:pPr>
        <w:pStyle w:val="Code"/>
        <w:keepNext/>
        <w:rPr>
          <w:color w:val="000000" w:themeColor="text1"/>
        </w:rPr>
      </w:pPr>
      <w:r w:rsidRPr="00C83618">
        <w:rPr>
          <w:color w:val="000000" w:themeColor="text1"/>
        </w:rPr>
        <w:t xml:space="preserve">  </w:t>
      </w:r>
    </w:p>
    <w:p w:rsidR="005A1049" w:rsidRDefault="005A1049" w:rsidP="00C0776A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 xml:space="preserve">S1="" </w:t>
      </w:r>
      <w:r>
        <w:t xml:space="preserve">For </w:t>
      </w:r>
      <w:r w:rsidRPr="00C83618">
        <w:t xml:space="preserve"> </w:t>
      </w:r>
      <w:r>
        <w:t xml:space="preserve">Set </w:t>
      </w:r>
      <w:r w:rsidRPr="00C83618">
        <w:t xml:space="preserve">S1=$O(^GLOBAL(S1)) </w:t>
      </w:r>
      <w:r>
        <w:t>Quit:</w:t>
      </w:r>
      <w:r w:rsidRPr="00C83618">
        <w:t xml:space="preserve">S1="" </w:t>
      </w:r>
      <w:r>
        <w:t xml:space="preserve"> Do  </w:t>
      </w:r>
      <w:r w:rsidRPr="00C83618">
        <w:t xml:space="preserve">;2 sp after </w:t>
      </w:r>
      <w:r>
        <w:t xml:space="preserve">For </w:t>
      </w:r>
      <w:r w:rsidRPr="00C83618">
        <w:t>and before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>.</w:t>
      </w:r>
      <w:r>
        <w:t xml:space="preserve">Set </w:t>
      </w:r>
      <w:r w:rsidRPr="00C83618">
        <w:t xml:space="preserve">S2="" </w:t>
      </w:r>
      <w:r>
        <w:t xml:space="preserve">For </w:t>
      </w:r>
      <w:r w:rsidRPr="00C83618">
        <w:t xml:space="preserve"> </w:t>
      </w:r>
      <w:r>
        <w:t xml:space="preserve">Set </w:t>
      </w:r>
      <w:r w:rsidRPr="00C83618">
        <w:t xml:space="preserve">S2=$O(^GLOBAL(S1,S2)) </w:t>
      </w:r>
      <w:r>
        <w:t>Quit:</w:t>
      </w:r>
      <w:r w:rsidRPr="00C83618">
        <w:t xml:space="preserve">S2="" </w:t>
      </w:r>
      <w:r>
        <w:t xml:space="preserve"> Do</w:t>
      </w:r>
      <w:r w:rsidRPr="00C83618">
        <w:tab/>
      </w:r>
      <w:r w:rsidRPr="00C83618">
        <w:tab/>
        <w:t>;ditto</w:t>
      </w:r>
    </w:p>
    <w:p w:rsidR="005A1049" w:rsidRPr="00C83618" w:rsidRDefault="005A1049" w:rsidP="009C6846">
      <w:pPr>
        <w:pStyle w:val="Code1"/>
      </w:pPr>
      <w:r w:rsidRPr="00C83618">
        <w:t>..</w:t>
      </w:r>
      <w:r>
        <w:t xml:space="preserve">Set </w:t>
      </w:r>
      <w:r w:rsidRPr="00C83618">
        <w:t xml:space="preserve">S3="" </w:t>
      </w:r>
      <w:r>
        <w:t xml:space="preserve">For </w:t>
      </w:r>
      <w:r w:rsidRPr="00C83618">
        <w:t xml:space="preserve"> </w:t>
      </w:r>
      <w:r>
        <w:t xml:space="preserve">Set </w:t>
      </w:r>
      <w:r w:rsidRPr="00C83618">
        <w:t xml:space="preserve">S3=$O(^GLOBAL(S1,S2,S3)) </w:t>
      </w:r>
      <w:r>
        <w:t>Quit:</w:t>
      </w:r>
      <w:r w:rsidRPr="00C83618">
        <w:t xml:space="preserve">S3="" </w:t>
      </w:r>
      <w:r>
        <w:t xml:space="preserve"> Do</w:t>
      </w:r>
      <w:r w:rsidRPr="00C83618">
        <w:tab/>
      </w:r>
      <w:r w:rsidR="00947699">
        <w:tab/>
      </w:r>
      <w:r w:rsidRPr="00C83618">
        <w:t>;ditto</w:t>
      </w:r>
    </w:p>
    <w:p w:rsidR="005A1049" w:rsidRPr="00DE5379" w:rsidRDefault="005A1049" w:rsidP="009C6846">
      <w:pPr>
        <w:pStyle w:val="Code1"/>
      </w:pPr>
    </w:p>
    <w:p w:rsidR="00F45F5F" w:rsidRDefault="00F45F5F" w:rsidP="00CC78A7">
      <w:pPr>
        <w:pStyle w:val="Caption"/>
      </w:pPr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r>
        <w:t xml:space="preserve"> Command Structure Three for Traversing a Global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Pr="00907DE5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47699" w:rsidRDefault="0094769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(S1,S2,S3)=""</w:t>
      </w:r>
      <w:r w:rsidRPr="00C83618">
        <w:tab/>
      </w:r>
      <w:r w:rsidRPr="00C83618">
        <w:tab/>
      </w:r>
      <w:r w:rsidRPr="00C83618">
        <w:tab/>
        <w:t xml:space="preserve"> </w:t>
      </w:r>
    </w:p>
    <w:p w:rsidR="005A1049" w:rsidRPr="00C83618" w:rsidRDefault="005A1049" w:rsidP="009C6846">
      <w:pPr>
        <w:pStyle w:val="Code1"/>
      </w:pPr>
      <w:r>
        <w:t xml:space="preserve">For </w:t>
      </w:r>
      <w:r w:rsidRPr="00C83618">
        <w:t xml:space="preserve"> </w:t>
      </w:r>
      <w:r>
        <w:t xml:space="preserve">Set </w:t>
      </w:r>
      <w:r w:rsidRPr="00C83618">
        <w:t xml:space="preserve">S1=$O(^GLOBAL(S1)) </w:t>
      </w:r>
      <w:r>
        <w:t>Quit:</w:t>
      </w:r>
      <w:r w:rsidRPr="00C83618">
        <w:t xml:space="preserve">S1="" </w:t>
      </w:r>
      <w:r>
        <w:t xml:space="preserve"> Do</w:t>
      </w:r>
      <w:r>
        <w:tab/>
      </w:r>
      <w:r w:rsidRPr="00C83618">
        <w:t xml:space="preserve">;2 sp after </w:t>
      </w:r>
      <w:r>
        <w:t xml:space="preserve">For </w:t>
      </w:r>
      <w:r w:rsidRPr="00C83618">
        <w:t>and before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>.</w:t>
      </w:r>
      <w:r>
        <w:t xml:space="preserve">For </w:t>
      </w:r>
      <w:r w:rsidRPr="00C83618">
        <w:t xml:space="preserve"> </w:t>
      </w:r>
      <w:r>
        <w:t>Set S2=$O(^GLOBAL</w:t>
      </w:r>
      <w:r w:rsidRPr="00C83618">
        <w:t xml:space="preserve">(S1,S2)) </w:t>
      </w:r>
      <w:r>
        <w:t>Quit:</w:t>
      </w:r>
      <w:r w:rsidRPr="00C83618">
        <w:t xml:space="preserve">S2="" </w:t>
      </w:r>
      <w:r>
        <w:t xml:space="preserve"> Do</w:t>
      </w:r>
      <w:r>
        <w:tab/>
      </w:r>
      <w:r>
        <w:tab/>
      </w:r>
      <w:r w:rsidRPr="00C83618">
        <w:t>;ditto</w:t>
      </w:r>
    </w:p>
    <w:p w:rsidR="005A1049" w:rsidRPr="00C83618" w:rsidRDefault="005A1049" w:rsidP="009C6846">
      <w:pPr>
        <w:pStyle w:val="Code1"/>
      </w:pPr>
      <w:r w:rsidRPr="00C83618">
        <w:t>..</w:t>
      </w:r>
      <w:r>
        <w:t xml:space="preserve">For </w:t>
      </w:r>
      <w:r w:rsidRPr="00C83618">
        <w:t xml:space="preserve"> </w:t>
      </w:r>
      <w:r>
        <w:t>Set S3=$O(^GLOBA</w:t>
      </w:r>
      <w:r w:rsidRPr="00C83618">
        <w:t xml:space="preserve">L(S1,S2,S3)) </w:t>
      </w:r>
      <w:r>
        <w:t>Quit:</w:t>
      </w:r>
      <w:r w:rsidRPr="00C83618">
        <w:t xml:space="preserve">S3="" </w:t>
      </w:r>
      <w:r>
        <w:t xml:space="preserve"> Do</w:t>
      </w:r>
      <w:r>
        <w:tab/>
      </w:r>
      <w:r w:rsidRPr="00C83618">
        <w:t>;ditto</w:t>
      </w:r>
    </w:p>
    <w:p w:rsidR="005A1049" w:rsidRPr="00DE5379" w:rsidRDefault="005A1049" w:rsidP="00CC78A7">
      <w:pPr>
        <w:pStyle w:val="Code"/>
      </w:pPr>
    </w:p>
    <w:p w:rsidR="00F45F5F" w:rsidRDefault="00F45F5F" w:rsidP="00C16354">
      <w:pPr>
        <w:pStyle w:val="Caption"/>
        <w:keepNext/>
      </w:pPr>
      <w:bookmarkStart w:id="296" w:name="_Ref268564228"/>
    </w:p>
    <w:p w:rsidR="005A1049" w:rsidRDefault="005A1049" w:rsidP="00C1635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296"/>
      <w:r>
        <w:t xml:space="preserve"> Command Structure Four for Traversing a Global, the While command</w:t>
      </w:r>
    </w:p>
    <w:p w:rsidR="005A1049" w:rsidRDefault="005A1049" w:rsidP="00C16354">
      <w:pPr>
        <w:pStyle w:val="Code"/>
        <w:keepNext/>
      </w:pPr>
      <w:r>
        <w:t xml:space="preserve">  </w:t>
      </w:r>
    </w:p>
    <w:p w:rsidR="005A1049" w:rsidRDefault="005A1049" w:rsidP="00C16354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 xml:space="preserve">S1=$O(^GLOBAL(""))        </w:t>
      </w:r>
      <w:r>
        <w:tab/>
      </w:r>
      <w:r>
        <w:tab/>
      </w:r>
      <w:r w:rsidR="00001E8F">
        <w:t>;initially set the S1 control param</w:t>
      </w:r>
    </w:p>
    <w:p w:rsidR="005A1049" w:rsidRPr="00C83618" w:rsidRDefault="005A1049" w:rsidP="009C6846">
      <w:pPr>
        <w:pStyle w:val="Code1"/>
      </w:pPr>
      <w:r w:rsidRPr="00C83618">
        <w:t xml:space="preserve">While (S1'="") {            </w:t>
      </w:r>
      <w:r>
        <w:tab/>
      </w:r>
      <w:r>
        <w:tab/>
      </w:r>
      <w:r w:rsidRPr="00C83618">
        <w:t xml:space="preserve">;S1'="" is the first control </w:t>
      </w:r>
      <w:r w:rsidR="00001E8F">
        <w:t>param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Set </w:t>
      </w:r>
      <w:r w:rsidRPr="00C83618">
        <w:t xml:space="preserve">S2=$O(^GLOBAL(S1,""))      </w:t>
      </w:r>
      <w:r>
        <w:t xml:space="preserve"> </w:t>
      </w:r>
      <w:r>
        <w:tab/>
      </w:r>
      <w:r w:rsidR="00001E8F">
        <w:t>;initially set</w:t>
      </w:r>
      <w:r w:rsidRPr="00C83618">
        <w:t xml:space="preserve"> the S2 control </w:t>
      </w:r>
      <w:r w:rsidR="00001E8F">
        <w:t>param</w:t>
      </w:r>
    </w:p>
    <w:p w:rsidR="005A1049" w:rsidRPr="00C83618" w:rsidRDefault="005A1049" w:rsidP="009C6846">
      <w:pPr>
        <w:pStyle w:val="Code1"/>
      </w:pPr>
      <w:r w:rsidRPr="00C83618">
        <w:t xml:space="preserve">  While (S2'="") {             </w:t>
      </w:r>
      <w:r>
        <w:tab/>
      </w:r>
      <w:r>
        <w:tab/>
      </w:r>
      <w:r w:rsidRPr="00C83618">
        <w:t xml:space="preserve">;S2'="" is the second control </w:t>
      </w:r>
      <w:r w:rsidR="00001E8F">
        <w:t>param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Set </w:t>
      </w:r>
      <w:r w:rsidRPr="00C83618">
        <w:t xml:space="preserve">S3=$O(^GLOBAL(S1,S2,""))    </w:t>
      </w:r>
      <w:r>
        <w:tab/>
      </w:r>
      <w:r w:rsidR="00001E8F">
        <w:t>;initially set</w:t>
      </w:r>
      <w:r w:rsidRPr="00C83618">
        <w:t xml:space="preserve"> the S3 control </w:t>
      </w:r>
      <w:r w:rsidR="00001E8F">
        <w:t>param</w:t>
      </w:r>
    </w:p>
    <w:p w:rsidR="005A1049" w:rsidRPr="00C83618" w:rsidRDefault="005A1049" w:rsidP="009C6846">
      <w:pPr>
        <w:pStyle w:val="Code1"/>
      </w:pPr>
      <w:r w:rsidRPr="00C83618">
        <w:t xml:space="preserve">    While (S3'="") {              </w:t>
      </w:r>
      <w:r>
        <w:tab/>
      </w:r>
      <w:r w:rsidRPr="00C83618">
        <w:t xml:space="preserve">;S3'="" is the third control </w:t>
      </w:r>
      <w:r w:rsidR="00001E8F">
        <w:t>param</w:t>
      </w:r>
    </w:p>
    <w:p w:rsidR="005A1049" w:rsidRPr="00C83618" w:rsidRDefault="005A1049" w:rsidP="009C6846">
      <w:pPr>
        <w:pStyle w:val="Code1"/>
      </w:pPr>
      <w:r w:rsidRPr="00C83618">
        <w:t xml:space="preserve">      ; process data for S3</w:t>
      </w:r>
    </w:p>
    <w:p w:rsidR="005A1049" w:rsidRPr="00C83618" w:rsidRDefault="005A1049" w:rsidP="009C6846">
      <w:pPr>
        <w:pStyle w:val="Code1"/>
      </w:pPr>
      <w:r w:rsidRPr="00C83618">
        <w:t xml:space="preserve">      </w:t>
      </w:r>
      <w:r>
        <w:t xml:space="preserve">Set </w:t>
      </w:r>
      <w:r w:rsidRPr="00C83618">
        <w:t xml:space="preserve">S3=$O(^GLOBAL(S1,S2,S3))  </w:t>
      </w:r>
      <w:r>
        <w:tab/>
      </w:r>
      <w:r w:rsidRPr="00C83618">
        <w:t>;get next S3</w:t>
      </w:r>
    </w:p>
    <w:p w:rsidR="005A1049" w:rsidRPr="00C83618" w:rsidRDefault="005A1049" w:rsidP="009C6846">
      <w:pPr>
        <w:pStyle w:val="Code1"/>
      </w:pPr>
      <w:r w:rsidRPr="00C83618">
        <w:t xml:space="preserve">    }</w:t>
      </w:r>
    </w:p>
    <w:p w:rsidR="005A1049" w:rsidRPr="00C83618" w:rsidRDefault="005A1049" w:rsidP="009C6846">
      <w:pPr>
        <w:pStyle w:val="Code1"/>
      </w:pPr>
      <w:r w:rsidRPr="00C83618">
        <w:t xml:space="preserve">    ; process data for S2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Set </w:t>
      </w:r>
      <w:r w:rsidRPr="00C83618">
        <w:t xml:space="preserve">S2=$O(^GLOBAL(S1,S2))   </w:t>
      </w:r>
      <w:r>
        <w:tab/>
        <w:t xml:space="preserve">       </w:t>
      </w:r>
      <w:r w:rsidRPr="00C83618">
        <w:t xml:space="preserve">;get next S2 entry </w:t>
      </w:r>
    </w:p>
    <w:p w:rsidR="005A1049" w:rsidRPr="00C83618" w:rsidRDefault="005A1049" w:rsidP="009C6846">
      <w:pPr>
        <w:pStyle w:val="Code1"/>
      </w:pPr>
      <w:r w:rsidRPr="00C83618">
        <w:t xml:space="preserve">  }</w:t>
      </w:r>
    </w:p>
    <w:p w:rsidR="005A1049" w:rsidRPr="00C83618" w:rsidRDefault="005A1049" w:rsidP="009C6846">
      <w:pPr>
        <w:pStyle w:val="Code1"/>
      </w:pPr>
      <w:r w:rsidRPr="00C83618">
        <w:t xml:space="preserve">  ; process data for S1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Set </w:t>
      </w:r>
      <w:r w:rsidRPr="00C83618">
        <w:t xml:space="preserve">S1=$O(^GLOBAL(S1))   </w:t>
      </w:r>
      <w:r>
        <w:tab/>
      </w:r>
      <w:r>
        <w:tab/>
      </w:r>
      <w:r w:rsidRPr="00C83618">
        <w:t>;get next S1 entry</w:t>
      </w:r>
    </w:p>
    <w:p w:rsidR="005A1049" w:rsidRPr="00C83618" w:rsidRDefault="005A1049" w:rsidP="009C6846">
      <w:pPr>
        <w:pStyle w:val="Code1"/>
      </w:pPr>
      <w:r w:rsidRPr="00C83618">
        <w:t>}</w:t>
      </w:r>
    </w:p>
    <w:p w:rsidR="005A1049" w:rsidRDefault="005A1049" w:rsidP="009C6846">
      <w:pPr>
        <w:pStyle w:val="Code1"/>
      </w:pPr>
    </w:p>
    <w:p w:rsidR="00F45F5F" w:rsidRDefault="00F45F5F" w:rsidP="00990A9D">
      <w:pPr>
        <w:pStyle w:val="Caption"/>
        <w:keepNext/>
      </w:pPr>
    </w:p>
    <w:p w:rsidR="005A1049" w:rsidRDefault="005A1049" w:rsidP="00990A9D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r>
        <w:t xml:space="preserve"> Command Structure Five for Traversing a Global, the Do While command</w:t>
      </w:r>
    </w:p>
    <w:p w:rsidR="005A1049" w:rsidRDefault="005A1049" w:rsidP="00990A9D">
      <w:pPr>
        <w:pStyle w:val="Code"/>
        <w:keepNext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S1="" Do {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Set </w:t>
      </w:r>
      <w:r w:rsidRPr="00C83618">
        <w:t xml:space="preserve">S1=$O(^GLOBAL(S1)) </w:t>
      </w:r>
      <w:r>
        <w:t>Quit:</w:t>
      </w:r>
      <w:r w:rsidRPr="00C83618">
        <w:t>S1=""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Set </w:t>
      </w:r>
      <w:r w:rsidRPr="00C83618">
        <w:t>S2="" Do {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Set </w:t>
      </w:r>
      <w:r w:rsidRPr="00C83618">
        <w:t xml:space="preserve">S2=$O(^GLOBAL(S1,S2)) </w:t>
      </w:r>
      <w:r>
        <w:t>Quit:</w:t>
      </w:r>
      <w:r w:rsidRPr="00C83618">
        <w:t>S2=""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Set </w:t>
      </w:r>
      <w:r w:rsidRPr="00C83618">
        <w:t>S3="" Do {</w:t>
      </w:r>
    </w:p>
    <w:p w:rsidR="005A1049" w:rsidRPr="00C83618" w:rsidRDefault="005A1049" w:rsidP="009C6846">
      <w:pPr>
        <w:pStyle w:val="Code1"/>
      </w:pPr>
      <w:r w:rsidRPr="00C83618">
        <w:t xml:space="preserve">      </w:t>
      </w:r>
      <w:r>
        <w:t xml:space="preserve">Set </w:t>
      </w:r>
      <w:r w:rsidRPr="00C83618">
        <w:t xml:space="preserve">S3=$O(^GLOBAL(S1,S2,S3)) </w:t>
      </w:r>
      <w:r>
        <w:t>Quit:</w:t>
      </w:r>
      <w:r w:rsidRPr="00C83618">
        <w:t>S3=""</w:t>
      </w:r>
    </w:p>
    <w:p w:rsidR="005A1049" w:rsidRPr="00C83618" w:rsidRDefault="005A1049" w:rsidP="009C6846">
      <w:pPr>
        <w:pStyle w:val="Code1"/>
      </w:pPr>
      <w:r w:rsidRPr="00C83618">
        <w:t xml:space="preserve">    } While S3'=""</w:t>
      </w:r>
    </w:p>
    <w:p w:rsidR="005A1049" w:rsidRPr="00C83618" w:rsidRDefault="005A1049" w:rsidP="009C6846">
      <w:pPr>
        <w:pStyle w:val="Code1"/>
      </w:pPr>
      <w:r w:rsidRPr="00C83618">
        <w:t xml:space="preserve">  } While S2'=""</w:t>
      </w:r>
    </w:p>
    <w:p w:rsidR="005A1049" w:rsidRPr="00C83618" w:rsidRDefault="005A1049" w:rsidP="009C6846">
      <w:pPr>
        <w:pStyle w:val="Code1"/>
      </w:pPr>
      <w:r w:rsidRPr="00C83618">
        <w:t>} While S1'=""</w:t>
      </w:r>
    </w:p>
    <w:p w:rsidR="005A1049" w:rsidRDefault="005A1049" w:rsidP="00CC78A7">
      <w:pPr>
        <w:pStyle w:val="Code"/>
      </w:pPr>
    </w:p>
    <w:p w:rsidR="00F45F5F" w:rsidRDefault="00F45F5F" w:rsidP="00C16354">
      <w:pPr>
        <w:pStyle w:val="Caption"/>
        <w:keepNext/>
      </w:pPr>
      <w:bookmarkStart w:id="297" w:name="_Ref268564299"/>
    </w:p>
    <w:p w:rsidR="005A1049" w:rsidRDefault="005A1049" w:rsidP="00C1635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297"/>
      <w:r>
        <w:t xml:space="preserve"> Accessing Global data</w:t>
      </w:r>
    </w:p>
    <w:p w:rsidR="005A1049" w:rsidRDefault="005A1049">
      <w:pPr>
        <w:pStyle w:val="Code"/>
      </w:pP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 w:rsidRPr="00C83618">
        <w:t xml:space="preserve">Line 1:   </w:t>
      </w:r>
      <w:r>
        <w:t xml:space="preserve">Set </w:t>
      </w:r>
      <w:r w:rsidRPr="00C83618">
        <w:t>S1=""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 xml:space="preserve">:  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=""</w:t>
      </w:r>
      <w:r w:rsidRPr="00C83618">
        <w:tab/>
      </w:r>
      <w:r w:rsidRPr="00C83618">
        <w:tab/>
      </w:r>
      <w:r w:rsidRPr="00C83618">
        <w:tab/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Line 3:   . </w:t>
      </w:r>
      <w:r>
        <w:t xml:space="preserve">Set </w:t>
      </w:r>
      <w:r w:rsidRPr="00C83618">
        <w:t>S1=$O(^</w:t>
      </w:r>
      <w:r>
        <w:t>TM(</w:t>
      </w:r>
      <w:r w:rsidRPr="00C83618">
        <w:t xml:space="preserve">S1)) </w:t>
      </w:r>
      <w:r>
        <w:t>Quit:</w:t>
      </w:r>
      <w:r w:rsidRPr="00C83618">
        <w:t>S1=""</w:t>
      </w:r>
    </w:p>
    <w:p w:rsidR="005A1049" w:rsidRPr="00C83618" w:rsidRDefault="005A1049" w:rsidP="009C6846">
      <w:pPr>
        <w:pStyle w:val="Code1"/>
      </w:pPr>
      <w:r w:rsidRPr="00C83618">
        <w:t xml:space="preserve">Line 4:   . </w:t>
      </w:r>
      <w:r>
        <w:t xml:space="preserve">Write </w:t>
      </w:r>
      <w:r w:rsidRPr="00C83618">
        <w:t>!,"S1: ",S1</w:t>
      </w:r>
    </w:p>
    <w:p w:rsidR="005A1049" w:rsidRPr="00C83618" w:rsidRDefault="005A1049" w:rsidP="009C6846">
      <w:pPr>
        <w:pStyle w:val="Code1"/>
      </w:pPr>
      <w:r w:rsidRPr="00C83618">
        <w:t xml:space="preserve">Line 4a:  . </w:t>
      </w:r>
      <w:r>
        <w:t xml:space="preserve">Write </w:t>
      </w:r>
      <w:r w:rsidRPr="00C83618">
        <w:t>" = ",^</w:t>
      </w:r>
      <w:r>
        <w:t>TM(</w:t>
      </w:r>
      <w:r w:rsidRPr="00C83618">
        <w:t>S1)</w:t>
      </w:r>
    </w:p>
    <w:p w:rsidR="005A1049" w:rsidRPr="00C83618" w:rsidRDefault="005A1049" w:rsidP="009C6846">
      <w:pPr>
        <w:pStyle w:val="Code1"/>
      </w:pPr>
      <w:r w:rsidRPr="00C83618">
        <w:t xml:space="preserve">Line 5:   . </w:t>
      </w:r>
      <w:r>
        <w:t xml:space="preserve">Set </w:t>
      </w:r>
      <w:r w:rsidRPr="00C83618">
        <w:t>S2=""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6"/>
        </w:smartTagPr>
        <w:r w:rsidRPr="00C83618">
          <w:t>6</w:t>
        </w:r>
      </w:smartTag>
      <w:r w:rsidRPr="00C83618">
        <w:t xml:space="preserve">:   .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=""</w:t>
      </w:r>
      <w:r w:rsidRPr="00C83618">
        <w:tab/>
      </w:r>
      <w:r w:rsidRPr="00C83618">
        <w:tab/>
      </w:r>
      <w:r w:rsidRPr="00C83618">
        <w:tab/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Line 7:   . . </w:t>
      </w:r>
      <w:r>
        <w:t xml:space="preserve">Set </w:t>
      </w:r>
      <w:r w:rsidRPr="00C83618">
        <w:t>S2=$O(^</w:t>
      </w:r>
      <w:r>
        <w:t>TM(</w:t>
      </w:r>
      <w:r w:rsidRPr="00C83618">
        <w:t xml:space="preserve">S1,S2)) </w:t>
      </w:r>
      <w:r>
        <w:t>Quit:</w:t>
      </w:r>
      <w:r w:rsidRPr="00C83618">
        <w:t>S2=""</w:t>
      </w:r>
    </w:p>
    <w:p w:rsidR="005A1049" w:rsidRPr="00C83618" w:rsidRDefault="005A1049" w:rsidP="009C6846">
      <w:pPr>
        <w:pStyle w:val="Code1"/>
      </w:pPr>
      <w:r w:rsidRPr="00C83618">
        <w:t xml:space="preserve">Line 8:   . . </w:t>
      </w:r>
      <w:r>
        <w:t xml:space="preserve">Write </w:t>
      </w:r>
      <w:r w:rsidRPr="00C83618">
        <w:t>!,"  S2: ",S2</w:t>
      </w:r>
    </w:p>
    <w:p w:rsidR="005A1049" w:rsidRPr="00C83618" w:rsidRDefault="005A1049" w:rsidP="009C6846">
      <w:pPr>
        <w:pStyle w:val="Code1"/>
      </w:pPr>
      <w:r w:rsidRPr="00C83618">
        <w:t xml:space="preserve">Line 8a:  . . </w:t>
      </w:r>
      <w:r>
        <w:t xml:space="preserve">Write </w:t>
      </w:r>
      <w:r w:rsidRPr="00C83618">
        <w:t>" = ",^</w:t>
      </w:r>
      <w:r>
        <w:t>TM(</w:t>
      </w:r>
      <w:r w:rsidRPr="00C83618">
        <w:t>S1,S2)</w:t>
      </w:r>
    </w:p>
    <w:p w:rsidR="005A1049" w:rsidRPr="00C83618" w:rsidRDefault="005A1049" w:rsidP="009C6846">
      <w:pPr>
        <w:pStyle w:val="Code1"/>
      </w:pPr>
      <w:r w:rsidRPr="00C83618">
        <w:t xml:space="preserve">Line 9:   . . </w:t>
      </w:r>
      <w:r>
        <w:t xml:space="preserve">Set </w:t>
      </w:r>
      <w:r w:rsidRPr="00C83618">
        <w:t>S3=""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10"/>
        </w:smartTagPr>
        <w:r w:rsidRPr="00C83618">
          <w:t>10</w:t>
        </w:r>
      </w:smartTag>
      <w:r w:rsidRPr="00C83618">
        <w:t xml:space="preserve">:  . . </w:t>
      </w: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=""</w:t>
      </w:r>
      <w:r w:rsidRPr="00C83618">
        <w:tab/>
      </w:r>
      <w:r>
        <w:tab/>
      </w:r>
      <w:r w:rsidRPr="00C83618"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Line </w:t>
      </w:r>
      <w:smartTag w:uri="urn:schemas-microsoft-com:office:cs:smarttags" w:element="NumConv6p0">
        <w:smartTagPr>
          <w:attr w:name="sch" w:val="1"/>
          <w:attr w:name="val" w:val="11"/>
        </w:smartTagPr>
        <w:r w:rsidRPr="00C83618">
          <w:t>11</w:t>
        </w:r>
      </w:smartTag>
      <w:r w:rsidRPr="00C83618">
        <w:t xml:space="preserve">:  . . .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,S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,S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 xml:space="preserve">)) </w:t>
      </w:r>
      <w:r>
        <w:t>Quit:</w:t>
      </w:r>
      <w:r w:rsidRPr="00C83618">
        <w:t>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=""</w:t>
      </w:r>
    </w:p>
    <w:p w:rsidR="005A1049" w:rsidRPr="00C83618" w:rsidRDefault="005A1049" w:rsidP="009C6846">
      <w:pPr>
        <w:pStyle w:val="Code1"/>
      </w:pPr>
      <w:r w:rsidRPr="00C83618">
        <w:t xml:space="preserve">Line 12:  . . . </w:t>
      </w:r>
      <w:r>
        <w:t xml:space="preserve">Write </w:t>
      </w:r>
      <w:r w:rsidRPr="00C83618">
        <w:t>!,"    S3: ",S3</w:t>
      </w:r>
    </w:p>
    <w:p w:rsidR="005A1049" w:rsidRPr="00C83618" w:rsidRDefault="005A1049" w:rsidP="009C6846">
      <w:pPr>
        <w:pStyle w:val="Code1"/>
      </w:pPr>
      <w:r w:rsidRPr="00C83618">
        <w:t xml:space="preserve">Line 12a: . . . </w:t>
      </w:r>
      <w:r>
        <w:t xml:space="preserve">Write </w:t>
      </w:r>
      <w:r w:rsidRPr="00C83618">
        <w:t>" = ",^</w:t>
      </w:r>
      <w:r>
        <w:t>TM(</w:t>
      </w:r>
      <w:r w:rsidRPr="00C83618">
        <w:t>S1,S2,S3)</w:t>
      </w:r>
    </w:p>
    <w:p w:rsidR="005A1049" w:rsidRDefault="005A1049">
      <w:pPr>
        <w:pStyle w:val="Code"/>
      </w:pPr>
    </w:p>
    <w:p w:rsidR="00F45F5F" w:rsidRDefault="00F45F5F" w:rsidP="00C0776A">
      <w:pPr>
        <w:pStyle w:val="Caption"/>
        <w:keepNext/>
      </w:pPr>
      <w:bookmarkStart w:id="298" w:name="_Ref268564364"/>
    </w:p>
    <w:p w:rsidR="00725288" w:rsidRDefault="005A1049" w:rsidP="00C1635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298"/>
      <w:r>
        <w:t xml:space="preserve"> Output from </w:t>
      </w:r>
      <w:r w:rsidR="00C01119">
        <w:fldChar w:fldCharType="begin"/>
      </w:r>
      <w:r>
        <w:instrText xml:space="preserve"> REF _Ref268564299 \h </w:instrText>
      </w:r>
      <w:r w:rsidR="00C01119">
        <w:fldChar w:fldCharType="separate"/>
      </w:r>
    </w:p>
    <w:p w:rsidR="005A1049" w:rsidRDefault="00725288" w:rsidP="00C0776A">
      <w:pPr>
        <w:pStyle w:val="Caption"/>
        <w:keepNext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23</w:t>
      </w:r>
      <w:r w:rsidR="00C01119">
        <w:fldChar w:fldCharType="end"/>
      </w:r>
    </w:p>
    <w:p w:rsidR="005A1049" w:rsidRDefault="005A1049" w:rsidP="00C0776A">
      <w:pPr>
        <w:pStyle w:val="Code"/>
        <w:keepNext/>
      </w:pPr>
    </w:p>
    <w:p w:rsidR="005A1049" w:rsidRPr="00C83618" w:rsidRDefault="005A1049" w:rsidP="009C6846">
      <w:pPr>
        <w:pStyle w:val="Code1"/>
      </w:pP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: Airplanes =</w:t>
      </w:r>
    </w:p>
    <w:p w:rsidR="005A1049" w:rsidRPr="00C83618" w:rsidRDefault="005A1049" w:rsidP="009C6846">
      <w:pPr>
        <w:pStyle w:val="Code1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Commercial = Data</w:t>
      </w:r>
    </w:p>
    <w:p w:rsidR="005A1049" w:rsidRPr="00C83618" w:rsidRDefault="005A1049" w:rsidP="009C6846">
      <w:pPr>
        <w:pStyle w:val="Code1"/>
      </w:pPr>
      <w:r w:rsidRPr="00C83618">
        <w:t xml:space="preserve">    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: Jets =</w:t>
      </w:r>
    </w:p>
    <w:p w:rsidR="005A1049" w:rsidRPr="00C83618" w:rsidRDefault="005A1049" w:rsidP="009C6846">
      <w:pPr>
        <w:pStyle w:val="Code1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Military =</w:t>
      </w:r>
    </w:p>
    <w:p w:rsidR="005A1049" w:rsidRPr="00C83618" w:rsidRDefault="005A1049" w:rsidP="009C6846">
      <w:pPr>
        <w:pStyle w:val="Code1"/>
      </w:pPr>
      <w:r w:rsidRPr="00C83618">
        <w:t xml:space="preserve">    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: Jets =</w:t>
      </w:r>
    </w:p>
    <w:p w:rsidR="005A1049" w:rsidRPr="00C83618" w:rsidRDefault="005A1049" w:rsidP="009C6846">
      <w:pPr>
        <w:pStyle w:val="Code1"/>
      </w:pPr>
      <w:r w:rsidRPr="00C83618">
        <w:t xml:space="preserve">    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: Prop planes =</w:t>
      </w:r>
    </w:p>
    <w:p w:rsidR="005A1049" w:rsidRPr="00C83618" w:rsidRDefault="005A1049" w:rsidP="009C6846">
      <w:pPr>
        <w:pStyle w:val="Code1"/>
      </w:pPr>
      <w:r w:rsidRPr="00C83618">
        <w:t>S</w:t>
      </w:r>
      <w:smartTag w:uri="urn:schemas-microsoft-com:office:cs:smarttags" w:element="NumConv6p0">
        <w:smartTagPr>
          <w:attr w:name="sch" w:val="1"/>
          <w:attr w:name="val" w:val="1"/>
        </w:smartTagPr>
        <w:r w:rsidRPr="00C83618">
          <w:t>1</w:t>
        </w:r>
      </w:smartTag>
      <w:r w:rsidRPr="00C83618">
        <w:t>: Cars = Data</w:t>
      </w:r>
    </w:p>
    <w:p w:rsidR="005A1049" w:rsidRPr="00C83618" w:rsidRDefault="005A1049" w:rsidP="009C6846">
      <w:pPr>
        <w:pStyle w:val="Code1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Domestic =</w:t>
      </w:r>
    </w:p>
    <w:p w:rsidR="005A1049" w:rsidRPr="00C83618" w:rsidRDefault="005A1049" w:rsidP="009C6846">
      <w:pPr>
        <w:pStyle w:val="Code1"/>
      </w:pPr>
      <w:r w:rsidRPr="00C83618">
        <w:t xml:space="preserve">    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: Dodge =</w:t>
      </w:r>
    </w:p>
    <w:p w:rsidR="005A1049" w:rsidRPr="00C83618" w:rsidRDefault="005A1049" w:rsidP="009C6846">
      <w:pPr>
        <w:pStyle w:val="Code1"/>
      </w:pPr>
      <w:r w:rsidRPr="00C83618">
        <w:t xml:space="preserve">  S</w:t>
      </w:r>
      <w:smartTag w:uri="urn:schemas-microsoft-com:office:cs:smarttags" w:element="NumConv6p0">
        <w:smartTagPr>
          <w:attr w:name="sch" w:val="1"/>
          <w:attr w:name="val" w:val="2"/>
        </w:smartTagPr>
        <w:r w:rsidRPr="00C83618">
          <w:t>2</w:t>
        </w:r>
      </w:smartTag>
      <w:r w:rsidRPr="00C83618">
        <w:t>: Foreign =</w:t>
      </w:r>
    </w:p>
    <w:p w:rsidR="005A1049" w:rsidRPr="00C83618" w:rsidRDefault="005A1049" w:rsidP="009C6846">
      <w:pPr>
        <w:pStyle w:val="Code1"/>
      </w:pPr>
      <w:r w:rsidRPr="00C83618">
        <w:t xml:space="preserve">    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: BMW =</w:t>
      </w:r>
    </w:p>
    <w:p w:rsidR="005A1049" w:rsidRPr="00C83618" w:rsidRDefault="005A1049" w:rsidP="009C6846">
      <w:pPr>
        <w:pStyle w:val="Code1"/>
      </w:pPr>
      <w:r w:rsidRPr="00C83618">
        <w:t xml:space="preserve">    S</w:t>
      </w:r>
      <w:smartTag w:uri="urn:schemas-microsoft-com:office:cs:smarttags" w:element="NumConv6p0">
        <w:smartTagPr>
          <w:attr w:name="sch" w:val="1"/>
          <w:attr w:name="val" w:val="3"/>
        </w:smartTagPr>
        <w:r w:rsidRPr="00C83618">
          <w:t>3</w:t>
        </w:r>
      </w:smartTag>
      <w:r w:rsidRPr="00C83618">
        <w:t>: Toyota = Data</w:t>
      </w:r>
    </w:p>
    <w:p w:rsidR="005A1049" w:rsidRPr="00C83618" w:rsidRDefault="005A1049" w:rsidP="00CC78A7">
      <w:pPr>
        <w:pStyle w:val="Code"/>
        <w:rPr>
          <w:color w:val="000000" w:themeColor="text1"/>
        </w:rPr>
      </w:pPr>
    </w:p>
    <w:p w:rsidR="00F45F5F" w:rsidRDefault="00F45F5F" w:rsidP="00C16354">
      <w:pPr>
        <w:pStyle w:val="Caption"/>
        <w:keepNext/>
      </w:pPr>
      <w:bookmarkStart w:id="299" w:name="_Ref268695790"/>
    </w:p>
    <w:p w:rsidR="00725288" w:rsidRDefault="005A1049" w:rsidP="00C1635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299"/>
      <w:r>
        <w:t xml:space="preserve"> Rewrite of </w:t>
      </w:r>
      <w:r w:rsidR="00C01119">
        <w:fldChar w:fldCharType="begin"/>
      </w:r>
      <w:r>
        <w:instrText xml:space="preserve"> REF _Ref268564299 \h </w:instrText>
      </w:r>
      <w:r w:rsidR="00C01119">
        <w:fldChar w:fldCharType="separate"/>
      </w:r>
    </w:p>
    <w:p w:rsidR="005A1049" w:rsidRDefault="00725288" w:rsidP="00C16354">
      <w:pPr>
        <w:pStyle w:val="Caption"/>
        <w:keepNext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23</w:t>
      </w:r>
      <w:r w:rsidR="00C01119">
        <w:fldChar w:fldCharType="end"/>
      </w:r>
      <w:r w:rsidR="005A1049">
        <w:t xml:space="preserve"> using Structured Code, Do While command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S1="" Do {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Set </w:t>
      </w:r>
      <w:r w:rsidRPr="00C83618">
        <w:t>S1=$O(^</w:t>
      </w:r>
      <w:r>
        <w:t>TM</w:t>
      </w:r>
      <w:r w:rsidRPr="00C83618">
        <w:t xml:space="preserve">(S1)) </w:t>
      </w:r>
      <w:r>
        <w:t>Quit:</w:t>
      </w:r>
      <w:r w:rsidRPr="00C83618">
        <w:t>S1=""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Write </w:t>
      </w:r>
      <w:r w:rsidRPr="00C83618">
        <w:t>!,"S1: ",S1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Write </w:t>
      </w:r>
      <w:r w:rsidRPr="00C83618">
        <w:t>" = ",^</w:t>
      </w:r>
      <w:r>
        <w:t>TM(</w:t>
      </w:r>
      <w:r w:rsidRPr="00C83618">
        <w:t>S1)</w:t>
      </w:r>
    </w:p>
    <w:p w:rsidR="005A1049" w:rsidRPr="00C83618" w:rsidRDefault="005A1049" w:rsidP="009C6846">
      <w:pPr>
        <w:pStyle w:val="Code1"/>
      </w:pPr>
      <w:r w:rsidRPr="00C83618">
        <w:t xml:space="preserve">  </w:t>
      </w:r>
      <w:r>
        <w:t xml:space="preserve">Set </w:t>
      </w:r>
      <w:r w:rsidRPr="00C83618">
        <w:t>S2="" Do {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Set </w:t>
      </w:r>
      <w:r w:rsidRPr="00C83618">
        <w:t>S2=$O(^</w:t>
      </w:r>
      <w:r>
        <w:t>TM</w:t>
      </w:r>
      <w:r w:rsidRPr="00C83618">
        <w:t xml:space="preserve">(S1,S2)) </w:t>
      </w:r>
      <w:r>
        <w:t>Quit:</w:t>
      </w:r>
      <w:r w:rsidRPr="00C83618">
        <w:t>S2=""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Write </w:t>
      </w:r>
      <w:r w:rsidRPr="00C83618">
        <w:t>!,"  S2: ",S2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Write </w:t>
      </w:r>
      <w:r w:rsidRPr="00C83618">
        <w:t>" = ",^</w:t>
      </w:r>
      <w:r>
        <w:t>TM(</w:t>
      </w:r>
      <w:r w:rsidRPr="00C83618">
        <w:t>S1,S2)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Set </w:t>
      </w:r>
      <w:r w:rsidRPr="00C83618">
        <w:t>S3="" Do {</w:t>
      </w:r>
    </w:p>
    <w:p w:rsidR="005A1049" w:rsidRPr="00C83618" w:rsidRDefault="005A1049" w:rsidP="009C6846">
      <w:pPr>
        <w:pStyle w:val="Code1"/>
      </w:pPr>
      <w:r w:rsidRPr="00C83618">
        <w:t xml:space="preserve">      </w:t>
      </w:r>
      <w:r>
        <w:t xml:space="preserve">Set </w:t>
      </w:r>
      <w:r w:rsidRPr="00C83618">
        <w:t>S3=$O(^</w:t>
      </w:r>
      <w:r>
        <w:t>TM</w:t>
      </w:r>
      <w:r w:rsidRPr="00C83618">
        <w:t xml:space="preserve">(S1,S2,S3)) </w:t>
      </w:r>
      <w:r>
        <w:t>Quit:</w:t>
      </w:r>
      <w:r w:rsidRPr="00C83618">
        <w:t>S3=""</w:t>
      </w:r>
    </w:p>
    <w:p w:rsidR="005A1049" w:rsidRPr="00C83618" w:rsidRDefault="005A1049" w:rsidP="009C6846">
      <w:pPr>
        <w:pStyle w:val="Code1"/>
      </w:pPr>
      <w:r w:rsidRPr="00C83618">
        <w:t xml:space="preserve">      </w:t>
      </w:r>
      <w:r>
        <w:t xml:space="preserve">Write </w:t>
      </w:r>
      <w:r w:rsidRPr="00C83618">
        <w:t>!,"    S3: ",S3</w:t>
      </w:r>
    </w:p>
    <w:p w:rsidR="005A1049" w:rsidRPr="00C83618" w:rsidRDefault="005A1049" w:rsidP="009C6846">
      <w:pPr>
        <w:pStyle w:val="Code1"/>
      </w:pPr>
      <w:r w:rsidRPr="00C83618">
        <w:t xml:space="preserve">      </w:t>
      </w:r>
      <w:r>
        <w:t xml:space="preserve">Write </w:t>
      </w:r>
      <w:r w:rsidRPr="00C83618">
        <w:t>" = ",^</w:t>
      </w:r>
      <w:r>
        <w:t>TM(</w:t>
      </w:r>
      <w:r w:rsidRPr="00C83618">
        <w:t>S1,S2,S3)</w:t>
      </w:r>
    </w:p>
    <w:p w:rsidR="005A1049" w:rsidRPr="00C83618" w:rsidRDefault="005A1049" w:rsidP="009C6846">
      <w:pPr>
        <w:pStyle w:val="Code1"/>
      </w:pPr>
      <w:r w:rsidRPr="00C83618">
        <w:t xml:space="preserve">    } While S3'=""</w:t>
      </w:r>
    </w:p>
    <w:p w:rsidR="005A1049" w:rsidRPr="00C83618" w:rsidRDefault="005A1049" w:rsidP="009C6846">
      <w:pPr>
        <w:pStyle w:val="Code1"/>
      </w:pPr>
      <w:r w:rsidRPr="00C83618">
        <w:t xml:space="preserve">  } While S2'=""</w:t>
      </w:r>
    </w:p>
    <w:p w:rsidR="005A1049" w:rsidRPr="00C83618" w:rsidRDefault="005A1049" w:rsidP="009C6846">
      <w:pPr>
        <w:pStyle w:val="Code1"/>
      </w:pPr>
      <w:r w:rsidRPr="00C83618">
        <w:t>} While S1'=""</w:t>
      </w:r>
    </w:p>
    <w:p w:rsidR="005A1049" w:rsidRDefault="005A1049" w:rsidP="00CC78A7">
      <w:pPr>
        <w:pStyle w:val="Code"/>
      </w:pPr>
    </w:p>
    <w:p w:rsidR="005A1049" w:rsidRDefault="005A1049" w:rsidP="00C0776A">
      <w:pPr>
        <w:pStyle w:val="Caption"/>
        <w:keepNext/>
      </w:pPr>
      <w:bookmarkStart w:id="300" w:name="_Ref268695855"/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26</w:t>
        </w:r>
      </w:fldSimple>
      <w:bookmarkEnd w:id="300"/>
      <w:r>
        <w:t xml:space="preserve"> Setting up a simple Global Array of Pets</w:t>
      </w:r>
    </w:p>
    <w:p w:rsidR="005A1049" w:rsidRDefault="005A1049" w:rsidP="00C0776A">
      <w:pPr>
        <w:pStyle w:val="Code"/>
        <w:keepNext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^Pets("Dog","Boxer","Male","Buddy")="9^0"</w:t>
      </w: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^Pets("Dog","Lab","Female","Loverly")="6^0"</w:t>
      </w: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^Pets("Dog","Lab","Male","Tiny")="5^1"</w:t>
      </w: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^Pets("Cat","Burmese","Male","BoyCat")="3^0"</w:t>
      </w: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^Pets("Cat","Burmese","Female","TomBoy")="3^0"</w:t>
      </w: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^Pets("Cat","Korat","Female","Fancy")="5^1"</w:t>
      </w:r>
    </w:p>
    <w:p w:rsidR="005A1049" w:rsidRDefault="005A1049" w:rsidP="00D8016E">
      <w:pPr>
        <w:pStyle w:val="Code"/>
        <w:keepNext/>
        <w:keepLines/>
      </w:pPr>
    </w:p>
    <w:p w:rsidR="00F45F5F" w:rsidRDefault="00F45F5F" w:rsidP="00C16354">
      <w:pPr>
        <w:pStyle w:val="Caption"/>
        <w:keepNext/>
      </w:pPr>
      <w:bookmarkStart w:id="301" w:name="_Ref268695938"/>
    </w:p>
    <w:p w:rsidR="005A1049" w:rsidRDefault="005A1049" w:rsidP="00C1635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27</w:t>
        </w:r>
      </w:fldSimple>
      <w:bookmarkEnd w:id="301"/>
      <w:r>
        <w:t xml:space="preserve"> Code to traverse and display the Global created in </w:t>
      </w:r>
      <w:r w:rsidR="00C01119">
        <w:fldChar w:fldCharType="begin"/>
      </w:r>
      <w:r>
        <w:instrText xml:space="preserve"> REF _Ref268695855 \h </w:instrText>
      </w:r>
      <w:r w:rsidR="00C01119">
        <w:fldChar w:fldCharType="separate"/>
      </w:r>
      <w:r w:rsidR="00725288">
        <w:t xml:space="preserve">Example </w:t>
      </w:r>
      <w:r w:rsidR="00725288">
        <w:rPr>
          <w:noProof/>
        </w:rPr>
        <w:t>6</w:t>
      </w:r>
      <w:r w:rsidR="00725288">
        <w:noBreakHyphen/>
      </w:r>
      <w:r w:rsidR="00725288">
        <w:rPr>
          <w:noProof/>
        </w:rPr>
        <w:t>26</w:t>
      </w:r>
      <w:r w:rsidR="00C01119">
        <w:fldChar w:fldCharType="end"/>
      </w:r>
    </w:p>
    <w:p w:rsidR="005A1049" w:rsidRDefault="005A1049" w:rsidP="00C16354">
      <w:pPr>
        <w:pStyle w:val="Code"/>
        <w:keepNext/>
      </w:pPr>
    </w:p>
    <w:p w:rsidR="005A1049" w:rsidRDefault="005A1049" w:rsidP="00C16354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C16354">
      <w:pPr>
        <w:pStyle w:val="Code1"/>
        <w:keepNext/>
      </w:pPr>
    </w:p>
    <w:p w:rsidR="005A1049" w:rsidRPr="00C83618" w:rsidRDefault="005A1049" w:rsidP="00C16354">
      <w:pPr>
        <w:pStyle w:val="Code1"/>
        <w:keepNext/>
      </w:pPr>
      <w:r>
        <w:t xml:space="preserve">Set </w:t>
      </w:r>
      <w:r w:rsidRPr="00C83618">
        <w:t>Animal="" Do {</w:t>
      </w:r>
    </w:p>
    <w:p w:rsidR="005A1049" w:rsidRPr="00C83618" w:rsidRDefault="005A1049" w:rsidP="00C16354">
      <w:pPr>
        <w:pStyle w:val="Code1"/>
        <w:keepNext/>
      </w:pPr>
      <w:r w:rsidRPr="00C83618">
        <w:t xml:space="preserve">  </w:t>
      </w:r>
      <w:r>
        <w:t xml:space="preserve">Set </w:t>
      </w:r>
      <w:r w:rsidRPr="00C83618">
        <w:t xml:space="preserve">Animal=$O(^Pets(Animal)) </w:t>
      </w:r>
      <w:r>
        <w:t>Quit:</w:t>
      </w:r>
      <w:r w:rsidRPr="00C83618">
        <w:t>Animal=""</w:t>
      </w:r>
    </w:p>
    <w:p w:rsidR="005A1049" w:rsidRPr="00C83618" w:rsidRDefault="005A1049" w:rsidP="00C16354">
      <w:pPr>
        <w:pStyle w:val="Code1"/>
        <w:keepNext/>
      </w:pPr>
      <w:r w:rsidRPr="00C83618">
        <w:t xml:space="preserve">  </w:t>
      </w:r>
      <w:r>
        <w:t xml:space="preserve">Set </w:t>
      </w:r>
      <w:r w:rsidRPr="00C83618">
        <w:t>Breed="" Do {</w:t>
      </w:r>
    </w:p>
    <w:p w:rsidR="005A1049" w:rsidRPr="00C83618" w:rsidRDefault="005A1049" w:rsidP="00C16354">
      <w:pPr>
        <w:pStyle w:val="Code1"/>
        <w:keepNext/>
      </w:pPr>
      <w:r w:rsidRPr="00C83618">
        <w:t xml:space="preserve">    </w:t>
      </w:r>
      <w:r>
        <w:t xml:space="preserve">Set </w:t>
      </w:r>
      <w:r w:rsidRPr="00C83618">
        <w:t xml:space="preserve">Breed=$O(^Pets(Animal,Breed)) </w:t>
      </w:r>
      <w:r>
        <w:t>Quit:</w:t>
      </w:r>
      <w:r w:rsidRPr="00C83618">
        <w:t>Breed=""</w:t>
      </w:r>
    </w:p>
    <w:p w:rsidR="005A1049" w:rsidRPr="00C83618" w:rsidRDefault="005A1049" w:rsidP="009C6846">
      <w:pPr>
        <w:pStyle w:val="Code1"/>
      </w:pPr>
      <w:r w:rsidRPr="00C83618">
        <w:t xml:space="preserve">    </w:t>
      </w:r>
      <w:r>
        <w:t xml:space="preserve">Set </w:t>
      </w:r>
      <w:r w:rsidRPr="00C83618">
        <w:t>Sex="" Do {</w:t>
      </w:r>
    </w:p>
    <w:p w:rsidR="005A1049" w:rsidRPr="00C83618" w:rsidRDefault="005A1049" w:rsidP="009C6846">
      <w:pPr>
        <w:pStyle w:val="Code1"/>
      </w:pPr>
      <w:r w:rsidRPr="00C83618">
        <w:t xml:space="preserve">      </w:t>
      </w:r>
      <w:r>
        <w:t xml:space="preserve">Set </w:t>
      </w:r>
      <w:r w:rsidRPr="00C83618">
        <w:t xml:space="preserve">Sex=$O(^Pets(Animal,Breed,Sex)) </w:t>
      </w:r>
      <w:r>
        <w:t>Quit:</w:t>
      </w:r>
      <w:r w:rsidRPr="00C83618">
        <w:t>Sex=""</w:t>
      </w:r>
    </w:p>
    <w:p w:rsidR="005A1049" w:rsidRPr="00C83618" w:rsidRDefault="005A1049" w:rsidP="009C6846">
      <w:pPr>
        <w:pStyle w:val="Code1"/>
      </w:pPr>
      <w:r w:rsidRPr="00C83618">
        <w:t xml:space="preserve">      </w:t>
      </w:r>
      <w:r>
        <w:t xml:space="preserve">Set </w:t>
      </w:r>
      <w:r w:rsidRPr="00C83618">
        <w:t>Name="" Do {</w:t>
      </w:r>
    </w:p>
    <w:p w:rsidR="005A1049" w:rsidRPr="00C83618" w:rsidRDefault="005A1049" w:rsidP="009C6846">
      <w:pPr>
        <w:pStyle w:val="Code1"/>
      </w:pPr>
      <w:r w:rsidRPr="00C83618">
        <w:t xml:space="preserve">        </w:t>
      </w:r>
      <w:r>
        <w:t xml:space="preserve">Set </w:t>
      </w:r>
      <w:r w:rsidRPr="00C83618">
        <w:t xml:space="preserve">Name=$O(^Pets(Animal,Breed,Sex,Name)) </w:t>
      </w:r>
      <w:r>
        <w:t>Quit:</w:t>
      </w:r>
      <w:r w:rsidRPr="00C83618">
        <w:t>Name=""</w:t>
      </w:r>
    </w:p>
    <w:p w:rsidR="005A1049" w:rsidRPr="00C83618" w:rsidRDefault="005A1049" w:rsidP="009C6846">
      <w:pPr>
        <w:pStyle w:val="Code1"/>
      </w:pPr>
      <w:r w:rsidRPr="00C83618">
        <w:t xml:space="preserve">        </w:t>
      </w:r>
      <w:r>
        <w:t xml:space="preserve">Set </w:t>
      </w:r>
      <w:r w:rsidRPr="00C83618">
        <w:t>Data=^Pets(Animal,Breed,Sex,Name)</w:t>
      </w:r>
    </w:p>
    <w:p w:rsidR="005A1049" w:rsidRPr="00C83618" w:rsidRDefault="005A1049" w:rsidP="009C6846">
      <w:pPr>
        <w:pStyle w:val="Code1"/>
      </w:pPr>
      <w:r w:rsidRPr="00C83618">
        <w:t xml:space="preserve">        </w:t>
      </w:r>
      <w:r>
        <w:t xml:space="preserve">Set </w:t>
      </w:r>
      <w:r w:rsidRPr="00C83618">
        <w:t>Age=$P(Data,"^",1)</w:t>
      </w:r>
    </w:p>
    <w:p w:rsidR="005A1049" w:rsidRPr="00C83618" w:rsidRDefault="005A1049" w:rsidP="009C6846">
      <w:pPr>
        <w:pStyle w:val="Code1"/>
      </w:pPr>
      <w:r w:rsidRPr="00C83618">
        <w:t xml:space="preserve">        </w:t>
      </w:r>
      <w:r>
        <w:t xml:space="preserve">Set </w:t>
      </w:r>
      <w:r w:rsidRPr="00C83618">
        <w:t>Adoption=$P(Data,"^",2)</w:t>
      </w:r>
    </w:p>
    <w:p w:rsidR="005A1049" w:rsidRPr="00C83618" w:rsidRDefault="005A1049" w:rsidP="009C6846">
      <w:pPr>
        <w:pStyle w:val="Code1"/>
      </w:pPr>
      <w:r w:rsidRPr="00C83618">
        <w:t xml:space="preserve">       </w:t>
      </w:r>
      <w:r>
        <w:t xml:space="preserve"> If </w:t>
      </w:r>
      <w:r w:rsidRPr="00C83618">
        <w:t xml:space="preserve">Adoption=1 </w:t>
      </w:r>
      <w:r>
        <w:t xml:space="preserve">Set </w:t>
      </w:r>
      <w:r w:rsidRPr="00C83618">
        <w:t>Available="is"</w:t>
      </w:r>
    </w:p>
    <w:p w:rsidR="005A1049" w:rsidRPr="00C83618" w:rsidRDefault="005A1049" w:rsidP="009C6846">
      <w:pPr>
        <w:pStyle w:val="Code1"/>
      </w:pPr>
      <w:r w:rsidRPr="00C83618">
        <w:t xml:space="preserve">       </w:t>
      </w:r>
      <w:r>
        <w:t xml:space="preserve"> If </w:t>
      </w:r>
      <w:r w:rsidRPr="00C83618">
        <w:t xml:space="preserve">Adoption=0 </w:t>
      </w:r>
      <w:r>
        <w:t xml:space="preserve">Set </w:t>
      </w:r>
      <w:r w:rsidRPr="00C83618">
        <w:t>Available="is not"</w:t>
      </w:r>
    </w:p>
    <w:p w:rsidR="005A1049" w:rsidRPr="00C83618" w:rsidRDefault="005A1049" w:rsidP="009C6846">
      <w:pPr>
        <w:pStyle w:val="Code1"/>
      </w:pPr>
      <w:r w:rsidRPr="00C83618">
        <w:t xml:space="preserve">        </w:t>
      </w:r>
      <w:r>
        <w:t xml:space="preserve">Write </w:t>
      </w:r>
      <w:r w:rsidRPr="00C83618">
        <w:t>!,Animal," named ",Name,", Breed ",Breed,", Sex ",Sex</w:t>
      </w:r>
    </w:p>
    <w:p w:rsidR="005A1049" w:rsidRPr="00C83618" w:rsidRDefault="005A1049" w:rsidP="009C6846">
      <w:pPr>
        <w:pStyle w:val="Code1"/>
      </w:pPr>
      <w:r w:rsidRPr="00C83618">
        <w:t xml:space="preserve">        </w:t>
      </w:r>
      <w:r>
        <w:t xml:space="preserve">Write </w:t>
      </w:r>
      <w:r w:rsidRPr="00C83618">
        <w:t>", ",Age," years old, ",Available," available for adoption"</w:t>
      </w:r>
    </w:p>
    <w:p w:rsidR="005A1049" w:rsidRPr="00C83618" w:rsidRDefault="005A1049" w:rsidP="009C6846">
      <w:pPr>
        <w:pStyle w:val="Code1"/>
      </w:pPr>
      <w:r w:rsidRPr="00C83618">
        <w:t xml:space="preserve">      } While Name'=""</w:t>
      </w:r>
    </w:p>
    <w:p w:rsidR="005A1049" w:rsidRPr="00C83618" w:rsidRDefault="005A1049" w:rsidP="009C6846">
      <w:pPr>
        <w:pStyle w:val="Code1"/>
      </w:pPr>
      <w:r w:rsidRPr="00C83618">
        <w:t xml:space="preserve">    } While Sex'=""</w:t>
      </w:r>
    </w:p>
    <w:p w:rsidR="005A1049" w:rsidRPr="00C83618" w:rsidRDefault="005A1049" w:rsidP="009C6846">
      <w:pPr>
        <w:pStyle w:val="Code1"/>
      </w:pPr>
      <w:r w:rsidRPr="00C83618">
        <w:t xml:space="preserve">  } While Breed'=""</w:t>
      </w:r>
    </w:p>
    <w:p w:rsidR="005A1049" w:rsidRPr="00C83618" w:rsidRDefault="005A1049" w:rsidP="009C6846">
      <w:pPr>
        <w:pStyle w:val="Code1"/>
      </w:pPr>
      <w:r w:rsidRPr="00C83618">
        <w:t>} While Animal'=""</w:t>
      </w:r>
    </w:p>
    <w:p w:rsidR="005A1049" w:rsidRDefault="005A1049" w:rsidP="00CC78A7">
      <w:pPr>
        <w:pStyle w:val="Code"/>
      </w:pPr>
    </w:p>
    <w:p w:rsidR="005A1049" w:rsidRDefault="005A1049" w:rsidP="00CC78A7">
      <w:pPr>
        <w:pStyle w:val="Caption"/>
      </w:pPr>
      <w:bookmarkStart w:id="302" w:name="_Ref171587234"/>
    </w:p>
    <w:p w:rsidR="00725288" w:rsidRDefault="005A1049" w:rsidP="00C16354">
      <w:pPr>
        <w:pStyle w:val="Caption"/>
        <w:keepNext/>
      </w:pPr>
      <w:bookmarkStart w:id="303" w:name="_Ref268695950"/>
      <w:bookmarkEnd w:id="302"/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28</w:t>
        </w:r>
      </w:fldSimple>
      <w:bookmarkEnd w:id="303"/>
      <w:r>
        <w:t xml:space="preserve"> Output from the routine in </w:t>
      </w:r>
      <w:r w:rsidR="00C01119">
        <w:fldChar w:fldCharType="begin"/>
      </w:r>
      <w:r>
        <w:instrText xml:space="preserve"> REF _Ref268695938 \h </w:instrText>
      </w:r>
      <w:r w:rsidR="00C01119">
        <w:fldChar w:fldCharType="separate"/>
      </w:r>
    </w:p>
    <w:p w:rsidR="005A1049" w:rsidRDefault="00725288" w:rsidP="00CC78A7">
      <w:pPr>
        <w:pStyle w:val="Caption"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27</w:t>
      </w:r>
      <w:r w:rsidR="00C01119">
        <w:fldChar w:fldCharType="end"/>
      </w:r>
      <w:r w:rsidR="005A1049">
        <w:t xml:space="preserve"> based on the Global created in </w:t>
      </w:r>
      <w:r w:rsidR="00C01119">
        <w:fldChar w:fldCharType="begin"/>
      </w:r>
      <w:r w:rsidR="005A1049">
        <w:instrText xml:space="preserve"> REF _Ref268695855 \h </w:instrText>
      </w:r>
      <w:r w:rsidR="00C01119">
        <w:fldChar w:fldCharType="separate"/>
      </w: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26</w:t>
      </w:r>
      <w:r w:rsidR="00C01119">
        <w:fldChar w:fldCharType="end"/>
      </w:r>
    </w:p>
    <w:p w:rsidR="005A1049" w:rsidRDefault="005A1049" w:rsidP="00CC78A7">
      <w:pPr>
        <w:pStyle w:val="Code"/>
        <w:rPr>
          <w:sz w:val="16"/>
          <w:szCs w:val="16"/>
        </w:rPr>
      </w:pPr>
    </w:p>
    <w:p w:rsidR="005A1049" w:rsidRPr="00405317" w:rsidRDefault="005A1049" w:rsidP="009C6846">
      <w:pPr>
        <w:pStyle w:val="CodeItalic"/>
      </w:pPr>
      <w:r w:rsidRPr="00405317">
        <w:t>Cat named TomBoy, Breed Burmese, Sex Female, 3 years old, is not available for adoption</w:t>
      </w:r>
    </w:p>
    <w:p w:rsidR="005A1049" w:rsidRPr="00405317" w:rsidRDefault="005A1049" w:rsidP="009C6846">
      <w:pPr>
        <w:pStyle w:val="CodeItalic"/>
      </w:pPr>
      <w:r w:rsidRPr="00405317">
        <w:t>Cat named BoyCat, Breed Burmese, Sex Male, 3 years old, is not available for adoption</w:t>
      </w:r>
    </w:p>
    <w:p w:rsidR="005A1049" w:rsidRPr="00405317" w:rsidRDefault="005A1049" w:rsidP="009C6846">
      <w:pPr>
        <w:pStyle w:val="CodeItalic"/>
      </w:pPr>
      <w:r w:rsidRPr="00405317">
        <w:t>Cat named Fancy, Breed Korat, Sex Female, 5 years old, is available for adoption</w:t>
      </w:r>
    </w:p>
    <w:p w:rsidR="005A1049" w:rsidRPr="00405317" w:rsidRDefault="005A1049" w:rsidP="009C6846">
      <w:pPr>
        <w:pStyle w:val="CodeItalic"/>
      </w:pPr>
      <w:r w:rsidRPr="00405317">
        <w:t>Dog named Buddy, Breed Boxer, Sex Male, 9 years old, is not available for adoption</w:t>
      </w:r>
    </w:p>
    <w:p w:rsidR="005A1049" w:rsidRPr="00405317" w:rsidRDefault="005A1049" w:rsidP="009C6846">
      <w:pPr>
        <w:pStyle w:val="CodeItalic"/>
      </w:pPr>
      <w:r w:rsidRPr="00405317">
        <w:t>Dog named Loverly, Breed Lab, Sex Female, 6 years old, is not available for adoption</w:t>
      </w:r>
    </w:p>
    <w:p w:rsidR="005A1049" w:rsidRPr="00405317" w:rsidRDefault="005A1049" w:rsidP="009C6846">
      <w:pPr>
        <w:pStyle w:val="CodeItalic"/>
      </w:pPr>
      <w:r w:rsidRPr="00405317">
        <w:t>Dog named Tiny, Breed Lab, Sex Male, 5 years old, is available for adoption</w:t>
      </w:r>
    </w:p>
    <w:p w:rsidR="005A1049" w:rsidRDefault="005A1049" w:rsidP="00CC78A7">
      <w:pPr>
        <w:pStyle w:val="Code"/>
        <w:rPr>
          <w:sz w:val="16"/>
          <w:szCs w:val="16"/>
        </w:rPr>
      </w:pPr>
    </w:p>
    <w:p w:rsidR="00F45F5F" w:rsidRDefault="00F45F5F" w:rsidP="00FF7D48">
      <w:pPr>
        <w:pStyle w:val="Caption"/>
        <w:keepNext/>
      </w:pPr>
      <w:bookmarkStart w:id="304" w:name="_Ref268696005"/>
    </w:p>
    <w:p w:rsidR="005A1049" w:rsidRDefault="005A1049" w:rsidP="00FF7D48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29</w:t>
        </w:r>
      </w:fldSimple>
      <w:bookmarkEnd w:id="304"/>
      <w:r>
        <w:t xml:space="preserve"> Modification to the ^Pets Global created in </w:t>
      </w:r>
      <w:r w:rsidR="00C01119">
        <w:fldChar w:fldCharType="begin"/>
      </w:r>
      <w:r>
        <w:instrText xml:space="preserve"> REF _Ref268695855 \h </w:instrText>
      </w:r>
      <w:r w:rsidR="00C01119">
        <w:fldChar w:fldCharType="separate"/>
      </w:r>
      <w:r w:rsidR="00725288">
        <w:t xml:space="preserve">Example </w:t>
      </w:r>
      <w:r w:rsidR="00725288">
        <w:rPr>
          <w:noProof/>
        </w:rPr>
        <w:t>6</w:t>
      </w:r>
      <w:r w:rsidR="00725288">
        <w:noBreakHyphen/>
      </w:r>
      <w:r w:rsidR="00725288">
        <w:rPr>
          <w:noProof/>
        </w:rPr>
        <w:t>26</w:t>
      </w:r>
      <w:r w:rsidR="00C01119">
        <w:fldChar w:fldCharType="end"/>
      </w:r>
    </w:p>
    <w:p w:rsidR="005A1049" w:rsidRDefault="005A1049" w:rsidP="00FF7D48">
      <w:pPr>
        <w:pStyle w:val="Code"/>
        <w:keepNext/>
      </w:pPr>
    </w:p>
    <w:p w:rsidR="005A1049" w:rsidRPr="00C83618" w:rsidRDefault="005A1049" w:rsidP="009C6846">
      <w:pPr>
        <w:pStyle w:val="Code1"/>
      </w:pPr>
      <w:r>
        <w:t xml:space="preserve">Kill </w:t>
      </w:r>
      <w:r w:rsidRPr="00C83618">
        <w:t>^Pets("Dog","Lab","Female","Loverly")</w:t>
      </w:r>
    </w:p>
    <w:p w:rsidR="005A1049" w:rsidRPr="00C83618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$P(^Pets("Cat","Korat","Female","Fancy"),"^",2)=0</w:t>
      </w:r>
    </w:p>
    <w:p w:rsidR="005A1049" w:rsidRPr="00C83618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 xml:space="preserve">Set </w:t>
      </w:r>
      <w:r w:rsidRPr="00C83618">
        <w:t>^Pets("Rat","Rodent","Male","Ben")="2^1"</w:t>
      </w:r>
    </w:p>
    <w:p w:rsidR="005A1049" w:rsidRDefault="005A1049" w:rsidP="00CC78A7">
      <w:pPr>
        <w:pStyle w:val="Code"/>
      </w:pPr>
    </w:p>
    <w:p w:rsidR="00F45F5F" w:rsidRDefault="00F45F5F" w:rsidP="00C16354">
      <w:pPr>
        <w:pStyle w:val="Caption"/>
        <w:keepNext/>
      </w:pPr>
      <w:bookmarkStart w:id="305" w:name="_Ref268696062"/>
    </w:p>
    <w:p w:rsidR="00725288" w:rsidRDefault="005A1049" w:rsidP="00FF7D48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30</w:t>
        </w:r>
      </w:fldSimple>
      <w:bookmarkEnd w:id="305"/>
      <w:r>
        <w:t xml:space="preserve"> Output from the routine in </w:t>
      </w:r>
      <w:r w:rsidR="00C01119">
        <w:fldChar w:fldCharType="begin"/>
      </w:r>
      <w:r>
        <w:instrText xml:space="preserve"> REF _Ref268695855 \h </w:instrText>
      </w:r>
      <w:r w:rsidR="00C01119">
        <w:fldChar w:fldCharType="separate"/>
      </w:r>
      <w:r w:rsidR="00725288">
        <w:t xml:space="preserve">Example </w:t>
      </w:r>
      <w:r w:rsidR="00725288">
        <w:rPr>
          <w:noProof/>
        </w:rPr>
        <w:t>6</w:t>
      </w:r>
      <w:r w:rsidR="00725288">
        <w:noBreakHyphen/>
      </w:r>
      <w:r w:rsidR="00725288">
        <w:rPr>
          <w:noProof/>
        </w:rPr>
        <w:t>26</w:t>
      </w:r>
      <w:r w:rsidR="00C01119">
        <w:fldChar w:fldCharType="end"/>
      </w:r>
      <w:r>
        <w:t xml:space="preserve"> with the Global modification made in </w:t>
      </w:r>
      <w:r w:rsidR="00C01119">
        <w:fldChar w:fldCharType="begin"/>
      </w:r>
      <w:r>
        <w:instrText xml:space="preserve"> REF _Ref268696005 \h </w:instrText>
      </w:r>
      <w:r w:rsidR="00C01119">
        <w:fldChar w:fldCharType="separate"/>
      </w:r>
    </w:p>
    <w:p w:rsidR="005A1049" w:rsidRDefault="00725288" w:rsidP="00C16354">
      <w:pPr>
        <w:pStyle w:val="Caption"/>
        <w:keepNext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29</w:t>
      </w:r>
      <w:r w:rsidR="00C01119">
        <w:fldChar w:fldCharType="end"/>
      </w:r>
    </w:p>
    <w:p w:rsidR="005A1049" w:rsidRDefault="005A1049" w:rsidP="00C16354">
      <w:pPr>
        <w:pStyle w:val="Code"/>
        <w:keepNext/>
        <w:rPr>
          <w:sz w:val="16"/>
          <w:szCs w:val="16"/>
        </w:rPr>
      </w:pPr>
    </w:p>
    <w:p w:rsidR="005A1049" w:rsidRPr="00405317" w:rsidRDefault="005A1049" w:rsidP="009C6846">
      <w:pPr>
        <w:pStyle w:val="CodeItalic"/>
      </w:pPr>
      <w:r w:rsidRPr="00405317">
        <w:t>Cat named TomBoy, Breed Burmese, Sex Female, 3 years old, is not available for adoption</w:t>
      </w:r>
    </w:p>
    <w:p w:rsidR="005A1049" w:rsidRPr="00405317" w:rsidRDefault="005A1049" w:rsidP="009C6846">
      <w:pPr>
        <w:pStyle w:val="CodeItalic"/>
      </w:pPr>
      <w:r w:rsidRPr="00405317">
        <w:t>Cat named BoyCat, Breed Burmese, Sex Male, 3 years old, is not available for adoption</w:t>
      </w:r>
    </w:p>
    <w:p w:rsidR="005A1049" w:rsidRPr="00580E28" w:rsidRDefault="005A1049" w:rsidP="009C6846">
      <w:pPr>
        <w:pStyle w:val="CodeItalic"/>
      </w:pPr>
      <w:r w:rsidRPr="00405317">
        <w:t xml:space="preserve">Cat named Fancy, Breed Korat, Sex Female, 5 years old, </w:t>
      </w:r>
      <w:r w:rsidRPr="00580E28">
        <w:t>is not available for adoption</w:t>
      </w:r>
    </w:p>
    <w:p w:rsidR="005A1049" w:rsidRPr="00405317" w:rsidRDefault="005A1049" w:rsidP="009C6846">
      <w:pPr>
        <w:pStyle w:val="CodeItalic"/>
      </w:pPr>
      <w:r w:rsidRPr="00405317">
        <w:t>Dog named Buddy, Breed Boxer, Sex Male, 9 years old, is not available for adoption</w:t>
      </w:r>
    </w:p>
    <w:p w:rsidR="005A1049" w:rsidRPr="00405317" w:rsidRDefault="005A1049" w:rsidP="009C6846">
      <w:pPr>
        <w:pStyle w:val="CodeItalic"/>
      </w:pPr>
      <w:r w:rsidRPr="00405317">
        <w:t>Dog named Tiny, Breed Lab, Sex Male, 5 years old, is available for adoption</w:t>
      </w:r>
    </w:p>
    <w:p w:rsidR="005A1049" w:rsidRPr="00405317" w:rsidRDefault="005A1049" w:rsidP="009C6846">
      <w:pPr>
        <w:pStyle w:val="CodeItalic"/>
      </w:pPr>
      <w:r w:rsidRPr="00405317">
        <w:t>Rat named Ben, Breed Rodent, Sex Male, 2 years old, is available for adoption</w:t>
      </w:r>
    </w:p>
    <w:p w:rsidR="005A1049" w:rsidRPr="003459ED" w:rsidRDefault="005A1049" w:rsidP="00CC78A7">
      <w:pPr>
        <w:pStyle w:val="Code"/>
        <w:rPr>
          <w:b/>
          <w:sz w:val="16"/>
          <w:szCs w:val="16"/>
          <w:u w:val="single"/>
        </w:rPr>
      </w:pPr>
    </w:p>
    <w:p w:rsidR="00F45F5F" w:rsidRDefault="00F45F5F" w:rsidP="00C0776A">
      <w:pPr>
        <w:pStyle w:val="Caption"/>
        <w:keepNext/>
      </w:pPr>
      <w:bookmarkStart w:id="306" w:name="_Ref268696093"/>
    </w:p>
    <w:p w:rsidR="005A1049" w:rsidRDefault="005A1049" w:rsidP="00C0776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31</w:t>
        </w:r>
      </w:fldSimple>
      <w:bookmarkEnd w:id="306"/>
      <w:r>
        <w:t xml:space="preserve"> Using </w:t>
      </w:r>
      <w:r w:rsidRPr="00223F6C">
        <w:t>$Query</w:t>
      </w:r>
      <w:r>
        <w:t xml:space="preserve"> to traverse a Global array</w:t>
      </w:r>
    </w:p>
    <w:p w:rsidR="005A1049" w:rsidRDefault="005A1049" w:rsidP="00C0776A">
      <w:pPr>
        <w:pStyle w:val="Code"/>
        <w:keepNext/>
      </w:pP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C83618" w:rsidRDefault="005A1049" w:rsidP="009C6846">
      <w:pPr>
        <w:pStyle w:val="Code1"/>
      </w:pPr>
      <w:r>
        <w:t>Set TM="^TM</w:t>
      </w:r>
      <w:r w:rsidRPr="00C83618">
        <w:t>"</w:t>
      </w:r>
    </w:p>
    <w:p w:rsidR="005A1049" w:rsidRPr="00C83618" w:rsidRDefault="005A1049" w:rsidP="009C6846">
      <w:pPr>
        <w:pStyle w:val="Code1"/>
      </w:pPr>
      <w:r>
        <w:t xml:space="preserve">For </w:t>
      </w:r>
      <w:r w:rsidRPr="00C83618">
        <w:t xml:space="preserve"> </w:t>
      </w:r>
      <w:r>
        <w:t xml:space="preserve">Do </w:t>
      </w:r>
      <w:r w:rsidRPr="00C83618">
        <w:t xml:space="preserve"> </w:t>
      </w:r>
      <w:r>
        <w:t>Quit:TM</w:t>
      </w:r>
      <w:r w:rsidRPr="00C83618">
        <w:t>=""</w:t>
      </w:r>
      <w:r w:rsidRPr="00C83618">
        <w:tab/>
      </w:r>
      <w:r w:rsidRPr="00C83618">
        <w:tab/>
        <w:t xml:space="preserve">;2 spaces after the </w:t>
      </w:r>
      <w:r>
        <w:t xml:space="preserve">For </w:t>
      </w:r>
      <w:r w:rsidRPr="00C83618">
        <w:t>and</w:t>
      </w:r>
      <w:r>
        <w:t xml:space="preserve"> Do</w:t>
      </w:r>
    </w:p>
    <w:p w:rsidR="005A1049" w:rsidRPr="00C83618" w:rsidRDefault="005A1049" w:rsidP="009C6846">
      <w:pPr>
        <w:pStyle w:val="Code1"/>
      </w:pPr>
      <w:r w:rsidRPr="00C83618">
        <w:t xml:space="preserve">. </w:t>
      </w:r>
      <w:r w:rsidR="0019117A">
        <w:t>Set TM</w:t>
      </w:r>
      <w:r>
        <w:t>=$Q(@TM</w:t>
      </w:r>
      <w:r w:rsidRPr="00C83618">
        <w:t xml:space="preserve">) </w:t>
      </w:r>
      <w:r>
        <w:t>Quit:TM</w:t>
      </w:r>
      <w:r w:rsidRPr="00C83618">
        <w:t>=""</w:t>
      </w:r>
    </w:p>
    <w:p w:rsidR="005A1049" w:rsidRPr="00C83618" w:rsidRDefault="005A1049" w:rsidP="009C6846">
      <w:pPr>
        <w:pStyle w:val="Code1"/>
      </w:pPr>
      <w:r w:rsidRPr="00C83618">
        <w:t xml:space="preserve">. </w:t>
      </w:r>
      <w:r>
        <w:t>Write !,TM</w:t>
      </w:r>
      <w:r w:rsidRPr="00C83618">
        <w:t xml:space="preserve">," = </w:t>
      </w:r>
      <w:r>
        <w:t>",@TM</w:t>
      </w:r>
    </w:p>
    <w:p w:rsidR="005A1049" w:rsidRDefault="005A1049">
      <w:pPr>
        <w:pStyle w:val="Code"/>
      </w:pPr>
    </w:p>
    <w:p w:rsidR="00F45F5F" w:rsidRDefault="00F45F5F" w:rsidP="00990A9D">
      <w:pPr>
        <w:pStyle w:val="Caption"/>
        <w:keepNext/>
      </w:pPr>
      <w:bookmarkStart w:id="307" w:name="_Ref268696138"/>
    </w:p>
    <w:p w:rsidR="00725288" w:rsidRDefault="005A1049" w:rsidP="00C0776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32</w:t>
        </w:r>
      </w:fldSimple>
      <w:bookmarkEnd w:id="307"/>
      <w:r>
        <w:t xml:space="preserve"> Output from </w:t>
      </w:r>
      <w:r w:rsidR="00C01119">
        <w:fldChar w:fldCharType="begin"/>
      </w:r>
      <w:r>
        <w:instrText xml:space="preserve"> REF _Ref268696093 \h </w:instrText>
      </w:r>
      <w:r w:rsidR="00C01119">
        <w:fldChar w:fldCharType="separate"/>
      </w:r>
    </w:p>
    <w:p w:rsidR="005A1049" w:rsidRDefault="00725288" w:rsidP="00990A9D">
      <w:pPr>
        <w:pStyle w:val="Caption"/>
        <w:keepNext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31</w:t>
      </w:r>
      <w:r w:rsidR="00C01119">
        <w:fldChar w:fldCharType="end"/>
      </w:r>
    </w:p>
    <w:p w:rsidR="005A1049" w:rsidRDefault="005A1049" w:rsidP="00990A9D">
      <w:pPr>
        <w:pStyle w:val="Code"/>
        <w:keepNext/>
      </w:pP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"Airplanes","Commercial") = Data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"Airplanes","Commercial","Jets")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"Airplanes","Commercial","Jets"</w:t>
      </w:r>
      <w:smartTag w:uri="urn:schemas-microsoft-com:office:cs:smarttags" w:element="NumConv6p6">
        <w:smartTagPr>
          <w:attr w:name="sch" w:val="4"/>
          <w:attr w:name="val" w:val=",707"/>
        </w:smartTagPr>
        <w:r w:rsidRPr="00C83618">
          <w:t>,707</w:t>
        </w:r>
      </w:smartTag>
      <w:r w:rsidRPr="00C83618">
        <w:t>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"Airplanes","Commercial","Jets"</w:t>
      </w:r>
      <w:smartTag w:uri="urn:schemas-microsoft-com:office:cs:smarttags" w:element="NumConv6p6">
        <w:smartTagPr>
          <w:attr w:name="sch" w:val="4"/>
          <w:attr w:name="val" w:val=",747"/>
        </w:smartTagPr>
        <w:r w:rsidRPr="00C83618">
          <w:t>,747</w:t>
        </w:r>
      </w:smartTag>
      <w:r w:rsidRPr="00C83618">
        <w:t>) = Data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"Airplanes","Military")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"Airplanes","Military","Jets")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"Airplanes","Military","Jets","F-</w:t>
      </w:r>
      <w:smartTag w:uri="urn:schemas-microsoft-com:office:cs:smarttags" w:element="NumConv6p0">
        <w:smartTagPr>
          <w:attr w:name="sch" w:val="1"/>
          <w:attr w:name="val" w:val="14"/>
        </w:smartTagPr>
        <w:r w:rsidRPr="00C83618">
          <w:t>14</w:t>
        </w:r>
      </w:smartTag>
      <w:r w:rsidRPr="00C83618">
        <w:t>") = Data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"Airplanes","Military","Jets","F-</w:t>
      </w:r>
      <w:smartTag w:uri="urn:schemas-microsoft-com:office:cs:smarttags" w:element="NumConv6p0">
        <w:smartTagPr>
          <w:attr w:name="sch" w:val="1"/>
          <w:attr w:name="val" w:val="16"/>
        </w:smartTagPr>
        <w:r w:rsidRPr="00C83618">
          <w:t>16</w:t>
        </w:r>
      </w:smartTag>
      <w:r w:rsidRPr="00C83618">
        <w:t>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"Airplanes","Military","Prop planes")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"Airplanes","Military","Prop planes","P-</w:t>
      </w:r>
      <w:smartTag w:uri="urn:schemas-microsoft-com:office:cs:smarttags" w:element="NumConv6p0">
        <w:smartTagPr>
          <w:attr w:name="sch" w:val="1"/>
          <w:attr w:name="val" w:val="38"/>
        </w:smartTagPr>
        <w:r w:rsidRPr="00C83618">
          <w:t>38</w:t>
        </w:r>
      </w:smartTag>
      <w:r w:rsidRPr="00C83618">
        <w:t>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"Cars") = Data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"Cars","Domestic")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"Cars","Domestic","Dodge")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"Cars","Domestic","Dodge","150 Truck")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"Cars","Domestic","Dodge","Caravan")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"Cars","Foreign")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"Cars","Foreign","BMW") =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"Cars","Foreign","Toyota") = Data</w:t>
      </w:r>
    </w:p>
    <w:p w:rsidR="005A1049" w:rsidRPr="00C83618" w:rsidRDefault="005A1049" w:rsidP="009C6846">
      <w:pPr>
        <w:pStyle w:val="CodeItalic"/>
      </w:pPr>
      <w:r w:rsidRPr="00C83618">
        <w:t>^</w:t>
      </w:r>
      <w:r>
        <w:t>TM(</w:t>
      </w:r>
      <w:r w:rsidRPr="00C83618">
        <w:t>"Cars","Foreign","Toyota","Tercel") =</w:t>
      </w:r>
    </w:p>
    <w:p w:rsidR="005A1049" w:rsidRDefault="005A1049" w:rsidP="00CC78A7">
      <w:pPr>
        <w:pStyle w:val="Code"/>
      </w:pPr>
    </w:p>
    <w:p w:rsidR="00F45F5F" w:rsidRDefault="00F45F5F" w:rsidP="00CC78A7"/>
    <w:p w:rsidR="005A1049" w:rsidRDefault="005A1049" w:rsidP="00CC78A7">
      <w:pPr>
        <w:pStyle w:val="Caption"/>
      </w:pPr>
      <w:bookmarkStart w:id="308" w:name="_Ref268696223"/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33</w:t>
        </w:r>
      </w:fldSimple>
      <w:bookmarkEnd w:id="308"/>
      <w:r>
        <w:t xml:space="preserve"> Using Constant Subscripts</w:t>
      </w:r>
    </w:p>
    <w:p w:rsidR="005A1049" w:rsidRDefault="005A1049">
      <w:pPr>
        <w:pStyle w:val="Code"/>
        <w:rPr>
          <w:color w:val="000000" w:themeColor="text1"/>
        </w:rPr>
      </w:pPr>
    </w:p>
    <w:p w:rsidR="005A1049" w:rsidRDefault="005A1049" w:rsidP="009C6846">
      <w:pPr>
        <w:pStyle w:val="Code1"/>
      </w:pPr>
      <w:r>
        <w:t>Kill ^Pets2</w:t>
      </w:r>
    </w:p>
    <w:p w:rsidR="005A1049" w:rsidRDefault="005A1049" w:rsidP="009C6846">
      <w:pPr>
        <w:pStyle w:val="Code1"/>
      </w:pPr>
    </w:p>
    <w:p w:rsidR="005A1049" w:rsidRDefault="005A1049" w:rsidP="009C6846">
      <w:pPr>
        <w:pStyle w:val="Code1"/>
      </w:pPr>
      <w:r>
        <w:t>Set SUB1="First Subscript"</w:t>
      </w:r>
    </w:p>
    <w:p w:rsidR="005A1049" w:rsidRDefault="005A1049" w:rsidP="009C6846">
      <w:pPr>
        <w:pStyle w:val="Code1"/>
      </w:pPr>
      <w:r>
        <w:t>Set SUB3="Third Subscript"</w:t>
      </w:r>
    </w:p>
    <w:p w:rsidR="005A1049" w:rsidRDefault="005A1049" w:rsidP="009C6846">
      <w:pPr>
        <w:pStyle w:val="Code1"/>
      </w:pP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</w:t>
      </w:r>
      <w:r>
        <w:t>Pets2(SUB1,"Dog</w:t>
      </w:r>
      <w:r w:rsidRPr="00701648">
        <w:t>",SUB3)=""</w:t>
      </w: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</w:t>
      </w:r>
      <w:r>
        <w:t>Pets2(SUB1,"Cat</w:t>
      </w:r>
      <w:r w:rsidRPr="00701648">
        <w:t>",SUB3)=""</w:t>
      </w: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</w:t>
      </w:r>
      <w:r>
        <w:t>Pets2(SUB1,"</w:t>
      </w:r>
      <w:r w:rsidRPr="00701648">
        <w:t>Fish",SUB3)=""</w:t>
      </w: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</w:t>
      </w:r>
      <w:r>
        <w:t>Pets2(SUB1,"Turtle</w:t>
      </w:r>
      <w:r w:rsidRPr="00701648">
        <w:t>",SUB3)=""</w:t>
      </w:r>
    </w:p>
    <w:p w:rsidR="005A1049" w:rsidRDefault="005A1049">
      <w:pPr>
        <w:pStyle w:val="Code"/>
      </w:pPr>
    </w:p>
    <w:p w:rsidR="00F45F5F" w:rsidRDefault="00F45F5F" w:rsidP="00CA0D6E">
      <w:pPr>
        <w:pStyle w:val="Caption"/>
        <w:keepNext/>
      </w:pPr>
      <w:bookmarkStart w:id="309" w:name="_Ref268696248"/>
    </w:p>
    <w:p w:rsidR="005A1049" w:rsidRDefault="005A1049" w:rsidP="00CA0D6E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34</w:t>
        </w:r>
      </w:fldSimple>
      <w:bookmarkEnd w:id="309"/>
      <w:r>
        <w:t xml:space="preserve"> Traverse a Global with Constant Subscripts</w:t>
      </w:r>
    </w:p>
    <w:p w:rsidR="005A1049" w:rsidRPr="00701648" w:rsidRDefault="005A1049" w:rsidP="00CA0D6E">
      <w:pPr>
        <w:pStyle w:val="Code"/>
        <w:keepNext/>
        <w:rPr>
          <w:color w:val="000000" w:themeColor="text1"/>
        </w:rPr>
      </w:pPr>
      <w:r w:rsidRPr="00701648">
        <w:rPr>
          <w:color w:val="000000" w:themeColor="text1"/>
        </w:rP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(SUB1,</w:t>
      </w:r>
      <w:r>
        <w:t>SUB2,</w:t>
      </w:r>
      <w:r w:rsidRPr="00701648">
        <w:t>SUB3)=""</w:t>
      </w:r>
    </w:p>
    <w:p w:rsidR="005A1049" w:rsidRPr="00701648" w:rsidRDefault="005A1049" w:rsidP="009C6846">
      <w:pPr>
        <w:pStyle w:val="Code1"/>
      </w:pPr>
      <w:r>
        <w:t xml:space="preserve">For </w:t>
      </w:r>
      <w:r w:rsidRPr="00701648">
        <w:t xml:space="preserve"> </w:t>
      </w:r>
      <w:r>
        <w:t xml:space="preserve">Set </w:t>
      </w:r>
      <w:r w:rsidRPr="00701648">
        <w:t>SUB1=$O(^</w:t>
      </w:r>
      <w:r>
        <w:t>Pets2</w:t>
      </w:r>
      <w:r w:rsidRPr="00701648">
        <w:t xml:space="preserve">(SUB1)) </w:t>
      </w:r>
      <w:r>
        <w:t>Quit:</w:t>
      </w:r>
      <w:r w:rsidRPr="00701648">
        <w:t xml:space="preserve">SUB1="" </w:t>
      </w:r>
      <w:r>
        <w:t xml:space="preserve"> Do</w:t>
      </w:r>
      <w:r>
        <w:tab/>
      </w:r>
      <w:r>
        <w:tab/>
        <w:t>;2 spaces after the</w:t>
      </w:r>
    </w:p>
    <w:p w:rsidR="005A1049" w:rsidRPr="00701648" w:rsidRDefault="005A1049" w:rsidP="009C6846">
      <w:pPr>
        <w:pStyle w:val="Code1"/>
      </w:pPr>
      <w:r>
        <w:t>.</w:t>
      </w:r>
      <w:r>
        <w:tab/>
        <w:t xml:space="preserve">For </w:t>
      </w:r>
      <w:r w:rsidRPr="00701648">
        <w:t xml:space="preserve"> </w:t>
      </w:r>
      <w:r>
        <w:t>Set SUB2</w:t>
      </w:r>
      <w:r w:rsidRPr="00701648">
        <w:t>=$O(^</w:t>
      </w:r>
      <w:r>
        <w:t>Pets2</w:t>
      </w:r>
      <w:r w:rsidRPr="00701648">
        <w:t>(SUB1</w:t>
      </w:r>
      <w:r>
        <w:t>,SUB2</w:t>
      </w:r>
      <w:r w:rsidRPr="00701648">
        <w:t xml:space="preserve">)) </w:t>
      </w:r>
      <w:r>
        <w:t>Quit:SUB2</w:t>
      </w:r>
      <w:r w:rsidRPr="00701648">
        <w:t xml:space="preserve">="" </w:t>
      </w:r>
      <w:r>
        <w:t xml:space="preserve"> Do</w:t>
      </w:r>
      <w:r>
        <w:tab/>
        <w:t>;For and before</w:t>
      </w:r>
    </w:p>
    <w:p w:rsidR="005A1049" w:rsidRDefault="005A1049" w:rsidP="009C6846">
      <w:pPr>
        <w:pStyle w:val="Code1"/>
      </w:pPr>
      <w:r w:rsidRPr="00701648">
        <w:t xml:space="preserve">. </w:t>
      </w:r>
      <w:r>
        <w:t xml:space="preserve">. For  Set </w:t>
      </w:r>
      <w:r w:rsidRPr="00701648">
        <w:t>SUB3=$O(^</w:t>
      </w:r>
      <w:r>
        <w:t>Pets2(SUB1,SUB2</w:t>
      </w:r>
      <w:r w:rsidRPr="00701648">
        <w:t>,SUB3)</w:t>
      </w:r>
      <w:r>
        <w:t>)</w:t>
      </w:r>
      <w:r w:rsidRPr="00701648">
        <w:t xml:space="preserve"> </w:t>
      </w:r>
      <w:r>
        <w:t>Quit:</w:t>
      </w:r>
      <w:r w:rsidRPr="00701648">
        <w:t>SUB3=""</w:t>
      </w:r>
      <w:r>
        <w:t xml:space="preserve">  Do  ;the Do</w:t>
      </w:r>
    </w:p>
    <w:p w:rsidR="005A1049" w:rsidRDefault="005A1049" w:rsidP="009C6846">
      <w:pPr>
        <w:pStyle w:val="Code1"/>
      </w:pPr>
      <w:r>
        <w:t>. . . Write !,SUB1," - ",SUB2," - ",SUB3</w:t>
      </w:r>
    </w:p>
    <w:p w:rsidR="005A1049" w:rsidRDefault="005A1049" w:rsidP="009C6846">
      <w:pPr>
        <w:pStyle w:val="Code1"/>
      </w:pPr>
      <w:r>
        <w:t>Quit</w:t>
      </w:r>
    </w:p>
    <w:p w:rsidR="005A1049" w:rsidRDefault="005A1049" w:rsidP="009C6846">
      <w:pPr>
        <w:pStyle w:val="Code1"/>
      </w:pPr>
    </w:p>
    <w:p w:rsidR="005A1049" w:rsidRPr="001E1D53" w:rsidRDefault="005A1049" w:rsidP="009C6846">
      <w:pPr>
        <w:pStyle w:val="CodeItalic"/>
      </w:pPr>
      <w:r w:rsidRPr="001E1D53">
        <w:t>First Subscript - Cat - Third Subscript</w:t>
      </w:r>
    </w:p>
    <w:p w:rsidR="005A1049" w:rsidRPr="001E1D53" w:rsidRDefault="005A1049" w:rsidP="009C6846">
      <w:pPr>
        <w:pStyle w:val="CodeItalic"/>
      </w:pPr>
      <w:r w:rsidRPr="001E1D53">
        <w:t>First Subscript - Dog - Third Subscript</w:t>
      </w:r>
    </w:p>
    <w:p w:rsidR="005A1049" w:rsidRPr="001E1D53" w:rsidRDefault="005A1049" w:rsidP="009C6846">
      <w:pPr>
        <w:pStyle w:val="CodeItalic"/>
      </w:pPr>
      <w:r w:rsidRPr="001E1D53">
        <w:t>First Subscript - Fish - Third Subscript</w:t>
      </w:r>
    </w:p>
    <w:p w:rsidR="005A1049" w:rsidRPr="001E1D53" w:rsidRDefault="005A1049" w:rsidP="009C6846">
      <w:pPr>
        <w:pStyle w:val="CodeItalic"/>
      </w:pPr>
      <w:r w:rsidRPr="001E1D53">
        <w:t>First Subscript - Turtle - Third Subscript</w:t>
      </w:r>
    </w:p>
    <w:p w:rsidR="005A1049" w:rsidRPr="00701648" w:rsidRDefault="005A1049" w:rsidP="00CC78A7">
      <w:pPr>
        <w:pStyle w:val="Code"/>
        <w:rPr>
          <w:color w:val="000000" w:themeColor="text1"/>
        </w:rPr>
      </w:pPr>
    </w:p>
    <w:p w:rsidR="00F45F5F" w:rsidRDefault="00F45F5F" w:rsidP="00CC78A7">
      <w:pPr>
        <w:pStyle w:val="Caption"/>
      </w:pPr>
      <w:bookmarkStart w:id="310" w:name="_Ref268696270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35</w:t>
        </w:r>
      </w:fldSimple>
      <w:bookmarkEnd w:id="310"/>
      <w:r>
        <w:t xml:space="preserve"> Traversing a Global specifying with Constant Subscripts</w:t>
      </w:r>
    </w:p>
    <w:p w:rsidR="005A1049" w:rsidRDefault="005A1049" w:rsidP="00CC78A7">
      <w:pPr>
        <w:pStyle w:val="Code"/>
      </w:pP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701648" w:rsidRDefault="005A1049" w:rsidP="009C6846">
      <w:pPr>
        <w:pStyle w:val="Code1"/>
      </w:pPr>
      <w:r>
        <w:t>Set (SUB1,</w:t>
      </w:r>
      <w:r w:rsidRPr="00701648">
        <w:t>SUB3)=""</w:t>
      </w:r>
    </w:p>
    <w:p w:rsidR="005A1049" w:rsidRPr="00701648" w:rsidRDefault="005A1049" w:rsidP="009C6846">
      <w:pPr>
        <w:pStyle w:val="Code1"/>
      </w:pPr>
      <w:r>
        <w:t xml:space="preserve">For </w:t>
      </w:r>
      <w:r w:rsidRPr="00701648">
        <w:t xml:space="preserve"> </w:t>
      </w:r>
      <w:r>
        <w:t xml:space="preserve">Set </w:t>
      </w:r>
      <w:r w:rsidRPr="00701648">
        <w:t>SUB1=$O(^</w:t>
      </w:r>
      <w:r>
        <w:t>Pets2</w:t>
      </w:r>
      <w:r w:rsidRPr="00701648">
        <w:t xml:space="preserve">(SUB1)) </w:t>
      </w:r>
      <w:r>
        <w:t>Quit:</w:t>
      </w:r>
      <w:r w:rsidRPr="00701648">
        <w:t xml:space="preserve">SUB1="" </w:t>
      </w:r>
      <w:r>
        <w:t xml:space="preserve"> Do</w:t>
      </w:r>
    </w:p>
    <w:p w:rsidR="005A1049" w:rsidRPr="00701648" w:rsidRDefault="005A1049" w:rsidP="009C6846">
      <w:pPr>
        <w:pStyle w:val="Code1"/>
      </w:pPr>
      <w:r>
        <w:t>.</w:t>
      </w:r>
      <w:r>
        <w:tab/>
        <w:t xml:space="preserve">For </w:t>
      </w:r>
      <w:r w:rsidRPr="00397911">
        <w:rPr>
          <w:u w:val="single"/>
        </w:rPr>
        <w:t>SUB2</w:t>
      </w:r>
      <w:r>
        <w:rPr>
          <w:u w:val="single"/>
        </w:rPr>
        <w:t>="Dog","Cat",</w:t>
      </w:r>
      <w:r w:rsidRPr="00397911">
        <w:rPr>
          <w:u w:val="single"/>
        </w:rPr>
        <w:t>"Turtle"</w:t>
      </w:r>
      <w:r>
        <w:t xml:space="preserve"> Do    ;specify what values to look up</w:t>
      </w:r>
    </w:p>
    <w:p w:rsidR="005A1049" w:rsidRDefault="005A1049" w:rsidP="009C6846">
      <w:pPr>
        <w:pStyle w:val="Code1"/>
      </w:pPr>
      <w:r w:rsidRPr="00701648">
        <w:t xml:space="preserve">. </w:t>
      </w:r>
      <w:r>
        <w:t xml:space="preserve">. For  Set </w:t>
      </w:r>
      <w:r w:rsidRPr="00701648">
        <w:t>SUB3=$O(^</w:t>
      </w:r>
      <w:r>
        <w:t>Pets2(SUB1,SUB2</w:t>
      </w:r>
      <w:r w:rsidRPr="00701648">
        <w:t>,SUB3)</w:t>
      </w:r>
      <w:r>
        <w:t>)</w:t>
      </w:r>
      <w:r w:rsidRPr="00701648">
        <w:t xml:space="preserve"> </w:t>
      </w:r>
      <w:r>
        <w:t>Quit:</w:t>
      </w:r>
      <w:r w:rsidRPr="00701648">
        <w:t>SUB3=""</w:t>
      </w:r>
      <w:r>
        <w:t xml:space="preserve">  Do</w:t>
      </w:r>
    </w:p>
    <w:p w:rsidR="005A1049" w:rsidRDefault="005A1049" w:rsidP="009C6846">
      <w:pPr>
        <w:pStyle w:val="Code1"/>
      </w:pPr>
      <w:r>
        <w:t>. . . Write !,SUB1," - ",SUB2," - ",SUB3</w:t>
      </w:r>
    </w:p>
    <w:p w:rsidR="005A1049" w:rsidRDefault="005A1049" w:rsidP="009C6846">
      <w:pPr>
        <w:pStyle w:val="Code1"/>
      </w:pPr>
      <w:r>
        <w:t>Quit</w:t>
      </w:r>
    </w:p>
    <w:p w:rsidR="005A1049" w:rsidRDefault="005A1049" w:rsidP="00CC78A7">
      <w:pPr>
        <w:pStyle w:val="Code"/>
      </w:pPr>
    </w:p>
    <w:p w:rsidR="005A1049" w:rsidRPr="000F4231" w:rsidRDefault="005A1049" w:rsidP="009C6846">
      <w:pPr>
        <w:pStyle w:val="CodeItalic"/>
      </w:pPr>
      <w:r w:rsidRPr="000F4231">
        <w:t>First Subscript - Dog - Third Subscript</w:t>
      </w:r>
    </w:p>
    <w:p w:rsidR="005A1049" w:rsidRPr="000F4231" w:rsidRDefault="005A1049" w:rsidP="009C6846">
      <w:pPr>
        <w:pStyle w:val="CodeItalic"/>
      </w:pPr>
      <w:r w:rsidRPr="000F4231">
        <w:t>First Subscript - Cat - Third Subscript</w:t>
      </w:r>
    </w:p>
    <w:p w:rsidR="005A1049" w:rsidRPr="000F4231" w:rsidRDefault="005A1049" w:rsidP="009C6846">
      <w:pPr>
        <w:pStyle w:val="CodeItalic"/>
      </w:pPr>
      <w:r w:rsidRPr="000F4231">
        <w:t>First Subscript - Turtle - Third Subscript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311" w:name="_Ref268696308"/>
      <w:bookmarkStart w:id="312" w:name="_Ref171635302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36</w:t>
        </w:r>
      </w:fldSimple>
      <w:bookmarkEnd w:id="311"/>
      <w:r>
        <w:t xml:space="preserve"> Building a Data Global</w:t>
      </w:r>
      <w:bookmarkEnd w:id="312"/>
      <w:r w:rsidR="00C01119">
        <w:fldChar w:fldCharType="begin"/>
      </w:r>
      <w:r>
        <w:instrText xml:space="preserve"> XE "</w:instrText>
      </w:r>
      <w:r w:rsidRPr="00AE565D">
        <w:instrText>Data Global</w:instrText>
      </w:r>
      <w:r>
        <w:instrText xml:space="preserve">" </w:instrText>
      </w:r>
      <w:r w:rsidR="00C01119">
        <w:fldChar w:fldCharType="end"/>
      </w:r>
    </w:p>
    <w:p w:rsidR="005A1049" w:rsidRDefault="005A1049" w:rsidP="00CC78A7">
      <w:pPr>
        <w:pStyle w:val="Code"/>
      </w:pPr>
      <w:r>
        <w:t xml:space="preserve">  </w:t>
      </w: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^People(1)=$LB("Doe","John","5545-56-2322",</w:t>
      </w:r>
      <w:r>
        <w:t>"1234",</w:t>
      </w:r>
      <w:r w:rsidRPr="00701648">
        <w:t>"Los Angeles","CA","95111")</w:t>
      </w: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^People(2)=$LB("Doe","Jane","5544-20-2232",</w:t>
      </w:r>
      <w:r>
        <w:t>"2345",</w:t>
      </w:r>
      <w:r w:rsidRPr="00701648">
        <w:t>"Los Angeles","CA","95111")</w:t>
      </w: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^People(3)=$LB("Jacobs","Dawn","7894-11-4545",</w:t>
      </w:r>
      <w:r>
        <w:t>"3456",</w:t>
      </w:r>
      <w:r w:rsidRPr="00701648">
        <w:t>"Harvard","MA","01666")</w:t>
      </w: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^People(4)=$LB("Dover","Ilene","1190-56-0933",</w:t>
      </w:r>
      <w:r>
        <w:t>"4567",</w:t>
      </w:r>
      <w:r w:rsidRPr="00701648">
        <w:t>"Dallas","TX","75211")</w:t>
      </w: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^People(5)=$LB("Johnson","Mike","3406-44-3344",</w:t>
      </w:r>
      <w:r>
        <w:t>"5678",</w:t>
      </w:r>
      <w:r w:rsidRPr="00701648">
        <w:t>"Ink","AR","71933")</w:t>
      </w: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^People(6)=$LB("Dover","Ben","3434-24-3344",</w:t>
      </w:r>
      <w:r>
        <w:t>"6789",</w:t>
      </w:r>
      <w:r w:rsidRPr="00701648">
        <w:t>"Inkwell","AR","71955")</w:t>
      </w:r>
    </w:p>
    <w:p w:rsidR="005A1049" w:rsidRDefault="005A1049" w:rsidP="00CC78A7">
      <w:pPr>
        <w:pStyle w:val="Code"/>
      </w:pPr>
    </w:p>
    <w:p w:rsidR="00F45F5F" w:rsidRDefault="00F45F5F" w:rsidP="00B24DF1">
      <w:pPr>
        <w:pStyle w:val="Caption"/>
        <w:keepNext/>
      </w:pPr>
      <w:bookmarkStart w:id="313" w:name="_Ref268696338"/>
    </w:p>
    <w:p w:rsidR="005A1049" w:rsidRDefault="005A1049" w:rsidP="00B24DF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37</w:t>
        </w:r>
      </w:fldSimple>
      <w:bookmarkEnd w:id="313"/>
      <w:r>
        <w:t xml:space="preserve"> Building an Index Global</w:t>
      </w:r>
    </w:p>
    <w:p w:rsidR="005A1049" w:rsidRDefault="005A1049" w:rsidP="00B24DF1">
      <w:pPr>
        <w:pStyle w:val="Code"/>
        <w:keepNext/>
      </w:pPr>
      <w:r>
        <w:t xml:space="preserve">  </w:t>
      </w:r>
    </w:p>
    <w:p w:rsidR="005A1049" w:rsidRDefault="005A1049" w:rsidP="00B24DF1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B24DF1">
      <w:pPr>
        <w:pStyle w:val="Code1"/>
        <w:keepNext/>
      </w:pPr>
    </w:p>
    <w:p w:rsidR="005A1049" w:rsidRPr="00701648" w:rsidRDefault="005A1049" w:rsidP="00B24DF1">
      <w:pPr>
        <w:pStyle w:val="Code1"/>
        <w:keepNext/>
      </w:pPr>
      <w:r>
        <w:t xml:space="preserve">Set </w:t>
      </w:r>
      <w:r w:rsidRPr="00701648">
        <w:t>Num="" Do {</w:t>
      </w:r>
    </w:p>
    <w:p w:rsidR="005A1049" w:rsidRPr="00701648" w:rsidRDefault="005A1049" w:rsidP="00B24DF1">
      <w:pPr>
        <w:pStyle w:val="Code1"/>
        <w:keepNext/>
      </w:pPr>
      <w:r w:rsidRPr="00701648">
        <w:t xml:space="preserve">  </w:t>
      </w:r>
      <w:r>
        <w:t xml:space="preserve">Set </w:t>
      </w:r>
      <w:r w:rsidRPr="00701648">
        <w:t xml:space="preserve">Num=$O(^People(Num)) </w:t>
      </w:r>
      <w:r>
        <w:t>Quit:</w:t>
      </w:r>
      <w:r w:rsidRPr="00701648">
        <w:t>Num=""</w:t>
      </w:r>
    </w:p>
    <w:p w:rsidR="005A1049" w:rsidRPr="00701648" w:rsidRDefault="005A1049" w:rsidP="00B24DF1">
      <w:pPr>
        <w:pStyle w:val="Code1"/>
        <w:keepNext/>
      </w:pPr>
      <w:r w:rsidRPr="00701648">
        <w:t xml:space="preserve">  </w:t>
      </w:r>
      <w:r>
        <w:t xml:space="preserve">Set </w:t>
      </w:r>
      <w:r w:rsidRPr="00701648">
        <w:t>Data=^People(Num)</w:t>
      </w:r>
    </w:p>
    <w:p w:rsidR="005A1049" w:rsidRPr="00701648" w:rsidRDefault="005A1049" w:rsidP="00B24DF1">
      <w:pPr>
        <w:pStyle w:val="Code1"/>
        <w:keepNext/>
      </w:pPr>
      <w:r w:rsidRPr="00701648">
        <w:t xml:space="preserve">  </w:t>
      </w:r>
      <w:r>
        <w:t xml:space="preserve">Set </w:t>
      </w:r>
      <w:r w:rsidRPr="00701648">
        <w:t>Ln=$Li(Data,1)</w:t>
      </w:r>
      <w:r>
        <w:tab/>
      </w:r>
      <w:r>
        <w:tab/>
      </w:r>
      <w:r>
        <w:tab/>
      </w:r>
      <w:r w:rsidRPr="00701648">
        <w:t>;last name</w:t>
      </w:r>
    </w:p>
    <w:p w:rsidR="005A1049" w:rsidRPr="00701648" w:rsidRDefault="005A1049" w:rsidP="00B24DF1">
      <w:pPr>
        <w:pStyle w:val="Code1"/>
        <w:keepNext/>
      </w:pPr>
      <w:r w:rsidRPr="00701648">
        <w:t xml:space="preserve">  </w:t>
      </w:r>
      <w:r>
        <w:t xml:space="preserve">Set </w:t>
      </w:r>
      <w:r w:rsidRPr="00701648">
        <w:t>Fn=$Li(Data,2)</w:t>
      </w:r>
      <w:r>
        <w:tab/>
      </w:r>
      <w:r>
        <w:tab/>
      </w:r>
      <w:r>
        <w:tab/>
      </w:r>
      <w:r w:rsidRPr="00701648">
        <w:t>;first name</w:t>
      </w:r>
    </w:p>
    <w:p w:rsidR="005A1049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SSN=$Li(Data,3)</w:t>
      </w:r>
      <w:r>
        <w:tab/>
      </w:r>
      <w:r>
        <w:tab/>
      </w:r>
      <w:r>
        <w:tab/>
      </w:r>
      <w:r w:rsidRPr="00701648">
        <w:t>;social security number</w:t>
      </w:r>
    </w:p>
    <w:p w:rsidR="005A1049" w:rsidRPr="003E2089" w:rsidRDefault="005A1049" w:rsidP="009C6846">
      <w:pPr>
        <w:pStyle w:val="Code1"/>
      </w:pPr>
      <w:r w:rsidRPr="003E2089">
        <w:t xml:space="preserve">  Set MRN=$Li(Data,4)   </w:t>
      </w:r>
      <w:r w:rsidRPr="003E2089">
        <w:tab/>
      </w:r>
      <w:r w:rsidRPr="003E2089">
        <w:tab/>
      </w:r>
      <w:r w:rsidRPr="003E2089">
        <w:tab/>
        <w:t>;medical record number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>Set City=$Li(Data,5</w:t>
      </w:r>
      <w:r w:rsidRPr="00701648">
        <w:t>)</w:t>
      </w:r>
      <w:r>
        <w:tab/>
      </w:r>
      <w:r>
        <w:tab/>
      </w:r>
      <w:r>
        <w:tab/>
        <w:t>;City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>Set State=$Li(Data,6</w:t>
      </w:r>
      <w:r w:rsidRPr="00701648">
        <w:t>)</w:t>
      </w:r>
      <w:r>
        <w:tab/>
      </w:r>
      <w:r>
        <w:tab/>
      </w:r>
      <w:r>
        <w:tab/>
        <w:t>;State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>Set Zip=$Li(Data,7</w:t>
      </w:r>
      <w:r w:rsidRPr="00701648">
        <w:t>)</w:t>
      </w:r>
      <w:r>
        <w:tab/>
      </w:r>
      <w:r>
        <w:tab/>
      </w:r>
      <w:r>
        <w:tab/>
        <w:t>;Zip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^PeopleIndex("Name",Ln_","_Fn</w:t>
      </w:r>
      <w:r>
        <w:t>,Num</w:t>
      </w:r>
      <w:r w:rsidRPr="00701648">
        <w:t>)=""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^PeopleIndex("Ln",Ln,Num)=""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^PeopleIndex("SSN",SSN)=Num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^</w:t>
      </w:r>
      <w:r>
        <w:t>PeopleIndex("MRN",MRN</w:t>
      </w:r>
      <w:r w:rsidRPr="00701648">
        <w:t>)=Num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^PeopleIndex("City",City,Num)=""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^PeopleIndex("State",State,Num)=""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^PeopleIndex("Zip",Zip,Num)=""</w:t>
      </w:r>
    </w:p>
    <w:p w:rsidR="005A1049" w:rsidRPr="00701648" w:rsidRDefault="005A1049" w:rsidP="009C6846">
      <w:pPr>
        <w:pStyle w:val="Code1"/>
      </w:pPr>
      <w:r w:rsidRPr="00701648">
        <w:t xml:space="preserve">} While Num'=""  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314" w:name="_Ref268696381"/>
    </w:p>
    <w:p w:rsidR="00725288" w:rsidRDefault="005A1049" w:rsidP="00B24DF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38</w:t>
        </w:r>
      </w:fldSimple>
      <w:bookmarkEnd w:id="314"/>
      <w:r>
        <w:t xml:space="preserve"> Resulting Global from executing the routine in </w:t>
      </w:r>
      <w:r w:rsidR="00C01119">
        <w:fldChar w:fldCharType="begin"/>
      </w:r>
      <w:r>
        <w:instrText xml:space="preserve"> REF _Ref268696338 \h </w:instrText>
      </w:r>
      <w:r w:rsidR="00C01119">
        <w:fldChar w:fldCharType="separate"/>
      </w:r>
    </w:p>
    <w:p w:rsidR="005A1049" w:rsidRDefault="00725288" w:rsidP="00CC78A7">
      <w:pPr>
        <w:pStyle w:val="Caption"/>
      </w:pPr>
      <w:r>
        <w:t xml:space="preserve">Example </w:t>
      </w:r>
      <w:r>
        <w:rPr>
          <w:noProof/>
        </w:rPr>
        <w:t>6</w:t>
      </w:r>
      <w:r>
        <w:noBreakHyphen/>
      </w:r>
      <w:r>
        <w:rPr>
          <w:noProof/>
        </w:rPr>
        <w:t>37</w:t>
      </w:r>
      <w:r w:rsidR="00C01119">
        <w:fldChar w:fldCharType="end"/>
      </w:r>
    </w:p>
    <w:p w:rsidR="005A1049" w:rsidRDefault="005A1049" w:rsidP="00CC78A7">
      <w:pPr>
        <w:pStyle w:val="Code"/>
      </w:pP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ZW ^PeopleIndex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^PeopleIndex("City","Dallas",4)=""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^PeopleIndex("City","Harvard",3)=""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^PeopleIndex("City","Ink",5)=""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^PeopleIndex("City","Inkwell",6)=""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^PeopleIndex("City","Los Angeles",1)=""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^PeopleIndex("City","Los Angeles",2)=""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^PeopleIndex("Ln","Doe",1)=""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^PeopleIndex("Ln","Doe",2)=""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^PeopleIndex("Ln","Dover",4)=""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^PeopleIndex("Ln","Dover",6)=""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^PeopleIndex("Ln","Jacobs",3)=""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^PeopleIndex("Ln","Johnson",5)=""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^PeopleIndex("MRN",1234)=1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^PeopleIndex("MRN",2345)=2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^PeopleIndex("MRN",3456)=3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^PeopleIndex("MRN",4567)=4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^PeopleIndex("MRN",5678)=5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^PeopleIndex("MRN",6789)=6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^PeopleIndex("Name","Doe,Jane",2)=""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^PeopleIndex("Name","Doe,John",1)=""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^PeopleIndex("Name","Dover,Ben",6)=""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^PeopleIndex("Name","Dover,Ilene",4)=""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^PeopleIndex("Name","Jacobs,Dawn",3)=""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^PeopleIndex("Name","Johnson,Mike",5)=""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^PeopleIndex("SSN","1190-56-0933")=4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^PeopleIndex("SSN","3406-44-3344")=5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^PeopleIndex("SSN","3434-24-3344")=6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^PeopleIndex("SSN","5544-20-2232")=2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^PeopleIndex("SSN","5545-56-2322")=1</w:t>
      </w:r>
    </w:p>
    <w:p w:rsidR="00405371" w:rsidRDefault="00405371" w:rsidP="00CC78A7">
      <w:pPr>
        <w:pStyle w:val="Code"/>
        <w:rPr>
          <w:color w:val="auto"/>
        </w:rPr>
      </w:pP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^PeopleIndex("SSN","7894-11-4545")=3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^PeopleIndex("State","AR",5)=""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^PeopleIndex("State","AR",6)=""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^PeopleIndex("State","CA",1)=""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^PeopleIndex("State","CA",2)=""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^PeopleIndex("State","MA",3)=""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^PeopleIndex("State","TX",4)=""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^PeopleIndex("Zip",71933,5)=""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^PeopleIndex("Zip",71955,6)=""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^PeopleIndex("Zip",75211,4)=""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^PeopleIndex("Zip",95111,1)=""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^PeopleIndex("Zip",95111,2)=""</w:t>
      </w:r>
    </w:p>
    <w:p w:rsidR="005A1049" w:rsidRPr="00914683" w:rsidRDefault="005A1049" w:rsidP="00CC78A7">
      <w:pPr>
        <w:pStyle w:val="Code"/>
        <w:rPr>
          <w:color w:val="auto"/>
        </w:rPr>
      </w:pPr>
      <w:r w:rsidRPr="00914683">
        <w:rPr>
          <w:color w:val="auto"/>
        </w:rPr>
        <w:t>^PeopleIndex("Zip","01666",3)=""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315" w:name="_Ref268696416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39</w:t>
        </w:r>
      </w:fldSimple>
      <w:bookmarkEnd w:id="315"/>
      <w:r>
        <w:t xml:space="preserve"> List People sorted by State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41710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1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State="" Do {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 xml:space="preserve">State=$O(^PeopleIndex("State",State)) </w:t>
      </w:r>
      <w:r>
        <w:t>Quit:</w:t>
      </w:r>
      <w:r w:rsidRPr="00701648">
        <w:t>State=""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Num="" Do {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Set </w:t>
      </w:r>
      <w:r w:rsidRPr="00701648">
        <w:t xml:space="preserve">Num=$O(^PeopleIndex("State",State,Num)) </w:t>
      </w:r>
      <w:r>
        <w:t>Quit:</w:t>
      </w:r>
      <w:r w:rsidRPr="00701648">
        <w:t>Num=""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Set </w:t>
      </w:r>
      <w:r w:rsidRPr="00701648">
        <w:t xml:space="preserve">Data=^People(Num)   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Set </w:t>
      </w:r>
      <w:r w:rsidRPr="00701648">
        <w:t>Ln=$Li(Data,1)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Set </w:t>
      </w:r>
      <w:r w:rsidRPr="00701648">
        <w:t>Fn=$Li(Data,2)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Write </w:t>
      </w:r>
      <w:r w:rsidRPr="00701648">
        <w:t>!,Fn," ",Ln," lives in: ",State</w:t>
      </w:r>
    </w:p>
    <w:p w:rsidR="005A1049" w:rsidRPr="00701648" w:rsidRDefault="005A1049" w:rsidP="009C6846">
      <w:pPr>
        <w:pStyle w:val="Code1"/>
      </w:pPr>
      <w:r w:rsidRPr="00701648">
        <w:t xml:space="preserve">  } While Num'=""</w:t>
      </w:r>
    </w:p>
    <w:p w:rsidR="005A1049" w:rsidRPr="00701648" w:rsidRDefault="005A1049" w:rsidP="009C6846">
      <w:pPr>
        <w:pStyle w:val="Code1"/>
      </w:pPr>
      <w:r w:rsidRPr="00701648">
        <w:t>} While State'=""</w:t>
      </w:r>
    </w:p>
    <w:p w:rsidR="005A1049" w:rsidRDefault="005A1049" w:rsidP="009C6846">
      <w:pPr>
        <w:pStyle w:val="Code1"/>
      </w:pPr>
    </w:p>
    <w:p w:rsidR="005A1049" w:rsidRPr="00055B6B" w:rsidRDefault="005A1049" w:rsidP="009C6846">
      <w:pPr>
        <w:pStyle w:val="CodeItalic"/>
      </w:pPr>
      <w:r w:rsidRPr="00055B6B">
        <w:t>Mike Johnson lives in: AR</w:t>
      </w:r>
    </w:p>
    <w:p w:rsidR="005A1049" w:rsidRPr="00055B6B" w:rsidRDefault="005A1049" w:rsidP="009C6846">
      <w:pPr>
        <w:pStyle w:val="CodeItalic"/>
      </w:pPr>
      <w:r w:rsidRPr="00055B6B">
        <w:t>Ben Dover lives in: AR</w:t>
      </w:r>
    </w:p>
    <w:p w:rsidR="005A1049" w:rsidRPr="00055B6B" w:rsidRDefault="005A1049" w:rsidP="009C6846">
      <w:pPr>
        <w:pStyle w:val="CodeItalic"/>
      </w:pPr>
      <w:r w:rsidRPr="00055B6B">
        <w:t>John Doe lives in: CA</w:t>
      </w:r>
    </w:p>
    <w:p w:rsidR="005A1049" w:rsidRPr="00055B6B" w:rsidRDefault="005A1049" w:rsidP="009C6846">
      <w:pPr>
        <w:pStyle w:val="CodeItalic"/>
      </w:pPr>
      <w:r w:rsidRPr="00055B6B">
        <w:t>Jane Doe lives in: CA</w:t>
      </w:r>
    </w:p>
    <w:p w:rsidR="005A1049" w:rsidRPr="00055B6B" w:rsidRDefault="005A1049" w:rsidP="009C6846">
      <w:pPr>
        <w:pStyle w:val="CodeItalic"/>
      </w:pPr>
      <w:r w:rsidRPr="00055B6B">
        <w:t>Dawn Jacobs lives in: MA</w:t>
      </w:r>
    </w:p>
    <w:p w:rsidR="005A1049" w:rsidRPr="00055B6B" w:rsidRDefault="005A1049" w:rsidP="009C6846">
      <w:pPr>
        <w:pStyle w:val="CodeItalic"/>
      </w:pPr>
      <w:r w:rsidRPr="00055B6B">
        <w:t>Ilene Dover lives in: TX</w:t>
      </w:r>
    </w:p>
    <w:p w:rsidR="005A1049" w:rsidRPr="00315FA8" w:rsidRDefault="005A1049" w:rsidP="009C6846">
      <w:pPr>
        <w:pStyle w:val="Code1"/>
      </w:pPr>
    </w:p>
    <w:p w:rsidR="00F45F5F" w:rsidRDefault="00F45F5F" w:rsidP="00CC78A7">
      <w:pPr>
        <w:pStyle w:val="Caption"/>
      </w:pPr>
      <w:bookmarkStart w:id="316" w:name="_Ref268696441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40</w:t>
        </w:r>
      </w:fldSimple>
      <w:bookmarkEnd w:id="316"/>
      <w:r>
        <w:t xml:space="preserve"> List all the Zip Code for all people whose last name begins with a "D"</w:t>
      </w:r>
    </w:p>
    <w:p w:rsidR="005A1049" w:rsidRDefault="005A1049" w:rsidP="00CC78A7">
      <w:pPr>
        <w:pStyle w:val="Code"/>
      </w:pPr>
      <w:r>
        <w:t xml:space="preserve"> </w:t>
      </w:r>
    </w:p>
    <w:p w:rsidR="005A1049" w:rsidRDefault="005A1049" w:rsidP="00B53998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9C6846">
      <w:pPr>
        <w:pStyle w:val="Code1"/>
      </w:pPr>
    </w:p>
    <w:p w:rsidR="005A1049" w:rsidRPr="00701648" w:rsidRDefault="005A1049" w:rsidP="009C6846">
      <w:pPr>
        <w:pStyle w:val="Code1"/>
      </w:pPr>
      <w:r>
        <w:t xml:space="preserve">Set </w:t>
      </w:r>
      <w:r w:rsidRPr="00701648">
        <w:t>Ln="D" Do {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 xml:space="preserve">Ln=$O(^PeopleIndex("Ln",Ln)) </w:t>
      </w:r>
      <w:r>
        <w:t>Quit:</w:t>
      </w:r>
      <w:r w:rsidRPr="00701648">
        <w:t>$E(Ln,1,1)'="D"</w:t>
      </w:r>
    </w:p>
    <w:p w:rsidR="005A1049" w:rsidRPr="00701648" w:rsidRDefault="005A1049" w:rsidP="009C6846">
      <w:pPr>
        <w:pStyle w:val="Code1"/>
      </w:pPr>
      <w:r w:rsidRPr="00701648">
        <w:t xml:space="preserve">  </w:t>
      </w:r>
      <w:r>
        <w:t xml:space="preserve">Set </w:t>
      </w:r>
      <w:r w:rsidRPr="00701648">
        <w:t>Num="" Do {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Set </w:t>
      </w:r>
      <w:r w:rsidRPr="00701648">
        <w:t xml:space="preserve">Num=$O(^PeopleIndex("Ln",Ln,Num)) </w:t>
      </w:r>
      <w:r>
        <w:t>Quit:</w:t>
      </w:r>
      <w:r w:rsidRPr="00701648">
        <w:t>Num=""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Set </w:t>
      </w:r>
      <w:r w:rsidRPr="00701648">
        <w:t xml:space="preserve">Data=^People(Num)   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Set </w:t>
      </w:r>
      <w:r w:rsidRPr="00701648">
        <w:t>Fn=$Li(Data,2)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Set </w:t>
      </w:r>
      <w:r w:rsidRPr="00701648">
        <w:t>Zip=$Li(Data,6)</w:t>
      </w:r>
    </w:p>
    <w:p w:rsidR="005A1049" w:rsidRPr="00701648" w:rsidRDefault="005A1049" w:rsidP="009C6846">
      <w:pPr>
        <w:pStyle w:val="Code1"/>
      </w:pPr>
      <w:r w:rsidRPr="00701648">
        <w:t xml:space="preserve">    </w:t>
      </w:r>
      <w:r>
        <w:t xml:space="preserve">Write </w:t>
      </w:r>
      <w:r w:rsidRPr="00701648">
        <w:t>!,Fn," ",Ln," has a Zip Code: ",Zip</w:t>
      </w:r>
    </w:p>
    <w:p w:rsidR="005A1049" w:rsidRPr="00701648" w:rsidRDefault="005A1049" w:rsidP="009C6846">
      <w:pPr>
        <w:pStyle w:val="Code1"/>
      </w:pPr>
      <w:r w:rsidRPr="00701648">
        <w:t xml:space="preserve">  } While Num'=""</w:t>
      </w:r>
    </w:p>
    <w:p w:rsidR="005A1049" w:rsidRPr="00701648" w:rsidRDefault="005A1049" w:rsidP="009C6846">
      <w:pPr>
        <w:pStyle w:val="Code1"/>
      </w:pPr>
      <w:r w:rsidRPr="00701648">
        <w:t>} While $E(Ln,1,1)="D"</w:t>
      </w:r>
    </w:p>
    <w:p w:rsidR="005A1049" w:rsidRDefault="005A1049" w:rsidP="009C6846">
      <w:pPr>
        <w:pStyle w:val="Code1"/>
      </w:pPr>
    </w:p>
    <w:p w:rsidR="005A1049" w:rsidRPr="00055B6B" w:rsidRDefault="005A1049" w:rsidP="009C6846">
      <w:pPr>
        <w:pStyle w:val="CodeItalic"/>
      </w:pPr>
      <w:r w:rsidRPr="00055B6B">
        <w:t>John Doe has a Zip Code: 95111</w:t>
      </w:r>
    </w:p>
    <w:p w:rsidR="005A1049" w:rsidRPr="00055B6B" w:rsidRDefault="005A1049" w:rsidP="009C6846">
      <w:pPr>
        <w:pStyle w:val="CodeItalic"/>
      </w:pPr>
      <w:r w:rsidRPr="00055B6B">
        <w:t>Jane Doe has a Zip Code: 95111</w:t>
      </w:r>
    </w:p>
    <w:p w:rsidR="005A1049" w:rsidRPr="00055B6B" w:rsidRDefault="005A1049" w:rsidP="009C6846">
      <w:pPr>
        <w:pStyle w:val="CodeItalic"/>
      </w:pPr>
      <w:r w:rsidRPr="00055B6B">
        <w:t>Ilene Dover has a Zip Code: 75211</w:t>
      </w:r>
    </w:p>
    <w:p w:rsidR="005A1049" w:rsidRPr="00055B6B" w:rsidRDefault="005A1049" w:rsidP="009C6846">
      <w:pPr>
        <w:pStyle w:val="CodeItalic"/>
      </w:pPr>
      <w:r w:rsidRPr="00055B6B">
        <w:t>Ben Dover has a Zip Code: 71955</w:t>
      </w:r>
    </w:p>
    <w:p w:rsidR="005A1049" w:rsidRPr="00164CBE" w:rsidRDefault="005A1049" w:rsidP="00CC78A7">
      <w:pPr>
        <w:pStyle w:val="Code"/>
        <w:rPr>
          <w:color w:val="auto"/>
        </w:rPr>
      </w:pPr>
    </w:p>
    <w:p w:rsidR="00C0776A" w:rsidRDefault="00C0776A" w:rsidP="00CC78A7"/>
    <w:p w:rsidR="005A1049" w:rsidRPr="003D3AE1" w:rsidRDefault="005A1049" w:rsidP="00C16354">
      <w:pPr>
        <w:pStyle w:val="Caption"/>
        <w:keepNext/>
      </w:pPr>
      <w:bookmarkStart w:id="317" w:name="_Ref268696468"/>
      <w:r>
        <w:t xml:space="preserve">Example </w:t>
      </w:r>
      <w:fldSimple w:instr=" STYLEREF 1 \s ">
        <w:r w:rsidR="00725288">
          <w:rPr>
            <w:noProof/>
          </w:rPr>
          <w:t>6</w:t>
        </w:r>
      </w:fldSimple>
      <w:r>
        <w:noBreakHyphen/>
      </w:r>
      <w:fldSimple w:instr=" SEQ Example \* ARABIC \s 1 ">
        <w:r w:rsidR="00725288">
          <w:rPr>
            <w:noProof/>
          </w:rPr>
          <w:t>41</w:t>
        </w:r>
      </w:fldSimple>
      <w:bookmarkEnd w:id="317"/>
      <w:r>
        <w:t xml:space="preserve"> Subscripts in the ^PeopleIndex Global</w:t>
      </w:r>
    </w:p>
    <w:p w:rsidR="005A1049" w:rsidRDefault="005A1049" w:rsidP="00C16354">
      <w:pPr>
        <w:pStyle w:val="Code1"/>
        <w:keepNext/>
      </w:pPr>
    </w:p>
    <w:p w:rsidR="00F61927" w:rsidRDefault="00F61927" w:rsidP="00C16354">
      <w:pPr>
        <w:pStyle w:val="Code1"/>
        <w:keepNext/>
      </w:pPr>
      <w:r>
        <w:t xml:space="preserve">; These indices </w:t>
      </w:r>
      <w:r w:rsidR="005A1049">
        <w:t xml:space="preserve">have 3 subscripts </w:t>
      </w:r>
      <w:r>
        <w:t>and</w:t>
      </w:r>
      <w:r w:rsidR="005A1049">
        <w:t xml:space="preserve"> have no</w:t>
      </w:r>
      <w:r w:rsidR="00990A9D">
        <w:t xml:space="preserve"> data to the right </w:t>
      </w:r>
    </w:p>
    <w:p w:rsidR="005A1049" w:rsidRDefault="00F61927" w:rsidP="00C16354">
      <w:pPr>
        <w:pStyle w:val="Code1"/>
        <w:keepNext/>
      </w:pPr>
      <w:r>
        <w:t xml:space="preserve">; </w:t>
      </w:r>
      <w:r w:rsidR="00990A9D">
        <w:t xml:space="preserve">of the equal </w:t>
      </w:r>
      <w:r w:rsidR="005A1049">
        <w:t>sign</w:t>
      </w:r>
    </w:p>
    <w:p w:rsidR="00F61927" w:rsidRDefault="00F61927" w:rsidP="009C6846">
      <w:pPr>
        <w:pStyle w:val="Code1"/>
      </w:pPr>
    </w:p>
    <w:p w:rsidR="005A1049" w:rsidRDefault="005A1049" w:rsidP="009C6846">
      <w:pPr>
        <w:pStyle w:val="Code1"/>
      </w:pPr>
      <w:r w:rsidRPr="00701648">
        <w:t>^PeopleIndex("</w:t>
      </w:r>
      <w:r w:rsidRPr="00844F11">
        <w:rPr>
          <w:u w:val="single"/>
        </w:rPr>
        <w:t>City</w:t>
      </w:r>
      <w:r w:rsidRPr="00701648">
        <w:t>","</w:t>
      </w:r>
      <w:r w:rsidRPr="00844F11">
        <w:rPr>
          <w:u w:val="single"/>
        </w:rPr>
        <w:t>Los Angeles</w:t>
      </w:r>
      <w:r>
        <w:t>"</w:t>
      </w:r>
      <w:r w:rsidRPr="00701648">
        <w:t>,</w:t>
      </w:r>
      <w:r w:rsidRPr="00844F11">
        <w:rPr>
          <w:u w:val="single"/>
        </w:rPr>
        <w:t>2</w:t>
      </w:r>
      <w:r w:rsidRPr="00844F11">
        <w:t>)=""</w:t>
      </w:r>
    </w:p>
    <w:p w:rsidR="005A1049" w:rsidRPr="00701648" w:rsidRDefault="00990A9D" w:rsidP="009C6846">
      <w:pPr>
        <w:pStyle w:val="Code1"/>
      </w:pPr>
      <w:r>
        <w:t>78</w:t>
      </w:r>
      <w:r w:rsidR="005A1049" w:rsidRPr="00844F11">
        <w:t>^PeopleIndex("</w:t>
      </w:r>
      <w:r w:rsidR="005A1049" w:rsidRPr="00844F11">
        <w:rPr>
          <w:u w:val="single"/>
        </w:rPr>
        <w:t>Name</w:t>
      </w:r>
      <w:r w:rsidR="005A1049" w:rsidRPr="00844F11">
        <w:t>","</w:t>
      </w:r>
      <w:r w:rsidR="005A1049" w:rsidRPr="00844F11">
        <w:rPr>
          <w:u w:val="single"/>
        </w:rPr>
        <w:t>Dover,Ben</w:t>
      </w:r>
      <w:r w:rsidR="005A1049" w:rsidRPr="00844F11">
        <w:t>",</w:t>
      </w:r>
      <w:r w:rsidR="005A1049" w:rsidRPr="00844F11">
        <w:rPr>
          <w:u w:val="single"/>
        </w:rPr>
        <w:t>6</w:t>
      </w:r>
      <w:r w:rsidR="005A1049" w:rsidRPr="00844F11">
        <w:t>)=""</w:t>
      </w:r>
    </w:p>
    <w:p w:rsidR="005A1049" w:rsidRPr="00701648" w:rsidRDefault="005A1049" w:rsidP="009C6846">
      <w:pPr>
        <w:pStyle w:val="Code1"/>
      </w:pPr>
      <w:r w:rsidRPr="00701648">
        <w:t>^PeopleIndex("</w:t>
      </w:r>
      <w:r w:rsidRPr="00844F11">
        <w:rPr>
          <w:u w:val="single"/>
        </w:rPr>
        <w:t>State</w:t>
      </w:r>
      <w:r w:rsidRPr="00701648">
        <w:t>","</w:t>
      </w:r>
      <w:r w:rsidRPr="00844F11">
        <w:rPr>
          <w:u w:val="single"/>
        </w:rPr>
        <w:t>TX</w:t>
      </w:r>
      <w:r w:rsidRPr="00701648">
        <w:t>",</w:t>
      </w:r>
      <w:r w:rsidRPr="00844F11">
        <w:rPr>
          <w:u w:val="single"/>
        </w:rPr>
        <w:t>4</w:t>
      </w:r>
      <w:r w:rsidRPr="00701648">
        <w:t>)=</w:t>
      </w:r>
      <w:r>
        <w:t>""</w:t>
      </w:r>
    </w:p>
    <w:p w:rsidR="005A1049" w:rsidRDefault="005A1049" w:rsidP="009C6846">
      <w:pPr>
        <w:pStyle w:val="Code1"/>
      </w:pPr>
      <w:r w:rsidRPr="00701648">
        <w:t>^PeopleIndex("</w:t>
      </w:r>
      <w:r w:rsidRPr="00844F11">
        <w:rPr>
          <w:u w:val="single"/>
        </w:rPr>
        <w:t>Zip</w:t>
      </w:r>
      <w:r w:rsidRPr="00701648">
        <w:t>","</w:t>
      </w:r>
      <w:r w:rsidRPr="00844F11">
        <w:rPr>
          <w:u w:val="single"/>
        </w:rPr>
        <w:t>01666</w:t>
      </w:r>
      <w:r w:rsidRPr="00701648">
        <w:t>",</w:t>
      </w:r>
      <w:r w:rsidRPr="00844F11">
        <w:rPr>
          <w:u w:val="single"/>
        </w:rPr>
        <w:t>3</w:t>
      </w:r>
      <w:r w:rsidRPr="00701648">
        <w:t>)=</w:t>
      </w:r>
      <w:r>
        <w:t>""</w:t>
      </w:r>
    </w:p>
    <w:p w:rsidR="005A1049" w:rsidRDefault="005A1049" w:rsidP="009C6846">
      <w:pPr>
        <w:pStyle w:val="Code1"/>
      </w:pPr>
    </w:p>
    <w:p w:rsidR="00F61927" w:rsidRDefault="00F61927" w:rsidP="009C6846">
      <w:pPr>
        <w:pStyle w:val="Code1"/>
      </w:pPr>
    </w:p>
    <w:p w:rsidR="00F61927" w:rsidRDefault="005A1049" w:rsidP="009C6846">
      <w:pPr>
        <w:pStyle w:val="Code1"/>
      </w:pPr>
      <w:r>
        <w:t xml:space="preserve">; These </w:t>
      </w:r>
      <w:r w:rsidR="00F61927">
        <w:t xml:space="preserve">indices </w:t>
      </w:r>
      <w:r>
        <w:t xml:space="preserve">have 2 subscripts and have data to the right </w:t>
      </w:r>
    </w:p>
    <w:p w:rsidR="005A1049" w:rsidRDefault="00F61927" w:rsidP="009C6846">
      <w:pPr>
        <w:pStyle w:val="Code1"/>
      </w:pPr>
      <w:r>
        <w:t xml:space="preserve">; </w:t>
      </w:r>
      <w:r w:rsidR="005A1049">
        <w:t>of the equal sign</w:t>
      </w:r>
    </w:p>
    <w:p w:rsidR="00F61927" w:rsidRDefault="00F61927" w:rsidP="009C6846">
      <w:pPr>
        <w:pStyle w:val="Code1"/>
      </w:pPr>
    </w:p>
    <w:p w:rsidR="005A1049" w:rsidRDefault="005A1049" w:rsidP="009C6846">
      <w:pPr>
        <w:pStyle w:val="Code1"/>
      </w:pPr>
      <w:r w:rsidRPr="00701648">
        <w:t>^PeopleIndex("</w:t>
      </w:r>
      <w:r w:rsidRPr="00844F11">
        <w:rPr>
          <w:u w:val="single"/>
        </w:rPr>
        <w:t>SSN</w:t>
      </w:r>
      <w:r w:rsidRPr="00701648">
        <w:t>","</w:t>
      </w:r>
      <w:r w:rsidRPr="00844F11">
        <w:rPr>
          <w:u w:val="single"/>
        </w:rPr>
        <w:t>7894-11-4545</w:t>
      </w:r>
      <w:r w:rsidRPr="00701648">
        <w:t>")=3</w:t>
      </w:r>
      <w:r>
        <w:t xml:space="preserve">    </w:t>
      </w:r>
    </w:p>
    <w:p w:rsidR="005A1049" w:rsidRPr="00701648" w:rsidRDefault="005A1049" w:rsidP="009C6846">
      <w:pPr>
        <w:pStyle w:val="Code1"/>
      </w:pPr>
      <w:r w:rsidRPr="003D3AE1">
        <w:t>^PeopleIndex("</w:t>
      </w:r>
      <w:r w:rsidRPr="00844F11">
        <w:rPr>
          <w:u w:val="single"/>
        </w:rPr>
        <w:t>MRN</w:t>
      </w:r>
      <w:r w:rsidRPr="003D3AE1">
        <w:t>",</w:t>
      </w:r>
      <w:r w:rsidRPr="00844F11">
        <w:rPr>
          <w:u w:val="single"/>
        </w:rPr>
        <w:t>4567</w:t>
      </w:r>
      <w:r w:rsidRPr="003D3AE1">
        <w:t>)=4</w:t>
      </w:r>
    </w:p>
    <w:p w:rsidR="005A1049" w:rsidRDefault="005A1049" w:rsidP="00CC78A7">
      <w:pPr>
        <w:pStyle w:val="Code"/>
      </w:pPr>
    </w:p>
    <w:p w:rsidR="00C0776A" w:rsidRDefault="00C0776A" w:rsidP="00C0776A">
      <w:pPr>
        <w:pStyle w:val="ListParagraph"/>
        <w:spacing w:after="0" w:line="360" w:lineRule="auto"/>
        <w:ind w:left="1080" w:firstLine="0"/>
      </w:pPr>
      <w:bookmarkStart w:id="318" w:name="_Toc287118588"/>
      <w:bookmarkStart w:id="319" w:name="_Toc294464242"/>
    </w:p>
    <w:bookmarkEnd w:id="318"/>
    <w:bookmarkEnd w:id="319"/>
    <w:p w:rsidR="005A1049" w:rsidRDefault="005A1049" w:rsidP="00383D03"/>
    <w:p w:rsidR="005A1049" w:rsidRPr="009D2E79" w:rsidRDefault="005A1049" w:rsidP="00CC78A7">
      <w:pPr>
        <w:pStyle w:val="Heading1"/>
        <w:jc w:val="center"/>
        <w:rPr>
          <w:sz w:val="52"/>
          <w:szCs w:val="52"/>
        </w:rPr>
      </w:pPr>
      <w:bookmarkStart w:id="320" w:name="_Toc286551208"/>
      <w:bookmarkStart w:id="321" w:name="_Toc323692303"/>
      <w:bookmarkStart w:id="322" w:name="_Toc218949022"/>
      <w:r w:rsidRPr="009D2E79">
        <w:rPr>
          <w:sz w:val="52"/>
          <w:szCs w:val="52"/>
        </w:rPr>
        <w:t>Global Processing II</w:t>
      </w:r>
      <w:bookmarkEnd w:id="320"/>
      <w:bookmarkEnd w:id="321"/>
    </w:p>
    <w:p w:rsidR="005A1049" w:rsidRDefault="005A1049" w:rsidP="00CC78A7">
      <w:pPr>
        <w:pStyle w:val="Caption"/>
      </w:pPr>
      <w:bookmarkStart w:id="323" w:name="_Ref268739649"/>
      <w:bookmarkEnd w:id="322"/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323"/>
      <w:r>
        <w:t xml:space="preserve"> Default Namespaces</w:t>
      </w:r>
    </w:p>
    <w:p w:rsidR="005A1049" w:rsidRPr="00E12480" w:rsidRDefault="005A1049" w:rsidP="00CC78A7">
      <w:pPr>
        <w:pStyle w:val="Code"/>
        <w:rPr>
          <w:color w:val="auto"/>
          <w:sz w:val="16"/>
          <w:szCs w:val="16"/>
        </w:rPr>
      </w:pPr>
    </w:p>
    <w:p w:rsidR="005A1049" w:rsidRPr="00195B02" w:rsidRDefault="005A1049" w:rsidP="009C6846">
      <w:pPr>
        <w:pStyle w:val="Code1"/>
      </w:pPr>
      <w:r w:rsidRPr="00195B02">
        <w:t>USER&gt;                        ;namespace USER</w:t>
      </w:r>
    </w:p>
    <w:p w:rsidR="005A1049" w:rsidRPr="00195B02" w:rsidRDefault="005A1049" w:rsidP="009C6846">
      <w:pPr>
        <w:pStyle w:val="Code1"/>
      </w:pPr>
    </w:p>
    <w:p w:rsidR="005A1049" w:rsidRPr="00195B02" w:rsidRDefault="005A1049" w:rsidP="009C6846">
      <w:pPr>
        <w:pStyle w:val="Code1"/>
      </w:pPr>
      <w:r w:rsidRPr="00195B02">
        <w:t>SAMPLES&gt;                     ;namespace SAMPLES</w:t>
      </w:r>
    </w:p>
    <w:p w:rsidR="005A1049" w:rsidRPr="00195B02" w:rsidRDefault="005A1049" w:rsidP="009C6846">
      <w:pPr>
        <w:pStyle w:val="Code1"/>
      </w:pPr>
    </w:p>
    <w:p w:rsidR="005A1049" w:rsidRPr="00195B02" w:rsidRDefault="005A1049" w:rsidP="009C6846">
      <w:pPr>
        <w:pStyle w:val="Code1"/>
      </w:pPr>
      <w:r w:rsidRPr="00195B02">
        <w:t>%SYS&gt;                        ;namespace %SYS</w:t>
      </w:r>
    </w:p>
    <w:p w:rsidR="005A1049" w:rsidRPr="00E12480" w:rsidRDefault="005A1049" w:rsidP="00CC78A7">
      <w:pPr>
        <w:pStyle w:val="Code"/>
        <w:rPr>
          <w:color w:val="auto"/>
          <w:szCs w:val="18"/>
        </w:rPr>
      </w:pPr>
    </w:p>
    <w:p w:rsidR="005A1049" w:rsidRDefault="005A1049" w:rsidP="00CC78A7">
      <w:pPr>
        <w:pStyle w:val="Code"/>
        <w:rPr>
          <w:sz w:val="16"/>
          <w:szCs w:val="16"/>
        </w:rPr>
      </w:pPr>
    </w:p>
    <w:p w:rsidR="00F45F5F" w:rsidRDefault="00F45F5F" w:rsidP="00CC78A7">
      <w:pPr>
        <w:pStyle w:val="Caption"/>
      </w:pPr>
      <w:bookmarkStart w:id="324" w:name="_Ref268739709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324"/>
      <w:r w:rsidR="004867AA">
        <w:t xml:space="preserve"> D</w:t>
      </w:r>
      <w:r>
        <w:t>isplay the default namespace</w:t>
      </w:r>
    </w:p>
    <w:p w:rsidR="005A1049" w:rsidRDefault="005A1049" w:rsidP="00CC78A7">
      <w:pPr>
        <w:pStyle w:val="Code"/>
        <w:rPr>
          <w:sz w:val="16"/>
          <w:szCs w:val="16"/>
        </w:rPr>
      </w:pPr>
    </w:p>
    <w:p w:rsidR="005A1049" w:rsidRPr="00195B02" w:rsidRDefault="005A1049" w:rsidP="009C6846">
      <w:pPr>
        <w:pStyle w:val="Code1"/>
      </w:pPr>
      <w:r>
        <w:t xml:space="preserve">Write </w:t>
      </w:r>
      <w:r w:rsidRPr="00195B02">
        <w:t>$ZU(5)</w:t>
      </w:r>
      <w:r w:rsidR="004867AA">
        <w:tab/>
      </w:r>
      <w:r w:rsidR="004867AA">
        <w:tab/>
      </w:r>
      <w:r w:rsidR="004867AA">
        <w:tab/>
        <w:t>;older way to display the default namespace</w:t>
      </w:r>
    </w:p>
    <w:p w:rsidR="005A1049" w:rsidRDefault="005A1049" w:rsidP="009C6846">
      <w:pPr>
        <w:pStyle w:val="CodeItalic"/>
      </w:pPr>
      <w:r w:rsidRPr="00F962D1">
        <w:t>USER</w:t>
      </w:r>
    </w:p>
    <w:p w:rsidR="004867AA" w:rsidRDefault="004867AA" w:rsidP="009C6846">
      <w:pPr>
        <w:pStyle w:val="CodeItalic"/>
      </w:pPr>
    </w:p>
    <w:p w:rsidR="004867AA" w:rsidRDefault="004867AA" w:rsidP="004867AA">
      <w:pPr>
        <w:pStyle w:val="CodeItalic"/>
        <w:rPr>
          <w:i w:val="0"/>
        </w:rPr>
      </w:pPr>
      <w:r>
        <w:rPr>
          <w:i w:val="0"/>
        </w:rPr>
        <w:t xml:space="preserve">Write </w:t>
      </w:r>
      <w:r w:rsidRPr="004867AA">
        <w:rPr>
          <w:i w:val="0"/>
        </w:rPr>
        <w:t>$SYSTEM.SYS.NameSpace()</w:t>
      </w:r>
      <w:r>
        <w:rPr>
          <w:i w:val="0"/>
        </w:rPr>
        <w:tab/>
        <w:t>;newer way to display the default namespace</w:t>
      </w:r>
    </w:p>
    <w:p w:rsidR="004867AA" w:rsidRPr="004867AA" w:rsidRDefault="004867AA" w:rsidP="004867AA">
      <w:pPr>
        <w:pStyle w:val="CodeItalic"/>
      </w:pPr>
      <w:r w:rsidRPr="00F962D1">
        <w:t>USER</w:t>
      </w:r>
    </w:p>
    <w:p w:rsidR="005A1049" w:rsidRDefault="005A1049" w:rsidP="00CC78A7">
      <w:pPr>
        <w:pStyle w:val="Code"/>
        <w:rPr>
          <w:sz w:val="16"/>
          <w:szCs w:val="16"/>
        </w:rPr>
      </w:pPr>
    </w:p>
    <w:p w:rsidR="005A1049" w:rsidRDefault="005A1049" w:rsidP="00F50E30">
      <w:pPr>
        <w:pStyle w:val="Caption"/>
        <w:keepNext/>
      </w:pPr>
      <w:bookmarkStart w:id="325" w:name="_Ref268739743"/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325"/>
      <w:r>
        <w:t xml:space="preserve"> Changing Namespaces</w:t>
      </w:r>
    </w:p>
    <w:p w:rsidR="005A1049" w:rsidRPr="00E12480" w:rsidRDefault="005A1049" w:rsidP="00F50E30">
      <w:pPr>
        <w:pStyle w:val="Code"/>
        <w:keepNext/>
        <w:rPr>
          <w:color w:val="auto"/>
          <w:szCs w:val="18"/>
        </w:rPr>
      </w:pPr>
    </w:p>
    <w:p w:rsidR="00F50E30" w:rsidRPr="00F9413C" w:rsidRDefault="00F50E30" w:rsidP="00F50E30">
      <w:pPr>
        <w:pStyle w:val="Code1"/>
        <w:keepNext/>
      </w:pPr>
      <w:r w:rsidRPr="00F9413C">
        <w:t xml:space="preserve">ZN "SAMPLES"            </w:t>
      </w:r>
      <w:r>
        <w:tab/>
      </w:r>
      <w:r>
        <w:tab/>
      </w:r>
      <w:r w:rsidRPr="00F9413C">
        <w:t>;change your Namespace to SAMPLES</w:t>
      </w:r>
    </w:p>
    <w:p w:rsidR="00F50E30" w:rsidRDefault="00F50E30" w:rsidP="00F50E30">
      <w:pPr>
        <w:pStyle w:val="Code1"/>
        <w:keepNext/>
      </w:pPr>
    </w:p>
    <w:p w:rsidR="00F50E30" w:rsidRPr="00F9413C" w:rsidRDefault="00F50E30" w:rsidP="00F50E30">
      <w:pPr>
        <w:pStyle w:val="Code1"/>
        <w:keepNext/>
      </w:pPr>
      <w:r w:rsidRPr="00F9413C">
        <w:t>ZN</w:t>
      </w:r>
      <w:r>
        <w:t>Space</w:t>
      </w:r>
      <w:r w:rsidRPr="00F9413C">
        <w:t xml:space="preserve"> "SAMPLES"            </w:t>
      </w:r>
      <w:r>
        <w:tab/>
      </w:r>
      <w:r w:rsidRPr="00F9413C">
        <w:t>;change your Namespace to SAMPLES</w:t>
      </w:r>
    </w:p>
    <w:p w:rsidR="005A1049" w:rsidRPr="00F9413C" w:rsidRDefault="005A1049" w:rsidP="009C6846">
      <w:pPr>
        <w:pStyle w:val="Code1"/>
      </w:pPr>
    </w:p>
    <w:p w:rsidR="005A1049" w:rsidRDefault="005A1049" w:rsidP="009C6846">
      <w:pPr>
        <w:pStyle w:val="Code1"/>
      </w:pPr>
      <w:r>
        <w:t xml:space="preserve">Set  </w:t>
      </w:r>
      <w:r w:rsidRPr="00F9413C">
        <w:t xml:space="preserve">X=$ZU(5,"SAMPLES")    </w:t>
      </w:r>
      <w:r>
        <w:tab/>
      </w:r>
      <w:r w:rsidRPr="00F9413C">
        <w:t>;change your Namespace to SAMPLES</w:t>
      </w:r>
    </w:p>
    <w:p w:rsidR="00F50E30" w:rsidRDefault="00F50E30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  <w:t>;Note; the $ZU command is obsolete in</w:t>
      </w:r>
    </w:p>
    <w:p w:rsidR="00F50E30" w:rsidRDefault="00F50E30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  <w:t>;newer version</w:t>
      </w:r>
      <w:r w:rsidR="00E47889">
        <w:t>s</w:t>
      </w:r>
      <w:r>
        <w:t xml:space="preserve"> of Caché </w:t>
      </w:r>
    </w:p>
    <w:p w:rsidR="005A1049" w:rsidRPr="00F9413C" w:rsidRDefault="005A1049" w:rsidP="009C6846">
      <w:pPr>
        <w:pStyle w:val="Code1"/>
      </w:pPr>
    </w:p>
    <w:p w:rsidR="005A1049" w:rsidRPr="00F9413C" w:rsidRDefault="005A1049" w:rsidP="009C6846">
      <w:pPr>
        <w:pStyle w:val="Code1"/>
      </w:pPr>
      <w:r w:rsidRPr="00F9413C">
        <w:t>D</w:t>
      </w:r>
      <w:r>
        <w:t>o</w:t>
      </w:r>
      <w:r w:rsidRPr="00F9413C">
        <w:t xml:space="preserve"> ^%CD                  </w:t>
      </w:r>
      <w:r>
        <w:tab/>
      </w:r>
      <w:r w:rsidR="00316F36">
        <w:tab/>
      </w:r>
      <w:r>
        <w:t>;%CD, utility to change N</w:t>
      </w:r>
      <w:r w:rsidRPr="00F9413C">
        <w:t>amespaces</w:t>
      </w:r>
    </w:p>
    <w:p w:rsidR="005A1049" w:rsidRPr="00F9413C" w:rsidRDefault="005A1049" w:rsidP="009C6846">
      <w:pPr>
        <w:pStyle w:val="Code1"/>
      </w:pPr>
      <w:r w:rsidRPr="00F9413C">
        <w:t xml:space="preserve">Namespace: SAMPLES      </w:t>
      </w:r>
      <w:r>
        <w:tab/>
      </w:r>
      <w:r>
        <w:tab/>
      </w:r>
      <w:r w:rsidRPr="00F9413C">
        <w:t>;%CD will ask for a Namespace</w:t>
      </w:r>
    </w:p>
    <w:p w:rsidR="005A1049" w:rsidRDefault="005A1049" w:rsidP="009C6846">
      <w:pPr>
        <w:pStyle w:val="Code1"/>
      </w:pPr>
    </w:p>
    <w:p w:rsidR="00F45F5F" w:rsidRDefault="00F45F5F" w:rsidP="00CC78A7">
      <w:pPr>
        <w:pStyle w:val="Caption"/>
      </w:pPr>
      <w:bookmarkStart w:id="326" w:name="_Ref268739779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326"/>
      <w:r>
        <w:t xml:space="preserve"> Show all Namespaces</w:t>
      </w:r>
    </w:p>
    <w:p w:rsidR="005A1049" w:rsidRDefault="005A1049" w:rsidP="00CC78A7">
      <w:pPr>
        <w:pStyle w:val="Code"/>
        <w:rPr>
          <w:sz w:val="16"/>
          <w:szCs w:val="16"/>
        </w:rPr>
      </w:pPr>
    </w:p>
    <w:p w:rsidR="005A1049" w:rsidRPr="00F9413C" w:rsidRDefault="005A1049" w:rsidP="009C6846">
      <w:pPr>
        <w:pStyle w:val="Code1"/>
      </w:pPr>
      <w:r w:rsidRPr="00F9413C">
        <w:t>D</w:t>
      </w:r>
      <w:r>
        <w:t xml:space="preserve">o ^%CD                 </w:t>
      </w:r>
      <w:r w:rsidRPr="00F9413C">
        <w:t>;%CD, utility to change namespaces</w:t>
      </w:r>
    </w:p>
    <w:p w:rsidR="005A1049" w:rsidRPr="00F9413C" w:rsidRDefault="005A1049" w:rsidP="009C6846">
      <w:pPr>
        <w:pStyle w:val="Code1"/>
      </w:pPr>
      <w:r w:rsidRPr="00F9413C">
        <w:t xml:space="preserve">Namespace: </w:t>
      </w:r>
      <w:r w:rsidRPr="00316F36">
        <w:rPr>
          <w:i/>
        </w:rPr>
        <w:t>?</w:t>
      </w:r>
      <w:r w:rsidRPr="00F9413C">
        <w:t xml:space="preserve">            ;enter a question mark here</w:t>
      </w:r>
    </w:p>
    <w:p w:rsidR="005A1049" w:rsidRPr="00F9413C" w:rsidRDefault="005A1049" w:rsidP="009C6846">
      <w:pPr>
        <w:pStyle w:val="Code1"/>
      </w:pPr>
    </w:p>
    <w:p w:rsidR="005A1049" w:rsidRPr="00F9413C" w:rsidRDefault="005A1049" w:rsidP="009C6846">
      <w:pPr>
        <w:pStyle w:val="CodeItalic"/>
      </w:pPr>
      <w:r w:rsidRPr="00F9413C">
        <w:t xml:space="preserve">    '?' for help.</w:t>
      </w:r>
    </w:p>
    <w:p w:rsidR="005A1049" w:rsidRPr="00F9413C" w:rsidRDefault="005A1049" w:rsidP="009C6846">
      <w:pPr>
        <w:pStyle w:val="CodeItalic"/>
      </w:pPr>
      <w:r w:rsidRPr="00F9413C">
        <w:t xml:space="preserve">    '@' (at-sign) to edit the default, the last namespace</w:t>
      </w:r>
    </w:p>
    <w:p w:rsidR="005A1049" w:rsidRPr="00F9413C" w:rsidRDefault="005A1049" w:rsidP="009C6846">
      <w:pPr>
        <w:pStyle w:val="CodeItalic"/>
      </w:pPr>
      <w:r w:rsidRPr="00F9413C">
        <w:t xml:space="preserve">        name attempted.  Edit the line just as if it were</w:t>
      </w:r>
    </w:p>
    <w:p w:rsidR="005A1049" w:rsidRPr="00F9413C" w:rsidRDefault="005A1049" w:rsidP="009C6846">
      <w:pPr>
        <w:pStyle w:val="CodeItalic"/>
      </w:pPr>
      <w:r w:rsidRPr="00F9413C">
        <w:t xml:space="preserve">        a line of code.</w:t>
      </w:r>
    </w:p>
    <w:p w:rsidR="005A1049" w:rsidRPr="00F9413C" w:rsidRDefault="005A1049" w:rsidP="009C6846">
      <w:pPr>
        <w:pStyle w:val="CodeItalic"/>
      </w:pPr>
      <w:r w:rsidRPr="00F9413C">
        <w:t xml:space="preserve">    &lt;RETURN&gt; will leave you in the current namespace.</w:t>
      </w:r>
    </w:p>
    <w:p w:rsidR="005A1049" w:rsidRPr="00F9413C" w:rsidRDefault="005A1049" w:rsidP="009C6846">
      <w:pPr>
        <w:pStyle w:val="CodeItalic"/>
      </w:pPr>
      <w:r w:rsidRPr="00F9413C">
        <w:t>Here are the defined namespaces:</w:t>
      </w:r>
    </w:p>
    <w:p w:rsidR="005A1049" w:rsidRPr="00F9413C" w:rsidRDefault="005A1049" w:rsidP="009C6846">
      <w:pPr>
        <w:pStyle w:val="CodeItalic"/>
      </w:pPr>
      <w:r w:rsidRPr="00F9413C">
        <w:t xml:space="preserve">     %SYS</w:t>
      </w:r>
    </w:p>
    <w:p w:rsidR="005A1049" w:rsidRPr="00F9413C" w:rsidRDefault="005A1049" w:rsidP="009C6846">
      <w:pPr>
        <w:pStyle w:val="CodeItalic"/>
      </w:pPr>
      <w:r w:rsidRPr="00F9413C">
        <w:t xml:space="preserve">     DOCBOOK</w:t>
      </w:r>
    </w:p>
    <w:p w:rsidR="005A1049" w:rsidRPr="00F9413C" w:rsidRDefault="005A1049" w:rsidP="009C6846">
      <w:pPr>
        <w:pStyle w:val="CodeItalic"/>
      </w:pPr>
      <w:r w:rsidRPr="00F9413C">
        <w:t xml:space="preserve">     SAMPLES</w:t>
      </w:r>
    </w:p>
    <w:p w:rsidR="005A1049" w:rsidRPr="00F9413C" w:rsidRDefault="005A1049" w:rsidP="009C6846">
      <w:pPr>
        <w:pStyle w:val="CodeItalic"/>
      </w:pPr>
      <w:r w:rsidRPr="00F9413C">
        <w:t xml:space="preserve">     USER</w:t>
      </w:r>
    </w:p>
    <w:p w:rsidR="005A1049" w:rsidRPr="009409C9" w:rsidRDefault="005A1049" w:rsidP="00CC78A7">
      <w:pPr>
        <w:pStyle w:val="Code"/>
        <w:rPr>
          <w:sz w:val="16"/>
          <w:szCs w:val="16"/>
        </w:rPr>
      </w:pPr>
    </w:p>
    <w:p w:rsidR="00F45F5F" w:rsidRDefault="00F45F5F" w:rsidP="00CC78A7">
      <w:pPr>
        <w:pStyle w:val="Caption"/>
      </w:pPr>
      <w:bookmarkStart w:id="327" w:name="_Ref268739819"/>
    </w:p>
    <w:p w:rsidR="005A1049" w:rsidRPr="00103C9F" w:rsidRDefault="005A1049" w:rsidP="00CC78A7">
      <w:pPr>
        <w:pStyle w:val="Caption"/>
        <w:rPr>
          <w:rStyle w:val="technicalitalic"/>
          <w:i w:val="0"/>
        </w:rPr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327"/>
      <w:r>
        <w:t xml:space="preserve"> Extended Syntax</w:t>
      </w:r>
    </w:p>
    <w:p w:rsidR="005A1049" w:rsidRDefault="005A1049" w:rsidP="00CC78A7">
      <w:pPr>
        <w:pStyle w:val="Code"/>
      </w:pPr>
    </w:p>
    <w:p w:rsidR="005A1049" w:rsidRPr="00316F36" w:rsidRDefault="005A1049" w:rsidP="009C6846">
      <w:pPr>
        <w:pStyle w:val="Code1"/>
        <w:rPr>
          <w:i/>
        </w:rPr>
      </w:pPr>
      <w:r>
        <w:t>Write ^["USER"]GLOBAL</w:t>
      </w:r>
      <w:r>
        <w:tab/>
      </w:r>
      <w:r>
        <w:tab/>
      </w:r>
      <w:r w:rsidRPr="00F9413C">
        <w:t xml:space="preserve">;constant used as Extended Syntax, this </w:t>
      </w:r>
      <w:r w:rsidRPr="00316F36">
        <w:rPr>
          <w:i/>
        </w:rPr>
        <w:t>Global</w:t>
      </w:r>
    </w:p>
    <w:p w:rsidR="005A1049" w:rsidRPr="00F9413C" w:rsidRDefault="005A1049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  <w:t>;is in the N</w:t>
      </w:r>
      <w:r w:rsidRPr="00F9413C">
        <w:t>amespace USER</w:t>
      </w:r>
    </w:p>
    <w:p w:rsidR="005A1049" w:rsidRPr="00F9413C" w:rsidRDefault="005A1049" w:rsidP="009C6846">
      <w:pPr>
        <w:pStyle w:val="Code1"/>
      </w:pPr>
    </w:p>
    <w:p w:rsidR="005A1049" w:rsidRPr="00F9413C" w:rsidRDefault="005A1049" w:rsidP="009C6846">
      <w:pPr>
        <w:pStyle w:val="Code1"/>
      </w:pPr>
      <w:r>
        <w:t xml:space="preserve">Set  </w:t>
      </w:r>
      <w:r w:rsidRPr="00F9413C">
        <w:t xml:space="preserve">EXTSYN="USER" </w:t>
      </w:r>
    </w:p>
    <w:p w:rsidR="005A1049" w:rsidRPr="00316F36" w:rsidRDefault="005A1049" w:rsidP="009C6846">
      <w:pPr>
        <w:pStyle w:val="Code1"/>
        <w:rPr>
          <w:i/>
        </w:rPr>
      </w:pPr>
      <w:r>
        <w:t>Write ^[EXTSYN]GLOBAL</w:t>
      </w:r>
      <w:r>
        <w:tab/>
      </w:r>
      <w:r>
        <w:tab/>
      </w:r>
      <w:r w:rsidRPr="00F9413C">
        <w:t xml:space="preserve">;variable used as Extended Syntax, this </w:t>
      </w:r>
      <w:r w:rsidRPr="00316F36">
        <w:rPr>
          <w:i/>
        </w:rPr>
        <w:t>Global</w:t>
      </w:r>
    </w:p>
    <w:p w:rsidR="005A1049" w:rsidRPr="00F9413C" w:rsidRDefault="005A1049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  <w:t>;is in the N</w:t>
      </w:r>
      <w:r w:rsidRPr="00F9413C">
        <w:t>amespace USER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328" w:name="_Ref268739869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328"/>
      <w:r>
        <w:t xml:space="preserve"> ^CacheTempUser($J)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Pr="00E12480" w:rsidRDefault="005A1049" w:rsidP="009C6846">
      <w:pPr>
        <w:pStyle w:val="Code1"/>
      </w:pPr>
      <w:r>
        <w:t xml:space="preserve">Kill </w:t>
      </w:r>
      <w:r w:rsidRPr="00E12480">
        <w:t>^CacheTempUser($J)</w:t>
      </w:r>
      <w:r>
        <w:tab/>
      </w:r>
      <w:r>
        <w:tab/>
        <w:t>;</w:t>
      </w:r>
      <w:r w:rsidR="005F23C8">
        <w:t>clean your own</w:t>
      </w:r>
      <w:r>
        <w:t xml:space="preserve"> allotment of CacheTempUser</w:t>
      </w:r>
    </w:p>
    <w:p w:rsidR="005A1049" w:rsidRPr="00E12480" w:rsidRDefault="005A1049" w:rsidP="009C6846">
      <w:pPr>
        <w:pStyle w:val="Code1"/>
      </w:pPr>
      <w:r>
        <w:t>Set ^CacheTempUser($J)="Abc"</w:t>
      </w:r>
    </w:p>
    <w:p w:rsidR="005A1049" w:rsidRDefault="005A1049" w:rsidP="009C6846">
      <w:pPr>
        <w:pStyle w:val="Code1"/>
      </w:pPr>
      <w:r>
        <w:t xml:space="preserve">Set </w:t>
      </w:r>
      <w:r w:rsidRPr="00E12480">
        <w:t>^CacheTempUser($J,</w:t>
      </w:r>
      <w:r>
        <w:t>"</w:t>
      </w:r>
      <w:r w:rsidRPr="00E12480">
        <w:t>Sub1</w:t>
      </w:r>
      <w:r>
        <w:t>")="Def"</w:t>
      </w:r>
    </w:p>
    <w:p w:rsidR="005A1049" w:rsidRPr="00E12480" w:rsidRDefault="005A1049" w:rsidP="009C6846">
      <w:pPr>
        <w:pStyle w:val="CodeItalic"/>
      </w:pPr>
    </w:p>
    <w:p w:rsidR="005A1049" w:rsidRDefault="005A1049" w:rsidP="009C6846">
      <w:pPr>
        <w:pStyle w:val="Code1"/>
      </w:pPr>
      <w:r>
        <w:t>Write ^CacheTempUser($J)</w:t>
      </w:r>
    </w:p>
    <w:p w:rsidR="005A1049" w:rsidRPr="00620BA4" w:rsidRDefault="005A1049" w:rsidP="009C6846">
      <w:pPr>
        <w:pStyle w:val="CodeItalic"/>
      </w:pPr>
      <w:r w:rsidRPr="00620BA4">
        <w:t>Abc</w:t>
      </w:r>
    </w:p>
    <w:p w:rsidR="005A1049" w:rsidRDefault="005A1049" w:rsidP="009C6846">
      <w:pPr>
        <w:pStyle w:val="Code1"/>
      </w:pPr>
      <w:r>
        <w:t xml:space="preserve">Write </w:t>
      </w:r>
      <w:r w:rsidRPr="00E12480">
        <w:t>^CacheTempUser($J,</w:t>
      </w:r>
      <w:r>
        <w:t>"</w:t>
      </w:r>
      <w:r w:rsidRPr="00E12480">
        <w:t>Sub1</w:t>
      </w:r>
      <w:r>
        <w:t>")</w:t>
      </w:r>
    </w:p>
    <w:p w:rsidR="005A1049" w:rsidRDefault="005A1049" w:rsidP="009C6846">
      <w:pPr>
        <w:pStyle w:val="CodeItalic"/>
      </w:pPr>
      <w:r w:rsidRPr="00620BA4">
        <w:t>Def</w:t>
      </w:r>
    </w:p>
    <w:p w:rsidR="005A1049" w:rsidRPr="00620BA4" w:rsidRDefault="005A1049" w:rsidP="009C6846">
      <w:pPr>
        <w:pStyle w:val="Code1"/>
      </w:pPr>
    </w:p>
    <w:p w:rsidR="005A1049" w:rsidRDefault="005A1049" w:rsidP="009C6846">
      <w:pPr>
        <w:pStyle w:val="Code1"/>
      </w:pPr>
      <w:r>
        <w:t xml:space="preserve">Kill </w:t>
      </w:r>
      <w:r w:rsidRPr="00E12480">
        <w:t>^CacheTempUser($J)</w:t>
      </w:r>
      <w:r>
        <w:tab/>
      </w:r>
      <w:r>
        <w:tab/>
        <w:t>;clean up before you exit</w:t>
      </w:r>
    </w:p>
    <w:p w:rsidR="005A1049" w:rsidRPr="00E12480" w:rsidRDefault="005A1049" w:rsidP="009C6846">
      <w:pPr>
        <w:pStyle w:val="Code1"/>
      </w:pPr>
      <w:r>
        <w:t>Q</w:t>
      </w:r>
      <w:r w:rsidR="006777D1">
        <w:t>uit</w:t>
      </w:r>
    </w:p>
    <w:p w:rsidR="005A1049" w:rsidRPr="00E12480" w:rsidRDefault="005A1049" w:rsidP="00CC78A7">
      <w:pPr>
        <w:pStyle w:val="Code"/>
        <w:rPr>
          <w:color w:val="auto"/>
          <w:szCs w:val="18"/>
        </w:rPr>
      </w:pPr>
    </w:p>
    <w:p w:rsidR="00F45F5F" w:rsidRDefault="00F45F5F" w:rsidP="00CC78A7">
      <w:pPr>
        <w:pStyle w:val="Caption"/>
        <w:ind w:left="720" w:firstLine="0"/>
      </w:pPr>
      <w:bookmarkStart w:id="329" w:name="GGBL_C16893"/>
      <w:bookmarkStart w:id="330" w:name="GGBL_C16895"/>
      <w:bookmarkStart w:id="331" w:name="GGBL_C16898"/>
      <w:bookmarkStart w:id="332" w:name="GCOS_C6713"/>
      <w:bookmarkStart w:id="333" w:name="GCOS_C6694"/>
      <w:bookmarkStart w:id="334" w:name="_Ref285383475"/>
      <w:bookmarkStart w:id="335" w:name="_Ref285383423"/>
      <w:bookmarkEnd w:id="329"/>
      <w:bookmarkEnd w:id="330"/>
      <w:bookmarkEnd w:id="331"/>
      <w:bookmarkEnd w:id="332"/>
      <w:bookmarkEnd w:id="333"/>
    </w:p>
    <w:p w:rsidR="005A1049" w:rsidRDefault="005A1049" w:rsidP="00CC78A7">
      <w:pPr>
        <w:pStyle w:val="Caption"/>
        <w:ind w:left="720" w:firstLine="0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334"/>
      <w:r>
        <w:t xml:space="preserve"> Process-Private Global</w:t>
      </w:r>
      <w:bookmarkEnd w:id="335"/>
      <w:r>
        <w:t>s</w:t>
      </w:r>
    </w:p>
    <w:p w:rsidR="005A1049" w:rsidRDefault="005A1049" w:rsidP="009C6846">
      <w:pPr>
        <w:pStyle w:val="Code1"/>
      </w:pPr>
      <w:r>
        <w:t xml:space="preserve">  </w:t>
      </w:r>
    </w:p>
    <w:p w:rsidR="005A1049" w:rsidRDefault="005A1049" w:rsidP="009C6846">
      <w:pPr>
        <w:pStyle w:val="Code1"/>
      </w:pPr>
      <w:r>
        <w:tab/>
      </w:r>
      <w:r>
        <w:tab/>
      </w:r>
      <w:r>
        <w:tab/>
      </w:r>
      <w:r>
        <w:tab/>
        <w:t>;initially no need to kill the Global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</w:t>
      </w:r>
      <w:r>
        <w:t>||Global="Abc"</w:t>
      </w:r>
    </w:p>
    <w:p w:rsidR="005A1049" w:rsidRDefault="005A1049" w:rsidP="009C6846">
      <w:pPr>
        <w:pStyle w:val="Code1"/>
      </w:pPr>
      <w:r>
        <w:t xml:space="preserve">Set </w:t>
      </w:r>
      <w:r w:rsidRPr="00E12480">
        <w:t>^</w:t>
      </w:r>
      <w:r>
        <w:t>||Global("SUB1")="Def"</w:t>
      </w:r>
    </w:p>
    <w:p w:rsidR="005A1049" w:rsidRDefault="005A1049" w:rsidP="009C6846">
      <w:pPr>
        <w:pStyle w:val="Code1"/>
      </w:pPr>
    </w:p>
    <w:p w:rsidR="005A1049" w:rsidRDefault="005A1049" w:rsidP="009C6846">
      <w:pPr>
        <w:pStyle w:val="Code1"/>
      </w:pPr>
      <w:r>
        <w:t>Write ^||Global</w:t>
      </w:r>
    </w:p>
    <w:p w:rsidR="005A1049" w:rsidRPr="00146510" w:rsidRDefault="005A1049" w:rsidP="009C6846">
      <w:pPr>
        <w:pStyle w:val="CodeItalic"/>
      </w:pPr>
      <w:r w:rsidRPr="00146510">
        <w:t>Abc</w:t>
      </w:r>
    </w:p>
    <w:p w:rsidR="005A1049" w:rsidRDefault="005A1049" w:rsidP="009C6846">
      <w:pPr>
        <w:pStyle w:val="Code1"/>
      </w:pPr>
      <w:r>
        <w:t>Write ^||Global("SUB1")</w:t>
      </w:r>
    </w:p>
    <w:p w:rsidR="005A1049" w:rsidRPr="00146510" w:rsidRDefault="005A1049" w:rsidP="009C6846">
      <w:pPr>
        <w:pStyle w:val="CodeItalic"/>
      </w:pPr>
      <w:r w:rsidRPr="00146510">
        <w:t>Def</w:t>
      </w:r>
    </w:p>
    <w:p w:rsidR="005A1049" w:rsidRDefault="005A1049" w:rsidP="009C6846">
      <w:pPr>
        <w:pStyle w:val="Code1"/>
      </w:pPr>
      <w:r>
        <w:tab/>
      </w:r>
      <w:r>
        <w:tab/>
      </w:r>
      <w:r>
        <w:tab/>
      </w:r>
      <w:r>
        <w:tab/>
        <w:t>;no need to kill the Global at the end of processing</w:t>
      </w:r>
    </w:p>
    <w:p w:rsidR="005A1049" w:rsidRPr="00E12480" w:rsidRDefault="005A1049" w:rsidP="009C6846">
      <w:pPr>
        <w:pStyle w:val="Code1"/>
      </w:pPr>
      <w:r>
        <w:t>Q</w:t>
      </w:r>
    </w:p>
    <w:p w:rsidR="005A1049" w:rsidRPr="00E12480" w:rsidRDefault="005A1049" w:rsidP="00CC78A7">
      <w:pPr>
        <w:pStyle w:val="Code"/>
        <w:rPr>
          <w:color w:val="auto"/>
          <w:szCs w:val="18"/>
        </w:rPr>
      </w:pPr>
    </w:p>
    <w:p w:rsidR="00F45F5F" w:rsidRDefault="00F45F5F" w:rsidP="00CC78A7">
      <w:pPr>
        <w:pStyle w:val="Caption"/>
      </w:pPr>
      <w:bookmarkStart w:id="336" w:name="_Ref285384663"/>
      <w:bookmarkStart w:id="337" w:name="_Toc218949028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336"/>
      <w:r>
        <w:t xml:space="preserve"> ^TMP($J) or ^TEMP($J)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Pr="00E12480" w:rsidRDefault="005A1049" w:rsidP="009C6846">
      <w:pPr>
        <w:pStyle w:val="Code1"/>
      </w:pPr>
      <w:r>
        <w:t>Kill ^TMP</w:t>
      </w:r>
      <w:r w:rsidRPr="00E12480">
        <w:t>($J)</w:t>
      </w:r>
      <w:r>
        <w:tab/>
      </w:r>
      <w:r>
        <w:tab/>
      </w:r>
      <w:r>
        <w:tab/>
        <w:t>;</w:t>
      </w:r>
      <w:r w:rsidR="005F23C8">
        <w:t>clean your own</w:t>
      </w:r>
      <w:r>
        <w:t xml:space="preserve"> allotment of ^TMP</w:t>
      </w:r>
    </w:p>
    <w:p w:rsidR="005A1049" w:rsidRPr="00E12480" w:rsidRDefault="005A1049" w:rsidP="009C6846">
      <w:pPr>
        <w:pStyle w:val="Code1"/>
      </w:pPr>
      <w:r>
        <w:t>Set ^TMP($J)="Abc"</w:t>
      </w:r>
    </w:p>
    <w:p w:rsidR="005A1049" w:rsidRDefault="005A1049" w:rsidP="009C6846">
      <w:pPr>
        <w:pStyle w:val="Code1"/>
      </w:pPr>
      <w:r>
        <w:t>Set ^TMP</w:t>
      </w:r>
      <w:r w:rsidRPr="00E12480">
        <w:t>($J,</w:t>
      </w:r>
      <w:r>
        <w:t>"</w:t>
      </w:r>
      <w:r w:rsidRPr="00E12480">
        <w:t>Sub1</w:t>
      </w:r>
      <w:r>
        <w:t>")="Def"</w:t>
      </w:r>
    </w:p>
    <w:p w:rsidR="005A1049" w:rsidRPr="00E12480" w:rsidRDefault="005A1049" w:rsidP="009C6846">
      <w:pPr>
        <w:pStyle w:val="Code1"/>
      </w:pPr>
    </w:p>
    <w:p w:rsidR="005A1049" w:rsidRDefault="005A1049" w:rsidP="009C6846">
      <w:pPr>
        <w:pStyle w:val="Code1"/>
      </w:pPr>
      <w:r>
        <w:t>Write ^TMP($J)</w:t>
      </w:r>
    </w:p>
    <w:p w:rsidR="005A1049" w:rsidRPr="00620BA4" w:rsidRDefault="005A1049" w:rsidP="009C6846">
      <w:pPr>
        <w:pStyle w:val="CodeItalic"/>
      </w:pPr>
      <w:r w:rsidRPr="00620BA4">
        <w:t>Abc</w:t>
      </w:r>
    </w:p>
    <w:p w:rsidR="005A1049" w:rsidRDefault="005A1049" w:rsidP="009C6846">
      <w:pPr>
        <w:pStyle w:val="Code1"/>
      </w:pPr>
      <w:r>
        <w:t>Write ^TMP</w:t>
      </w:r>
      <w:r w:rsidRPr="00E12480">
        <w:t>($J,</w:t>
      </w:r>
      <w:r>
        <w:t>"</w:t>
      </w:r>
      <w:r w:rsidRPr="00E12480">
        <w:t>Sub1</w:t>
      </w:r>
      <w:r>
        <w:t>")</w:t>
      </w:r>
    </w:p>
    <w:p w:rsidR="005A1049" w:rsidRDefault="005A1049" w:rsidP="009C6846">
      <w:pPr>
        <w:pStyle w:val="CodeItalic"/>
      </w:pPr>
      <w:r w:rsidRPr="00620BA4">
        <w:t>Def</w:t>
      </w:r>
    </w:p>
    <w:p w:rsidR="005A1049" w:rsidRPr="00620BA4" w:rsidRDefault="005A1049" w:rsidP="009C6846">
      <w:pPr>
        <w:pStyle w:val="Code1"/>
      </w:pPr>
    </w:p>
    <w:p w:rsidR="005A1049" w:rsidRDefault="005A1049" w:rsidP="009C6846">
      <w:pPr>
        <w:pStyle w:val="Code1"/>
      </w:pPr>
      <w:r>
        <w:t>Kill ^TMP</w:t>
      </w:r>
      <w:r w:rsidRPr="00E12480">
        <w:t>($J)</w:t>
      </w:r>
      <w:r>
        <w:tab/>
      </w:r>
      <w:r>
        <w:tab/>
      </w:r>
      <w:r>
        <w:tab/>
        <w:t>;clean up before you exit</w:t>
      </w:r>
    </w:p>
    <w:p w:rsidR="005A1049" w:rsidRPr="00E12480" w:rsidRDefault="005A1049" w:rsidP="009C6846">
      <w:pPr>
        <w:pStyle w:val="Code1"/>
      </w:pPr>
      <w:r>
        <w:t>Q</w:t>
      </w:r>
      <w:r w:rsidR="006777D1">
        <w:t>uit</w:t>
      </w:r>
    </w:p>
    <w:p w:rsidR="005A1049" w:rsidRPr="00E12480" w:rsidRDefault="005A1049" w:rsidP="00CC78A7">
      <w:pPr>
        <w:pStyle w:val="Code"/>
        <w:rPr>
          <w:color w:val="auto"/>
          <w:szCs w:val="18"/>
        </w:rPr>
      </w:pPr>
    </w:p>
    <w:p w:rsidR="00F45F5F" w:rsidRDefault="00F45F5F" w:rsidP="00CC78A7">
      <w:pPr>
        <w:pStyle w:val="Caption"/>
      </w:pPr>
      <w:bookmarkStart w:id="338" w:name="_Ref268739912"/>
      <w:bookmarkEnd w:id="337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338"/>
      <w:r>
        <w:t xml:space="preserve"> Naked Indicators</w:t>
      </w:r>
      <w:r w:rsidR="00C01119">
        <w:fldChar w:fldCharType="begin"/>
      </w:r>
      <w:r>
        <w:instrText xml:space="preserve"> XE "</w:instrText>
      </w:r>
      <w:r w:rsidRPr="000F0C8B">
        <w:instrText>Naked Indicators</w:instrText>
      </w:r>
      <w:r>
        <w:instrText xml:space="preserve">" </w:instrText>
      </w:r>
      <w:r w:rsidR="00C01119">
        <w:fldChar w:fldCharType="end"/>
      </w:r>
      <w:r>
        <w:t xml:space="preserve"> or Naked References</w:t>
      </w:r>
      <w:r w:rsidR="00C01119">
        <w:fldChar w:fldCharType="begin"/>
      </w:r>
      <w:r>
        <w:instrText xml:space="preserve"> XE "</w:instrText>
      </w:r>
      <w:r w:rsidRPr="00212AF0">
        <w:instrText>Naked References</w:instrText>
      </w:r>
      <w:r>
        <w:instrText xml:space="preserve">" </w:instrText>
      </w:r>
      <w:r w:rsidR="00C01119">
        <w:fldChar w:fldCharType="end"/>
      </w:r>
    </w:p>
    <w:p w:rsidR="005A1049" w:rsidRDefault="005A1049">
      <w:pPr>
        <w:pStyle w:val="Code"/>
      </w:pPr>
      <w:r>
        <w:t xml:space="preserve">  </w:t>
      </w:r>
    </w:p>
    <w:p w:rsidR="005A1049" w:rsidRDefault="005A1049" w:rsidP="009C6846">
      <w:pPr>
        <w:pStyle w:val="Code1"/>
      </w:pPr>
      <w:r>
        <w:t>Kill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^X(</w:t>
      </w:r>
      <w:r>
        <w:t>"</w:t>
      </w:r>
      <w:r w:rsidRPr="00E12480">
        <w:t>SUB1</w:t>
      </w:r>
      <w:r>
        <w:t>"</w:t>
      </w:r>
      <w:r w:rsidRPr="00E12480">
        <w:t>,</w:t>
      </w:r>
      <w:r>
        <w:t>"</w:t>
      </w:r>
      <w:r w:rsidRPr="00E12480">
        <w:t>SUB2</w:t>
      </w:r>
      <w:r>
        <w:t>"</w:t>
      </w:r>
      <w:r w:rsidRPr="00E12480">
        <w:t>,</w:t>
      </w:r>
      <w:r>
        <w:t>"</w:t>
      </w:r>
      <w:r w:rsidRPr="00E12480">
        <w:t>SUB3</w:t>
      </w:r>
      <w:r>
        <w:t>"</w:t>
      </w:r>
      <w:r w:rsidRPr="00E12480">
        <w:t>)="X</w:t>
      </w:r>
      <w:r>
        <w:t>-</w:t>
      </w:r>
      <w:r w:rsidRPr="00E12480">
        <w:t>Data"</w:t>
      </w:r>
    </w:p>
    <w:p w:rsidR="005A1049" w:rsidRPr="00E12480" w:rsidRDefault="005A1049" w:rsidP="009C6846">
      <w:pPr>
        <w:pStyle w:val="Code1"/>
      </w:pPr>
      <w:r>
        <w:t xml:space="preserve">Write </w:t>
      </w:r>
      <w:r w:rsidRPr="00E12480">
        <w:t>^(</w:t>
      </w:r>
      <w:r>
        <w:t>"</w:t>
      </w:r>
      <w:r w:rsidRPr="00E12480">
        <w:t>SUB3</w:t>
      </w:r>
      <w:r>
        <w:t>"</w:t>
      </w:r>
      <w:r w:rsidRPr="00E12480">
        <w:t>)</w:t>
      </w:r>
      <w:r>
        <w:tab/>
      </w:r>
      <w:r>
        <w:tab/>
      </w:r>
      <w:r>
        <w:tab/>
      </w:r>
      <w:r>
        <w:tab/>
        <w:t>;Naked Indicator reference</w:t>
      </w:r>
    </w:p>
    <w:p w:rsidR="005A1049" w:rsidRPr="00AD2D2A" w:rsidRDefault="005A1049" w:rsidP="009C6846">
      <w:pPr>
        <w:pStyle w:val="Code1"/>
      </w:pPr>
      <w:r w:rsidRPr="00AD2D2A">
        <w:t>X-Data</w:t>
      </w:r>
    </w:p>
    <w:p w:rsidR="005A1049" w:rsidRPr="00A105D5" w:rsidRDefault="005A1049" w:rsidP="009C6846">
      <w:pPr>
        <w:pStyle w:val="Code1"/>
      </w:pPr>
    </w:p>
    <w:p w:rsidR="00F45F5F" w:rsidRDefault="00F45F5F" w:rsidP="00CC78A7">
      <w:pPr>
        <w:pStyle w:val="Caption"/>
      </w:pPr>
      <w:bookmarkStart w:id="339" w:name="_Ref268739948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339"/>
      <w:r>
        <w:t xml:space="preserve"> Naked Indicators, new full reference inserted</w:t>
      </w:r>
    </w:p>
    <w:p w:rsidR="005A1049" w:rsidRDefault="005A1049">
      <w:pPr>
        <w:pStyle w:val="Code"/>
      </w:pPr>
      <w:r>
        <w:t xml:space="preserve">  </w:t>
      </w:r>
    </w:p>
    <w:p w:rsidR="005A1049" w:rsidRDefault="005A1049" w:rsidP="009C6846">
      <w:pPr>
        <w:pStyle w:val="Code1"/>
      </w:pPr>
      <w:r>
        <w:t>Kill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^X(</w:t>
      </w:r>
      <w:r>
        <w:t>"</w:t>
      </w:r>
      <w:r w:rsidRPr="00E12480">
        <w:t>SUB1</w:t>
      </w:r>
      <w:r>
        <w:t>"</w:t>
      </w:r>
      <w:r w:rsidRPr="00E12480">
        <w:t>,</w:t>
      </w:r>
      <w:r>
        <w:t>"</w:t>
      </w:r>
      <w:r w:rsidRPr="00E12480">
        <w:t>SUB2</w:t>
      </w:r>
      <w:r>
        <w:t>"</w:t>
      </w:r>
      <w:r w:rsidRPr="00E12480">
        <w:t>,</w:t>
      </w:r>
      <w:r>
        <w:t>"</w:t>
      </w:r>
      <w:r w:rsidRPr="00E12480">
        <w:t>SUB3</w:t>
      </w:r>
      <w:r>
        <w:t>"</w:t>
      </w:r>
      <w:r w:rsidRPr="00E12480">
        <w:t>)="X</w:t>
      </w:r>
      <w:r>
        <w:t>-</w:t>
      </w:r>
      <w:r w:rsidRPr="00E12480">
        <w:t>Data"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^Y(</w:t>
      </w:r>
      <w:r>
        <w:t>"</w:t>
      </w:r>
      <w:r w:rsidRPr="00E12480">
        <w:t>SUB3</w:t>
      </w:r>
      <w:r>
        <w:t>"</w:t>
      </w:r>
      <w:r w:rsidRPr="00E12480">
        <w:t>)="Y</w:t>
      </w:r>
      <w:r>
        <w:t>-Data</w:t>
      </w:r>
      <w:r w:rsidRPr="00E12480">
        <w:t>"</w:t>
      </w:r>
    </w:p>
    <w:p w:rsidR="005A1049" w:rsidRPr="00E12480" w:rsidRDefault="005A1049" w:rsidP="009C6846">
      <w:pPr>
        <w:pStyle w:val="Code1"/>
      </w:pPr>
      <w:r>
        <w:t xml:space="preserve">Write </w:t>
      </w:r>
      <w:r w:rsidRPr="00E12480">
        <w:t>^(</w:t>
      </w:r>
      <w:r>
        <w:t>"</w:t>
      </w:r>
      <w:r w:rsidRPr="00E12480">
        <w:t>SUB3</w:t>
      </w:r>
      <w:r>
        <w:t>"</w:t>
      </w:r>
      <w:r w:rsidRPr="00E12480">
        <w:t>)</w:t>
      </w:r>
      <w:r>
        <w:tab/>
      </w:r>
      <w:r>
        <w:tab/>
      </w:r>
      <w:r>
        <w:tab/>
      </w:r>
      <w:r>
        <w:tab/>
        <w:t>;Naked Indicator reference</w:t>
      </w:r>
    </w:p>
    <w:p w:rsidR="005A1049" w:rsidRPr="00035248" w:rsidRDefault="005A1049" w:rsidP="009C6846">
      <w:pPr>
        <w:pStyle w:val="CodeItalic"/>
      </w:pPr>
      <w:r w:rsidRPr="00035248">
        <w:t>Y-Data</w:t>
      </w:r>
    </w:p>
    <w:p w:rsidR="005A1049" w:rsidRPr="00A105D5" w:rsidRDefault="005A1049" w:rsidP="009C6846">
      <w:pPr>
        <w:pStyle w:val="Code1"/>
      </w:pPr>
    </w:p>
    <w:p w:rsidR="00316F36" w:rsidRDefault="00316F36"/>
    <w:p w:rsidR="005A1049" w:rsidRDefault="005A1049" w:rsidP="00CC78A7">
      <w:pPr>
        <w:pStyle w:val="Caption"/>
      </w:pPr>
      <w:bookmarkStart w:id="340" w:name="_Ref268739983"/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340"/>
      <w:r>
        <w:t xml:space="preserve"> Merge command</w:t>
      </w:r>
    </w:p>
    <w:p w:rsidR="005A1049" w:rsidRDefault="005A1049">
      <w:pPr>
        <w:pStyle w:val="Code"/>
      </w:pPr>
      <w:r>
        <w:t xml:space="preserve">  </w:t>
      </w:r>
    </w:p>
    <w:p w:rsidR="005A1049" w:rsidRDefault="005A1049" w:rsidP="009C6846">
      <w:pPr>
        <w:pStyle w:val="Code1"/>
      </w:pPr>
      <w:r>
        <w:t>Kill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X(1,2)=12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X(1,3)=13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Y(2,1)=21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Y(2,2)=22</w:t>
      </w:r>
    </w:p>
    <w:p w:rsidR="005A1049" w:rsidRPr="00E12480" w:rsidRDefault="005A1049" w:rsidP="009C6846">
      <w:pPr>
        <w:pStyle w:val="Code1"/>
      </w:pPr>
      <w:r>
        <w:t>Merge</w:t>
      </w:r>
      <w:r w:rsidRPr="00E12480">
        <w:t xml:space="preserve"> Y=X</w:t>
      </w:r>
    </w:p>
    <w:p w:rsidR="005A1049" w:rsidRPr="00E12480" w:rsidRDefault="005A1049" w:rsidP="009C6846">
      <w:pPr>
        <w:pStyle w:val="Code1"/>
      </w:pPr>
      <w:r w:rsidRPr="00E12480">
        <w:t xml:space="preserve">          ;After the Merge above, the Y array is as follows:</w:t>
      </w:r>
    </w:p>
    <w:p w:rsidR="005A1049" w:rsidRPr="0092735B" w:rsidRDefault="005A1049" w:rsidP="009C6846">
      <w:pPr>
        <w:pStyle w:val="Code1"/>
      </w:pPr>
      <w:r>
        <w:t>Write</w:t>
      </w:r>
    </w:p>
    <w:p w:rsidR="005A1049" w:rsidRPr="00035248" w:rsidRDefault="005A1049" w:rsidP="009C6846">
      <w:pPr>
        <w:pStyle w:val="CodeItalic"/>
      </w:pPr>
      <w:r w:rsidRPr="00035248">
        <w:t>X(1,2)=12</w:t>
      </w:r>
    </w:p>
    <w:p w:rsidR="005A1049" w:rsidRPr="00035248" w:rsidRDefault="005A1049" w:rsidP="009C6846">
      <w:pPr>
        <w:pStyle w:val="CodeItalic"/>
      </w:pPr>
      <w:r w:rsidRPr="00035248">
        <w:t>X(1,3)=13</w:t>
      </w:r>
    </w:p>
    <w:p w:rsidR="005A1049" w:rsidRPr="00035248" w:rsidRDefault="005A1049" w:rsidP="009C6846">
      <w:pPr>
        <w:pStyle w:val="CodeItalic"/>
      </w:pPr>
      <w:r w:rsidRPr="00035248">
        <w:t>Y(1,2)=12</w:t>
      </w:r>
    </w:p>
    <w:p w:rsidR="005A1049" w:rsidRPr="00035248" w:rsidRDefault="005A1049" w:rsidP="009C6846">
      <w:pPr>
        <w:pStyle w:val="CodeItalic"/>
      </w:pPr>
      <w:r w:rsidRPr="00035248">
        <w:t>Y(1,3)=13</w:t>
      </w:r>
    </w:p>
    <w:p w:rsidR="005A1049" w:rsidRPr="00035248" w:rsidRDefault="005A1049" w:rsidP="009C6846">
      <w:pPr>
        <w:pStyle w:val="CodeItalic"/>
      </w:pPr>
      <w:r w:rsidRPr="00035248">
        <w:t>Y(2,1)=21</w:t>
      </w:r>
    </w:p>
    <w:p w:rsidR="005A1049" w:rsidRPr="00035248" w:rsidRDefault="005A1049" w:rsidP="009C6846">
      <w:pPr>
        <w:pStyle w:val="CodeItalic"/>
      </w:pPr>
      <w:r w:rsidRPr="00035248">
        <w:t>Y(2,2)=22</w:t>
      </w:r>
    </w:p>
    <w:p w:rsidR="005A1049" w:rsidRPr="0092735B" w:rsidRDefault="005A1049" w:rsidP="009C6846">
      <w:pPr>
        <w:pStyle w:val="Code1"/>
      </w:pPr>
    </w:p>
    <w:p w:rsidR="00F45F5F" w:rsidRDefault="00F45F5F" w:rsidP="00CC78A7">
      <w:pPr>
        <w:pStyle w:val="Caption"/>
        <w:keepNext/>
      </w:pPr>
      <w:bookmarkStart w:id="341" w:name="_Ref268944310"/>
    </w:p>
    <w:p w:rsidR="005A1049" w:rsidRDefault="005A1049" w:rsidP="00CC78A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341"/>
      <w:r>
        <w:t xml:space="preserve"> Merge command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9C6846">
      <w:pPr>
        <w:pStyle w:val="Code1"/>
      </w:pPr>
      <w:r>
        <w:t>Kill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X("A","B1")="AB1"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X("A","B2")="AB2"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Y("C")="C"</w:t>
      </w:r>
    </w:p>
    <w:p w:rsidR="005A1049" w:rsidRPr="00E12480" w:rsidRDefault="005A1049" w:rsidP="009C6846">
      <w:pPr>
        <w:pStyle w:val="Code1"/>
      </w:pPr>
      <w:r w:rsidRPr="00E12480">
        <w:t xml:space="preserve"> </w:t>
      </w:r>
    </w:p>
    <w:p w:rsidR="005A1049" w:rsidRPr="00E12480" w:rsidRDefault="005A1049" w:rsidP="009C6846">
      <w:pPr>
        <w:pStyle w:val="Code1"/>
      </w:pPr>
      <w:r>
        <w:t>Merge</w:t>
      </w:r>
      <w:r w:rsidRPr="00E12480">
        <w:t xml:space="preserve"> Y=X</w:t>
      </w:r>
    </w:p>
    <w:p w:rsidR="005A1049" w:rsidRPr="00E12480" w:rsidRDefault="005A1049" w:rsidP="009C6846">
      <w:pPr>
        <w:pStyle w:val="Code1"/>
      </w:pPr>
      <w:r w:rsidRPr="00E12480">
        <w:t xml:space="preserve">          ;After the Merge above, the Y array is as follows:</w:t>
      </w:r>
    </w:p>
    <w:p w:rsidR="005A1049" w:rsidRPr="00CD6DAB" w:rsidRDefault="005A1049" w:rsidP="009C6846">
      <w:pPr>
        <w:pStyle w:val="Code1"/>
      </w:pPr>
      <w:r w:rsidRPr="00CD6DAB">
        <w:t>W</w:t>
      </w:r>
      <w:r>
        <w:t>rite</w:t>
      </w:r>
    </w:p>
    <w:p w:rsidR="005A1049" w:rsidRPr="00035248" w:rsidRDefault="005A1049" w:rsidP="009C6846">
      <w:pPr>
        <w:pStyle w:val="CodeItalic"/>
      </w:pPr>
      <w:r w:rsidRPr="00035248">
        <w:t>X("A","B1")="AB1"</w:t>
      </w:r>
    </w:p>
    <w:p w:rsidR="005A1049" w:rsidRPr="00035248" w:rsidRDefault="005A1049" w:rsidP="009C6846">
      <w:pPr>
        <w:pStyle w:val="CodeItalic"/>
      </w:pPr>
      <w:r w:rsidRPr="00035248">
        <w:t>X("A","B2")="AB2"</w:t>
      </w:r>
    </w:p>
    <w:p w:rsidR="005A1049" w:rsidRPr="00035248" w:rsidRDefault="005A1049" w:rsidP="009C6846">
      <w:pPr>
        <w:pStyle w:val="CodeItalic"/>
      </w:pPr>
      <w:r w:rsidRPr="00035248">
        <w:t>Y("A","B1")="AB1"</w:t>
      </w:r>
    </w:p>
    <w:p w:rsidR="005A1049" w:rsidRPr="00035248" w:rsidRDefault="005A1049" w:rsidP="009C6846">
      <w:pPr>
        <w:pStyle w:val="CodeItalic"/>
      </w:pPr>
      <w:r w:rsidRPr="00035248">
        <w:t>Y("A","B2")="AB2"</w:t>
      </w:r>
    </w:p>
    <w:p w:rsidR="005A1049" w:rsidRPr="00035248" w:rsidRDefault="005A1049" w:rsidP="009C6846">
      <w:pPr>
        <w:pStyle w:val="CodeItalic"/>
      </w:pPr>
      <w:r w:rsidRPr="00035248">
        <w:t>Y("C")="C"</w:t>
      </w:r>
    </w:p>
    <w:p w:rsidR="005A1049" w:rsidRDefault="005A1049" w:rsidP="00CC78A7">
      <w:pPr>
        <w:pStyle w:val="Code"/>
      </w:pPr>
      <w:r>
        <w:t xml:space="preserve">  </w:t>
      </w:r>
    </w:p>
    <w:p w:rsidR="00F45F5F" w:rsidRDefault="00F45F5F" w:rsidP="00CC78A7">
      <w:pPr>
        <w:pStyle w:val="Caption"/>
      </w:pPr>
      <w:bookmarkStart w:id="342" w:name="_Ref268944345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342"/>
      <w:r>
        <w:t xml:space="preserve"> Merge command</w:t>
      </w:r>
    </w:p>
    <w:p w:rsidR="005A1049" w:rsidRDefault="005A1049" w:rsidP="00CC78A7">
      <w:pPr>
        <w:pStyle w:val="Code"/>
      </w:pPr>
      <w:r>
        <w:t xml:space="preserve">  </w:t>
      </w:r>
    </w:p>
    <w:p w:rsidR="005A1049" w:rsidRDefault="005A1049" w:rsidP="009C6846">
      <w:pPr>
        <w:pStyle w:val="Code1"/>
      </w:pPr>
      <w:r>
        <w:t>Kill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X("A","B1")="AB1"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X("A","B2")="AB2"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Y("C")="C"</w:t>
      </w:r>
    </w:p>
    <w:p w:rsidR="005A1049" w:rsidRPr="00E12480" w:rsidRDefault="005A1049" w:rsidP="009C6846">
      <w:pPr>
        <w:pStyle w:val="Code1"/>
      </w:pPr>
      <w:r w:rsidRPr="00E12480">
        <w:t xml:space="preserve"> </w:t>
      </w:r>
    </w:p>
    <w:p w:rsidR="005A1049" w:rsidRDefault="005A1049" w:rsidP="009C6846">
      <w:pPr>
        <w:pStyle w:val="Code1"/>
      </w:pPr>
      <w:r>
        <w:t>Merge</w:t>
      </w:r>
      <w:r w:rsidRPr="00E12480">
        <w:t xml:space="preserve"> Y("C")=X</w:t>
      </w:r>
    </w:p>
    <w:p w:rsidR="005A1049" w:rsidRPr="00E12480" w:rsidRDefault="005A1049" w:rsidP="009C6846">
      <w:pPr>
        <w:pStyle w:val="Code1"/>
      </w:pPr>
    </w:p>
    <w:p w:rsidR="005A1049" w:rsidRDefault="005A1049" w:rsidP="009C6846">
      <w:pPr>
        <w:pStyle w:val="Code1"/>
      </w:pPr>
      <w:r>
        <w:tab/>
      </w:r>
      <w:r>
        <w:tab/>
      </w:r>
      <w:r w:rsidRPr="00E12480">
        <w:t>;After the Merge above, the Y array is as follows:</w:t>
      </w:r>
    </w:p>
    <w:p w:rsidR="005A1049" w:rsidRDefault="005A1049" w:rsidP="009C6846">
      <w:pPr>
        <w:pStyle w:val="Code1"/>
      </w:pPr>
    </w:p>
    <w:p w:rsidR="005A1049" w:rsidRPr="00CD6DAB" w:rsidRDefault="005A1049" w:rsidP="009C6846">
      <w:pPr>
        <w:pStyle w:val="Code1"/>
      </w:pPr>
      <w:r w:rsidRPr="00CD6DAB">
        <w:t>W</w:t>
      </w:r>
      <w:r>
        <w:t>rite</w:t>
      </w:r>
    </w:p>
    <w:p w:rsidR="005A1049" w:rsidRPr="00035248" w:rsidRDefault="005A1049" w:rsidP="009C6846">
      <w:pPr>
        <w:pStyle w:val="CodeItalic"/>
      </w:pPr>
      <w:r w:rsidRPr="00035248">
        <w:t>X("A","B1")="AB1"</w:t>
      </w:r>
    </w:p>
    <w:p w:rsidR="005A1049" w:rsidRPr="00035248" w:rsidRDefault="005A1049" w:rsidP="009C6846">
      <w:pPr>
        <w:pStyle w:val="CodeItalic"/>
      </w:pPr>
      <w:r w:rsidRPr="00035248">
        <w:t>X("A","B2")="AB2"</w:t>
      </w:r>
    </w:p>
    <w:p w:rsidR="005A1049" w:rsidRPr="00035248" w:rsidRDefault="005A1049" w:rsidP="009C6846">
      <w:pPr>
        <w:pStyle w:val="CodeItalic"/>
      </w:pPr>
      <w:r w:rsidRPr="00035248">
        <w:t>Y("C")="C"</w:t>
      </w:r>
    </w:p>
    <w:p w:rsidR="005A1049" w:rsidRPr="00035248" w:rsidRDefault="005A1049" w:rsidP="009C6846">
      <w:pPr>
        <w:pStyle w:val="CodeItalic"/>
      </w:pPr>
      <w:r w:rsidRPr="00035248">
        <w:t>Y("C","A","B1")="AB1"</w:t>
      </w:r>
    </w:p>
    <w:p w:rsidR="005A1049" w:rsidRPr="00035248" w:rsidRDefault="005A1049" w:rsidP="009C6846">
      <w:pPr>
        <w:pStyle w:val="CodeItalic"/>
      </w:pPr>
      <w:r w:rsidRPr="00035248">
        <w:t>Y("C","A","B2")="AB2"</w:t>
      </w:r>
    </w:p>
    <w:p w:rsidR="005A1049" w:rsidRPr="00E12480" w:rsidRDefault="005A1049" w:rsidP="00CC78A7">
      <w:pPr>
        <w:pStyle w:val="Code"/>
        <w:rPr>
          <w:color w:val="auto"/>
          <w:szCs w:val="18"/>
        </w:rPr>
      </w:pPr>
    </w:p>
    <w:p w:rsidR="005A1049" w:rsidRDefault="005A1049" w:rsidP="00CA0D6E">
      <w:pPr>
        <w:pStyle w:val="Caption"/>
        <w:keepNext/>
      </w:pPr>
      <w:bookmarkStart w:id="343" w:name="_Ref268944374"/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343"/>
      <w:r>
        <w:t xml:space="preserve"> Merge command</w:t>
      </w:r>
    </w:p>
    <w:p w:rsidR="005A1049" w:rsidRDefault="005A1049" w:rsidP="00CA0D6E">
      <w:pPr>
        <w:pStyle w:val="Code"/>
        <w:keepNext/>
      </w:pPr>
      <w:r>
        <w:t xml:space="preserve"> </w:t>
      </w:r>
    </w:p>
    <w:p w:rsidR="005A1049" w:rsidRDefault="005A1049" w:rsidP="00CA0D6E">
      <w:pPr>
        <w:pStyle w:val="Code1"/>
        <w:keepNext/>
      </w:pPr>
      <w:r>
        <w:t>Kill</w:t>
      </w:r>
    </w:p>
    <w:p w:rsidR="005A1049" w:rsidRPr="00E12480" w:rsidRDefault="005A1049" w:rsidP="00CA0D6E">
      <w:pPr>
        <w:pStyle w:val="Code1"/>
        <w:keepNext/>
      </w:pPr>
      <w:r>
        <w:t xml:space="preserve">Set </w:t>
      </w:r>
      <w:r w:rsidRPr="00E12480">
        <w:t>X("A","B1")="AB1"</w:t>
      </w:r>
    </w:p>
    <w:p w:rsidR="005A1049" w:rsidRPr="00E12480" w:rsidRDefault="005A1049" w:rsidP="00CA0D6E">
      <w:pPr>
        <w:pStyle w:val="Code1"/>
        <w:keepNext/>
      </w:pPr>
      <w:r>
        <w:t xml:space="preserve">Set </w:t>
      </w:r>
      <w:r w:rsidRPr="00E12480">
        <w:t>X("A","B2")="AB2"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Y("C","D")="C"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>Merge</w:t>
      </w:r>
      <w:r w:rsidRPr="00E12480">
        <w:t xml:space="preserve"> Y("C")=X</w:t>
      </w:r>
    </w:p>
    <w:p w:rsidR="005A1049" w:rsidRDefault="005A1049" w:rsidP="009C6846">
      <w:pPr>
        <w:pStyle w:val="Code1"/>
      </w:pPr>
      <w:r w:rsidRPr="00E12480">
        <w:t xml:space="preserve">          ;After the Merge above, the Y array is as follows:</w:t>
      </w:r>
    </w:p>
    <w:p w:rsidR="005A1049" w:rsidRDefault="005A1049" w:rsidP="009C6846">
      <w:pPr>
        <w:pStyle w:val="Code1"/>
      </w:pPr>
    </w:p>
    <w:p w:rsidR="005A1049" w:rsidRPr="00CD6DAB" w:rsidRDefault="005A1049" w:rsidP="009C6846">
      <w:pPr>
        <w:pStyle w:val="Code1"/>
      </w:pPr>
      <w:r w:rsidRPr="00CD6DAB">
        <w:t>W</w:t>
      </w:r>
      <w:r>
        <w:t>rite</w:t>
      </w:r>
    </w:p>
    <w:p w:rsidR="005A1049" w:rsidRPr="00035248" w:rsidRDefault="005A1049" w:rsidP="009C6846">
      <w:pPr>
        <w:pStyle w:val="CodeItalic"/>
      </w:pPr>
      <w:r w:rsidRPr="00035248">
        <w:t>X("A","B1")="AB1"</w:t>
      </w:r>
    </w:p>
    <w:p w:rsidR="005A1049" w:rsidRPr="00035248" w:rsidRDefault="005A1049" w:rsidP="009C6846">
      <w:pPr>
        <w:pStyle w:val="CodeItalic"/>
      </w:pPr>
      <w:r w:rsidRPr="00035248">
        <w:t>X("A","B2")="AB2"</w:t>
      </w:r>
    </w:p>
    <w:p w:rsidR="005A1049" w:rsidRPr="00035248" w:rsidRDefault="005A1049" w:rsidP="009C6846">
      <w:pPr>
        <w:pStyle w:val="CodeItalic"/>
      </w:pPr>
      <w:r w:rsidRPr="00035248">
        <w:t>Y("C","A","B1")="AB1"</w:t>
      </w:r>
    </w:p>
    <w:p w:rsidR="005A1049" w:rsidRPr="00035248" w:rsidRDefault="005A1049" w:rsidP="009C6846">
      <w:pPr>
        <w:pStyle w:val="CodeItalic"/>
      </w:pPr>
      <w:r w:rsidRPr="00035248">
        <w:t>Y("C","A","B2")="AB2"</w:t>
      </w:r>
    </w:p>
    <w:p w:rsidR="005A1049" w:rsidRPr="00035248" w:rsidRDefault="005A1049" w:rsidP="009C6846">
      <w:pPr>
        <w:pStyle w:val="CodeItalic"/>
      </w:pPr>
      <w:r w:rsidRPr="00035248">
        <w:t>Y("C","D")="C"</w:t>
      </w:r>
    </w:p>
    <w:p w:rsidR="005A1049" w:rsidRDefault="005A1049" w:rsidP="00CC78A7">
      <w:pPr>
        <w:pStyle w:val="Code"/>
      </w:pPr>
    </w:p>
    <w:p w:rsidR="00F45F5F" w:rsidRDefault="00F45F5F" w:rsidP="00CC78A7">
      <w:pPr>
        <w:pStyle w:val="Caption"/>
      </w:pPr>
      <w:bookmarkStart w:id="344" w:name="_Ref268944400"/>
      <w:bookmarkStart w:id="345" w:name="_Ref201004250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344"/>
      <w:r>
        <w:t xml:space="preserve"> Merge command difficulty</w:t>
      </w:r>
      <w:bookmarkEnd w:id="345"/>
    </w:p>
    <w:p w:rsidR="005A1049" w:rsidRDefault="005A1049" w:rsidP="00CC78A7">
      <w:pPr>
        <w:pStyle w:val="Code"/>
      </w:pPr>
      <w:r>
        <w:t xml:space="preserve"> </w:t>
      </w:r>
    </w:p>
    <w:p w:rsidR="005A1049" w:rsidRPr="00725809" w:rsidRDefault="005A1049" w:rsidP="009C6846">
      <w:pPr>
        <w:pStyle w:val="Code1"/>
      </w:pPr>
      <w:r>
        <w:t xml:space="preserve">Kill </w:t>
      </w:r>
      <w:r w:rsidRPr="00725809">
        <w:t>ARRAY1</w:t>
      </w:r>
    </w:p>
    <w:p w:rsidR="005A1049" w:rsidRPr="00725809" w:rsidRDefault="005A1049" w:rsidP="009C6846">
      <w:pPr>
        <w:pStyle w:val="Code1"/>
      </w:pPr>
      <w:r>
        <w:t xml:space="preserve">Merge </w:t>
      </w:r>
      <w:r w:rsidRPr="00725809">
        <w:t>ARRAY2=ARRAY1</w:t>
      </w:r>
    </w:p>
    <w:p w:rsidR="005A1049" w:rsidRPr="00725809" w:rsidRDefault="005A1049" w:rsidP="009C6846">
      <w:pPr>
        <w:pStyle w:val="Code1"/>
      </w:pPr>
      <w:r>
        <w:t xml:space="preserve">Write </w:t>
      </w:r>
      <w:r w:rsidRPr="00725809">
        <w:t>$D(ARRAY2)</w:t>
      </w:r>
    </w:p>
    <w:p w:rsidR="005A1049" w:rsidRPr="00035248" w:rsidRDefault="005A1049" w:rsidP="009C6846">
      <w:pPr>
        <w:pStyle w:val="CodeItalic"/>
      </w:pPr>
      <w:r w:rsidRPr="00035248">
        <w:t>0</w:t>
      </w:r>
    </w:p>
    <w:p w:rsidR="005A1049" w:rsidRDefault="005A1049" w:rsidP="009C6846">
      <w:pPr>
        <w:pStyle w:val="Code1"/>
      </w:pPr>
    </w:p>
    <w:p w:rsidR="00F45F5F" w:rsidRDefault="00F45F5F" w:rsidP="00CC78A7">
      <w:pPr>
        <w:pStyle w:val="Caption"/>
      </w:pPr>
      <w:bookmarkStart w:id="346" w:name="_Ref268944450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346"/>
      <w:r>
        <w:t xml:space="preserve"> Lock command</w:t>
      </w:r>
    </w:p>
    <w:p w:rsidR="005A1049" w:rsidRDefault="005A1049">
      <w:pPr>
        <w:pStyle w:val="Code"/>
        <w:rPr>
          <w:b/>
        </w:rPr>
      </w:pP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>^X</w:t>
      </w:r>
    </w:p>
    <w:p w:rsidR="005A1049" w:rsidRDefault="005A1049">
      <w:pPr>
        <w:pStyle w:val="Code"/>
        <w:rPr>
          <w:b/>
        </w:rPr>
      </w:pPr>
      <w:r>
        <w:rPr>
          <w:b/>
        </w:rPr>
        <w:tab/>
      </w:r>
    </w:p>
    <w:p w:rsidR="00F45F5F" w:rsidRDefault="00F45F5F" w:rsidP="00BC08E4">
      <w:pPr>
        <w:pStyle w:val="Caption"/>
        <w:keepNext/>
      </w:pPr>
      <w:bookmarkStart w:id="347" w:name="_Ref268944481"/>
    </w:p>
    <w:p w:rsidR="005A1049" w:rsidRDefault="005A1049" w:rsidP="00BC08E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347"/>
      <w:r>
        <w:t xml:space="preserve"> Multiple Lock commands</w:t>
      </w:r>
    </w:p>
    <w:p w:rsidR="005A1049" w:rsidRDefault="005A1049" w:rsidP="00BC08E4">
      <w:pPr>
        <w:pStyle w:val="Code"/>
        <w:keepNext/>
        <w:rPr>
          <w:b/>
        </w:rPr>
      </w:pP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>^X,^Y,^Z</w:t>
      </w:r>
    </w:p>
    <w:p w:rsidR="005A1049" w:rsidRDefault="005A1049" w:rsidP="00CC78A7">
      <w:pPr>
        <w:pStyle w:val="Code"/>
        <w:rPr>
          <w:b/>
        </w:rPr>
      </w:pPr>
      <w:r>
        <w:rPr>
          <w:b/>
        </w:rPr>
        <w:tab/>
      </w:r>
    </w:p>
    <w:p w:rsidR="007A4762" w:rsidRDefault="007A4762" w:rsidP="00CC78A7">
      <w:pPr>
        <w:pStyle w:val="Caption"/>
      </w:pPr>
      <w:bookmarkStart w:id="348" w:name="_Ref268944510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348"/>
      <w:r>
        <w:t xml:space="preserve"> Incremental Lock command</w:t>
      </w:r>
    </w:p>
    <w:p w:rsidR="005A1049" w:rsidRDefault="005A1049">
      <w:pPr>
        <w:pStyle w:val="Code"/>
        <w:rPr>
          <w:b/>
        </w:rPr>
      </w:pP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>+^Y</w:t>
      </w:r>
      <w:r w:rsidRPr="00E12480">
        <w:tab/>
      </w:r>
    </w:p>
    <w:p w:rsidR="005A1049" w:rsidRDefault="005A1049">
      <w:pPr>
        <w:pStyle w:val="Code"/>
        <w:rPr>
          <w:b/>
        </w:rPr>
      </w:pPr>
    </w:p>
    <w:p w:rsidR="007A4762" w:rsidRDefault="007A4762" w:rsidP="00CC78A7">
      <w:pPr>
        <w:pStyle w:val="Caption"/>
      </w:pPr>
      <w:bookmarkStart w:id="349" w:name="_Ref268944559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349"/>
      <w:r>
        <w:t xml:space="preserve"> Incremental Unlock command</w:t>
      </w:r>
    </w:p>
    <w:p w:rsidR="005A1049" w:rsidRDefault="005A1049">
      <w:pPr>
        <w:pStyle w:val="Code"/>
        <w:rPr>
          <w:b/>
        </w:rPr>
      </w:pP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>-^Y</w:t>
      </w:r>
      <w:r w:rsidRPr="00E12480">
        <w:tab/>
      </w:r>
    </w:p>
    <w:p w:rsidR="005A1049" w:rsidRDefault="005A1049">
      <w:pPr>
        <w:pStyle w:val="Code"/>
        <w:rPr>
          <w:b/>
        </w:rPr>
      </w:pPr>
    </w:p>
    <w:p w:rsidR="007A4762" w:rsidRDefault="007A4762" w:rsidP="00CC78A7">
      <w:pPr>
        <w:pStyle w:val="Caption"/>
      </w:pPr>
      <w:bookmarkStart w:id="350" w:name="_Ref268944586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350"/>
      <w:r>
        <w:t xml:space="preserve"> Unlock All command</w:t>
      </w:r>
    </w:p>
    <w:p w:rsidR="005A1049" w:rsidRDefault="005A1049">
      <w:pPr>
        <w:pStyle w:val="Code"/>
      </w:pPr>
    </w:p>
    <w:p w:rsidR="005A1049" w:rsidRPr="00E12480" w:rsidRDefault="005A1049" w:rsidP="009C6846">
      <w:pPr>
        <w:pStyle w:val="Code1"/>
      </w:pPr>
      <w:r w:rsidRPr="00E12480">
        <w:t>L</w:t>
      </w:r>
      <w:r>
        <w:t>ock</w:t>
      </w:r>
    </w:p>
    <w:p w:rsidR="005A1049" w:rsidRDefault="005A1049">
      <w:pPr>
        <w:pStyle w:val="Code"/>
        <w:rPr>
          <w:b/>
        </w:rPr>
      </w:pPr>
    </w:p>
    <w:p w:rsidR="007A4762" w:rsidRDefault="007A4762" w:rsidP="00CC78A7">
      <w:pPr>
        <w:pStyle w:val="Caption"/>
      </w:pPr>
      <w:bookmarkStart w:id="351" w:name="_Ref268944611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351"/>
      <w:r>
        <w:t xml:space="preserve"> Lock a Global Array</w:t>
      </w:r>
    </w:p>
    <w:p w:rsidR="005A1049" w:rsidRDefault="005A1049" w:rsidP="00CC78A7">
      <w:pPr>
        <w:pStyle w:val="Code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^A(SUB1)=1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^A(SUB1,SUB2)=2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^A(SUB1,SUB2,SUB3)=3</w:t>
      </w: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>^A</w:t>
      </w:r>
    </w:p>
    <w:p w:rsidR="005A1049" w:rsidRDefault="005A1049" w:rsidP="00CC78A7">
      <w:pPr>
        <w:pStyle w:val="Code"/>
        <w:rPr>
          <w:b/>
        </w:rPr>
      </w:pPr>
    </w:p>
    <w:p w:rsidR="007A4762" w:rsidRDefault="007A4762" w:rsidP="00CC78A7">
      <w:pPr>
        <w:pStyle w:val="Caption"/>
      </w:pPr>
      <w:bookmarkStart w:id="352" w:name="_Ref268944672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352"/>
      <w:r>
        <w:t xml:space="preserve"> Lock part of a Global Array</w:t>
      </w:r>
    </w:p>
    <w:p w:rsidR="005A1049" w:rsidRDefault="005A1049" w:rsidP="00CC78A7">
      <w:pPr>
        <w:pStyle w:val="Code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^A(SUB1)=1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^A(SUB1,SUB2)=2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^A(SUB1,SUB2,SUB3)=3</w:t>
      </w: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>^A(SUB1,SUB2,SUB3)</w:t>
      </w:r>
    </w:p>
    <w:p w:rsidR="005A1049" w:rsidRDefault="005A1049" w:rsidP="00CC78A7">
      <w:pPr>
        <w:pStyle w:val="Code"/>
        <w:rPr>
          <w:b/>
        </w:rPr>
      </w:pPr>
    </w:p>
    <w:p w:rsidR="00316F36" w:rsidRDefault="00316F36" w:rsidP="00CC78A7"/>
    <w:p w:rsidR="005A1049" w:rsidRDefault="005A1049" w:rsidP="00CC78A7">
      <w:pPr>
        <w:pStyle w:val="Caption"/>
      </w:pPr>
      <w:bookmarkStart w:id="353" w:name="_Ref269089600"/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353"/>
      <w:r>
        <w:t xml:space="preserve"> Kill command</w:t>
      </w:r>
    </w:p>
    <w:p w:rsidR="005A1049" w:rsidRDefault="005A1049">
      <w:pPr>
        <w:pStyle w:val="Code"/>
      </w:pPr>
    </w:p>
    <w:p w:rsidR="005A1049" w:rsidRDefault="005A1049" w:rsidP="009C6846">
      <w:pPr>
        <w:pStyle w:val="Code1"/>
      </w:pPr>
      <w:r>
        <w:t>Set ^X=1</w:t>
      </w:r>
    </w:p>
    <w:p w:rsidR="005A1049" w:rsidRDefault="005A1049" w:rsidP="009C6846">
      <w:pPr>
        <w:pStyle w:val="Code1"/>
      </w:pPr>
      <w:r>
        <w:t>Set ^X("A")=2</w:t>
      </w:r>
    </w:p>
    <w:p w:rsidR="005A1049" w:rsidRDefault="005A1049" w:rsidP="009C6846">
      <w:pPr>
        <w:pStyle w:val="Code1"/>
      </w:pPr>
      <w:r>
        <w:t>Set ^X("B","C")=3</w:t>
      </w:r>
    </w:p>
    <w:p w:rsidR="005A1049" w:rsidRDefault="005A1049" w:rsidP="009C6846">
      <w:pPr>
        <w:pStyle w:val="Code1"/>
      </w:pPr>
      <w:r>
        <w:t xml:space="preserve">Kill </w:t>
      </w:r>
      <w:r w:rsidRPr="00E12480">
        <w:t>^X</w:t>
      </w:r>
    </w:p>
    <w:p w:rsidR="005A1049" w:rsidRDefault="005A1049" w:rsidP="009C6846">
      <w:pPr>
        <w:pStyle w:val="Code1"/>
      </w:pPr>
      <w:r>
        <w:t>ZW ^X</w:t>
      </w:r>
    </w:p>
    <w:p w:rsidR="005A1049" w:rsidRPr="00BF034C" w:rsidRDefault="005A1049" w:rsidP="009C6846">
      <w:pPr>
        <w:pStyle w:val="CodeItalic"/>
      </w:pPr>
      <w:r w:rsidRPr="00BF034C">
        <w:t>&lt;&gt;</w:t>
      </w:r>
    </w:p>
    <w:p w:rsidR="005A1049" w:rsidRDefault="005A1049">
      <w:pPr>
        <w:pStyle w:val="Code"/>
      </w:pPr>
      <w:r>
        <w:tab/>
      </w:r>
    </w:p>
    <w:p w:rsidR="005A1049" w:rsidRDefault="005A1049" w:rsidP="00CC78A7">
      <w:pPr>
        <w:pStyle w:val="Caption"/>
      </w:pPr>
      <w:bookmarkStart w:id="354" w:name="_Ref269089625"/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354"/>
      <w:r>
        <w:t xml:space="preserve"> Kill a Global Array</w:t>
      </w:r>
    </w:p>
    <w:p w:rsidR="005A1049" w:rsidRPr="00E12480" w:rsidRDefault="005A1049" w:rsidP="00CC78A7">
      <w:pPr>
        <w:pStyle w:val="Code"/>
        <w:rPr>
          <w:color w:val="auto"/>
          <w:szCs w:val="18"/>
        </w:rPr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^A(SUB1)=1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^A(SUB1,SUB2)=2</w:t>
      </w:r>
    </w:p>
    <w:p w:rsidR="005A1049" w:rsidRDefault="005A1049" w:rsidP="009C6846">
      <w:pPr>
        <w:pStyle w:val="Code1"/>
      </w:pPr>
      <w:r>
        <w:t xml:space="preserve">Set </w:t>
      </w:r>
      <w:r w:rsidRPr="00E12480">
        <w:t>^A(SUB1,SUB2,SUB3)=3</w:t>
      </w:r>
    </w:p>
    <w:p w:rsidR="005A1049" w:rsidRPr="00E12480" w:rsidRDefault="005A1049" w:rsidP="009C6846">
      <w:pPr>
        <w:pStyle w:val="Code1"/>
      </w:pPr>
      <w:r>
        <w:t>. . . many sets representing many descendants</w:t>
      </w:r>
    </w:p>
    <w:p w:rsidR="005A1049" w:rsidRDefault="005A1049" w:rsidP="009C6846">
      <w:pPr>
        <w:pStyle w:val="Code1"/>
      </w:pPr>
      <w:r>
        <w:t xml:space="preserve">Kill </w:t>
      </w:r>
      <w:r w:rsidRPr="00E12480">
        <w:t>^A</w:t>
      </w:r>
    </w:p>
    <w:p w:rsidR="005A1049" w:rsidRDefault="005A1049" w:rsidP="009C6846">
      <w:pPr>
        <w:pStyle w:val="Code1"/>
      </w:pPr>
      <w:r>
        <w:t>ZW ^A</w:t>
      </w:r>
    </w:p>
    <w:p w:rsidR="005A1049" w:rsidRPr="00B23CA7" w:rsidRDefault="005A1049" w:rsidP="009C6846">
      <w:pPr>
        <w:pStyle w:val="Code1"/>
      </w:pPr>
      <w:r w:rsidRPr="00B23CA7">
        <w:t>&lt;&gt;</w:t>
      </w:r>
    </w:p>
    <w:p w:rsidR="005A1049" w:rsidRPr="00E12480" w:rsidRDefault="005A1049" w:rsidP="009C6846">
      <w:pPr>
        <w:pStyle w:val="Code1"/>
      </w:pPr>
    </w:p>
    <w:p w:rsidR="000653FC" w:rsidRDefault="000653FC" w:rsidP="00CC78A7"/>
    <w:p w:rsidR="005A1049" w:rsidRDefault="005A1049" w:rsidP="00BC08E4">
      <w:pPr>
        <w:pStyle w:val="Caption"/>
        <w:keepNext/>
      </w:pPr>
      <w:bookmarkStart w:id="355" w:name="_Ref269089662"/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355"/>
      <w:r>
        <w:t xml:space="preserve"> Global of Pets</w:t>
      </w:r>
    </w:p>
    <w:p w:rsidR="005A1049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^Pets("Dog","Boxer","Male","Buddy")="9^0"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^Pets("Dog","Lab","Female","Loverly")="6^0"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^Pets("Dog","Lab","Male","Tiny")="5^1"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^Pets("Cat","Burmese","Male","BoyCat")="3^0"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^Pets("Cat","Burmese","Female","TomBoy")="3^0"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^Pets("Cat","Korat","Female","Fancy")="5^1"</w:t>
      </w:r>
    </w:p>
    <w:p w:rsidR="005A1049" w:rsidRDefault="005A1049" w:rsidP="00CC78A7">
      <w:pPr>
        <w:pStyle w:val="Code"/>
      </w:pPr>
    </w:p>
    <w:p w:rsidR="007A4762" w:rsidRDefault="007A4762" w:rsidP="00CC78A7">
      <w:pPr>
        <w:pStyle w:val="Caption"/>
      </w:pPr>
      <w:bookmarkStart w:id="356" w:name="_Ref269089701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26</w:t>
        </w:r>
      </w:fldSimple>
      <w:bookmarkEnd w:id="356"/>
      <w:r>
        <w:t xml:space="preserve"> Answers to the Exercises using Command Structure One for Traversing a Global</w:t>
      </w:r>
    </w:p>
    <w:p w:rsidR="005A1049" w:rsidRDefault="005A1049">
      <w:pPr>
        <w:pStyle w:val="Code"/>
        <w:rPr>
          <w:color w:val="auto"/>
          <w:sz w:val="16"/>
          <w:szCs w:val="16"/>
        </w:rPr>
      </w:pPr>
    </w:p>
    <w:p w:rsidR="005A1049" w:rsidRDefault="005A1049" w:rsidP="000653F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CC78A7">
      <w:pPr>
        <w:pStyle w:val="Code2"/>
      </w:pPr>
    </w:p>
    <w:p w:rsidR="005A1049" w:rsidRPr="00E12480" w:rsidRDefault="005A1049" w:rsidP="009C6846">
      <w:pPr>
        <w:pStyle w:val="Code1"/>
      </w:pPr>
      <w:r w:rsidRPr="00E12480">
        <w:t xml:space="preserve">;1. Traverse down all four subscripts of the Pets </w:t>
      </w:r>
      <w:r>
        <w:t>Global</w:t>
      </w:r>
      <w:r w:rsidRPr="00E12480">
        <w:t xml:space="preserve"> using </w:t>
      </w:r>
    </w:p>
    <w:p w:rsidR="005A1049" w:rsidRDefault="005A1049" w:rsidP="009C6846">
      <w:pPr>
        <w:pStyle w:val="Code1"/>
      </w:pPr>
      <w:r w:rsidRPr="00E12480">
        <w:t>;$Order and display each subscript and both pieces of data.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 xml:space="preserve">S1="" </w:t>
      </w:r>
      <w:r>
        <w:t>For  Do</w:t>
      </w:r>
      <w:r w:rsidRPr="00E12480">
        <w:t xml:space="preserve">  </w:t>
      </w:r>
      <w:r>
        <w:t>Quit:</w:t>
      </w:r>
      <w:r w:rsidRPr="00E12480">
        <w:t xml:space="preserve">S1=""                 ;two spaces after the </w:t>
      </w:r>
      <w:r>
        <w:t xml:space="preserve">For </w:t>
      </w:r>
      <w:r w:rsidRPr="00E12480">
        <w:t>and</w:t>
      </w:r>
      <w:r>
        <w:t xml:space="preserve"> Do</w:t>
      </w:r>
    </w:p>
    <w:p w:rsidR="005A1049" w:rsidRPr="00E12480" w:rsidRDefault="005A1049" w:rsidP="009C6846">
      <w:pPr>
        <w:pStyle w:val="Code1"/>
      </w:pPr>
      <w:r w:rsidRPr="00E12480">
        <w:t xml:space="preserve">. </w:t>
      </w:r>
      <w:r>
        <w:t xml:space="preserve">Set </w:t>
      </w:r>
      <w:r w:rsidRPr="00E12480">
        <w:t xml:space="preserve">S1=$O(^Pets(S1)) </w:t>
      </w:r>
      <w:r>
        <w:t>Quit:</w:t>
      </w:r>
      <w:r w:rsidRPr="00E12480">
        <w:t>S1=""</w:t>
      </w:r>
    </w:p>
    <w:p w:rsidR="005A1049" w:rsidRPr="00E12480" w:rsidRDefault="005A1049" w:rsidP="009C6846">
      <w:pPr>
        <w:pStyle w:val="Code1"/>
      </w:pPr>
      <w:r w:rsidRPr="00E12480">
        <w:t xml:space="preserve">. </w:t>
      </w:r>
      <w:r>
        <w:t xml:space="preserve">Set </w:t>
      </w:r>
      <w:r w:rsidRPr="00E12480">
        <w:t xml:space="preserve">S2="" </w:t>
      </w:r>
      <w:r>
        <w:t>For  Do</w:t>
      </w:r>
      <w:r w:rsidRPr="00E12480">
        <w:t xml:space="preserve">  </w:t>
      </w:r>
      <w:r>
        <w:t>Quit:</w:t>
      </w:r>
      <w:r w:rsidRPr="00E12480">
        <w:t xml:space="preserve">S2="" </w:t>
      </w:r>
    </w:p>
    <w:p w:rsidR="005A1049" w:rsidRPr="00E12480" w:rsidRDefault="005A1049" w:rsidP="009C6846">
      <w:pPr>
        <w:pStyle w:val="Code1"/>
      </w:pPr>
      <w:r w:rsidRPr="00E12480">
        <w:t xml:space="preserve">. . </w:t>
      </w:r>
      <w:r>
        <w:t xml:space="preserve">Set </w:t>
      </w:r>
      <w:r w:rsidRPr="00E12480">
        <w:t xml:space="preserve">S2=$O(^Pets(S1,S2)) </w:t>
      </w:r>
      <w:r>
        <w:t>Quit:</w:t>
      </w:r>
      <w:r w:rsidRPr="00E12480">
        <w:t xml:space="preserve">S2="" </w:t>
      </w:r>
    </w:p>
    <w:p w:rsidR="005A1049" w:rsidRPr="00E12480" w:rsidRDefault="005A1049" w:rsidP="009C6846">
      <w:pPr>
        <w:pStyle w:val="Code1"/>
      </w:pPr>
      <w:r w:rsidRPr="00E12480">
        <w:t xml:space="preserve">. . </w:t>
      </w:r>
      <w:r>
        <w:t xml:space="preserve">Set </w:t>
      </w:r>
      <w:r w:rsidRPr="00E12480">
        <w:t xml:space="preserve">S3="" </w:t>
      </w:r>
      <w:r>
        <w:t>For  Do</w:t>
      </w:r>
      <w:r w:rsidRPr="00E12480">
        <w:t xml:space="preserve">  </w:t>
      </w:r>
      <w:r>
        <w:t>Quit:</w:t>
      </w:r>
      <w:r w:rsidRPr="00E12480">
        <w:t xml:space="preserve">S3="" </w:t>
      </w:r>
    </w:p>
    <w:p w:rsidR="005A1049" w:rsidRPr="00E12480" w:rsidRDefault="005A1049" w:rsidP="009C6846">
      <w:pPr>
        <w:pStyle w:val="Code1"/>
      </w:pPr>
      <w:r w:rsidRPr="00E12480">
        <w:t xml:space="preserve">. . . </w:t>
      </w:r>
      <w:r>
        <w:t xml:space="preserve">Set </w:t>
      </w:r>
      <w:r w:rsidRPr="00E12480">
        <w:t xml:space="preserve">S3=$O(^Pets(S1,S2,S3)) </w:t>
      </w:r>
      <w:r>
        <w:t>Quit:</w:t>
      </w:r>
      <w:r w:rsidRPr="00E12480">
        <w:t>S3=""</w:t>
      </w:r>
    </w:p>
    <w:p w:rsidR="005A1049" w:rsidRPr="00E12480" w:rsidRDefault="005A1049" w:rsidP="009C6846">
      <w:pPr>
        <w:pStyle w:val="Code1"/>
      </w:pPr>
      <w:r w:rsidRPr="00E12480">
        <w:t xml:space="preserve">. . . </w:t>
      </w:r>
      <w:r>
        <w:t xml:space="preserve">Set </w:t>
      </w:r>
      <w:r w:rsidRPr="00E12480">
        <w:t xml:space="preserve">S4="" </w:t>
      </w:r>
      <w:r>
        <w:t>For  Do</w:t>
      </w:r>
      <w:r w:rsidRPr="00E12480">
        <w:t xml:space="preserve">  </w:t>
      </w:r>
      <w:r>
        <w:t>Quit:</w:t>
      </w:r>
      <w:r w:rsidRPr="00E12480">
        <w:t xml:space="preserve">S4="" 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 xml:space="preserve">S4=$O(^Pets(S1,S2,S3,S4)) </w:t>
      </w:r>
      <w:r>
        <w:t>Quit:</w:t>
      </w:r>
      <w:r w:rsidRPr="00E12480">
        <w:t>S4=""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>Data=^Pets(S1,S2,S3,S4)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>Age=$P(Data,"^",1)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>Adoption=$P(Data,"^",2)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If </w:t>
      </w:r>
      <w:r w:rsidRPr="00E12480">
        <w:t xml:space="preserve">Adoption=1 </w:t>
      </w:r>
      <w:r>
        <w:t xml:space="preserve">Set </w:t>
      </w:r>
      <w:r w:rsidRPr="00E12480">
        <w:t>Available="is"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If </w:t>
      </w:r>
      <w:r w:rsidRPr="00E12480">
        <w:t xml:space="preserve">Adoption=0 </w:t>
      </w:r>
      <w:r>
        <w:t xml:space="preserve">Set </w:t>
      </w:r>
      <w:r w:rsidRPr="00E12480">
        <w:t>Available="is not"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Write </w:t>
      </w:r>
      <w:r w:rsidRPr="00E12480">
        <w:t>!,S1," named ",S4,", Breed ",S2,", Sex ",S3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Write </w:t>
      </w:r>
      <w:r w:rsidRPr="00E12480">
        <w:t>", ",Age," years old, ",Available," available for adoption"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</w:p>
    <w:p w:rsidR="005A1049" w:rsidRPr="00E12480" w:rsidRDefault="005A1049" w:rsidP="009C6846">
      <w:pPr>
        <w:pStyle w:val="Code1"/>
      </w:pPr>
      <w:r w:rsidRPr="00E12480">
        <w:t xml:space="preserve">;2. Traverse down the </w:t>
      </w:r>
      <w:r>
        <w:t>Global</w:t>
      </w:r>
      <w:r w:rsidRPr="00E12480">
        <w:t xml:space="preserve"> using $Query and display the </w:t>
      </w:r>
    </w:p>
    <w:p w:rsidR="005A1049" w:rsidRPr="00E12480" w:rsidRDefault="005A1049" w:rsidP="009C6846">
      <w:pPr>
        <w:pStyle w:val="Code1"/>
      </w:pPr>
      <w:r w:rsidRPr="00E12480">
        <w:t xml:space="preserve">;subscripts on the left side of the equals sign and the data </w:t>
      </w:r>
    </w:p>
    <w:p w:rsidR="005A1049" w:rsidRDefault="005A1049" w:rsidP="009C6846">
      <w:pPr>
        <w:pStyle w:val="Code1"/>
      </w:pPr>
      <w:r w:rsidRPr="00E12480">
        <w:t>;on the right side of the equals sign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Pets="^Pets"</w:t>
      </w:r>
    </w:p>
    <w:p w:rsidR="005A1049" w:rsidRPr="00E12480" w:rsidRDefault="005A1049" w:rsidP="009C6846">
      <w:pPr>
        <w:pStyle w:val="Code1"/>
      </w:pPr>
      <w:r>
        <w:t>For  Do</w:t>
      </w:r>
      <w:r w:rsidRPr="00E12480">
        <w:t xml:space="preserve">  </w:t>
      </w:r>
      <w:r>
        <w:t>Quit:</w:t>
      </w:r>
      <w:r w:rsidRPr="00E12480">
        <w:t>Pets=""</w:t>
      </w:r>
      <w:r w:rsidRPr="00E12480">
        <w:tab/>
      </w:r>
      <w:r w:rsidRPr="00E12480">
        <w:tab/>
        <w:t xml:space="preserve">;2 spaces after the </w:t>
      </w:r>
      <w:r>
        <w:t xml:space="preserve">For </w:t>
      </w:r>
      <w:r w:rsidRPr="00E12480">
        <w:t>and</w:t>
      </w:r>
      <w:r>
        <w:t xml:space="preserve"> Do</w:t>
      </w:r>
    </w:p>
    <w:p w:rsidR="005A1049" w:rsidRPr="00E12480" w:rsidRDefault="005A1049" w:rsidP="009C6846">
      <w:pPr>
        <w:pStyle w:val="Code1"/>
      </w:pPr>
      <w:r w:rsidRPr="00E12480">
        <w:t xml:space="preserve">. </w:t>
      </w:r>
      <w:r>
        <w:t xml:space="preserve">Set </w:t>
      </w:r>
      <w:r w:rsidRPr="00E12480">
        <w:t xml:space="preserve">Pets=$Q(@Pets) </w:t>
      </w:r>
      <w:r>
        <w:t>Quit:</w:t>
      </w:r>
      <w:r w:rsidRPr="00E12480">
        <w:t>Pets=""</w:t>
      </w:r>
    </w:p>
    <w:p w:rsidR="005A1049" w:rsidRPr="00E12480" w:rsidRDefault="005A1049" w:rsidP="009C6846">
      <w:pPr>
        <w:pStyle w:val="Code1"/>
      </w:pPr>
      <w:r w:rsidRPr="00E12480">
        <w:t xml:space="preserve">. </w:t>
      </w:r>
      <w:r>
        <w:t xml:space="preserve">Write </w:t>
      </w:r>
      <w:r w:rsidRPr="00E12480">
        <w:t>!,Pets," = ",@Pets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;3. Lock and unlock the Pets </w:t>
      </w:r>
      <w:r>
        <w:t>Global</w:t>
      </w:r>
      <w:r w:rsidRPr="00E12480">
        <w:t xml:space="preserve"> at the top level</w:t>
      </w: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>^Pets           ; lock</w:t>
      </w: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 xml:space="preserve">                ; unlock</w:t>
      </w:r>
    </w:p>
    <w:p w:rsidR="005A1049" w:rsidRPr="00E12480" w:rsidRDefault="005A1049" w:rsidP="009C6846">
      <w:pPr>
        <w:pStyle w:val="Code1"/>
      </w:pPr>
      <w:r w:rsidRPr="00E12480">
        <w:t xml:space="preserve">                                ; OR</w:t>
      </w: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>+^Pets          ; lock</w:t>
      </w:r>
    </w:p>
    <w:p w:rsidR="005A1049" w:rsidRPr="00E12480" w:rsidRDefault="005A1049" w:rsidP="009C6846">
      <w:pPr>
        <w:pStyle w:val="Code1"/>
      </w:pPr>
      <w:r>
        <w:t xml:space="preserve">Lock </w:t>
      </w:r>
      <w:r w:rsidRPr="00E12480">
        <w:t>-^Pets          ; unlock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;4. Merge the Pets </w:t>
      </w:r>
      <w:r>
        <w:t>Global</w:t>
      </w:r>
      <w:r w:rsidRPr="00E12480">
        <w:t xml:space="preserve"> into a Pets2 </w:t>
      </w:r>
      <w:r>
        <w:t>Global</w:t>
      </w:r>
    </w:p>
    <w:p w:rsidR="005A1049" w:rsidRPr="00E12480" w:rsidRDefault="005A1049" w:rsidP="009C6846">
      <w:pPr>
        <w:pStyle w:val="Code1"/>
      </w:pPr>
      <w:r>
        <w:t xml:space="preserve">Merge </w:t>
      </w:r>
      <w:r w:rsidRPr="00E12480">
        <w:t>^Pets2=^Pets</w:t>
      </w:r>
    </w:p>
    <w:p w:rsidR="005A1049" w:rsidRPr="00AB571E" w:rsidRDefault="005A1049" w:rsidP="00CC78A7">
      <w:pPr>
        <w:pStyle w:val="Code"/>
        <w:rPr>
          <w:sz w:val="16"/>
          <w:szCs w:val="16"/>
        </w:rPr>
      </w:pPr>
    </w:p>
    <w:p w:rsidR="007A4762" w:rsidRDefault="007A4762" w:rsidP="00CC78A7">
      <w:pPr>
        <w:pStyle w:val="Caption"/>
      </w:pPr>
      <w:bookmarkStart w:id="357" w:name="_Ref269089739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27</w:t>
        </w:r>
      </w:fldSimple>
      <w:bookmarkEnd w:id="357"/>
      <w:r>
        <w:t xml:space="preserve"> Answers to the Exercises using Command Structure Two for Traversing a Global</w:t>
      </w:r>
    </w:p>
    <w:p w:rsidR="005A1049" w:rsidRDefault="005A1049" w:rsidP="00CC78A7">
      <w:pPr>
        <w:pStyle w:val="Code"/>
        <w:rPr>
          <w:color w:val="auto"/>
          <w:sz w:val="16"/>
          <w:szCs w:val="16"/>
        </w:rPr>
      </w:pPr>
      <w:r>
        <w:rPr>
          <w:color w:val="auto"/>
          <w:sz w:val="16"/>
          <w:szCs w:val="16"/>
        </w:rPr>
        <w:t xml:space="preserve">  </w:t>
      </w:r>
    </w:p>
    <w:p w:rsidR="005A1049" w:rsidRDefault="005A1049" w:rsidP="000653F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CC78A7">
      <w:pPr>
        <w:pStyle w:val="Code2"/>
      </w:pPr>
    </w:p>
    <w:p w:rsidR="005A1049" w:rsidRPr="00E12480" w:rsidRDefault="005A1049" w:rsidP="009C6846">
      <w:pPr>
        <w:pStyle w:val="Code1"/>
      </w:pPr>
      <w:r w:rsidRPr="00E12480">
        <w:t xml:space="preserve">;1. Traverse down all four subscripts of the Pets </w:t>
      </w:r>
      <w:r>
        <w:t>Global</w:t>
      </w:r>
      <w:r w:rsidRPr="00E12480">
        <w:t xml:space="preserve"> using </w:t>
      </w:r>
    </w:p>
    <w:p w:rsidR="005A1049" w:rsidRDefault="005A1049" w:rsidP="009C6846">
      <w:pPr>
        <w:pStyle w:val="Code1"/>
      </w:pPr>
      <w:r w:rsidRPr="00E12480">
        <w:t>;$Order and display each subscript and both pieces of data.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 xml:space="preserve">S1="" </w:t>
      </w:r>
      <w:r>
        <w:t xml:space="preserve">For </w:t>
      </w:r>
      <w:r w:rsidRPr="00E12480">
        <w:t xml:space="preserve"> </w:t>
      </w:r>
      <w:r>
        <w:t xml:space="preserve">Set </w:t>
      </w:r>
      <w:r w:rsidRPr="00E12480">
        <w:t xml:space="preserve">S1=$O(^Pets(S1)) </w:t>
      </w:r>
      <w:r>
        <w:t>Quit:</w:t>
      </w:r>
      <w:r w:rsidRPr="00E12480">
        <w:t xml:space="preserve">S1="" </w:t>
      </w:r>
      <w:r>
        <w:t xml:space="preserve"> Do</w:t>
      </w:r>
      <w:r w:rsidRPr="00E12480">
        <w:t xml:space="preserve">         ;two spaces after the </w:t>
      </w:r>
      <w:r>
        <w:t xml:space="preserve">For </w:t>
      </w:r>
      <w:r w:rsidRPr="00E12480">
        <w:t>and before the</w:t>
      </w:r>
      <w:r>
        <w:t xml:space="preserve"> Do</w:t>
      </w:r>
    </w:p>
    <w:p w:rsidR="005A1049" w:rsidRPr="00E12480" w:rsidRDefault="005A1049" w:rsidP="009C6846">
      <w:pPr>
        <w:pStyle w:val="Code1"/>
      </w:pPr>
      <w:r w:rsidRPr="00E12480">
        <w:t xml:space="preserve">. </w:t>
      </w:r>
      <w:r>
        <w:t xml:space="preserve">Set </w:t>
      </w:r>
      <w:r w:rsidRPr="00E12480">
        <w:t xml:space="preserve">S2="" </w:t>
      </w:r>
      <w:r>
        <w:t xml:space="preserve">For </w:t>
      </w:r>
      <w:r w:rsidRPr="00E12480">
        <w:t xml:space="preserve"> </w:t>
      </w:r>
      <w:r>
        <w:t xml:space="preserve">Set </w:t>
      </w:r>
      <w:r w:rsidRPr="00E12480">
        <w:t xml:space="preserve">S2=$O(^Pets(S1,S2)) </w:t>
      </w:r>
      <w:r>
        <w:t>Quit:</w:t>
      </w:r>
      <w:r w:rsidRPr="00E12480">
        <w:t xml:space="preserve">S2="" </w:t>
      </w:r>
      <w:r>
        <w:t xml:space="preserve"> Do</w:t>
      </w:r>
      <w:r w:rsidRPr="00E12480">
        <w:t xml:space="preserve"> </w:t>
      </w:r>
    </w:p>
    <w:p w:rsidR="005A1049" w:rsidRPr="00E12480" w:rsidRDefault="005A1049" w:rsidP="009C6846">
      <w:pPr>
        <w:pStyle w:val="Code1"/>
      </w:pPr>
      <w:r w:rsidRPr="00E12480">
        <w:t xml:space="preserve">. . </w:t>
      </w:r>
      <w:r>
        <w:t xml:space="preserve">Set </w:t>
      </w:r>
      <w:r w:rsidRPr="00E12480">
        <w:t xml:space="preserve">S3="" </w:t>
      </w:r>
      <w:r>
        <w:t xml:space="preserve">For </w:t>
      </w:r>
      <w:r w:rsidRPr="00E12480">
        <w:t xml:space="preserve"> </w:t>
      </w:r>
      <w:r>
        <w:t xml:space="preserve">Set </w:t>
      </w:r>
      <w:r w:rsidRPr="00E12480">
        <w:t xml:space="preserve">S3=$O(^Pets(S1,S2,S3)) </w:t>
      </w:r>
      <w:r>
        <w:t>Quit:</w:t>
      </w:r>
      <w:r w:rsidRPr="00E12480">
        <w:t xml:space="preserve">S3="" </w:t>
      </w:r>
      <w:r>
        <w:t xml:space="preserve"> Do</w:t>
      </w:r>
    </w:p>
    <w:p w:rsidR="005A1049" w:rsidRPr="00E12480" w:rsidRDefault="005A1049" w:rsidP="009C6846">
      <w:pPr>
        <w:pStyle w:val="Code1"/>
      </w:pPr>
      <w:r w:rsidRPr="00E12480">
        <w:t xml:space="preserve">. . . </w:t>
      </w:r>
      <w:r>
        <w:t xml:space="preserve">Set </w:t>
      </w:r>
      <w:r w:rsidRPr="00E12480">
        <w:t xml:space="preserve">S4="" </w:t>
      </w:r>
      <w:r>
        <w:t xml:space="preserve">For </w:t>
      </w:r>
      <w:r w:rsidRPr="00E12480">
        <w:t xml:space="preserve"> </w:t>
      </w:r>
      <w:r>
        <w:t xml:space="preserve">Set </w:t>
      </w:r>
      <w:r w:rsidRPr="00E12480">
        <w:t xml:space="preserve">S4=$O(^Pets(S1,S2,S3,S4)) </w:t>
      </w:r>
      <w:r>
        <w:t>Quit:</w:t>
      </w:r>
      <w:r w:rsidRPr="00E12480">
        <w:t xml:space="preserve">S4="" </w:t>
      </w:r>
      <w:r>
        <w:t xml:space="preserve"> Do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>Data=^Pets(S1,S2,S3,S4)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>Age=$P(Data,"^",1)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>Adoption=$P(Data,"^",2)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If </w:t>
      </w:r>
      <w:r w:rsidRPr="00E12480">
        <w:t xml:space="preserve">Adoption=1 </w:t>
      </w:r>
      <w:r>
        <w:t xml:space="preserve">Set </w:t>
      </w:r>
      <w:r w:rsidRPr="00E12480">
        <w:t>Available="is"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If </w:t>
      </w:r>
      <w:r w:rsidRPr="00E12480">
        <w:t xml:space="preserve">Adoption=0 </w:t>
      </w:r>
      <w:r>
        <w:t xml:space="preserve">Set </w:t>
      </w:r>
      <w:r w:rsidRPr="00E12480">
        <w:t>Available="is not"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Write </w:t>
      </w:r>
      <w:r w:rsidRPr="00E12480">
        <w:t>!,S1," named ",S4,", Breed ",S2,", Sex ",S3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Write </w:t>
      </w:r>
      <w:r w:rsidRPr="00E12480">
        <w:t>", ",Age," years old, ",Available," available for adoption"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;2. Traverse down the </w:t>
      </w:r>
      <w:r>
        <w:t>Global</w:t>
      </w:r>
      <w:r w:rsidRPr="00E12480">
        <w:t xml:space="preserve"> using $Query and display the </w:t>
      </w:r>
    </w:p>
    <w:p w:rsidR="005A1049" w:rsidRPr="00E12480" w:rsidRDefault="005A1049" w:rsidP="009C6846">
      <w:pPr>
        <w:pStyle w:val="Code1"/>
      </w:pPr>
      <w:r w:rsidRPr="00E12480">
        <w:t xml:space="preserve">;subscripts on the left side of the equals sign and the data </w:t>
      </w:r>
    </w:p>
    <w:p w:rsidR="005A1049" w:rsidRDefault="005A1049" w:rsidP="009C6846">
      <w:pPr>
        <w:pStyle w:val="Code1"/>
      </w:pPr>
      <w:r w:rsidRPr="00E12480">
        <w:t>;on the right side of the equals sign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Pets="^Pets"</w:t>
      </w:r>
    </w:p>
    <w:p w:rsidR="005A1049" w:rsidRPr="00E12480" w:rsidRDefault="005A1049" w:rsidP="009C6846">
      <w:pPr>
        <w:pStyle w:val="Code1"/>
      </w:pPr>
      <w:r>
        <w:t xml:space="preserve">For </w:t>
      </w:r>
      <w:r w:rsidRPr="00E12480">
        <w:t xml:space="preserve"> </w:t>
      </w:r>
      <w:r>
        <w:t xml:space="preserve">Set </w:t>
      </w:r>
      <w:r w:rsidRPr="00E12480">
        <w:t xml:space="preserve">Pets=$Q(@Pets) </w:t>
      </w:r>
      <w:r>
        <w:t>Quit:</w:t>
      </w:r>
      <w:r w:rsidRPr="00E12480">
        <w:t xml:space="preserve">Pets="" </w:t>
      </w:r>
      <w:r>
        <w:t xml:space="preserve"> Do</w:t>
      </w:r>
    </w:p>
    <w:p w:rsidR="005A1049" w:rsidRPr="00E12480" w:rsidRDefault="005A1049" w:rsidP="009C6846">
      <w:pPr>
        <w:pStyle w:val="Code1"/>
      </w:pPr>
      <w:r w:rsidRPr="00E12480">
        <w:t xml:space="preserve">. </w:t>
      </w:r>
      <w:r>
        <w:t xml:space="preserve">Write </w:t>
      </w:r>
      <w:r w:rsidRPr="00E12480">
        <w:t>!,Pets," = ",@Pets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;3. Lock and unlock the Pets </w:t>
      </w:r>
      <w:r>
        <w:t>Global</w:t>
      </w:r>
      <w:r w:rsidRPr="00E12480">
        <w:t xml:space="preserve"> at the top level</w:t>
      </w:r>
    </w:p>
    <w:p w:rsidR="005A1049" w:rsidRPr="00E12480" w:rsidRDefault="005A1049" w:rsidP="009C6846">
      <w:pPr>
        <w:pStyle w:val="Code1"/>
      </w:pPr>
      <w:r w:rsidRPr="00E12480">
        <w:t>;Same as prior example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;4. Merge the Pets </w:t>
      </w:r>
      <w:r>
        <w:t>Global</w:t>
      </w:r>
      <w:r w:rsidRPr="00E12480">
        <w:t xml:space="preserve"> into a Pets2 </w:t>
      </w:r>
      <w:r>
        <w:t>Global</w:t>
      </w:r>
    </w:p>
    <w:p w:rsidR="005A1049" w:rsidRPr="00E12480" w:rsidRDefault="005A1049" w:rsidP="009C6846">
      <w:pPr>
        <w:pStyle w:val="Code1"/>
      </w:pPr>
      <w:r w:rsidRPr="00E12480">
        <w:t>;Same as prior example</w:t>
      </w:r>
    </w:p>
    <w:p w:rsidR="005A1049" w:rsidRPr="00AB571E" w:rsidRDefault="005A1049" w:rsidP="00CC78A7">
      <w:pPr>
        <w:pStyle w:val="Code"/>
        <w:rPr>
          <w:color w:val="auto"/>
          <w:sz w:val="16"/>
          <w:szCs w:val="16"/>
        </w:rPr>
      </w:pPr>
    </w:p>
    <w:p w:rsidR="007A4762" w:rsidRDefault="007A4762" w:rsidP="00CC78A7">
      <w:pPr>
        <w:pStyle w:val="Caption"/>
      </w:pPr>
      <w:bookmarkStart w:id="358" w:name="_Ref269089772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28</w:t>
        </w:r>
      </w:fldSimple>
      <w:bookmarkEnd w:id="358"/>
      <w:r>
        <w:t xml:space="preserve"> Answers to the Exercises using Command Structure Three for Traversing a Global</w:t>
      </w:r>
    </w:p>
    <w:p w:rsidR="005A1049" w:rsidRPr="00E12480" w:rsidRDefault="005A1049" w:rsidP="00CC78A7">
      <w:pPr>
        <w:pStyle w:val="Code"/>
        <w:rPr>
          <w:color w:val="auto"/>
          <w:szCs w:val="18"/>
        </w:rPr>
      </w:pPr>
      <w:r w:rsidRPr="00E12480">
        <w:rPr>
          <w:color w:val="auto"/>
          <w:szCs w:val="18"/>
        </w:rPr>
        <w:t xml:space="preserve">  </w:t>
      </w:r>
    </w:p>
    <w:p w:rsidR="005A1049" w:rsidRDefault="005A1049" w:rsidP="000653F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CC78A7">
      <w:pPr>
        <w:pStyle w:val="Code2"/>
      </w:pPr>
    </w:p>
    <w:p w:rsidR="005A1049" w:rsidRPr="00E12480" w:rsidRDefault="005A1049" w:rsidP="009C6846">
      <w:pPr>
        <w:pStyle w:val="Code1"/>
      </w:pPr>
      <w:r w:rsidRPr="00E12480">
        <w:t xml:space="preserve">;1. Traverse down all four subscripts of the Pets </w:t>
      </w:r>
      <w:r>
        <w:t>Global</w:t>
      </w:r>
      <w:r w:rsidRPr="00E12480">
        <w:t xml:space="preserve"> using </w:t>
      </w:r>
    </w:p>
    <w:p w:rsidR="005A1049" w:rsidRDefault="005A1049" w:rsidP="009C6846">
      <w:pPr>
        <w:pStyle w:val="Code1"/>
      </w:pPr>
      <w:r w:rsidRPr="00E12480">
        <w:t>;$Order and display each subscript and both pieces of data.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(S1,S2,S3,S4)=""</w:t>
      </w:r>
    </w:p>
    <w:p w:rsidR="005A1049" w:rsidRPr="00E12480" w:rsidRDefault="005A1049" w:rsidP="009C6846">
      <w:pPr>
        <w:pStyle w:val="Code1"/>
      </w:pPr>
      <w:r>
        <w:t xml:space="preserve">For </w:t>
      </w:r>
      <w:r w:rsidRPr="00E12480">
        <w:t xml:space="preserve"> </w:t>
      </w:r>
      <w:r>
        <w:t xml:space="preserve">Set </w:t>
      </w:r>
      <w:r w:rsidRPr="00E12480">
        <w:t xml:space="preserve">S1=$O(^Pets(S1)) </w:t>
      </w:r>
      <w:r>
        <w:t>Quit:</w:t>
      </w:r>
      <w:r w:rsidRPr="00E12480">
        <w:t xml:space="preserve">S1="" </w:t>
      </w:r>
      <w:r>
        <w:t xml:space="preserve"> Do </w:t>
      </w:r>
      <w:r w:rsidRPr="00E12480">
        <w:t xml:space="preserve">;two spaces after the </w:t>
      </w:r>
      <w:r>
        <w:t xml:space="preserve">For </w:t>
      </w:r>
      <w:r w:rsidRPr="00E12480">
        <w:t>and before the</w:t>
      </w:r>
      <w:r>
        <w:t xml:space="preserve"> Do</w:t>
      </w:r>
    </w:p>
    <w:p w:rsidR="005A1049" w:rsidRPr="00E12480" w:rsidRDefault="005A1049" w:rsidP="009C6846">
      <w:pPr>
        <w:pStyle w:val="Code1"/>
      </w:pPr>
      <w:r w:rsidRPr="00E12480">
        <w:t xml:space="preserve">. </w:t>
      </w:r>
      <w:r>
        <w:t xml:space="preserve">For </w:t>
      </w:r>
      <w:r w:rsidRPr="00E12480">
        <w:t xml:space="preserve"> </w:t>
      </w:r>
      <w:r>
        <w:t xml:space="preserve">Set </w:t>
      </w:r>
      <w:r w:rsidRPr="00E12480">
        <w:t xml:space="preserve">S2=$O(^Pets(S1,S2)) </w:t>
      </w:r>
      <w:r>
        <w:t>Quit:</w:t>
      </w:r>
      <w:r w:rsidRPr="00E12480">
        <w:t xml:space="preserve">S2="" </w:t>
      </w:r>
      <w:r>
        <w:t xml:space="preserve"> Do</w:t>
      </w:r>
      <w:r w:rsidRPr="00E12480">
        <w:t xml:space="preserve"> </w:t>
      </w:r>
    </w:p>
    <w:p w:rsidR="005A1049" w:rsidRPr="00E12480" w:rsidRDefault="005A1049" w:rsidP="009C6846">
      <w:pPr>
        <w:pStyle w:val="Code1"/>
      </w:pPr>
      <w:r w:rsidRPr="00E12480">
        <w:t xml:space="preserve">. . </w:t>
      </w:r>
      <w:r>
        <w:t xml:space="preserve">For </w:t>
      </w:r>
      <w:r w:rsidRPr="00E12480">
        <w:t xml:space="preserve"> </w:t>
      </w:r>
      <w:r>
        <w:t xml:space="preserve">Set </w:t>
      </w:r>
      <w:r w:rsidRPr="00E12480">
        <w:t xml:space="preserve">S3=$O(^Pets(S1,S2,S3)) </w:t>
      </w:r>
      <w:r>
        <w:t>Quit:</w:t>
      </w:r>
      <w:r w:rsidRPr="00E12480">
        <w:t xml:space="preserve">S3="" </w:t>
      </w:r>
      <w:r>
        <w:t xml:space="preserve"> Do</w:t>
      </w:r>
    </w:p>
    <w:p w:rsidR="005A1049" w:rsidRPr="00E12480" w:rsidRDefault="005A1049" w:rsidP="009C6846">
      <w:pPr>
        <w:pStyle w:val="Code1"/>
      </w:pPr>
      <w:r w:rsidRPr="00E12480">
        <w:t xml:space="preserve">. . . </w:t>
      </w:r>
      <w:r>
        <w:t xml:space="preserve">For </w:t>
      </w:r>
      <w:r w:rsidRPr="00E12480">
        <w:t xml:space="preserve"> </w:t>
      </w:r>
      <w:r>
        <w:t xml:space="preserve">Set </w:t>
      </w:r>
      <w:r w:rsidRPr="00E12480">
        <w:t xml:space="preserve">S4=$O(^Pets(S1,S2,S3,S4)) </w:t>
      </w:r>
      <w:r>
        <w:t>Quit:</w:t>
      </w:r>
      <w:r w:rsidRPr="00E12480">
        <w:t xml:space="preserve">S4="" </w:t>
      </w:r>
      <w:r>
        <w:t xml:space="preserve"> Do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>Data=^Pets(S1,S2,S3,S4)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>Age=$P(Data,"^",1)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Set </w:t>
      </w:r>
      <w:r w:rsidRPr="00E12480">
        <w:t>Adoption=$P(Data,"^",2)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If </w:t>
      </w:r>
      <w:r w:rsidRPr="00E12480">
        <w:t xml:space="preserve">Adoption=1 </w:t>
      </w:r>
      <w:r>
        <w:t xml:space="preserve">Set </w:t>
      </w:r>
      <w:r w:rsidRPr="00E12480">
        <w:t>Available="is"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If </w:t>
      </w:r>
      <w:r w:rsidRPr="00E12480">
        <w:t xml:space="preserve">Adoption=0 </w:t>
      </w:r>
      <w:r>
        <w:t xml:space="preserve">Set </w:t>
      </w:r>
      <w:r w:rsidRPr="00E12480">
        <w:t>Available="is not"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Write </w:t>
      </w:r>
      <w:r w:rsidRPr="00E12480">
        <w:t>!,S1," named ",S4,", Breed ",S2,", Sex ",S3</w:t>
      </w:r>
    </w:p>
    <w:p w:rsidR="005A1049" w:rsidRPr="00E12480" w:rsidRDefault="005A1049" w:rsidP="009C6846">
      <w:pPr>
        <w:pStyle w:val="Code1"/>
      </w:pPr>
      <w:r w:rsidRPr="00E12480">
        <w:t xml:space="preserve">. . . . </w:t>
      </w:r>
      <w:r>
        <w:t xml:space="preserve">Write </w:t>
      </w:r>
      <w:r w:rsidRPr="00E12480">
        <w:t>", ",Age," years old, ",Available," available for adoption"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2. Traverse down the </w:t>
      </w:r>
      <w:r>
        <w:t>Global</w:t>
      </w:r>
      <w:r w:rsidRPr="00E12480">
        <w:t xml:space="preserve"> using $Query and display the </w:t>
      </w:r>
    </w:p>
    <w:p w:rsidR="005A1049" w:rsidRPr="00E12480" w:rsidRDefault="005A1049" w:rsidP="009C6846">
      <w:pPr>
        <w:pStyle w:val="Code1"/>
      </w:pPr>
      <w:r w:rsidRPr="00E12480">
        <w:t xml:space="preserve">;subscripts on the left side of the equals sign and the data </w:t>
      </w:r>
    </w:p>
    <w:p w:rsidR="005A1049" w:rsidRPr="00E12480" w:rsidRDefault="005A1049" w:rsidP="009C6846">
      <w:pPr>
        <w:pStyle w:val="Code1"/>
      </w:pPr>
      <w:r w:rsidRPr="00E12480">
        <w:t>;on the right side of the equals sign</w:t>
      </w:r>
    </w:p>
    <w:p w:rsidR="005A1049" w:rsidRPr="00E12480" w:rsidRDefault="005A1049" w:rsidP="009C6846">
      <w:pPr>
        <w:pStyle w:val="Code1"/>
      </w:pPr>
      <w:r w:rsidRPr="00E12480">
        <w:t>;Same as prior example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;3. Lock and unlock the Pets </w:t>
      </w:r>
      <w:r>
        <w:t>Global</w:t>
      </w:r>
      <w:r w:rsidRPr="00E12480">
        <w:t xml:space="preserve"> at the top level</w:t>
      </w:r>
    </w:p>
    <w:p w:rsidR="005A1049" w:rsidRPr="00E12480" w:rsidRDefault="005A1049" w:rsidP="009C6846">
      <w:pPr>
        <w:pStyle w:val="Code1"/>
      </w:pPr>
      <w:r w:rsidRPr="00E12480">
        <w:t>;Same as prior example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;4. Merge the Pets </w:t>
      </w:r>
      <w:r>
        <w:t>Global</w:t>
      </w:r>
      <w:r w:rsidRPr="00E12480">
        <w:t xml:space="preserve"> into a Pets2 </w:t>
      </w:r>
      <w:r>
        <w:t>Global</w:t>
      </w:r>
    </w:p>
    <w:p w:rsidR="005A1049" w:rsidRPr="00E12480" w:rsidRDefault="005A1049" w:rsidP="009C6846">
      <w:pPr>
        <w:pStyle w:val="Code1"/>
      </w:pPr>
      <w:r w:rsidRPr="00E12480">
        <w:t>;Same as prior example</w:t>
      </w:r>
    </w:p>
    <w:p w:rsidR="005A1049" w:rsidRPr="00AB571E" w:rsidRDefault="005A1049" w:rsidP="00CC78A7">
      <w:pPr>
        <w:pStyle w:val="Code"/>
        <w:rPr>
          <w:color w:val="auto"/>
          <w:sz w:val="16"/>
          <w:szCs w:val="16"/>
        </w:rPr>
      </w:pPr>
    </w:p>
    <w:p w:rsidR="007A4762" w:rsidRDefault="007A4762" w:rsidP="00CC78A7">
      <w:pPr>
        <w:pStyle w:val="Caption"/>
      </w:pPr>
      <w:bookmarkStart w:id="359" w:name="_Ref269089803"/>
      <w:bookmarkStart w:id="360" w:name="_Ref313372664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29</w:t>
        </w:r>
      </w:fldSimple>
      <w:bookmarkEnd w:id="359"/>
      <w:bookmarkEnd w:id="360"/>
      <w:r>
        <w:t xml:space="preserve"> Answers to the Exercises using Command Structure Four for Traversing a Global, the While command</w:t>
      </w:r>
    </w:p>
    <w:p w:rsidR="005A1049" w:rsidRDefault="005A1049" w:rsidP="009C6846">
      <w:pPr>
        <w:pStyle w:val="Code1"/>
      </w:pPr>
      <w:r>
        <w:t xml:space="preserve">  </w:t>
      </w:r>
    </w:p>
    <w:p w:rsidR="005A1049" w:rsidRDefault="005A1049" w:rsidP="000653F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CC78A7">
      <w:pPr>
        <w:pStyle w:val="Code2"/>
      </w:pPr>
    </w:p>
    <w:p w:rsidR="005A1049" w:rsidRPr="00E07E16" w:rsidRDefault="005A1049" w:rsidP="009C6846">
      <w:pPr>
        <w:pStyle w:val="Code1"/>
      </w:pPr>
      <w:r w:rsidRPr="00E07E16">
        <w:t>;1.</w:t>
      </w:r>
      <w:r>
        <w:t xml:space="preserve"> </w:t>
      </w:r>
      <w:r w:rsidRPr="00E07E16">
        <w:t>Traverse</w:t>
      </w:r>
      <w:r>
        <w:t xml:space="preserve"> </w:t>
      </w:r>
      <w:r w:rsidRPr="00E07E16">
        <w:t>down</w:t>
      </w:r>
      <w:r>
        <w:t xml:space="preserve"> </w:t>
      </w:r>
      <w:r w:rsidRPr="00E07E16">
        <w:t>all</w:t>
      </w:r>
      <w:r>
        <w:t xml:space="preserve"> </w:t>
      </w:r>
      <w:r w:rsidRPr="00E07E16">
        <w:t>four</w:t>
      </w:r>
      <w:r>
        <w:t xml:space="preserve"> </w:t>
      </w:r>
      <w:r w:rsidRPr="00E07E16">
        <w:t>subscripts</w:t>
      </w:r>
      <w:r>
        <w:t xml:space="preserve"> </w:t>
      </w:r>
      <w:r w:rsidRPr="00E07E16">
        <w:t>of</w:t>
      </w:r>
      <w:r>
        <w:t xml:space="preserve"> </w:t>
      </w:r>
      <w:r w:rsidRPr="00E07E16">
        <w:t>the</w:t>
      </w:r>
      <w:r>
        <w:t xml:space="preserve"> </w:t>
      </w:r>
      <w:r w:rsidRPr="00E07E16">
        <w:t>Pets</w:t>
      </w:r>
      <w:r>
        <w:t xml:space="preserve"> Global </w:t>
      </w:r>
      <w:r w:rsidRPr="00E07E16">
        <w:t>using</w:t>
      </w:r>
      <w:r>
        <w:t xml:space="preserve"> </w:t>
      </w:r>
    </w:p>
    <w:p w:rsidR="005A1049" w:rsidRPr="00E07E16" w:rsidRDefault="005A1049" w:rsidP="009C6846">
      <w:pPr>
        <w:pStyle w:val="Code1"/>
      </w:pPr>
      <w:r w:rsidRPr="00E07E16">
        <w:t>;</w:t>
      </w:r>
      <w:r w:rsidRPr="00E12480">
        <w:t>$Order</w:t>
      </w:r>
      <w:r>
        <w:t xml:space="preserve"> </w:t>
      </w:r>
      <w:r w:rsidRPr="00E07E16">
        <w:t>and</w:t>
      </w:r>
      <w:r>
        <w:t xml:space="preserve"> </w:t>
      </w:r>
      <w:r w:rsidRPr="00E07E16">
        <w:t>display</w:t>
      </w:r>
      <w:r>
        <w:t xml:space="preserve"> </w:t>
      </w:r>
      <w:r w:rsidRPr="00E07E16">
        <w:t>each</w:t>
      </w:r>
      <w:r>
        <w:t xml:space="preserve"> </w:t>
      </w:r>
      <w:r w:rsidRPr="00E07E16">
        <w:t>subscript</w:t>
      </w:r>
      <w:r>
        <w:t xml:space="preserve"> </w:t>
      </w:r>
      <w:r w:rsidRPr="00E07E16">
        <w:t>and</w:t>
      </w:r>
      <w:r>
        <w:t xml:space="preserve"> </w:t>
      </w:r>
      <w:r w:rsidRPr="00E07E16">
        <w:t>both</w:t>
      </w:r>
      <w:r>
        <w:t xml:space="preserve"> </w:t>
      </w:r>
      <w:r w:rsidRPr="00E07E16">
        <w:t>pieces</w:t>
      </w:r>
      <w:r>
        <w:t xml:space="preserve"> </w:t>
      </w:r>
      <w:r w:rsidRPr="00E07E16">
        <w:t>of</w:t>
      </w:r>
      <w:r>
        <w:t xml:space="preserve"> </w:t>
      </w:r>
      <w:r w:rsidRPr="00E07E16">
        <w:t>data.</w:t>
      </w: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 xml:space="preserve">S1=$O(^Pets(""))        </w:t>
      </w:r>
    </w:p>
    <w:p w:rsidR="005A1049" w:rsidRPr="00E12480" w:rsidRDefault="005A1049" w:rsidP="009C6846">
      <w:pPr>
        <w:pStyle w:val="Code1"/>
      </w:pPr>
      <w:r w:rsidRPr="00E12480">
        <w:t xml:space="preserve">While (S1'="") {        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  <w:r>
        <w:t xml:space="preserve">Set </w:t>
      </w:r>
      <w:r w:rsidRPr="00E12480">
        <w:t xml:space="preserve">S2=$O(^Pets(S1,""))      </w:t>
      </w:r>
    </w:p>
    <w:p w:rsidR="005A1049" w:rsidRPr="00E12480" w:rsidRDefault="005A1049" w:rsidP="009C6846">
      <w:pPr>
        <w:pStyle w:val="Code1"/>
      </w:pPr>
      <w:r w:rsidRPr="00E12480">
        <w:t xml:space="preserve">  While (S2'="") {          </w:t>
      </w:r>
    </w:p>
    <w:p w:rsidR="005A1049" w:rsidRPr="00E12480" w:rsidRDefault="005A1049" w:rsidP="009C6846">
      <w:pPr>
        <w:pStyle w:val="Code1"/>
      </w:pPr>
      <w:r w:rsidRPr="00E12480">
        <w:t xml:space="preserve">    </w:t>
      </w:r>
      <w:r>
        <w:t xml:space="preserve">Set </w:t>
      </w:r>
      <w:r w:rsidRPr="00E12480">
        <w:t xml:space="preserve">S3=$O(^Pets(S1,S2,""))   </w:t>
      </w:r>
    </w:p>
    <w:p w:rsidR="005A1049" w:rsidRPr="00E12480" w:rsidRDefault="005A1049" w:rsidP="009C6846">
      <w:pPr>
        <w:pStyle w:val="Code1"/>
      </w:pPr>
      <w:r w:rsidRPr="00E12480">
        <w:t xml:space="preserve">    While (S3'="") {            </w:t>
      </w:r>
    </w:p>
    <w:p w:rsidR="005A1049" w:rsidRPr="00E12480" w:rsidRDefault="005A1049" w:rsidP="009C6846">
      <w:pPr>
        <w:pStyle w:val="Code1"/>
      </w:pPr>
      <w:r w:rsidRPr="00E12480">
        <w:t xml:space="preserve">      </w:t>
      </w:r>
      <w:r>
        <w:t xml:space="preserve">Set </w:t>
      </w:r>
      <w:r w:rsidRPr="00E12480">
        <w:t xml:space="preserve">S4=$O(^Pets(S1,S2,S3,""))   </w:t>
      </w:r>
    </w:p>
    <w:p w:rsidR="005A1049" w:rsidRPr="00E12480" w:rsidRDefault="005A1049" w:rsidP="009C6846">
      <w:pPr>
        <w:pStyle w:val="Code1"/>
      </w:pPr>
      <w:r w:rsidRPr="00E12480">
        <w:t xml:space="preserve">      While (S4'="") {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Set </w:t>
      </w:r>
      <w:r w:rsidRPr="00E12480">
        <w:t>Data=^Pets(S1,S2,S3,S4)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Set </w:t>
      </w:r>
      <w:r w:rsidRPr="00E12480">
        <w:t>Age=$P(Data,"^",1)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Set </w:t>
      </w:r>
      <w:r w:rsidRPr="00E12480">
        <w:t>Adoption=$P(Data,"^",2)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If </w:t>
      </w:r>
      <w:r w:rsidRPr="00E12480">
        <w:t xml:space="preserve">Adoption=1 </w:t>
      </w:r>
      <w:r>
        <w:t xml:space="preserve">Set </w:t>
      </w:r>
      <w:r w:rsidRPr="00E12480">
        <w:t>Available="is"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If </w:t>
      </w:r>
      <w:r w:rsidRPr="00E12480">
        <w:t xml:space="preserve">Adoption=0 </w:t>
      </w:r>
      <w:r>
        <w:t xml:space="preserve">Set </w:t>
      </w:r>
      <w:r w:rsidRPr="00E12480">
        <w:t>Available="is not"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Write </w:t>
      </w:r>
      <w:r w:rsidRPr="00E12480">
        <w:t>!,S1," named ",S4,", Breed ",S2,", Sex ",S3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Write </w:t>
      </w:r>
      <w:r w:rsidRPr="00E12480">
        <w:t>", ",Age," years old, ",Available," available for adoption"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Set </w:t>
      </w:r>
      <w:r w:rsidRPr="00E12480">
        <w:t xml:space="preserve">S4=$O(^Pets(S1,S2,S3,S4)) </w:t>
      </w:r>
    </w:p>
    <w:p w:rsidR="005A1049" w:rsidRPr="00E12480" w:rsidRDefault="005A1049" w:rsidP="009C6846">
      <w:pPr>
        <w:pStyle w:val="Code1"/>
      </w:pPr>
      <w:r w:rsidRPr="00E12480">
        <w:t xml:space="preserve">      }</w:t>
      </w:r>
    </w:p>
    <w:p w:rsidR="005A1049" w:rsidRPr="00E12480" w:rsidRDefault="005A1049" w:rsidP="009C6846">
      <w:pPr>
        <w:pStyle w:val="Code1"/>
      </w:pPr>
      <w:r w:rsidRPr="00E12480">
        <w:t xml:space="preserve">      </w:t>
      </w:r>
      <w:r>
        <w:t xml:space="preserve">Set </w:t>
      </w:r>
      <w:r w:rsidRPr="00E12480">
        <w:t xml:space="preserve">S3=$O(^Pets(S1,S2,S3)) </w:t>
      </w:r>
    </w:p>
    <w:p w:rsidR="005A1049" w:rsidRPr="00E12480" w:rsidRDefault="005A1049" w:rsidP="009C6846">
      <w:pPr>
        <w:pStyle w:val="Code1"/>
      </w:pPr>
      <w:r w:rsidRPr="00E12480">
        <w:t xml:space="preserve">    }</w:t>
      </w:r>
    </w:p>
    <w:p w:rsidR="005A1049" w:rsidRPr="00E12480" w:rsidRDefault="005A1049" w:rsidP="009C6846">
      <w:pPr>
        <w:pStyle w:val="Code1"/>
      </w:pPr>
      <w:r w:rsidRPr="00E12480">
        <w:t xml:space="preserve">    </w:t>
      </w:r>
      <w:r>
        <w:t xml:space="preserve">Set </w:t>
      </w:r>
      <w:r w:rsidRPr="00E12480">
        <w:t xml:space="preserve">S2=$O(^Pets(S1,S2)) </w:t>
      </w:r>
    </w:p>
    <w:p w:rsidR="005A1049" w:rsidRPr="00E12480" w:rsidRDefault="005A1049" w:rsidP="009C6846">
      <w:pPr>
        <w:pStyle w:val="Code1"/>
      </w:pPr>
      <w:r w:rsidRPr="00E12480">
        <w:t xml:space="preserve">  }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  <w:r>
        <w:t xml:space="preserve">Set </w:t>
      </w:r>
      <w:r w:rsidRPr="00E12480">
        <w:t xml:space="preserve">S1=$O(^Pets(S1)) </w:t>
      </w:r>
    </w:p>
    <w:p w:rsidR="005A1049" w:rsidRPr="00E12480" w:rsidRDefault="005A1049" w:rsidP="009C6846">
      <w:pPr>
        <w:pStyle w:val="Code1"/>
      </w:pPr>
      <w:r w:rsidRPr="00E12480">
        <w:t>}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</w:p>
    <w:p w:rsidR="005A1049" w:rsidRPr="00E12480" w:rsidRDefault="005A1049" w:rsidP="009C6846">
      <w:pPr>
        <w:pStyle w:val="Code1"/>
      </w:pPr>
      <w:r w:rsidRPr="00E12480">
        <w:t xml:space="preserve">;2. Traverse down the </w:t>
      </w:r>
      <w:r>
        <w:t>Global</w:t>
      </w:r>
      <w:r w:rsidRPr="00E12480">
        <w:t xml:space="preserve"> using $Query and display the </w:t>
      </w:r>
    </w:p>
    <w:p w:rsidR="005A1049" w:rsidRPr="00E12480" w:rsidRDefault="005A1049" w:rsidP="009C6846">
      <w:pPr>
        <w:pStyle w:val="Code1"/>
      </w:pPr>
      <w:r w:rsidRPr="00E12480">
        <w:t xml:space="preserve">;subscripts on the left side of the equals sign and the data </w:t>
      </w:r>
    </w:p>
    <w:p w:rsidR="005A1049" w:rsidRPr="00E12480" w:rsidRDefault="005A1049" w:rsidP="009C6846">
      <w:pPr>
        <w:pStyle w:val="Code1"/>
      </w:pPr>
      <w:r w:rsidRPr="00E12480">
        <w:t>;on the right side of the equals sign</w:t>
      </w:r>
    </w:p>
    <w:p w:rsidR="005A1049" w:rsidRDefault="005A1049" w:rsidP="009C6846">
      <w:pPr>
        <w:pStyle w:val="Code1"/>
      </w:pPr>
      <w:r>
        <w:t xml:space="preserve">Set </w:t>
      </w:r>
      <w:r w:rsidRPr="00E12480">
        <w:t>Pets="^Pets"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Pets=$Q(@Pets)</w:t>
      </w:r>
    </w:p>
    <w:p w:rsidR="005A1049" w:rsidRPr="00E12480" w:rsidRDefault="005A1049" w:rsidP="009C6846">
      <w:pPr>
        <w:pStyle w:val="Code1"/>
      </w:pPr>
      <w:r w:rsidRPr="00E12480">
        <w:t>While (Pets'="") {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  <w:r>
        <w:t xml:space="preserve">Write </w:t>
      </w:r>
      <w:r w:rsidRPr="00E12480">
        <w:t>!,Pets," = ",@Pets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  <w:r>
        <w:t xml:space="preserve">Set </w:t>
      </w:r>
      <w:r w:rsidRPr="00E12480">
        <w:t>Pets=$Q(@Pets)</w:t>
      </w:r>
    </w:p>
    <w:p w:rsidR="005A1049" w:rsidRPr="00E12480" w:rsidRDefault="005A1049" w:rsidP="009C6846">
      <w:pPr>
        <w:pStyle w:val="Code1"/>
      </w:pPr>
      <w:r w:rsidRPr="00E12480">
        <w:t>}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</w:p>
    <w:p w:rsidR="005A1049" w:rsidRPr="00E12480" w:rsidRDefault="005A1049" w:rsidP="009C6846">
      <w:pPr>
        <w:pStyle w:val="Code1"/>
      </w:pPr>
      <w:r w:rsidRPr="00E12480">
        <w:t xml:space="preserve">;3. Lock and unlock the Pets </w:t>
      </w:r>
      <w:r>
        <w:t>Global</w:t>
      </w:r>
      <w:r w:rsidRPr="00E12480">
        <w:t xml:space="preserve"> at the top level</w:t>
      </w:r>
    </w:p>
    <w:p w:rsidR="005A1049" w:rsidRPr="00E12480" w:rsidRDefault="005A1049" w:rsidP="009C6846">
      <w:pPr>
        <w:pStyle w:val="Code1"/>
      </w:pPr>
      <w:r w:rsidRPr="00E12480">
        <w:t>;Same as prior example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;4. Merge the Pets </w:t>
      </w:r>
      <w:r>
        <w:t>Global</w:t>
      </w:r>
      <w:r w:rsidRPr="00E12480">
        <w:t xml:space="preserve"> into a Pets2 </w:t>
      </w:r>
      <w:r>
        <w:t>Global</w:t>
      </w:r>
    </w:p>
    <w:p w:rsidR="005A1049" w:rsidRPr="00E12480" w:rsidRDefault="005A1049" w:rsidP="009C6846">
      <w:pPr>
        <w:pStyle w:val="Code1"/>
      </w:pPr>
      <w:r w:rsidRPr="00E12480">
        <w:t>;Same as prior example</w:t>
      </w:r>
    </w:p>
    <w:p w:rsidR="005A1049" w:rsidRPr="00AB571E" w:rsidRDefault="005A1049" w:rsidP="009C6846">
      <w:pPr>
        <w:pStyle w:val="Code1"/>
      </w:pPr>
    </w:p>
    <w:p w:rsidR="007A4762" w:rsidRDefault="007A4762" w:rsidP="00CC78A7">
      <w:pPr>
        <w:pStyle w:val="Caption"/>
      </w:pPr>
      <w:bookmarkStart w:id="361" w:name="_Ref269089838"/>
    </w:p>
    <w:p w:rsidR="005A1049" w:rsidRDefault="005A1049" w:rsidP="00CC78A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7</w:t>
        </w:r>
      </w:fldSimple>
      <w:r>
        <w:noBreakHyphen/>
      </w:r>
      <w:fldSimple w:instr=" SEQ Example \* ARABIC \s 1 ">
        <w:r w:rsidR="00725288">
          <w:rPr>
            <w:noProof/>
          </w:rPr>
          <w:t>30</w:t>
        </w:r>
      </w:fldSimple>
      <w:bookmarkEnd w:id="361"/>
      <w:r>
        <w:t xml:space="preserve"> Answers to the Exercises using Command Structure Five for Traversing a Global, the Do While command</w:t>
      </w:r>
    </w:p>
    <w:p w:rsidR="005A1049" w:rsidRPr="00E12480" w:rsidRDefault="005A1049" w:rsidP="00CC78A7">
      <w:pPr>
        <w:pStyle w:val="Code"/>
        <w:rPr>
          <w:color w:val="auto"/>
          <w:szCs w:val="18"/>
        </w:rPr>
      </w:pPr>
      <w:r w:rsidRPr="00E12480">
        <w:rPr>
          <w:color w:val="auto"/>
          <w:szCs w:val="18"/>
        </w:rPr>
        <w:t xml:space="preserve">  </w:t>
      </w:r>
    </w:p>
    <w:p w:rsidR="005A1049" w:rsidRDefault="005A1049" w:rsidP="000653F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5A1049" w:rsidRDefault="005A1049" w:rsidP="00CC78A7">
      <w:pPr>
        <w:pStyle w:val="Code2"/>
      </w:pPr>
    </w:p>
    <w:p w:rsidR="005A1049" w:rsidRPr="00E12480" w:rsidRDefault="005A1049" w:rsidP="009C6846">
      <w:pPr>
        <w:pStyle w:val="Code1"/>
      </w:pPr>
      <w:r w:rsidRPr="00E12480">
        <w:t xml:space="preserve">;1. Traverse down all four subscripts of the Pets </w:t>
      </w:r>
      <w:r>
        <w:t>Global</w:t>
      </w:r>
      <w:r w:rsidRPr="00E12480">
        <w:t xml:space="preserve"> using </w:t>
      </w:r>
    </w:p>
    <w:p w:rsidR="005A1049" w:rsidRDefault="005A1049" w:rsidP="009C6846">
      <w:pPr>
        <w:pStyle w:val="Code1"/>
      </w:pPr>
      <w:r w:rsidRPr="00E12480">
        <w:t>;$Order and display each subscript and both pieces of data.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S1="" Do {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  <w:r>
        <w:t xml:space="preserve">Set </w:t>
      </w:r>
      <w:r w:rsidRPr="00E12480">
        <w:t xml:space="preserve">S1=$O(^Pets(S1)) </w:t>
      </w:r>
      <w:r>
        <w:t>Quit:</w:t>
      </w:r>
      <w:r w:rsidRPr="00E12480">
        <w:t>S1=""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  <w:r>
        <w:t xml:space="preserve">Set </w:t>
      </w:r>
      <w:r w:rsidRPr="00E12480">
        <w:t>S2="" Do {</w:t>
      </w:r>
    </w:p>
    <w:p w:rsidR="005A1049" w:rsidRPr="00E12480" w:rsidRDefault="005A1049" w:rsidP="009C6846">
      <w:pPr>
        <w:pStyle w:val="Code1"/>
      </w:pPr>
      <w:r w:rsidRPr="00E12480">
        <w:t xml:space="preserve">    </w:t>
      </w:r>
      <w:r>
        <w:t xml:space="preserve">Set </w:t>
      </w:r>
      <w:r w:rsidRPr="00E12480">
        <w:t xml:space="preserve">S2=$O(^Pets(S1,S2)) </w:t>
      </w:r>
      <w:r>
        <w:t>Quit:</w:t>
      </w:r>
      <w:r w:rsidRPr="00E12480">
        <w:t xml:space="preserve">S2="" </w:t>
      </w:r>
    </w:p>
    <w:p w:rsidR="005A1049" w:rsidRPr="00E12480" w:rsidRDefault="005A1049" w:rsidP="009C6846">
      <w:pPr>
        <w:pStyle w:val="Code1"/>
      </w:pPr>
      <w:r w:rsidRPr="00E12480">
        <w:t xml:space="preserve">    </w:t>
      </w:r>
      <w:r>
        <w:t xml:space="preserve">Set </w:t>
      </w:r>
      <w:r w:rsidRPr="00E12480">
        <w:t>S3="" Do {</w:t>
      </w:r>
    </w:p>
    <w:p w:rsidR="005A1049" w:rsidRPr="00E12480" w:rsidRDefault="005A1049" w:rsidP="009C6846">
      <w:pPr>
        <w:pStyle w:val="Code1"/>
      </w:pPr>
      <w:r w:rsidRPr="00E12480">
        <w:t xml:space="preserve">      </w:t>
      </w:r>
      <w:r>
        <w:t xml:space="preserve">Set </w:t>
      </w:r>
      <w:r w:rsidRPr="00E12480">
        <w:t xml:space="preserve">S3=$O(^Pets(S1,S2,S3)) </w:t>
      </w:r>
      <w:r>
        <w:t>Quit:</w:t>
      </w:r>
      <w:r w:rsidRPr="00E12480">
        <w:t>S3=""</w:t>
      </w:r>
    </w:p>
    <w:p w:rsidR="005A1049" w:rsidRPr="00E12480" w:rsidRDefault="005A1049" w:rsidP="009C6846">
      <w:pPr>
        <w:pStyle w:val="Code1"/>
      </w:pPr>
      <w:r w:rsidRPr="00E12480">
        <w:t xml:space="preserve">      </w:t>
      </w:r>
      <w:r>
        <w:t xml:space="preserve">Set </w:t>
      </w:r>
      <w:r w:rsidRPr="00E12480">
        <w:t>S4="" Do {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Set </w:t>
      </w:r>
      <w:r w:rsidRPr="00E12480">
        <w:t xml:space="preserve">S4=$O(^Pets(S1,S2,S3,S4)) </w:t>
      </w:r>
      <w:r>
        <w:t>Quit:</w:t>
      </w:r>
      <w:r w:rsidRPr="00E12480">
        <w:t>S4=""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Set </w:t>
      </w:r>
      <w:r w:rsidRPr="00E12480">
        <w:t>Data=^Pets(S1,S2,S3,S4)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Set </w:t>
      </w:r>
      <w:r w:rsidRPr="00E12480">
        <w:t>Age=$P(Data,"^",1)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Set </w:t>
      </w:r>
      <w:r w:rsidRPr="00E12480">
        <w:t>Adoption=$P(Data,"^",2)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If </w:t>
      </w:r>
      <w:r w:rsidRPr="00E12480">
        <w:t xml:space="preserve">Adoption=1 </w:t>
      </w:r>
      <w:r>
        <w:t xml:space="preserve">Set </w:t>
      </w:r>
      <w:r w:rsidRPr="00E12480">
        <w:t>Available="is"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If </w:t>
      </w:r>
      <w:r w:rsidRPr="00E12480">
        <w:t xml:space="preserve">Adoption=0 </w:t>
      </w:r>
      <w:r>
        <w:t xml:space="preserve">Set </w:t>
      </w:r>
      <w:r w:rsidRPr="00E12480">
        <w:t>Available="is not"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Write </w:t>
      </w:r>
      <w:r w:rsidRPr="00E12480">
        <w:t>!,S1," named ",S4,", Breed ",S2,", Sex ",S3</w:t>
      </w:r>
    </w:p>
    <w:p w:rsidR="005A1049" w:rsidRPr="00E12480" w:rsidRDefault="005A1049" w:rsidP="009C6846">
      <w:pPr>
        <w:pStyle w:val="Code1"/>
      </w:pPr>
      <w:r w:rsidRPr="00E12480">
        <w:t xml:space="preserve">        </w:t>
      </w:r>
      <w:r>
        <w:t xml:space="preserve">Write </w:t>
      </w:r>
      <w:r w:rsidRPr="00E12480">
        <w:t>", ",Age," years old, ",Available," available for adoption"</w:t>
      </w:r>
    </w:p>
    <w:p w:rsidR="005A1049" w:rsidRPr="00E12480" w:rsidRDefault="005A1049" w:rsidP="009C6846">
      <w:pPr>
        <w:pStyle w:val="Code1"/>
      </w:pPr>
      <w:r w:rsidRPr="00E12480">
        <w:t xml:space="preserve">      } While S4'=""</w:t>
      </w:r>
    </w:p>
    <w:p w:rsidR="005A1049" w:rsidRPr="00E12480" w:rsidRDefault="005A1049" w:rsidP="009C6846">
      <w:pPr>
        <w:pStyle w:val="Code1"/>
      </w:pPr>
      <w:r w:rsidRPr="00E12480">
        <w:t xml:space="preserve">    } While S3'=""</w:t>
      </w:r>
    </w:p>
    <w:p w:rsidR="005A1049" w:rsidRPr="00E12480" w:rsidRDefault="005A1049" w:rsidP="009C6846">
      <w:pPr>
        <w:pStyle w:val="Code1"/>
      </w:pPr>
      <w:r w:rsidRPr="00E12480">
        <w:t xml:space="preserve">  } While S2'=""</w:t>
      </w:r>
    </w:p>
    <w:p w:rsidR="005A1049" w:rsidRPr="00E12480" w:rsidRDefault="005A1049" w:rsidP="009C6846">
      <w:pPr>
        <w:pStyle w:val="Code1"/>
      </w:pPr>
      <w:r w:rsidRPr="00E12480">
        <w:t>} While S1'=""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;2. Traverse down the </w:t>
      </w:r>
      <w:r>
        <w:t>Global</w:t>
      </w:r>
      <w:r w:rsidRPr="00E12480">
        <w:t xml:space="preserve"> using $Query and display the </w:t>
      </w:r>
    </w:p>
    <w:p w:rsidR="005A1049" w:rsidRPr="00E12480" w:rsidRDefault="005A1049" w:rsidP="009C6846">
      <w:pPr>
        <w:pStyle w:val="Code1"/>
      </w:pPr>
      <w:r w:rsidRPr="00E12480">
        <w:t xml:space="preserve">;subscripts on the left side of the equals sign and the data </w:t>
      </w:r>
    </w:p>
    <w:p w:rsidR="005A1049" w:rsidRDefault="005A1049" w:rsidP="009C6846">
      <w:pPr>
        <w:pStyle w:val="Code1"/>
      </w:pPr>
      <w:r w:rsidRPr="00E12480">
        <w:t>;on the right side of the equals sign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>
        <w:t xml:space="preserve">Set </w:t>
      </w:r>
      <w:r w:rsidRPr="00E12480">
        <w:t>Pets="^Pets"</w:t>
      </w:r>
    </w:p>
    <w:p w:rsidR="005A1049" w:rsidRPr="00E12480" w:rsidRDefault="005A1049" w:rsidP="009C6846">
      <w:pPr>
        <w:pStyle w:val="Code1"/>
      </w:pPr>
      <w:r w:rsidRPr="00E12480">
        <w:t>Do {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  <w:r>
        <w:t xml:space="preserve">Set </w:t>
      </w:r>
      <w:r w:rsidRPr="00E12480">
        <w:t xml:space="preserve">Pets=$Q(@Pets) </w:t>
      </w:r>
      <w:r>
        <w:t>Quit:</w:t>
      </w:r>
      <w:r w:rsidRPr="00E12480">
        <w:t>Pets=""</w:t>
      </w:r>
    </w:p>
    <w:p w:rsidR="005A1049" w:rsidRPr="00E12480" w:rsidRDefault="005A1049" w:rsidP="009C6846">
      <w:pPr>
        <w:pStyle w:val="Code1"/>
      </w:pPr>
      <w:r w:rsidRPr="00E12480">
        <w:t xml:space="preserve">  </w:t>
      </w:r>
      <w:r>
        <w:t xml:space="preserve">Write </w:t>
      </w:r>
      <w:r w:rsidRPr="00E12480">
        <w:t>!,Pets," = ",@Pets</w:t>
      </w:r>
    </w:p>
    <w:p w:rsidR="005A1049" w:rsidRPr="00E12480" w:rsidRDefault="005A1049" w:rsidP="009C6846">
      <w:pPr>
        <w:pStyle w:val="Code1"/>
      </w:pPr>
      <w:r w:rsidRPr="00E12480">
        <w:t>} While Pets'=""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;3. Lock and unlock the Pets </w:t>
      </w:r>
      <w:r>
        <w:t>Global</w:t>
      </w:r>
      <w:r w:rsidRPr="00E12480">
        <w:t xml:space="preserve"> at the top level</w:t>
      </w:r>
    </w:p>
    <w:p w:rsidR="005A1049" w:rsidRDefault="005A1049" w:rsidP="009C6846">
      <w:pPr>
        <w:pStyle w:val="Code1"/>
      </w:pPr>
      <w:r w:rsidRPr="00E12480">
        <w:t>;Same as prior example</w:t>
      </w:r>
    </w:p>
    <w:p w:rsidR="005A1049" w:rsidRPr="00E12480" w:rsidRDefault="005A1049" w:rsidP="009C6846">
      <w:pPr>
        <w:pStyle w:val="Code1"/>
      </w:pPr>
    </w:p>
    <w:p w:rsidR="005A1049" w:rsidRPr="00E12480" w:rsidRDefault="005A1049" w:rsidP="009C6846">
      <w:pPr>
        <w:pStyle w:val="Code1"/>
      </w:pPr>
      <w:r w:rsidRPr="00E12480">
        <w:t xml:space="preserve">;4. Merge the Pets </w:t>
      </w:r>
      <w:r>
        <w:t>Global</w:t>
      </w:r>
      <w:r w:rsidRPr="00E12480">
        <w:t xml:space="preserve"> into a Pets2 </w:t>
      </w:r>
      <w:r>
        <w:t>Global</w:t>
      </w:r>
    </w:p>
    <w:p w:rsidR="005A1049" w:rsidRDefault="005A1049" w:rsidP="009C6846">
      <w:pPr>
        <w:pStyle w:val="Code1"/>
      </w:pPr>
      <w:r w:rsidRPr="00E12480">
        <w:t>;Same as prior example</w:t>
      </w:r>
    </w:p>
    <w:p w:rsidR="005A1049" w:rsidRDefault="005A1049" w:rsidP="009C6846">
      <w:pPr>
        <w:pStyle w:val="Code1"/>
      </w:pPr>
    </w:p>
    <w:p w:rsidR="001D53DB" w:rsidRDefault="001D53DB" w:rsidP="001D53DB">
      <w:pPr>
        <w:spacing w:after="100" w:afterAutospacing="1" w:line="240" w:lineRule="auto"/>
        <w:ind w:left="360" w:firstLine="0"/>
        <w:rPr>
          <w:rStyle w:val="QuoteChar11"/>
          <w:i w:val="0"/>
        </w:rPr>
        <w:sectPr w:rsidR="001D53DB" w:rsidSect="00A65E39">
          <w:headerReference w:type="even" r:id="rId16"/>
          <w:footerReference w:type="even" r:id="rId17"/>
          <w:footerReference w:type="default" r:id="rId18"/>
          <w:footerReference w:type="first" r:id="rId19"/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2016DF" w:rsidRDefault="0007157E" w:rsidP="002016DF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“</w:t>
      </w:r>
      <w:r w:rsidR="00536B4B" w:rsidRPr="0007157E">
        <w:rPr>
          <w:rFonts w:ascii="Arial" w:hAnsi="Arial" w:cs="Arial"/>
          <w:i/>
          <w:sz w:val="32"/>
          <w:szCs w:val="32"/>
        </w:rPr>
        <w:t>We are not satisfied, until you are not satisfied.</w:t>
      </w:r>
      <w:r>
        <w:rPr>
          <w:rFonts w:ascii="Arial" w:hAnsi="Arial" w:cs="Arial"/>
          <w:i/>
          <w:sz w:val="32"/>
          <w:szCs w:val="32"/>
        </w:rPr>
        <w:t>”</w:t>
      </w:r>
    </w:p>
    <w:p w:rsidR="00536B4B" w:rsidRPr="0007157E" w:rsidRDefault="00373CA7" w:rsidP="002016DF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 xml:space="preserve"> – </w:t>
      </w:r>
      <w:r w:rsidR="002016DF">
        <w:rPr>
          <w:rFonts w:ascii="Arial" w:hAnsi="Arial" w:cs="Arial"/>
          <w:i/>
          <w:sz w:val="32"/>
          <w:szCs w:val="32"/>
        </w:rPr>
        <w:t>www.despair.com</w:t>
      </w:r>
    </w:p>
    <w:p w:rsidR="00536B4B" w:rsidRPr="00D9525D" w:rsidRDefault="00536B4B" w:rsidP="00BF1188">
      <w:pPr>
        <w:spacing w:after="100" w:afterAutospacing="1" w:line="240" w:lineRule="auto"/>
        <w:ind w:firstLine="0"/>
        <w:rPr>
          <w:rStyle w:val="QuoteChar11"/>
          <w:rFonts w:asciiTheme="minorHAnsi" w:hAnsiTheme="minorHAnsi" w:cstheme="minorHAnsi"/>
          <w:i w:val="0"/>
        </w:rPr>
      </w:pPr>
    </w:p>
    <w:p w:rsidR="00BF1188" w:rsidRPr="00D9525D" w:rsidRDefault="00BF1188" w:rsidP="001D53DB">
      <w:pPr>
        <w:spacing w:after="100" w:afterAutospacing="1" w:line="240" w:lineRule="auto"/>
        <w:ind w:left="360" w:firstLine="0"/>
        <w:rPr>
          <w:rStyle w:val="QuoteChar11"/>
          <w:i w:val="0"/>
        </w:rPr>
        <w:sectPr w:rsidR="00BF1188" w:rsidRPr="00D9525D" w:rsidSect="00BF1188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5A1049" w:rsidRDefault="005A1049" w:rsidP="001D53DB">
      <w:pPr>
        <w:spacing w:after="100" w:afterAutospacing="1" w:line="240" w:lineRule="auto"/>
        <w:ind w:left="360" w:firstLine="0"/>
        <w:rPr>
          <w:rStyle w:val="QuoteChar11"/>
          <w:i w:val="0"/>
        </w:rPr>
      </w:pPr>
    </w:p>
    <w:p w:rsidR="006777D1" w:rsidRPr="005C1F7D" w:rsidRDefault="006777D1" w:rsidP="006777D1">
      <w:pPr>
        <w:pStyle w:val="Heading1"/>
        <w:jc w:val="center"/>
        <w:rPr>
          <w:sz w:val="52"/>
          <w:szCs w:val="52"/>
        </w:rPr>
      </w:pPr>
      <w:bookmarkStart w:id="362" w:name="_Toc323692314"/>
      <w:r w:rsidRPr="005C1F7D">
        <w:rPr>
          <w:sz w:val="52"/>
          <w:szCs w:val="52"/>
        </w:rPr>
        <w:t>Commands Revisited</w:t>
      </w:r>
      <w:bookmarkEnd w:id="362"/>
    </w:p>
    <w:p w:rsidR="006777D1" w:rsidRDefault="006777D1" w:rsidP="006777D1">
      <w:pPr>
        <w:pStyle w:val="Caption"/>
      </w:pPr>
      <w:bookmarkStart w:id="363" w:name="_Ref269263331"/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363"/>
      <w:r>
        <w:t xml:space="preserve"> The Basic Read command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>
        <w:t xml:space="preserve">Read </w:t>
      </w:r>
      <w:r w:rsidRPr="008827FE">
        <w:t>X</w:t>
      </w:r>
    </w:p>
    <w:p w:rsidR="006777D1" w:rsidRPr="00BC0E64" w:rsidRDefault="006777D1" w:rsidP="009C6846">
      <w:pPr>
        <w:pStyle w:val="CodeItalic"/>
        <w:rPr>
          <w:rStyle w:val="userinput"/>
          <w:rFonts w:ascii="Courier New" w:hAnsi="Courier New"/>
          <w:b w:val="0"/>
          <w:color w:val="auto"/>
        </w:rPr>
      </w:pPr>
      <w:r w:rsidRPr="00BC0E64">
        <w:t>My dog has fleas</w:t>
      </w: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X</w:t>
      </w:r>
    </w:p>
    <w:p w:rsidR="006777D1" w:rsidRPr="00BC0E64" w:rsidRDefault="006777D1" w:rsidP="009C6846">
      <w:pPr>
        <w:pStyle w:val="CodeItalic"/>
        <w:rPr>
          <w:rStyle w:val="userinput"/>
          <w:rFonts w:ascii="Courier New" w:hAnsi="Courier New"/>
          <w:b w:val="0"/>
        </w:rPr>
      </w:pPr>
      <w:r w:rsidRPr="00BC0E64">
        <w:t>My dog has fleas</w:t>
      </w:r>
    </w:p>
    <w:p w:rsidR="006777D1" w:rsidRPr="00E1093A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>
        <w:t xml:space="preserve">Read </w:t>
      </w:r>
      <w:r w:rsidRPr="008827FE">
        <w:t>"Prompt: ",X</w:t>
      </w:r>
      <w:r>
        <w:tab/>
      </w:r>
      <w:r>
        <w:tab/>
      </w:r>
      <w:r>
        <w:tab/>
        <w:t>;display "Prompt: "</w:t>
      </w:r>
    </w:p>
    <w:p w:rsidR="006777D1" w:rsidRPr="00BC0E64" w:rsidRDefault="006777D1" w:rsidP="009C6846">
      <w:pPr>
        <w:pStyle w:val="CodeItalic"/>
      </w:pPr>
      <w:r w:rsidRPr="00BC0E64">
        <w:t>Prompt: My dog has fleas</w:t>
      </w: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X</w:t>
      </w:r>
    </w:p>
    <w:p w:rsidR="006777D1" w:rsidRPr="00BC0E64" w:rsidRDefault="006777D1" w:rsidP="009C6846">
      <w:pPr>
        <w:pStyle w:val="CodeItalic"/>
      </w:pPr>
      <w:r w:rsidRPr="00BC0E64">
        <w:t>My dog has fleas</w:t>
      </w:r>
    </w:p>
    <w:p w:rsidR="006777D1" w:rsidRDefault="006777D1" w:rsidP="009C6846">
      <w:pPr>
        <w:pStyle w:val="Code1"/>
      </w:pPr>
    </w:p>
    <w:p w:rsidR="00963CF4" w:rsidRDefault="00963CF4" w:rsidP="006777D1">
      <w:pPr>
        <w:pStyle w:val="Caption"/>
      </w:pPr>
      <w:bookmarkStart w:id="364" w:name="_Ref269263364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364"/>
      <w:r>
        <w:t xml:space="preserve"> Read and convert to uppercase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>
        <w:t xml:space="preserve">Read </w:t>
      </w:r>
      <w:r w:rsidRPr="008827FE">
        <w:t>X</w:t>
      </w:r>
    </w:p>
    <w:p w:rsidR="006777D1" w:rsidRPr="00BC0E64" w:rsidRDefault="006777D1" w:rsidP="009C6846">
      <w:pPr>
        <w:pStyle w:val="CodeItalic"/>
      </w:pPr>
      <w:r w:rsidRPr="00BC0E64">
        <w:t>My dog has fleas</w:t>
      </w:r>
    </w:p>
    <w:p w:rsidR="006777D1" w:rsidRPr="008827FE" w:rsidRDefault="006777D1" w:rsidP="009C6846">
      <w:pPr>
        <w:pStyle w:val="Code1"/>
      </w:pPr>
      <w:r>
        <w:rPr>
          <w:u w:val="single"/>
        </w:rPr>
        <w:t xml:space="preserve">Set </w:t>
      </w:r>
      <w:r w:rsidRPr="00D73ED6">
        <w:rPr>
          <w:u w:val="single"/>
        </w:rPr>
        <w:t>X=$ZCVT(X,"U")</w:t>
      </w:r>
      <w:r w:rsidRPr="00777B0C">
        <w:tab/>
      </w:r>
      <w:r>
        <w:tab/>
        <w:t>;convert to uppercase</w:t>
      </w: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X</w:t>
      </w:r>
    </w:p>
    <w:p w:rsidR="006777D1" w:rsidRPr="00BC0E64" w:rsidRDefault="006777D1" w:rsidP="009C6846">
      <w:pPr>
        <w:pStyle w:val="CodeItalic"/>
        <w:rPr>
          <w:rStyle w:val="userinput"/>
          <w:rFonts w:ascii="Courier New" w:hAnsi="Courier New"/>
          <w:b w:val="0"/>
          <w:color w:val="auto"/>
        </w:rPr>
      </w:pPr>
      <w:r w:rsidRPr="00BC0E64">
        <w:rPr>
          <w:rStyle w:val="userinput"/>
          <w:rFonts w:ascii="Courier New" w:hAnsi="Courier New"/>
          <w:b w:val="0"/>
          <w:color w:val="auto"/>
        </w:rPr>
        <w:t>MY DOG HAS FLEAS</w:t>
      </w:r>
    </w:p>
    <w:p w:rsidR="006777D1" w:rsidRDefault="006777D1" w:rsidP="006777D1">
      <w:pPr>
        <w:pStyle w:val="Code"/>
        <w:rPr>
          <w:rStyle w:val="userinput"/>
          <w:rFonts w:ascii="Courier New" w:hAnsi="Courier New"/>
          <w:b w:val="0"/>
          <w:color w:val="008000"/>
        </w:rPr>
      </w:pPr>
    </w:p>
    <w:p w:rsidR="00963CF4" w:rsidRDefault="00963CF4" w:rsidP="006777D1">
      <w:pPr>
        <w:pStyle w:val="Caption"/>
      </w:pPr>
      <w:bookmarkStart w:id="365" w:name="_Ref269263396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365"/>
      <w:r>
        <w:t xml:space="preserve"> The Basic Write command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>X="ABC"</w:t>
      </w: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X</w:t>
      </w:r>
    </w:p>
    <w:p w:rsidR="006777D1" w:rsidRPr="00B478D0" w:rsidRDefault="006777D1" w:rsidP="009C6846">
      <w:pPr>
        <w:pStyle w:val="CodeItalic"/>
      </w:pPr>
      <w:r w:rsidRPr="00B478D0">
        <w:t>ABC</w:t>
      </w:r>
    </w:p>
    <w:p w:rsidR="006777D1" w:rsidRDefault="006777D1" w:rsidP="006777D1">
      <w:pPr>
        <w:pStyle w:val="Code"/>
      </w:pPr>
    </w:p>
    <w:p w:rsidR="00BC0E64" w:rsidRDefault="00BC0E64" w:rsidP="006777D1"/>
    <w:p w:rsidR="006777D1" w:rsidRDefault="006777D1" w:rsidP="006777D1">
      <w:pPr>
        <w:pStyle w:val="Caption"/>
      </w:pPr>
      <w:bookmarkStart w:id="366" w:name="_Ref269263428"/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366"/>
      <w:r>
        <w:t xml:space="preserve"> Read or Write with carriage return, line feed 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>
        <w:t xml:space="preserve">Read </w:t>
      </w:r>
      <w:r w:rsidRPr="008827FE">
        <w:t>!!,"Prompt: ",X</w:t>
      </w:r>
    </w:p>
    <w:p w:rsidR="006777D1" w:rsidRPr="008827FE" w:rsidRDefault="006777D1" w:rsidP="009C6846">
      <w:pPr>
        <w:pStyle w:val="Code1"/>
      </w:pPr>
      <w:r w:rsidRPr="008827FE">
        <w:t>&lt;carriage return, line feed&gt;</w:t>
      </w:r>
    </w:p>
    <w:p w:rsidR="006777D1" w:rsidRPr="008827FE" w:rsidRDefault="006777D1" w:rsidP="009C6846">
      <w:pPr>
        <w:pStyle w:val="Code1"/>
      </w:pPr>
      <w:r w:rsidRPr="008827FE">
        <w:t>&lt;carriage return, line feed&gt;</w:t>
      </w:r>
    </w:p>
    <w:p w:rsidR="006777D1" w:rsidRPr="008827FE" w:rsidRDefault="006777D1" w:rsidP="009C6846">
      <w:pPr>
        <w:pStyle w:val="Code1"/>
      </w:pPr>
      <w:r w:rsidRPr="008827FE">
        <w:t xml:space="preserve">Prompt: </w:t>
      </w:r>
      <w:r w:rsidRPr="0025448C">
        <w:t>My dog has fleas</w:t>
      </w:r>
    </w:p>
    <w:p w:rsidR="006777D1" w:rsidRPr="008827FE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!,X,!</w:t>
      </w:r>
    </w:p>
    <w:p w:rsidR="006777D1" w:rsidRPr="008827FE" w:rsidRDefault="006777D1" w:rsidP="009C6846">
      <w:pPr>
        <w:pStyle w:val="Code1"/>
      </w:pPr>
      <w:r w:rsidRPr="008827FE">
        <w:t>&lt;carriage return, line feed&gt;</w:t>
      </w:r>
    </w:p>
    <w:p w:rsidR="006777D1" w:rsidRPr="00B478D0" w:rsidRDefault="006777D1" w:rsidP="009C6846">
      <w:pPr>
        <w:pStyle w:val="CodeItalic"/>
      </w:pPr>
      <w:r w:rsidRPr="00B478D0">
        <w:t>My dog has fleas</w:t>
      </w:r>
    </w:p>
    <w:p w:rsidR="006777D1" w:rsidRPr="008827FE" w:rsidRDefault="006777D1" w:rsidP="009C6846">
      <w:pPr>
        <w:pStyle w:val="Code1"/>
      </w:pPr>
      <w:r w:rsidRPr="008827FE">
        <w:t>&lt;carriage return, line feed&gt;</w:t>
      </w:r>
    </w:p>
    <w:p w:rsidR="006777D1" w:rsidRDefault="006777D1" w:rsidP="006777D1">
      <w:pPr>
        <w:pStyle w:val="Code"/>
      </w:pPr>
    </w:p>
    <w:p w:rsidR="00963CF4" w:rsidRDefault="00963CF4" w:rsidP="006777D1">
      <w:pPr>
        <w:pStyle w:val="Caption"/>
      </w:pPr>
      <w:bookmarkStart w:id="367" w:name="_Ref269263474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367"/>
      <w:r>
        <w:t xml:space="preserve"> Read or Write with form feed 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>
        <w:t xml:space="preserve">Read </w:t>
      </w:r>
      <w:r w:rsidRPr="008827FE">
        <w:t>#,"Prompt: ",X</w:t>
      </w:r>
    </w:p>
    <w:p w:rsidR="006777D1" w:rsidRPr="008827FE" w:rsidRDefault="006777D1" w:rsidP="009C6846">
      <w:pPr>
        <w:pStyle w:val="Code1"/>
      </w:pPr>
      <w:r w:rsidRPr="008827FE">
        <w:t>&lt;Form Feed inserted here&gt;</w:t>
      </w:r>
    </w:p>
    <w:p w:rsidR="006777D1" w:rsidRPr="008827FE" w:rsidRDefault="006777D1" w:rsidP="009C6846">
      <w:pPr>
        <w:pStyle w:val="CodeItalic"/>
      </w:pPr>
      <w:r w:rsidRPr="008827FE">
        <w:t xml:space="preserve">Prompt: </w:t>
      </w:r>
      <w:r w:rsidRPr="0025448C">
        <w:t>My dog has fleas</w:t>
      </w:r>
    </w:p>
    <w:p w:rsidR="006777D1" w:rsidRPr="008827FE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#,X,!</w:t>
      </w:r>
    </w:p>
    <w:p w:rsidR="006777D1" w:rsidRPr="008827FE" w:rsidRDefault="006777D1" w:rsidP="009C6846">
      <w:pPr>
        <w:pStyle w:val="Code1"/>
      </w:pPr>
      <w:r w:rsidRPr="008827FE">
        <w:t>&lt;Form Feed inserted here&gt;</w:t>
      </w:r>
    </w:p>
    <w:p w:rsidR="006777D1" w:rsidRPr="00B478D0" w:rsidRDefault="006777D1" w:rsidP="009C6846">
      <w:pPr>
        <w:pStyle w:val="CodeItalic"/>
      </w:pPr>
      <w:r w:rsidRPr="00B478D0">
        <w:t>My dog has fleas</w:t>
      </w:r>
    </w:p>
    <w:p w:rsidR="006777D1" w:rsidRDefault="006777D1" w:rsidP="006777D1">
      <w:pPr>
        <w:pStyle w:val="Code"/>
      </w:pPr>
    </w:p>
    <w:p w:rsidR="00963CF4" w:rsidRDefault="00963CF4" w:rsidP="006777D1">
      <w:pPr>
        <w:pStyle w:val="Caption"/>
      </w:pPr>
      <w:bookmarkStart w:id="368" w:name="_Ref269263507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368"/>
      <w:r>
        <w:t xml:space="preserve"> Read or Write advancing a number of spaces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>
        <w:t xml:space="preserve">Read </w:t>
      </w:r>
      <w:r w:rsidRPr="008827FE">
        <w:t>?10,"Prompt: ",X</w:t>
      </w:r>
    </w:p>
    <w:p w:rsidR="006777D1" w:rsidRPr="000951BC" w:rsidRDefault="006777D1" w:rsidP="009C6846">
      <w:pPr>
        <w:pStyle w:val="CodeItalic"/>
      </w:pPr>
      <w:r w:rsidRPr="000951BC">
        <w:t xml:space="preserve">          Prompt: 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?10,"New",?20,"Title"</w:t>
      </w:r>
    </w:p>
    <w:p w:rsidR="006777D1" w:rsidRPr="00B478D0" w:rsidRDefault="006777D1" w:rsidP="009C6846">
      <w:pPr>
        <w:pStyle w:val="CodeItalic"/>
      </w:pPr>
      <w:r w:rsidRPr="00B478D0">
        <w:t xml:space="preserve">          New      </w:t>
      </w:r>
      <w:r>
        <w:t xml:space="preserve"> </w:t>
      </w:r>
      <w:r w:rsidRPr="00B478D0">
        <w:t>Title</w:t>
      </w:r>
    </w:p>
    <w:p w:rsidR="006777D1" w:rsidRDefault="006777D1" w:rsidP="006777D1">
      <w:pPr>
        <w:pStyle w:val="Code"/>
      </w:pPr>
    </w:p>
    <w:p w:rsidR="00963CF4" w:rsidRDefault="00963CF4" w:rsidP="006777D1">
      <w:pPr>
        <w:pStyle w:val="Caption"/>
      </w:pPr>
      <w:bookmarkStart w:id="369" w:name="_Ref269263536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369"/>
      <w:r>
        <w:t xml:space="preserve"> Improper use of the Tab in the Write command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?10,"New",?10,"Title"</w:t>
      </w:r>
    </w:p>
    <w:p w:rsidR="006777D1" w:rsidRPr="000951BC" w:rsidRDefault="006777D1" w:rsidP="009C6846">
      <w:pPr>
        <w:pStyle w:val="CodeItalic"/>
      </w:pPr>
      <w:r w:rsidRPr="000951BC">
        <w:t xml:space="preserve">          NewTitle</w:t>
      </w:r>
    </w:p>
    <w:p w:rsidR="006777D1" w:rsidRDefault="006777D1" w:rsidP="009C6846">
      <w:pPr>
        <w:pStyle w:val="Code1"/>
      </w:pPr>
    </w:p>
    <w:p w:rsidR="00963CF4" w:rsidRDefault="00963CF4" w:rsidP="006777D1">
      <w:pPr>
        <w:pStyle w:val="Caption"/>
      </w:pPr>
      <w:bookmarkStart w:id="370" w:name="_Ref269263572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370"/>
      <w:r>
        <w:t xml:space="preserve"> Read command Timer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>
        <w:t xml:space="preserve">Read </w:t>
      </w:r>
      <w:r w:rsidRPr="008827FE">
        <w:t>X:5</w:t>
      </w:r>
    </w:p>
    <w:p w:rsidR="006777D1" w:rsidRDefault="006777D1" w:rsidP="006777D1">
      <w:pPr>
        <w:pStyle w:val="Code"/>
      </w:pPr>
    </w:p>
    <w:p w:rsidR="00963CF4" w:rsidRDefault="00963CF4" w:rsidP="006777D1">
      <w:pPr>
        <w:pStyle w:val="Caption"/>
      </w:pPr>
      <w:bookmarkStart w:id="371" w:name="_Ref269263611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371"/>
      <w:r>
        <w:t xml:space="preserve"> Read a specified number of characters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>
        <w:t xml:space="preserve">Read </w:t>
      </w:r>
      <w:r w:rsidRPr="008827FE">
        <w:t>X#6</w:t>
      </w:r>
    </w:p>
    <w:p w:rsidR="006777D1" w:rsidRPr="008827FE" w:rsidRDefault="006777D1" w:rsidP="009C6846">
      <w:pPr>
        <w:pStyle w:val="CodeItalic"/>
      </w:pPr>
      <w:r w:rsidRPr="008827FE">
        <w:t>My dog&lt;character acceptance is stopped here&gt;</w:t>
      </w:r>
    </w:p>
    <w:p w:rsidR="006777D1" w:rsidRPr="008827FE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!,X</w:t>
      </w:r>
    </w:p>
    <w:p w:rsidR="006777D1" w:rsidRPr="00B478D0" w:rsidRDefault="006777D1" w:rsidP="009C6846">
      <w:pPr>
        <w:pStyle w:val="CodeItalic"/>
      </w:pPr>
      <w:r w:rsidRPr="00B478D0">
        <w:t>My dog</w:t>
      </w:r>
    </w:p>
    <w:p w:rsidR="006777D1" w:rsidRDefault="006777D1" w:rsidP="006777D1">
      <w:pPr>
        <w:pStyle w:val="Code"/>
      </w:pPr>
    </w:p>
    <w:p w:rsidR="00963CF4" w:rsidRDefault="00963CF4" w:rsidP="006777D1">
      <w:pPr>
        <w:spacing w:after="0"/>
        <w:ind w:left="360" w:firstLine="0"/>
        <w:contextualSpacing/>
      </w:pPr>
    </w:p>
    <w:p w:rsidR="006777D1" w:rsidRDefault="006777D1" w:rsidP="006777D1">
      <w:pPr>
        <w:spacing w:after="0"/>
        <w:ind w:left="360" w:firstLine="0"/>
        <w:contextualSpacing/>
      </w:pPr>
      <w:r>
        <w:t>Write the code that will:</w:t>
      </w:r>
    </w:p>
    <w:p w:rsidR="006777D1" w:rsidRPr="003075B2" w:rsidRDefault="006777D1" w:rsidP="006777D1">
      <w:pPr>
        <w:spacing w:after="0"/>
        <w:ind w:left="360" w:firstLine="0"/>
        <w:contextualSpacing/>
      </w:pPr>
    </w:p>
    <w:p w:rsidR="006777D1" w:rsidRPr="003075B2" w:rsidRDefault="006777D1" w:rsidP="00F02E63">
      <w:pPr>
        <w:pStyle w:val="MyList1"/>
      </w:pPr>
      <w:r w:rsidRPr="003075B2">
        <w:t>Read a value into the variable X, with the prompt "Please enter value:"</w:t>
      </w:r>
    </w:p>
    <w:p w:rsidR="006777D1" w:rsidRPr="003075B2" w:rsidRDefault="006777D1" w:rsidP="00F02E63">
      <w:pPr>
        <w:pStyle w:val="MyList1"/>
      </w:pPr>
      <w:r w:rsidRPr="003075B2">
        <w:t>Read a value into X after advancing</w:t>
      </w:r>
      <w:r>
        <w:t xml:space="preserve"> to the next page</w:t>
      </w:r>
    </w:p>
    <w:p w:rsidR="006777D1" w:rsidRPr="003075B2" w:rsidRDefault="006777D1" w:rsidP="00F02E63">
      <w:pPr>
        <w:pStyle w:val="MyList1"/>
      </w:pPr>
      <w:r w:rsidRPr="003075B2">
        <w:t>Read a value</w:t>
      </w:r>
      <w:r>
        <w:t xml:space="preserve"> into X after advancing 5 lines</w:t>
      </w:r>
    </w:p>
    <w:p w:rsidR="006777D1" w:rsidRPr="003075B2" w:rsidRDefault="006777D1" w:rsidP="00F02E63">
      <w:pPr>
        <w:pStyle w:val="MyList1"/>
      </w:pPr>
      <w:r w:rsidRPr="003075B2">
        <w:t>Rea</w:t>
      </w:r>
      <w:r>
        <w:t>d a value into X from column 20</w:t>
      </w:r>
    </w:p>
    <w:p w:rsidR="006777D1" w:rsidRPr="003075B2" w:rsidRDefault="006777D1" w:rsidP="00F02E63">
      <w:pPr>
        <w:pStyle w:val="MyList1"/>
      </w:pPr>
      <w:r w:rsidRPr="003075B2">
        <w:t>Read a value into X, if after 5 second</w:t>
      </w:r>
      <w:r>
        <w:t>s no value is entered, continue</w:t>
      </w:r>
    </w:p>
    <w:p w:rsidR="006777D1" w:rsidRPr="003075B2" w:rsidRDefault="006777D1" w:rsidP="00F02E63">
      <w:pPr>
        <w:pStyle w:val="MyList1"/>
      </w:pPr>
      <w:r w:rsidRPr="003075B2">
        <w:t>Read a value into X, but only accept 5 character</w:t>
      </w:r>
      <w:r>
        <w:t>s</w:t>
      </w:r>
    </w:p>
    <w:p w:rsidR="006777D1" w:rsidRPr="003075B2" w:rsidRDefault="006777D1" w:rsidP="00F02E63">
      <w:pPr>
        <w:pStyle w:val="MyList1"/>
      </w:pPr>
      <w:r w:rsidRPr="003075B2">
        <w:t>Write "My dog’s name is Teddy" after advancing</w:t>
      </w:r>
      <w:r>
        <w:t xml:space="preserve"> to the next page</w:t>
      </w:r>
    </w:p>
    <w:p w:rsidR="006777D1" w:rsidRPr="003075B2" w:rsidRDefault="006777D1" w:rsidP="00F02E63">
      <w:pPr>
        <w:pStyle w:val="MyList1"/>
      </w:pPr>
      <w:r w:rsidRPr="003075B2">
        <w:t>Write "</w:t>
      </w:r>
      <w:r>
        <w:t>My cat’s name is</w:t>
      </w:r>
      <w:r w:rsidRPr="003075B2">
        <w:t xml:space="preserve"> fluffy"</w:t>
      </w:r>
      <w:r>
        <w:t xml:space="preserve"> after advancing 5 lines</w:t>
      </w:r>
    </w:p>
    <w:p w:rsidR="006777D1" w:rsidRPr="003075B2" w:rsidRDefault="006777D1" w:rsidP="00F02E63">
      <w:pPr>
        <w:pStyle w:val="MyList1"/>
      </w:pPr>
      <w:r w:rsidRPr="003075B2">
        <w:t>Write "I have too many pets" after m</w:t>
      </w:r>
      <w:r>
        <w:t>oving across the page 10 spaces</w:t>
      </w:r>
    </w:p>
    <w:p w:rsidR="006777D1" w:rsidRPr="00BF5180" w:rsidRDefault="006777D1" w:rsidP="006777D1">
      <w:pPr>
        <w:pStyle w:val="Heading3"/>
      </w:pPr>
      <w:bookmarkStart w:id="372" w:name="_Toc219017810"/>
      <w:r w:rsidRPr="00BF5180">
        <w:t>Advanced Read and Write command Exercise Answers</w:t>
      </w:r>
      <w:bookmarkEnd w:id="372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r>
        <w:t xml:space="preserve"> Advanced Read and Write command Exercise Answers</w:t>
      </w:r>
    </w:p>
    <w:p w:rsidR="006777D1" w:rsidRDefault="006777D1" w:rsidP="006777D1">
      <w:pPr>
        <w:pStyle w:val="Code"/>
      </w:pPr>
    </w:p>
    <w:p w:rsidR="006777D1" w:rsidRPr="008827FE" w:rsidRDefault="006777D1" w:rsidP="009C6846">
      <w:pPr>
        <w:pStyle w:val="Code1"/>
      </w:pPr>
      <w:r w:rsidRPr="008827FE">
        <w:t>Read a value into the variable X, with the prompt "Please enter value:"</w:t>
      </w:r>
    </w:p>
    <w:p w:rsidR="006777D1" w:rsidRPr="00B478D0" w:rsidRDefault="006777D1" w:rsidP="009C6846">
      <w:pPr>
        <w:pStyle w:val="Code1"/>
      </w:pPr>
      <w:r>
        <w:t xml:space="preserve">Read </w:t>
      </w:r>
      <w:r w:rsidRPr="00B478D0">
        <w:t>"Please enter value:",X</w:t>
      </w:r>
    </w:p>
    <w:p w:rsidR="006777D1" w:rsidRPr="00F566F0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 xml:space="preserve">Read a value into X after </w:t>
      </w:r>
      <w:r w:rsidRPr="003075B2">
        <w:t>advancing</w:t>
      </w:r>
      <w:r>
        <w:t xml:space="preserve"> </w:t>
      </w:r>
      <w:r w:rsidRPr="008827FE">
        <w:t>to the next page.</w:t>
      </w:r>
    </w:p>
    <w:p w:rsidR="006777D1" w:rsidRPr="00B478D0" w:rsidRDefault="006777D1" w:rsidP="009C6846">
      <w:pPr>
        <w:pStyle w:val="Code1"/>
      </w:pPr>
      <w:r>
        <w:t xml:space="preserve">Read </w:t>
      </w:r>
      <w:r w:rsidRPr="00B478D0">
        <w:t>#,X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Read a value into X after advancing 5 lines.</w:t>
      </w:r>
    </w:p>
    <w:p w:rsidR="006777D1" w:rsidRPr="00B478D0" w:rsidRDefault="006777D1" w:rsidP="009C6846">
      <w:pPr>
        <w:pStyle w:val="Code1"/>
      </w:pPr>
      <w:r>
        <w:t xml:space="preserve">Read </w:t>
      </w:r>
      <w:r w:rsidRPr="00B478D0">
        <w:t>!!!!!,X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Read a value into X from column 20.</w:t>
      </w:r>
    </w:p>
    <w:p w:rsidR="006777D1" w:rsidRPr="00B478D0" w:rsidRDefault="006777D1" w:rsidP="009C6846">
      <w:pPr>
        <w:pStyle w:val="Code1"/>
      </w:pPr>
      <w:r>
        <w:t xml:space="preserve">Read </w:t>
      </w:r>
      <w:r w:rsidRPr="00B478D0">
        <w:t>?20,X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Read a value into X, if after 5 seconds no value is entered, continue.</w:t>
      </w:r>
    </w:p>
    <w:p w:rsidR="006777D1" w:rsidRPr="00B478D0" w:rsidRDefault="006777D1" w:rsidP="009C6846">
      <w:pPr>
        <w:pStyle w:val="Code1"/>
      </w:pPr>
      <w:r>
        <w:t xml:space="preserve">Read </w:t>
      </w:r>
      <w:r w:rsidRPr="00B478D0">
        <w:t>X:5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Read a value into X, but only accept 5 character</w:t>
      </w:r>
      <w:r>
        <w:t>s</w:t>
      </w:r>
      <w:r w:rsidRPr="008827FE">
        <w:t>.</w:t>
      </w:r>
    </w:p>
    <w:p w:rsidR="006777D1" w:rsidRPr="00B478D0" w:rsidRDefault="006777D1" w:rsidP="009C6846">
      <w:pPr>
        <w:pStyle w:val="Code1"/>
      </w:pPr>
      <w:r>
        <w:t xml:space="preserve">Read </w:t>
      </w:r>
      <w:r w:rsidRPr="00B478D0">
        <w:t>X#5</w:t>
      </w:r>
    </w:p>
    <w:p w:rsidR="006777D1" w:rsidRPr="003125A5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Write "My dog’s name is Teddy" after advancing to the next page.</w:t>
      </w:r>
    </w:p>
    <w:p w:rsidR="006777D1" w:rsidRPr="00B478D0" w:rsidRDefault="006777D1" w:rsidP="009C6846">
      <w:pPr>
        <w:pStyle w:val="Code1"/>
      </w:pPr>
      <w:r>
        <w:t xml:space="preserve">Write </w:t>
      </w:r>
      <w:r w:rsidRPr="00B478D0">
        <w:t>#,"My dog’s name is Teddy"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Write "</w:t>
      </w:r>
      <w:r>
        <w:t>My cat’s name is</w:t>
      </w:r>
      <w:r w:rsidRPr="008827FE">
        <w:t xml:space="preserve"> fluffy" after advancing 5 lines.</w:t>
      </w: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 xml:space="preserve">!!!!!,"My </w:t>
      </w:r>
      <w:r>
        <w:t>cat’s name is</w:t>
      </w:r>
      <w:r w:rsidRPr="008827FE">
        <w:t xml:space="preserve"> fluffy"</w:t>
      </w:r>
    </w:p>
    <w:p w:rsidR="006777D1" w:rsidRDefault="006777D1" w:rsidP="009C6846">
      <w:pPr>
        <w:pStyle w:val="Code1"/>
      </w:pPr>
    </w:p>
    <w:p w:rsidR="006777D1" w:rsidRDefault="006777D1" w:rsidP="009C6846">
      <w:pPr>
        <w:pStyle w:val="Code1"/>
      </w:pPr>
      <w:r>
        <w:t>Write "I have too many pets" after moving across the page 10 spaces.</w:t>
      </w:r>
    </w:p>
    <w:p w:rsidR="006777D1" w:rsidRPr="008827FE" w:rsidRDefault="006777D1" w:rsidP="009C6846">
      <w:pPr>
        <w:pStyle w:val="Code1"/>
      </w:pPr>
      <w:r>
        <w:t xml:space="preserve">Write </w:t>
      </w:r>
      <w:r w:rsidRPr="008827FE">
        <w:t>?10,"I have too many pets"</w:t>
      </w:r>
    </w:p>
    <w:p w:rsidR="006777D1" w:rsidRPr="00F566F0" w:rsidRDefault="006777D1" w:rsidP="009C6846">
      <w:pPr>
        <w:pStyle w:val="Code1"/>
      </w:pPr>
    </w:p>
    <w:p w:rsidR="00963CF4" w:rsidRDefault="00963CF4" w:rsidP="006777D1">
      <w:pPr>
        <w:pStyle w:val="Caption"/>
      </w:pPr>
      <w:bookmarkStart w:id="373" w:name="_Ref269263674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373"/>
      <w:r>
        <w:t xml:space="preserve"> If and Else commands in the older style of MUMPS</w:t>
      </w:r>
    </w:p>
    <w:p w:rsidR="006777D1" w:rsidRDefault="006777D1" w:rsidP="006777D1">
      <w:pPr>
        <w:pStyle w:val="Code"/>
      </w:pPr>
      <w:r>
        <w:t xml:space="preserve">  </w:t>
      </w:r>
    </w:p>
    <w:p w:rsidR="006777D1" w:rsidRDefault="006777D1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6777D1" w:rsidRDefault="006777D1" w:rsidP="009C6846">
      <w:pPr>
        <w:pStyle w:val="Code1"/>
      </w:pPr>
    </w:p>
    <w:p w:rsidR="006777D1" w:rsidRDefault="006777D1" w:rsidP="009C6846">
      <w:pPr>
        <w:pStyle w:val="Code1"/>
      </w:pPr>
      <w:r>
        <w:t xml:space="preserve">Set </w:t>
      </w:r>
      <w:r w:rsidRPr="008827FE">
        <w:t>X=1</w:t>
      </w:r>
    </w:p>
    <w:p w:rsidR="006777D1" w:rsidRDefault="006777D1" w:rsidP="009C6846">
      <w:pPr>
        <w:pStyle w:val="Code1"/>
      </w:pPr>
      <w:r>
        <w:t xml:space="preserve">If </w:t>
      </w:r>
      <w:r w:rsidRPr="008827FE">
        <w:t xml:space="preserve">X=1 </w:t>
      </w:r>
      <w:r>
        <w:t xml:space="preserve">Write </w:t>
      </w:r>
      <w:r w:rsidRPr="008827FE">
        <w:t>!,"X=1"</w:t>
      </w:r>
    </w:p>
    <w:p w:rsidR="006777D1" w:rsidRPr="008827FE" w:rsidRDefault="006777D1" w:rsidP="009C6846">
      <w:pPr>
        <w:pStyle w:val="Code1"/>
      </w:pPr>
      <w:r>
        <w:t xml:space="preserve">Else </w:t>
      </w:r>
      <w:r w:rsidRPr="008827FE">
        <w:t xml:space="preserve"> </w:t>
      </w:r>
      <w:r>
        <w:t xml:space="preserve">Write </w:t>
      </w:r>
      <w:r w:rsidRPr="008827FE">
        <w:t>!,"X is not = 1"     ;E</w:t>
      </w:r>
      <w:r>
        <w:t>lse</w:t>
      </w:r>
      <w:r w:rsidRPr="008827FE">
        <w:t xml:space="preserve"> must be followed by two spaces</w:t>
      </w:r>
    </w:p>
    <w:p w:rsidR="006777D1" w:rsidRDefault="006777D1" w:rsidP="006777D1">
      <w:pPr>
        <w:pStyle w:val="Code"/>
      </w:pPr>
    </w:p>
    <w:p w:rsidR="00963CF4" w:rsidRDefault="00963CF4" w:rsidP="006777D1">
      <w:pPr>
        <w:pStyle w:val="Caption"/>
      </w:pPr>
      <w:bookmarkStart w:id="374" w:name="_Ref269263711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374"/>
      <w:r>
        <w:t xml:space="preserve"> If and Else commands in Structured Code.</w:t>
      </w:r>
    </w:p>
    <w:p w:rsidR="006777D1" w:rsidRDefault="006777D1" w:rsidP="006777D1">
      <w:pPr>
        <w:pStyle w:val="Code"/>
      </w:pPr>
      <w:r>
        <w:t xml:space="preserve">  </w:t>
      </w:r>
    </w:p>
    <w:p w:rsidR="006777D1" w:rsidRDefault="006777D1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; First Method</w:t>
      </w: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>X=1</w:t>
      </w:r>
    </w:p>
    <w:p w:rsidR="006777D1" w:rsidRPr="008827FE" w:rsidRDefault="006777D1" w:rsidP="009C6846">
      <w:pPr>
        <w:pStyle w:val="Code1"/>
      </w:pPr>
      <w:r>
        <w:t xml:space="preserve">If </w:t>
      </w:r>
      <w:r w:rsidRPr="008827FE">
        <w:t>X=1 {</w:t>
      </w:r>
    </w:p>
    <w:p w:rsidR="006777D1" w:rsidRPr="008827FE" w:rsidRDefault="006777D1" w:rsidP="009C6846">
      <w:pPr>
        <w:pStyle w:val="Code1"/>
      </w:pPr>
      <w:r w:rsidRPr="008827FE">
        <w:t xml:space="preserve">  </w:t>
      </w:r>
      <w:r>
        <w:t xml:space="preserve">Write </w:t>
      </w:r>
      <w:r w:rsidRPr="008827FE">
        <w:t>!,"X=1"</w:t>
      </w:r>
    </w:p>
    <w:p w:rsidR="006777D1" w:rsidRPr="008827FE" w:rsidRDefault="006777D1" w:rsidP="009C6846">
      <w:pPr>
        <w:pStyle w:val="Code1"/>
      </w:pPr>
      <w:r w:rsidRPr="008827FE">
        <w:t>}</w:t>
      </w:r>
    </w:p>
    <w:p w:rsidR="006777D1" w:rsidRPr="008827FE" w:rsidRDefault="006777D1" w:rsidP="009C6846">
      <w:pPr>
        <w:pStyle w:val="Code1"/>
      </w:pPr>
      <w:r w:rsidRPr="008827FE">
        <w:t>Else {</w:t>
      </w:r>
    </w:p>
    <w:p w:rsidR="006777D1" w:rsidRPr="008827FE" w:rsidRDefault="006777D1" w:rsidP="009C6846">
      <w:pPr>
        <w:pStyle w:val="Code1"/>
      </w:pPr>
      <w:r w:rsidRPr="008827FE">
        <w:t xml:space="preserve">  </w:t>
      </w:r>
      <w:r>
        <w:t xml:space="preserve">Write </w:t>
      </w:r>
      <w:r w:rsidRPr="008827FE">
        <w:t xml:space="preserve">!,"X is not = 1"  </w:t>
      </w:r>
    </w:p>
    <w:p w:rsidR="006777D1" w:rsidRPr="008827FE" w:rsidRDefault="006777D1" w:rsidP="009C6846">
      <w:pPr>
        <w:pStyle w:val="Code1"/>
      </w:pPr>
      <w:r w:rsidRPr="008827FE">
        <w:t>}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; Second Method</w:t>
      </w: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>X=1</w:t>
      </w:r>
    </w:p>
    <w:p w:rsidR="006777D1" w:rsidRPr="008827FE" w:rsidRDefault="006777D1" w:rsidP="009C6846">
      <w:pPr>
        <w:pStyle w:val="Code1"/>
      </w:pPr>
      <w:r>
        <w:t xml:space="preserve">If </w:t>
      </w:r>
      <w:r w:rsidRPr="008827FE">
        <w:t>X=1 {</w:t>
      </w:r>
      <w:r>
        <w:t xml:space="preserve">Write </w:t>
      </w:r>
      <w:r w:rsidRPr="008827FE">
        <w:t>!,"X=1"}</w:t>
      </w:r>
    </w:p>
    <w:p w:rsidR="006777D1" w:rsidRPr="008827FE" w:rsidRDefault="006777D1" w:rsidP="009C6846">
      <w:pPr>
        <w:pStyle w:val="Code1"/>
      </w:pPr>
      <w:r w:rsidRPr="008827FE">
        <w:t>Else {</w:t>
      </w:r>
      <w:r>
        <w:t xml:space="preserve">Write </w:t>
      </w:r>
      <w:r w:rsidRPr="008827FE">
        <w:t>!,"X is not = 1"}</w:t>
      </w:r>
    </w:p>
    <w:p w:rsidR="006777D1" w:rsidRPr="008827FE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; Third Method</w:t>
      </w: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>X=1</w:t>
      </w:r>
    </w:p>
    <w:p w:rsidR="006777D1" w:rsidRPr="008827FE" w:rsidRDefault="006777D1" w:rsidP="009C6846">
      <w:pPr>
        <w:pStyle w:val="Code1"/>
      </w:pPr>
      <w:r>
        <w:t xml:space="preserve">If </w:t>
      </w:r>
      <w:r w:rsidRPr="008827FE">
        <w:t>X=1 {</w:t>
      </w:r>
      <w:r>
        <w:t xml:space="preserve">Write </w:t>
      </w:r>
      <w:r w:rsidRPr="008827FE">
        <w:t>!,"X=1"} Else {</w:t>
      </w:r>
      <w:r>
        <w:t xml:space="preserve">Write </w:t>
      </w:r>
      <w:r w:rsidRPr="008827FE">
        <w:t>!,"X is not = 1"}</w:t>
      </w:r>
    </w:p>
    <w:p w:rsidR="006777D1" w:rsidRDefault="006777D1" w:rsidP="006777D1">
      <w:pPr>
        <w:pStyle w:val="Code"/>
      </w:pPr>
    </w:p>
    <w:p w:rsidR="00963CF4" w:rsidRDefault="00963CF4" w:rsidP="006777D1">
      <w:pPr>
        <w:pStyle w:val="Caption"/>
      </w:pPr>
      <w:bookmarkStart w:id="375" w:name="_Ref269263745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375"/>
      <w:r>
        <w:t xml:space="preserve"> Nested If and Else commands in Structured Code</w:t>
      </w:r>
    </w:p>
    <w:p w:rsidR="006777D1" w:rsidRDefault="006777D1" w:rsidP="006777D1">
      <w:pPr>
        <w:pStyle w:val="Code"/>
      </w:pPr>
      <w:r>
        <w:t xml:space="preserve">  </w:t>
      </w:r>
    </w:p>
    <w:p w:rsidR="006777D1" w:rsidRDefault="006777D1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; First Method</w:t>
      </w: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>X=1,Y=2</w:t>
      </w:r>
    </w:p>
    <w:p w:rsidR="006777D1" w:rsidRPr="008827FE" w:rsidRDefault="006777D1" w:rsidP="009C6846">
      <w:pPr>
        <w:pStyle w:val="Code1"/>
      </w:pPr>
      <w:r>
        <w:t xml:space="preserve">If </w:t>
      </w:r>
      <w:r w:rsidRPr="008827FE">
        <w:t>X=1 {</w:t>
      </w:r>
    </w:p>
    <w:p w:rsidR="006777D1" w:rsidRPr="008827FE" w:rsidRDefault="006777D1" w:rsidP="009C6846">
      <w:pPr>
        <w:pStyle w:val="Code1"/>
      </w:pPr>
      <w:r w:rsidRPr="008827FE">
        <w:t xml:space="preserve">  </w:t>
      </w:r>
      <w:r>
        <w:t xml:space="preserve">Write </w:t>
      </w:r>
      <w:r w:rsidRPr="008827FE">
        <w:t>!,"X=1"</w:t>
      </w:r>
    </w:p>
    <w:p w:rsidR="006777D1" w:rsidRPr="008827FE" w:rsidRDefault="006777D1" w:rsidP="009C6846">
      <w:pPr>
        <w:pStyle w:val="Code1"/>
      </w:pPr>
      <w:r w:rsidRPr="008827FE">
        <w:t xml:space="preserve">  </w:t>
      </w:r>
      <w:r>
        <w:t xml:space="preserve">If </w:t>
      </w:r>
      <w:r w:rsidRPr="008827FE">
        <w:t>Y=2 {</w:t>
      </w:r>
    </w:p>
    <w:p w:rsidR="006777D1" w:rsidRPr="008827FE" w:rsidRDefault="006777D1" w:rsidP="009C6846">
      <w:pPr>
        <w:pStyle w:val="Code1"/>
      </w:pPr>
      <w:r w:rsidRPr="008827FE">
        <w:t xml:space="preserve">    </w:t>
      </w:r>
      <w:r>
        <w:t xml:space="preserve">Write </w:t>
      </w:r>
      <w:r w:rsidRPr="008827FE">
        <w:t>!,"Y=2"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}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Else {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  </w:t>
      </w:r>
      <w:r>
        <w:t xml:space="preserve">Write </w:t>
      </w:r>
      <w:r w:rsidRPr="008827FE">
        <w:t>!,"Y is not = 2"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}</w:t>
      </w:r>
    </w:p>
    <w:p w:rsidR="006777D1" w:rsidRPr="008827FE" w:rsidRDefault="006777D1" w:rsidP="009C6846">
      <w:pPr>
        <w:pStyle w:val="Code1"/>
      </w:pPr>
      <w:r w:rsidRPr="008827FE">
        <w:t>}</w:t>
      </w:r>
    </w:p>
    <w:p w:rsidR="006777D1" w:rsidRPr="008827FE" w:rsidRDefault="006777D1" w:rsidP="009C6846">
      <w:pPr>
        <w:pStyle w:val="Code1"/>
      </w:pPr>
      <w:r w:rsidRPr="008827FE">
        <w:t>Else {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</w:t>
      </w:r>
      <w:r>
        <w:t xml:space="preserve">Write </w:t>
      </w:r>
      <w:r w:rsidRPr="008827FE">
        <w:t>!,"X is not = 1"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</w:t>
      </w:r>
      <w:r>
        <w:t xml:space="preserve">If </w:t>
      </w:r>
      <w:r w:rsidRPr="008827FE">
        <w:t>Y=2 {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  </w:t>
      </w:r>
      <w:r>
        <w:t xml:space="preserve">Write </w:t>
      </w:r>
      <w:r w:rsidRPr="008827FE">
        <w:t>!,"Y=2"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}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Else {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  </w:t>
      </w:r>
      <w:r>
        <w:t xml:space="preserve">Write </w:t>
      </w:r>
      <w:r w:rsidRPr="008827FE">
        <w:t>!,"Y is not = 2"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}</w:t>
      </w:r>
    </w:p>
    <w:p w:rsidR="006777D1" w:rsidRPr="008827FE" w:rsidRDefault="006777D1" w:rsidP="009C6846">
      <w:pPr>
        <w:pStyle w:val="Code1"/>
      </w:pPr>
      <w:r w:rsidRPr="008827FE">
        <w:t>}</w:t>
      </w:r>
    </w:p>
    <w:p w:rsidR="006777D1" w:rsidRPr="008827FE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>
        <w:t xml:space="preserve">; </w:t>
      </w:r>
      <w:r w:rsidRPr="008827FE">
        <w:t>Second Method</w:t>
      </w: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>X=1,Y=2</w:t>
      </w:r>
    </w:p>
    <w:p w:rsidR="006777D1" w:rsidRPr="008827FE" w:rsidRDefault="006777D1" w:rsidP="009C6846">
      <w:pPr>
        <w:pStyle w:val="Code1"/>
      </w:pPr>
      <w:r>
        <w:t xml:space="preserve">If </w:t>
      </w:r>
      <w:r w:rsidRPr="008827FE">
        <w:t>X=1 {</w:t>
      </w:r>
      <w:r>
        <w:t xml:space="preserve">Write </w:t>
      </w:r>
      <w:r w:rsidRPr="008827FE">
        <w:t>!,"X=1"</w:t>
      </w:r>
    </w:p>
    <w:p w:rsidR="006777D1" w:rsidRPr="008827FE" w:rsidRDefault="006777D1" w:rsidP="009C6846">
      <w:pPr>
        <w:pStyle w:val="Code1"/>
      </w:pPr>
      <w:r w:rsidRPr="008827FE">
        <w:t xml:space="preserve">  </w:t>
      </w:r>
      <w:r>
        <w:t xml:space="preserve">If </w:t>
      </w:r>
      <w:r w:rsidRPr="008827FE">
        <w:t>Y=2 {</w:t>
      </w:r>
      <w:r>
        <w:t xml:space="preserve">Write </w:t>
      </w:r>
      <w:r w:rsidRPr="008827FE">
        <w:t>!,"Y=2"}</w:t>
      </w:r>
    </w:p>
    <w:p w:rsidR="006777D1" w:rsidRPr="008827FE" w:rsidRDefault="006777D1" w:rsidP="009C6846">
      <w:pPr>
        <w:pStyle w:val="Code1"/>
      </w:pPr>
      <w:r w:rsidRPr="008827FE">
        <w:t xml:space="preserve">  Else {</w:t>
      </w:r>
      <w:r>
        <w:t xml:space="preserve">Write </w:t>
      </w:r>
      <w:r w:rsidRPr="008827FE">
        <w:t>!,"Y is not = 2"}</w:t>
      </w:r>
    </w:p>
    <w:p w:rsidR="006777D1" w:rsidRPr="008827FE" w:rsidRDefault="006777D1" w:rsidP="009C6846">
      <w:pPr>
        <w:pStyle w:val="Code1"/>
      </w:pPr>
      <w:r w:rsidRPr="008827FE">
        <w:t>}</w:t>
      </w:r>
    </w:p>
    <w:p w:rsidR="006777D1" w:rsidRPr="008827FE" w:rsidRDefault="006777D1" w:rsidP="009C6846">
      <w:pPr>
        <w:pStyle w:val="Code1"/>
      </w:pPr>
      <w:r w:rsidRPr="008827FE">
        <w:t>Else {</w:t>
      </w:r>
      <w:r>
        <w:t xml:space="preserve">Write </w:t>
      </w:r>
      <w:r w:rsidRPr="008827FE">
        <w:t>!,"X is not = 1"</w:t>
      </w:r>
    </w:p>
    <w:p w:rsidR="006777D1" w:rsidRPr="008827FE" w:rsidRDefault="006777D1" w:rsidP="009C6846">
      <w:pPr>
        <w:pStyle w:val="Code1"/>
      </w:pPr>
      <w:r w:rsidRPr="008827FE">
        <w:t xml:space="preserve">  </w:t>
      </w:r>
      <w:r>
        <w:t xml:space="preserve">If </w:t>
      </w:r>
      <w:r w:rsidRPr="008827FE">
        <w:t>Y=2 {</w:t>
      </w:r>
      <w:r>
        <w:t xml:space="preserve">Write </w:t>
      </w:r>
      <w:r w:rsidRPr="008827FE">
        <w:t>!,"Y=2"}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Else {</w:t>
      </w:r>
      <w:r>
        <w:t xml:space="preserve">Write </w:t>
      </w:r>
      <w:r w:rsidRPr="008827FE">
        <w:t>!,"Y is not = 2"}</w:t>
      </w:r>
    </w:p>
    <w:p w:rsidR="006777D1" w:rsidRPr="008827FE" w:rsidRDefault="006777D1" w:rsidP="009C6846">
      <w:pPr>
        <w:pStyle w:val="Code1"/>
      </w:pPr>
      <w:r w:rsidRPr="008827FE">
        <w:t>}</w:t>
      </w:r>
    </w:p>
    <w:p w:rsidR="006777D1" w:rsidRPr="008827FE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; Third Method</w:t>
      </w: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>X=1,Y=2</w:t>
      </w:r>
    </w:p>
    <w:p w:rsidR="006777D1" w:rsidRPr="008827FE" w:rsidRDefault="006777D1" w:rsidP="009C6846">
      <w:pPr>
        <w:pStyle w:val="Code1"/>
      </w:pPr>
      <w:r>
        <w:t xml:space="preserve">If </w:t>
      </w:r>
      <w:r w:rsidRPr="008827FE">
        <w:t>X=1 {</w:t>
      </w:r>
      <w:r>
        <w:t xml:space="preserve">Write </w:t>
      </w:r>
      <w:r w:rsidRPr="008827FE">
        <w:t xml:space="preserve">!,"X=1" </w:t>
      </w:r>
      <w:r>
        <w:t xml:space="preserve">If </w:t>
      </w:r>
      <w:r w:rsidRPr="008827FE">
        <w:t>Y=2 {</w:t>
      </w:r>
      <w:r>
        <w:t xml:space="preserve">Write </w:t>
      </w:r>
      <w:r w:rsidRPr="008827FE">
        <w:t>!,"Y=2"} Else {</w:t>
      </w:r>
      <w:r>
        <w:t xml:space="preserve">Write </w:t>
      </w:r>
      <w:r w:rsidRPr="008827FE">
        <w:t>!,"Y is not = 2"}}</w:t>
      </w:r>
    </w:p>
    <w:p w:rsidR="006777D1" w:rsidRPr="008827FE" w:rsidRDefault="006777D1" w:rsidP="009C6846">
      <w:pPr>
        <w:pStyle w:val="Code1"/>
      </w:pPr>
      <w:r w:rsidRPr="008827FE">
        <w:t>Else {</w:t>
      </w:r>
      <w:r>
        <w:t xml:space="preserve">Write </w:t>
      </w:r>
      <w:r w:rsidRPr="008827FE">
        <w:t xml:space="preserve">!,"X is not = 1" </w:t>
      </w:r>
      <w:r>
        <w:t xml:space="preserve">If </w:t>
      </w:r>
      <w:r w:rsidRPr="008827FE">
        <w:t>Y=2 {</w:t>
      </w:r>
      <w:r>
        <w:t xml:space="preserve">Write </w:t>
      </w:r>
      <w:r w:rsidRPr="008827FE">
        <w:t>!,"Y=2"} Else {</w:t>
      </w:r>
      <w:r>
        <w:t xml:space="preserve">Write </w:t>
      </w:r>
      <w:r w:rsidRPr="008827FE">
        <w:t>!,"Y is not = 2"}}</w:t>
      </w:r>
    </w:p>
    <w:p w:rsidR="006777D1" w:rsidRDefault="006777D1" w:rsidP="006777D1">
      <w:pPr>
        <w:pStyle w:val="Code"/>
      </w:pPr>
    </w:p>
    <w:p w:rsidR="00963CF4" w:rsidRDefault="00963CF4" w:rsidP="006777D1">
      <w:pPr>
        <w:pStyle w:val="Caption"/>
      </w:pPr>
      <w:bookmarkStart w:id="376" w:name="_Ref269263788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376"/>
      <w:r>
        <w:t xml:space="preserve"> If, ElseIf and Else commands in Structured Code</w:t>
      </w:r>
    </w:p>
    <w:p w:rsidR="006777D1" w:rsidRDefault="006777D1" w:rsidP="006777D1">
      <w:pPr>
        <w:pStyle w:val="Code"/>
      </w:pPr>
      <w:r>
        <w:t xml:space="preserve">  </w:t>
      </w:r>
    </w:p>
    <w:p w:rsidR="006777D1" w:rsidRDefault="006777D1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; First Method</w:t>
      </w: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>X=1</w:t>
      </w:r>
    </w:p>
    <w:p w:rsidR="006777D1" w:rsidRPr="008827FE" w:rsidRDefault="006777D1" w:rsidP="009C6846">
      <w:pPr>
        <w:pStyle w:val="Code1"/>
      </w:pPr>
      <w:r>
        <w:t xml:space="preserve">If </w:t>
      </w:r>
      <w:r w:rsidRPr="008827FE">
        <w:t>X=1 {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</w:t>
      </w:r>
      <w:r>
        <w:t xml:space="preserve">Write </w:t>
      </w:r>
      <w:r w:rsidRPr="008827FE">
        <w:t>!,"X=1"</w:t>
      </w:r>
    </w:p>
    <w:p w:rsidR="006777D1" w:rsidRPr="008827FE" w:rsidRDefault="006777D1" w:rsidP="009C6846">
      <w:pPr>
        <w:pStyle w:val="Code1"/>
      </w:pPr>
      <w:r w:rsidRPr="008827FE">
        <w:t>}</w:t>
      </w:r>
    </w:p>
    <w:p w:rsidR="006777D1" w:rsidRPr="008827FE" w:rsidRDefault="006777D1" w:rsidP="009C6846">
      <w:pPr>
        <w:pStyle w:val="Code1"/>
      </w:pPr>
      <w:r w:rsidRPr="008827FE">
        <w:t>ElseIf X=2 {</w:t>
      </w:r>
    </w:p>
    <w:p w:rsidR="006777D1" w:rsidRPr="008827FE" w:rsidRDefault="006777D1" w:rsidP="009C6846">
      <w:pPr>
        <w:pStyle w:val="Code1"/>
      </w:pPr>
      <w:r w:rsidRPr="008827FE">
        <w:t xml:space="preserve">  </w:t>
      </w:r>
      <w:r>
        <w:t xml:space="preserve">Write </w:t>
      </w:r>
      <w:r w:rsidRPr="008827FE">
        <w:t>!,"X=2"</w:t>
      </w:r>
    </w:p>
    <w:p w:rsidR="006777D1" w:rsidRPr="008827FE" w:rsidRDefault="006777D1" w:rsidP="009C6846">
      <w:pPr>
        <w:pStyle w:val="Code1"/>
      </w:pPr>
      <w:r w:rsidRPr="008827FE">
        <w:t>}</w:t>
      </w:r>
    </w:p>
    <w:p w:rsidR="006777D1" w:rsidRPr="008827FE" w:rsidRDefault="006777D1" w:rsidP="009C6846">
      <w:pPr>
        <w:pStyle w:val="Code1"/>
      </w:pPr>
      <w:r w:rsidRPr="008827FE">
        <w:t>Else {</w:t>
      </w:r>
    </w:p>
    <w:p w:rsidR="006777D1" w:rsidRPr="008827FE" w:rsidRDefault="006777D1" w:rsidP="009C6846">
      <w:pPr>
        <w:pStyle w:val="Code1"/>
      </w:pPr>
      <w:r>
        <w:t xml:space="preserve"> </w:t>
      </w:r>
      <w:r w:rsidRPr="008827FE">
        <w:t xml:space="preserve"> </w:t>
      </w:r>
      <w:r>
        <w:t xml:space="preserve">Write </w:t>
      </w:r>
      <w:r w:rsidRPr="008827FE">
        <w:t>!,"X not = 1 or 2"</w:t>
      </w:r>
    </w:p>
    <w:p w:rsidR="006777D1" w:rsidRPr="008827FE" w:rsidRDefault="006777D1" w:rsidP="009C6846">
      <w:pPr>
        <w:pStyle w:val="Code1"/>
      </w:pPr>
      <w:r w:rsidRPr="008827FE">
        <w:t>}</w:t>
      </w:r>
      <w:r w:rsidRPr="008827FE">
        <w:br/>
      </w:r>
    </w:p>
    <w:p w:rsidR="006777D1" w:rsidRPr="008827FE" w:rsidRDefault="006777D1" w:rsidP="009C6846">
      <w:pPr>
        <w:pStyle w:val="Code1"/>
      </w:pPr>
      <w:r w:rsidRPr="008827FE">
        <w:t>; Second Method</w:t>
      </w: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>X=1</w:t>
      </w:r>
    </w:p>
    <w:p w:rsidR="006777D1" w:rsidRPr="008827FE" w:rsidRDefault="006777D1" w:rsidP="009C6846">
      <w:pPr>
        <w:pStyle w:val="Code1"/>
      </w:pPr>
      <w:r>
        <w:t xml:space="preserve">If </w:t>
      </w:r>
      <w:r w:rsidRPr="008827FE">
        <w:t>X=1 {</w:t>
      </w:r>
      <w:r>
        <w:t xml:space="preserve">Write </w:t>
      </w:r>
      <w:r w:rsidRPr="008827FE">
        <w:t>!,"X=1"}</w:t>
      </w:r>
    </w:p>
    <w:p w:rsidR="006777D1" w:rsidRPr="008827FE" w:rsidRDefault="006777D1" w:rsidP="009C6846">
      <w:pPr>
        <w:pStyle w:val="Code1"/>
      </w:pPr>
      <w:r w:rsidRPr="008827FE">
        <w:t>ElseIf X=2 {</w:t>
      </w:r>
      <w:r>
        <w:t xml:space="preserve">Write </w:t>
      </w:r>
      <w:r w:rsidRPr="008827FE">
        <w:t>!,"X=2"}</w:t>
      </w:r>
    </w:p>
    <w:p w:rsidR="006777D1" w:rsidRPr="008827FE" w:rsidRDefault="006777D1" w:rsidP="009C6846">
      <w:pPr>
        <w:pStyle w:val="Code1"/>
      </w:pPr>
      <w:r w:rsidRPr="008827FE">
        <w:t>Else {</w:t>
      </w:r>
      <w:r>
        <w:t xml:space="preserve">Write </w:t>
      </w:r>
      <w:r w:rsidRPr="008827FE">
        <w:t>!,"X not = 1 or 2"}</w:t>
      </w:r>
    </w:p>
    <w:p w:rsidR="006777D1" w:rsidRDefault="006777D1" w:rsidP="006777D1">
      <w:pPr>
        <w:pStyle w:val="Code"/>
      </w:pPr>
    </w:p>
    <w:p w:rsidR="00963CF4" w:rsidRDefault="00963CF4" w:rsidP="009A603A">
      <w:pPr>
        <w:pStyle w:val="Caption"/>
        <w:keepNext/>
      </w:pPr>
      <w:bookmarkStart w:id="377" w:name="_Ref269263820"/>
    </w:p>
    <w:p w:rsidR="006777D1" w:rsidRDefault="006777D1" w:rsidP="009A603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377"/>
      <w:r>
        <w:t xml:space="preserve"> If, (multiple) ElseIf and Else command in Structured Code.</w:t>
      </w:r>
    </w:p>
    <w:p w:rsidR="006777D1" w:rsidRDefault="006777D1" w:rsidP="009A603A">
      <w:pPr>
        <w:pStyle w:val="Code"/>
        <w:keepNext/>
      </w:pPr>
      <w:r>
        <w:t xml:space="preserve">  </w:t>
      </w:r>
    </w:p>
    <w:p w:rsidR="006777D1" w:rsidRDefault="006777D1" w:rsidP="009A603A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6777D1" w:rsidRDefault="006777D1" w:rsidP="009A603A">
      <w:pPr>
        <w:pStyle w:val="Code1"/>
        <w:keepNext/>
      </w:pPr>
    </w:p>
    <w:p w:rsidR="006777D1" w:rsidRPr="008827FE" w:rsidRDefault="006777D1" w:rsidP="009A603A">
      <w:pPr>
        <w:pStyle w:val="Code1"/>
        <w:keepNext/>
      </w:pPr>
      <w:r>
        <w:t xml:space="preserve">Set </w:t>
      </w:r>
      <w:r w:rsidRPr="008827FE">
        <w:t>Day=1</w:t>
      </w:r>
    </w:p>
    <w:p w:rsidR="006777D1" w:rsidRPr="008827FE" w:rsidRDefault="006777D1" w:rsidP="009C6846">
      <w:pPr>
        <w:pStyle w:val="Code1"/>
      </w:pPr>
      <w:r>
        <w:t xml:space="preserve">If </w:t>
      </w:r>
      <w:r w:rsidRPr="008827FE">
        <w:t>Day=1 {</w:t>
      </w:r>
      <w:r>
        <w:t xml:space="preserve">Write </w:t>
      </w:r>
      <w:r w:rsidRPr="008827FE">
        <w:t>!,"Today is Sunday"}</w:t>
      </w:r>
    </w:p>
    <w:p w:rsidR="006777D1" w:rsidRPr="008827FE" w:rsidRDefault="006777D1" w:rsidP="009C6846">
      <w:pPr>
        <w:pStyle w:val="Code1"/>
      </w:pPr>
      <w:r w:rsidRPr="008827FE">
        <w:t>ElseIf Day=2 {</w:t>
      </w:r>
      <w:r>
        <w:t xml:space="preserve">Write </w:t>
      </w:r>
      <w:r w:rsidRPr="008827FE">
        <w:t>!,"Today is Monday"}</w:t>
      </w:r>
    </w:p>
    <w:p w:rsidR="006777D1" w:rsidRPr="008827FE" w:rsidRDefault="006777D1" w:rsidP="009C6846">
      <w:pPr>
        <w:pStyle w:val="Code1"/>
      </w:pPr>
      <w:r w:rsidRPr="008827FE">
        <w:t>ElseIf Day=3 {</w:t>
      </w:r>
      <w:r>
        <w:t xml:space="preserve">Write </w:t>
      </w:r>
      <w:r w:rsidRPr="008827FE">
        <w:t>!,"Today is Tuesday"}</w:t>
      </w:r>
    </w:p>
    <w:p w:rsidR="006777D1" w:rsidRPr="008827FE" w:rsidRDefault="006777D1" w:rsidP="009C6846">
      <w:pPr>
        <w:pStyle w:val="Code1"/>
      </w:pPr>
      <w:r w:rsidRPr="008827FE">
        <w:t>ElseIf Day=4 {</w:t>
      </w:r>
      <w:r>
        <w:t xml:space="preserve">Write </w:t>
      </w:r>
      <w:r w:rsidRPr="008827FE">
        <w:t>!,"Today is Wednesday"}</w:t>
      </w:r>
    </w:p>
    <w:p w:rsidR="006777D1" w:rsidRPr="008827FE" w:rsidRDefault="006777D1" w:rsidP="009C6846">
      <w:pPr>
        <w:pStyle w:val="Code1"/>
      </w:pPr>
      <w:r w:rsidRPr="008827FE">
        <w:t>ElseIf Day=5 {</w:t>
      </w:r>
      <w:r>
        <w:t xml:space="preserve">Write </w:t>
      </w:r>
      <w:r w:rsidRPr="008827FE">
        <w:t xml:space="preserve">!,"Today is </w:t>
      </w:r>
      <w:r w:rsidR="0019117A">
        <w:t>Thursday</w:t>
      </w:r>
      <w:r w:rsidRPr="008827FE">
        <w:t>"}</w:t>
      </w:r>
    </w:p>
    <w:p w:rsidR="006777D1" w:rsidRPr="008827FE" w:rsidRDefault="006777D1" w:rsidP="009C6846">
      <w:pPr>
        <w:pStyle w:val="Code1"/>
      </w:pPr>
      <w:r w:rsidRPr="008827FE">
        <w:t>ElseIf Day=6 {</w:t>
      </w:r>
      <w:r>
        <w:t xml:space="preserve">Write </w:t>
      </w:r>
      <w:r w:rsidRPr="008827FE">
        <w:t>!,"Today is Friday"}</w:t>
      </w:r>
    </w:p>
    <w:p w:rsidR="006777D1" w:rsidRPr="008827FE" w:rsidRDefault="006777D1" w:rsidP="009C6846">
      <w:pPr>
        <w:pStyle w:val="Code1"/>
      </w:pPr>
      <w:r w:rsidRPr="008827FE">
        <w:t>ElseIf Day=7 {</w:t>
      </w:r>
      <w:r>
        <w:t xml:space="preserve">Write </w:t>
      </w:r>
      <w:r w:rsidRPr="008827FE">
        <w:t>!,"Today is Saturday"}</w:t>
      </w:r>
    </w:p>
    <w:p w:rsidR="006777D1" w:rsidRPr="008827FE" w:rsidRDefault="006777D1" w:rsidP="009C6846">
      <w:pPr>
        <w:pStyle w:val="Code1"/>
      </w:pPr>
      <w:r w:rsidRPr="008827FE">
        <w:t>Else {</w:t>
      </w:r>
      <w:r>
        <w:t xml:space="preserve">Write </w:t>
      </w:r>
      <w:r w:rsidRPr="008827FE">
        <w:t>!,"</w:t>
      </w:r>
      <w:r w:rsidR="0019117A">
        <w:t>I</w:t>
      </w:r>
      <w:r>
        <w:t xml:space="preserve"> </w:t>
      </w:r>
      <w:r w:rsidRPr="008827FE">
        <w:t>don't know what day it is!"}</w:t>
      </w:r>
    </w:p>
    <w:p w:rsidR="006777D1" w:rsidRPr="00AA677B" w:rsidRDefault="006777D1" w:rsidP="006777D1">
      <w:pPr>
        <w:pStyle w:val="Code"/>
      </w:pPr>
    </w:p>
    <w:p w:rsidR="00963CF4" w:rsidRDefault="00963CF4" w:rsidP="006777D1">
      <w:pPr>
        <w:pStyle w:val="Caption"/>
      </w:pPr>
      <w:bookmarkStart w:id="378" w:name="_Ref269263895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378"/>
      <w:r>
        <w:t xml:space="preserve"> Using the If command to verify user input</w:t>
      </w:r>
    </w:p>
    <w:p w:rsidR="006777D1" w:rsidRDefault="006777D1" w:rsidP="006777D1">
      <w:pPr>
        <w:pStyle w:val="Code"/>
      </w:pPr>
      <w:r>
        <w:t xml:space="preserve"> </w:t>
      </w:r>
    </w:p>
    <w:p w:rsidR="006777D1" w:rsidRDefault="006777D1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 w:rsidRPr="008827FE">
        <w:t>AskUser</w:t>
      </w:r>
      <w:r w:rsidRPr="008827FE">
        <w:tab/>
        <w:t>;</w:t>
      </w:r>
    </w:p>
    <w:p w:rsidR="006777D1" w:rsidRPr="008827FE" w:rsidRDefault="006777D1" w:rsidP="009C6846">
      <w:pPr>
        <w:pStyle w:val="Code1"/>
      </w:pPr>
      <w:r>
        <w:t xml:space="preserve">  Read </w:t>
      </w:r>
      <w:r w:rsidRPr="008827FE">
        <w:t>!,"Please ent</w:t>
      </w:r>
      <w:r>
        <w:t xml:space="preserve">er 'Y'es or 'N' ",Answer      </w:t>
      </w:r>
      <w:r w:rsidR="000951BC">
        <w:tab/>
      </w:r>
      <w:r w:rsidRPr="008827FE">
        <w:t>;ask user for answer</w:t>
      </w:r>
    </w:p>
    <w:p w:rsidR="006777D1" w:rsidRPr="008827FE" w:rsidRDefault="006777D1" w:rsidP="009C6846">
      <w:pPr>
        <w:pStyle w:val="Code1"/>
      </w:pPr>
      <w:r>
        <w:t xml:space="preserve">  Set </w:t>
      </w:r>
      <w:r w:rsidRPr="008827FE">
        <w:t>Answer=$ZCVT(</w:t>
      </w:r>
      <w:r>
        <w:t xml:space="preserve">Answer,"U")                    </w:t>
      </w:r>
      <w:r w:rsidR="000951BC">
        <w:tab/>
      </w:r>
      <w:r w:rsidRPr="008827FE">
        <w:t>;convert to upper case</w:t>
      </w:r>
    </w:p>
    <w:p w:rsidR="000951BC" w:rsidRDefault="006777D1" w:rsidP="009C6846">
      <w:pPr>
        <w:pStyle w:val="Code1"/>
      </w:pPr>
      <w:r>
        <w:t xml:space="preserve">  If </w:t>
      </w:r>
      <w:r w:rsidRPr="008827FE">
        <w:t>$E(Answer)'="Y",($E(Answer)'="N") G</w:t>
      </w:r>
      <w:r>
        <w:t>oto</w:t>
      </w:r>
      <w:r w:rsidRPr="008827FE">
        <w:t xml:space="preserve"> Ask</w:t>
      </w:r>
      <w:r w:rsidR="000951BC">
        <w:t xml:space="preserve">User </w:t>
      </w:r>
      <w:r w:rsidR="000951BC">
        <w:tab/>
        <w:t xml:space="preserve">;$E looks at the </w:t>
      </w:r>
    </w:p>
    <w:p w:rsidR="006777D1" w:rsidRPr="008827FE" w:rsidRDefault="000951BC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</w:t>
      </w:r>
      <w:r>
        <w:tab/>
        <w:t xml:space="preserve">;first </w:t>
      </w:r>
      <w:r w:rsidR="006777D1" w:rsidRPr="008827FE">
        <w:t>char</w:t>
      </w:r>
    </w:p>
    <w:p w:rsidR="006777D1" w:rsidRDefault="006777D1" w:rsidP="006777D1">
      <w:pPr>
        <w:pStyle w:val="Code"/>
      </w:pPr>
    </w:p>
    <w:p w:rsidR="006777D1" w:rsidRDefault="006777D1" w:rsidP="009A603A">
      <w:pPr>
        <w:pStyle w:val="Caption"/>
        <w:keepNext/>
      </w:pPr>
      <w:bookmarkStart w:id="379" w:name="_Ref269263942"/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379"/>
      <w:r>
        <w:t xml:space="preserve"> Using the While command to verify user input</w:t>
      </w:r>
    </w:p>
    <w:p w:rsidR="006777D1" w:rsidRDefault="006777D1" w:rsidP="009A603A">
      <w:pPr>
        <w:pStyle w:val="Code"/>
        <w:keepNext/>
      </w:pPr>
      <w:r>
        <w:t xml:space="preserve"> </w:t>
      </w:r>
    </w:p>
    <w:p w:rsidR="006777D1" w:rsidRDefault="006777D1" w:rsidP="009A603A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6777D1" w:rsidRDefault="006777D1" w:rsidP="009A603A">
      <w:pPr>
        <w:pStyle w:val="Code1"/>
        <w:keepNext/>
      </w:pP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 xml:space="preserve">Answer="" </w:t>
      </w:r>
    </w:p>
    <w:p w:rsidR="006777D1" w:rsidRDefault="006777D1" w:rsidP="009C6846">
      <w:pPr>
        <w:pStyle w:val="Code1"/>
      </w:pPr>
      <w:r w:rsidRPr="008827FE">
        <w:t>While $E(Answer)'="Y",($E(Answer)'="N")  {</w:t>
      </w:r>
    </w:p>
    <w:p w:rsidR="006777D1" w:rsidRDefault="006777D1" w:rsidP="009C6846">
      <w:pPr>
        <w:pStyle w:val="Code1"/>
      </w:pPr>
      <w:r>
        <w:t xml:space="preserve">  Read </w:t>
      </w:r>
      <w:r w:rsidRPr="008827FE">
        <w:t>!,"Please ent</w:t>
      </w:r>
      <w:r>
        <w:t xml:space="preserve">er 'Y'es or 'N' ",Answer       </w:t>
      </w:r>
      <w:r w:rsidRPr="008827FE">
        <w:t>;ask user for answer</w:t>
      </w:r>
    </w:p>
    <w:p w:rsidR="006777D1" w:rsidRDefault="006777D1" w:rsidP="009C6846">
      <w:pPr>
        <w:pStyle w:val="Code1"/>
      </w:pPr>
      <w:r>
        <w:t xml:space="preserve">  Set </w:t>
      </w:r>
      <w:r w:rsidRPr="008827FE">
        <w:t>Answer=$ZCVT(Answer,"U")                     ;convert to upper case</w:t>
      </w:r>
    </w:p>
    <w:p w:rsidR="006777D1" w:rsidRPr="008827FE" w:rsidRDefault="006777D1" w:rsidP="009C6846">
      <w:pPr>
        <w:pStyle w:val="Code1"/>
      </w:pPr>
      <w:r w:rsidRPr="008827FE">
        <w:t>}</w:t>
      </w:r>
    </w:p>
    <w:p w:rsidR="006777D1" w:rsidRDefault="006777D1" w:rsidP="006777D1">
      <w:pPr>
        <w:pStyle w:val="Code"/>
      </w:pPr>
    </w:p>
    <w:p w:rsidR="00963CF4" w:rsidRDefault="00963CF4" w:rsidP="006777D1">
      <w:pPr>
        <w:pStyle w:val="Caption"/>
      </w:pPr>
      <w:bookmarkStart w:id="380" w:name="_Ref269263994"/>
    </w:p>
    <w:p w:rsidR="006777D1" w:rsidRDefault="006777D1" w:rsidP="006777D1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380"/>
      <w:r>
        <w:t xml:space="preserve"> Using the Do While command to verify user input</w:t>
      </w:r>
    </w:p>
    <w:p w:rsidR="006777D1" w:rsidRDefault="006777D1" w:rsidP="006777D1">
      <w:pPr>
        <w:pStyle w:val="Code"/>
      </w:pPr>
      <w:r>
        <w:t xml:space="preserve"> </w:t>
      </w:r>
    </w:p>
    <w:p w:rsidR="006777D1" w:rsidRDefault="006777D1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6777D1" w:rsidRDefault="006777D1" w:rsidP="009C6846">
      <w:pPr>
        <w:pStyle w:val="Code1"/>
      </w:pPr>
    </w:p>
    <w:p w:rsidR="006777D1" w:rsidRPr="008827FE" w:rsidRDefault="006777D1" w:rsidP="009C6846">
      <w:pPr>
        <w:pStyle w:val="Code1"/>
      </w:pPr>
      <w:r>
        <w:t xml:space="preserve">Set </w:t>
      </w:r>
      <w:r w:rsidRPr="008827FE">
        <w:t xml:space="preserve">Answer="" </w:t>
      </w:r>
    </w:p>
    <w:p w:rsidR="006777D1" w:rsidRPr="008827FE" w:rsidRDefault="006777D1" w:rsidP="009C6846">
      <w:pPr>
        <w:pStyle w:val="Code1"/>
      </w:pPr>
      <w:r w:rsidRPr="008827FE">
        <w:t>Do {</w:t>
      </w:r>
    </w:p>
    <w:p w:rsidR="006777D1" w:rsidRPr="008827FE" w:rsidRDefault="006777D1" w:rsidP="009C6846">
      <w:pPr>
        <w:pStyle w:val="Code1"/>
      </w:pPr>
      <w:r>
        <w:t xml:space="preserve">  Read </w:t>
      </w:r>
      <w:r w:rsidRPr="008827FE">
        <w:t>!,"Please ent</w:t>
      </w:r>
      <w:r>
        <w:t xml:space="preserve">er 'Y'es or 'N' ",Answer       </w:t>
      </w:r>
      <w:r w:rsidRPr="008827FE">
        <w:t>;ask user for answer</w:t>
      </w:r>
    </w:p>
    <w:p w:rsidR="006777D1" w:rsidRDefault="006777D1" w:rsidP="009C6846">
      <w:pPr>
        <w:pStyle w:val="Code1"/>
      </w:pPr>
      <w:r>
        <w:t xml:space="preserve">  Set </w:t>
      </w:r>
      <w:r w:rsidRPr="008827FE">
        <w:t>Answer=$ZCVT(Answer,"U")                     ;convert to upper case</w:t>
      </w:r>
    </w:p>
    <w:p w:rsidR="006777D1" w:rsidRPr="008827FE" w:rsidRDefault="006777D1" w:rsidP="009C6846">
      <w:pPr>
        <w:pStyle w:val="Code1"/>
      </w:pPr>
      <w:r w:rsidRPr="008827FE">
        <w:t xml:space="preserve">} While $E(Answer)'="Y",($E(Answer)'="N") </w:t>
      </w:r>
    </w:p>
    <w:p w:rsidR="006777D1" w:rsidRDefault="006777D1" w:rsidP="009C6846">
      <w:pPr>
        <w:pStyle w:val="Code1"/>
      </w:pPr>
      <w:r>
        <w:t xml:space="preserve"> </w:t>
      </w:r>
    </w:p>
    <w:p w:rsidR="00963CF4" w:rsidRDefault="00963CF4" w:rsidP="00536B4B">
      <w:pPr>
        <w:pStyle w:val="Caption"/>
        <w:keepNext/>
      </w:pPr>
      <w:bookmarkStart w:id="381" w:name="_Ref269264034"/>
    </w:p>
    <w:p w:rsidR="006777D1" w:rsidRDefault="006777D1" w:rsidP="00536B4B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8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381"/>
      <w:r>
        <w:t xml:space="preserve"> Do While command with embedded Quit command</w:t>
      </w:r>
    </w:p>
    <w:p w:rsidR="006777D1" w:rsidRDefault="006777D1" w:rsidP="00536B4B">
      <w:pPr>
        <w:pStyle w:val="Code1"/>
        <w:keepNext/>
      </w:pPr>
    </w:p>
    <w:p w:rsidR="006777D1" w:rsidRDefault="006777D1" w:rsidP="00536B4B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6777D1" w:rsidRDefault="006777D1" w:rsidP="00536B4B">
      <w:pPr>
        <w:pStyle w:val="Code1"/>
        <w:keepNext/>
      </w:pPr>
    </w:p>
    <w:p w:rsidR="006777D1" w:rsidRPr="008827FE" w:rsidRDefault="006777D1" w:rsidP="00536B4B">
      <w:pPr>
        <w:pStyle w:val="Code1"/>
        <w:keepNext/>
      </w:pPr>
      <w:r>
        <w:t xml:space="preserve">Set </w:t>
      </w:r>
      <w:r w:rsidRPr="008827FE">
        <w:t xml:space="preserve">Answer="" </w:t>
      </w:r>
    </w:p>
    <w:p w:rsidR="006777D1" w:rsidRPr="008827FE" w:rsidRDefault="006777D1" w:rsidP="00536B4B">
      <w:pPr>
        <w:pStyle w:val="Code1"/>
        <w:keepNext/>
      </w:pPr>
      <w:r w:rsidRPr="008827FE">
        <w:t>Do {</w:t>
      </w:r>
    </w:p>
    <w:p w:rsidR="006777D1" w:rsidRPr="008827FE" w:rsidRDefault="006777D1" w:rsidP="009C6846">
      <w:pPr>
        <w:pStyle w:val="Code1"/>
      </w:pPr>
      <w:r>
        <w:t xml:space="preserve">  Read </w:t>
      </w:r>
      <w:r w:rsidRPr="008827FE">
        <w:t>!,"Please enter 'Y'es or 'N' ",Answer        ;ask user for answer</w:t>
      </w:r>
    </w:p>
    <w:p w:rsidR="006777D1" w:rsidRPr="008827FE" w:rsidRDefault="006777D1" w:rsidP="009C6846">
      <w:pPr>
        <w:pStyle w:val="Code1"/>
      </w:pPr>
      <w:r>
        <w:t xml:space="preserve">  If </w:t>
      </w:r>
      <w:r w:rsidRPr="008827FE">
        <w:t>Answer="" Q</w:t>
      </w:r>
    </w:p>
    <w:p w:rsidR="006777D1" w:rsidRPr="008827FE" w:rsidRDefault="006777D1" w:rsidP="009C6846">
      <w:pPr>
        <w:pStyle w:val="Code1"/>
      </w:pPr>
      <w:r>
        <w:t xml:space="preserve">  Set </w:t>
      </w:r>
      <w:r w:rsidRPr="008827FE">
        <w:t>Answer=$ZCVT(Answer,"U")                     ;convert to upper case</w:t>
      </w:r>
    </w:p>
    <w:p w:rsidR="006777D1" w:rsidRPr="008827FE" w:rsidRDefault="006777D1" w:rsidP="009C6846">
      <w:pPr>
        <w:pStyle w:val="Code1"/>
      </w:pPr>
      <w:r w:rsidRPr="008827FE">
        <w:t xml:space="preserve">} While $E(Answer)'="Y",($E(Answer)'="N") </w:t>
      </w:r>
    </w:p>
    <w:p w:rsidR="006777D1" w:rsidRDefault="006777D1" w:rsidP="009C6846">
      <w:pPr>
        <w:pStyle w:val="Code1"/>
      </w:pPr>
    </w:p>
    <w:p w:rsidR="006777D1" w:rsidRDefault="006777D1" w:rsidP="006777D1"/>
    <w:p w:rsidR="0024494F" w:rsidRDefault="0024494F" w:rsidP="0091438B">
      <w:pPr>
        <w:spacing w:after="100" w:afterAutospacing="1" w:line="240" w:lineRule="auto"/>
        <w:ind w:left="360" w:firstLine="0"/>
        <w:rPr>
          <w:rStyle w:val="QuoteChar11"/>
          <w:i w:val="0"/>
        </w:rPr>
        <w:sectPr w:rsidR="0024494F" w:rsidSect="001D53DB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24494F" w:rsidRPr="004671A6" w:rsidRDefault="0024494F" w:rsidP="00A216C0">
      <w:pPr>
        <w:pStyle w:val="Heading1"/>
        <w:jc w:val="center"/>
        <w:rPr>
          <w:sz w:val="52"/>
          <w:szCs w:val="52"/>
        </w:rPr>
      </w:pPr>
      <w:bookmarkStart w:id="382" w:name="_Toc287040305"/>
      <w:bookmarkStart w:id="383" w:name="_Toc323692320"/>
      <w:r w:rsidRPr="004671A6">
        <w:rPr>
          <w:sz w:val="52"/>
          <w:szCs w:val="52"/>
        </w:rPr>
        <w:t>New Command</w:t>
      </w:r>
      <w:bookmarkEnd w:id="382"/>
      <w:bookmarkEnd w:id="383"/>
    </w:p>
    <w:p w:rsidR="00963CF4" w:rsidRDefault="00963CF4" w:rsidP="00A216C0">
      <w:pPr>
        <w:pStyle w:val="Caption"/>
      </w:pPr>
      <w:bookmarkStart w:id="384" w:name="_Ref269270313"/>
      <w:bookmarkStart w:id="385" w:name="_Toc219017817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384"/>
      <w:r>
        <w:t xml:space="preserve"> New command used without variables</w:t>
      </w:r>
    </w:p>
    <w:p w:rsidR="0024494F" w:rsidRDefault="0024494F" w:rsidP="00A216C0">
      <w:pPr>
        <w:pStyle w:val="Code"/>
        <w:ind w:firstLine="0"/>
      </w:pPr>
    </w:p>
    <w:p w:rsidR="0024494F" w:rsidRDefault="0024494F" w:rsidP="00A216C0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64188">
        <w:rPr>
          <w:color w:val="auto"/>
        </w:rPr>
        <w:t>New</w:t>
      </w:r>
      <w:r>
        <w:rPr>
          <w:color w:val="auto"/>
        </w:rPr>
        <w:tab/>
      </w:r>
      <w:r>
        <w:rPr>
          <w:color w:val="auto"/>
        </w:rPr>
        <w:tab/>
        <w:t>; all variables created will be new</w:t>
      </w:r>
    </w:p>
    <w:p w:rsidR="0024494F" w:rsidRDefault="0024494F" w:rsidP="00A216C0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X=1</w:t>
      </w:r>
    </w:p>
    <w:p w:rsidR="0024494F" w:rsidRPr="00564188" w:rsidRDefault="0024494F" w:rsidP="00A216C0">
      <w:pPr>
        <w:pStyle w:val="Code"/>
        <w:ind w:firstLine="0"/>
        <w:rPr>
          <w:color w:val="auto"/>
        </w:rPr>
      </w:pPr>
      <w:r>
        <w:rPr>
          <w:color w:val="auto"/>
        </w:rPr>
        <w:t xml:space="preserve"> Quit</w:t>
      </w:r>
      <w:r>
        <w:rPr>
          <w:color w:val="auto"/>
        </w:rPr>
        <w:tab/>
      </w:r>
      <w:r>
        <w:rPr>
          <w:color w:val="auto"/>
        </w:rPr>
        <w:tab/>
        <w:t xml:space="preserve">; New </w:t>
      </w:r>
      <w:r w:rsidRPr="00E1036B">
        <w:rPr>
          <w:color w:val="auto"/>
        </w:rPr>
        <w:t>command</w:t>
      </w:r>
      <w:r>
        <w:rPr>
          <w:color w:val="auto"/>
        </w:rPr>
        <w:t xml:space="preserve"> cancelled</w:t>
      </w:r>
    </w:p>
    <w:p w:rsidR="0024494F" w:rsidRDefault="0024494F" w:rsidP="00A216C0">
      <w:pPr>
        <w:pStyle w:val="Code"/>
      </w:pPr>
    </w:p>
    <w:p w:rsidR="00963CF4" w:rsidRDefault="00963CF4" w:rsidP="00A216C0">
      <w:pPr>
        <w:pStyle w:val="Caption"/>
      </w:pPr>
      <w:bookmarkStart w:id="386" w:name="_Ref269270338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386"/>
      <w:r>
        <w:t xml:space="preserve"> Newcommand Routine</w:t>
      </w:r>
    </w:p>
    <w:p w:rsidR="0024494F" w:rsidRDefault="0024494F" w:rsidP="009C6846">
      <w:pPr>
        <w:pStyle w:val="Code1"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>
        <w:t>Newcommand</w:t>
      </w:r>
      <w:r>
        <w:tab/>
      </w:r>
      <w:r>
        <w:tab/>
        <w:t>; New command Routine</w:t>
      </w:r>
    </w:p>
    <w:p w:rsidR="0024494F" w:rsidRDefault="0024494F" w:rsidP="009C6846">
      <w:pPr>
        <w:pStyle w:val="Code1"/>
      </w:pPr>
      <w:r>
        <w:t>Start</w:t>
      </w:r>
    </w:p>
    <w:p w:rsidR="0024494F" w:rsidRDefault="0024494F" w:rsidP="009C6846">
      <w:pPr>
        <w:pStyle w:val="Code1"/>
      </w:pPr>
      <w:r>
        <w:tab/>
        <w:t xml:space="preserve">Set </w:t>
      </w:r>
      <w:r w:rsidRPr="00564188">
        <w:t>X=1,Y=2,</w:t>
      </w:r>
      <w:r>
        <w:t>Z=3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  <w:t>Do SubRoutine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</w:r>
      <w:r w:rsidRPr="00564188">
        <w:t>Q</w:t>
      </w:r>
      <w:r>
        <w:t>uit</w:t>
      </w:r>
      <w:r w:rsidRPr="00564188">
        <w:br/>
      </w:r>
    </w:p>
    <w:p w:rsidR="0024494F" w:rsidRDefault="0024494F" w:rsidP="009C6846">
      <w:pPr>
        <w:pStyle w:val="Code1"/>
      </w:pPr>
      <w:r>
        <w:t>SubRoutine</w:t>
      </w:r>
      <w:r>
        <w:tab/>
      </w:r>
      <w:r>
        <w:tab/>
      </w:r>
      <w:r w:rsidRPr="00564188">
        <w:t>;</w:t>
      </w:r>
      <w:r>
        <w:t xml:space="preserve"> SubRoutine</w:t>
      </w:r>
    </w:p>
    <w:p w:rsidR="0024494F" w:rsidRDefault="0024494F" w:rsidP="009C6846">
      <w:pPr>
        <w:pStyle w:val="Code1"/>
      </w:pPr>
      <w:r>
        <w:tab/>
        <w:t>New</w:t>
      </w:r>
      <w:r>
        <w:tab/>
      </w:r>
      <w:r>
        <w:tab/>
      </w:r>
      <w:r>
        <w:tab/>
        <w:t>; "New" all variables</w:t>
      </w:r>
    </w:p>
    <w:p w:rsidR="0024494F" w:rsidRPr="00564188" w:rsidRDefault="0024494F" w:rsidP="009C6846">
      <w:pPr>
        <w:pStyle w:val="Code1"/>
      </w:pPr>
      <w:r>
        <w:tab/>
        <w:t xml:space="preserve">Set </w:t>
      </w:r>
      <w:r w:rsidRPr="00564188">
        <w:t>X=100,Y=200,Z=300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Pr="00564188" w:rsidRDefault="0024494F" w:rsidP="009C6846">
      <w:pPr>
        <w:pStyle w:val="Code1"/>
      </w:pPr>
      <w:r>
        <w:tab/>
        <w:t>Quit</w:t>
      </w:r>
      <w:r>
        <w:tab/>
      </w:r>
      <w:r>
        <w:tab/>
      </w:r>
      <w:r>
        <w:tab/>
      </w:r>
      <w:r w:rsidRPr="00564188">
        <w:t>;</w:t>
      </w:r>
      <w:r>
        <w:t xml:space="preserve"> </w:t>
      </w:r>
      <w:r w:rsidRPr="00564188">
        <w:t>All variables revert</w:t>
      </w:r>
      <w:r>
        <w:t xml:space="preserve"> back to their original value</w:t>
      </w:r>
      <w:r>
        <w:br/>
      </w:r>
      <w:r>
        <w:tab/>
      </w:r>
    </w:p>
    <w:p w:rsidR="00963CF4" w:rsidRDefault="00963CF4" w:rsidP="00A216C0">
      <w:pPr>
        <w:pStyle w:val="Caption"/>
      </w:pPr>
      <w:bookmarkStart w:id="387" w:name="_Ref269270368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387"/>
      <w:r>
        <w:t xml:space="preserve"> Running the Newcommand Routine</w:t>
      </w:r>
    </w:p>
    <w:p w:rsidR="0024494F" w:rsidRDefault="0024494F" w:rsidP="00A216C0">
      <w:pPr>
        <w:pStyle w:val="Code"/>
      </w:pPr>
    </w:p>
    <w:p w:rsidR="0024494F" w:rsidRDefault="0024494F" w:rsidP="009C6846">
      <w:pPr>
        <w:pStyle w:val="Code1"/>
      </w:pPr>
      <w:r w:rsidRPr="00564188">
        <w:t>D</w:t>
      </w:r>
      <w:r>
        <w:t>o</w:t>
      </w:r>
      <w:r w:rsidRPr="00564188">
        <w:t xml:space="preserve"> ^New</w:t>
      </w:r>
      <w:r>
        <w:t>command</w:t>
      </w:r>
    </w:p>
    <w:p w:rsidR="0024494F" w:rsidRDefault="0024494F" w:rsidP="009C6846">
      <w:pPr>
        <w:pStyle w:val="Code1"/>
      </w:pPr>
    </w:p>
    <w:p w:rsidR="0024494F" w:rsidRPr="00271649" w:rsidRDefault="0024494F" w:rsidP="009C6846">
      <w:pPr>
        <w:pStyle w:val="Code1"/>
        <w:rPr>
          <w:b/>
        </w:rPr>
      </w:pPr>
      <w:r w:rsidRPr="000951BC">
        <w:rPr>
          <w:rStyle w:val="CodeItalicChar"/>
        </w:rPr>
        <w:t>X: 1</w:t>
      </w:r>
      <w:r>
        <w:rPr>
          <w:b/>
        </w:rPr>
        <w:tab/>
      </w:r>
      <w:r>
        <w:rPr>
          <w:b/>
        </w:rPr>
        <w:tab/>
        <w:t>;</w:t>
      </w:r>
      <w:r w:rsidRPr="00564188">
        <w:t>first X,Y,Z are set to 1,2,3 respectively</w:t>
      </w:r>
    </w:p>
    <w:p w:rsidR="0024494F" w:rsidRPr="00271649" w:rsidRDefault="0024494F" w:rsidP="009C6846">
      <w:pPr>
        <w:pStyle w:val="CodeItalic"/>
      </w:pPr>
      <w:r w:rsidRPr="00271649">
        <w:t>Y: 2</w:t>
      </w:r>
    </w:p>
    <w:p w:rsidR="0024494F" w:rsidRPr="00271649" w:rsidRDefault="0024494F" w:rsidP="009C6846">
      <w:pPr>
        <w:pStyle w:val="CodeItalic"/>
      </w:pPr>
      <w:r w:rsidRPr="00271649">
        <w:t>Z: 3</w:t>
      </w:r>
    </w:p>
    <w:p w:rsidR="0024494F" w:rsidRPr="00271649" w:rsidRDefault="0024494F" w:rsidP="009C6846">
      <w:pPr>
        <w:pStyle w:val="Code1"/>
      </w:pPr>
      <w:r w:rsidRPr="00271649">
        <w:t xml:space="preserve"> </w:t>
      </w:r>
    </w:p>
    <w:p w:rsidR="0024494F" w:rsidRPr="00271649" w:rsidRDefault="0024494F" w:rsidP="009C6846">
      <w:pPr>
        <w:pStyle w:val="Code1"/>
        <w:rPr>
          <w:b/>
        </w:rPr>
      </w:pPr>
      <w:r w:rsidRPr="000951BC">
        <w:rPr>
          <w:rStyle w:val="CodeItalicChar"/>
        </w:rPr>
        <w:t>X: 100</w:t>
      </w:r>
      <w:r w:rsidR="00C344D5">
        <w:rPr>
          <w:b/>
        </w:rPr>
        <w:tab/>
      </w:r>
      <w:r>
        <w:rPr>
          <w:b/>
        </w:rPr>
        <w:t>;</w:t>
      </w:r>
      <w:r w:rsidRPr="00564188">
        <w:t>within SubRoutine, X,Y,Z are reset to 100,200,300 respectively</w:t>
      </w:r>
    </w:p>
    <w:p w:rsidR="0024494F" w:rsidRPr="00271649" w:rsidRDefault="0024494F" w:rsidP="009C6846">
      <w:pPr>
        <w:pStyle w:val="CodeItalic"/>
      </w:pPr>
      <w:r w:rsidRPr="00271649">
        <w:t>Y: 200</w:t>
      </w:r>
    </w:p>
    <w:p w:rsidR="0024494F" w:rsidRPr="00271649" w:rsidRDefault="0024494F" w:rsidP="009C6846">
      <w:pPr>
        <w:pStyle w:val="CodeItalic"/>
      </w:pPr>
      <w:r w:rsidRPr="00271649">
        <w:t>Z: 300</w:t>
      </w:r>
    </w:p>
    <w:p w:rsidR="0024494F" w:rsidRPr="00271649" w:rsidRDefault="0024494F" w:rsidP="009C6846">
      <w:pPr>
        <w:pStyle w:val="Code1"/>
      </w:pPr>
      <w:r w:rsidRPr="00271649">
        <w:t xml:space="preserve"> </w:t>
      </w:r>
    </w:p>
    <w:p w:rsidR="0024494F" w:rsidRPr="00271649" w:rsidRDefault="0024494F" w:rsidP="009C6846">
      <w:pPr>
        <w:pStyle w:val="Code1"/>
      </w:pPr>
      <w:r w:rsidRPr="000951BC">
        <w:rPr>
          <w:rStyle w:val="CodeItalicChar"/>
        </w:rPr>
        <w:t>X: 1</w:t>
      </w:r>
      <w:r>
        <w:rPr>
          <w:b/>
        </w:rPr>
        <w:tab/>
      </w:r>
      <w:r>
        <w:rPr>
          <w:b/>
        </w:rPr>
        <w:tab/>
      </w:r>
      <w:r w:rsidRPr="00564188">
        <w:t xml:space="preserve">;after the quit command in </w:t>
      </w:r>
      <w:r>
        <w:t>the Subroutine, X,Y,X revert</w:t>
      </w:r>
    </w:p>
    <w:p w:rsidR="0024494F" w:rsidRPr="00271649" w:rsidRDefault="0024494F" w:rsidP="009C6846">
      <w:pPr>
        <w:pStyle w:val="CodeItalic"/>
      </w:pPr>
      <w:r w:rsidRPr="00271649">
        <w:t>Y: 2</w:t>
      </w:r>
    </w:p>
    <w:p w:rsidR="0024494F" w:rsidRPr="00271649" w:rsidRDefault="0024494F" w:rsidP="009C6846">
      <w:pPr>
        <w:pStyle w:val="CodeItalic"/>
      </w:pPr>
      <w:r w:rsidRPr="00271649">
        <w:t>Z: 3</w:t>
      </w:r>
    </w:p>
    <w:p w:rsidR="0024494F" w:rsidRDefault="0024494F" w:rsidP="009C6846">
      <w:pPr>
        <w:pStyle w:val="Code1"/>
      </w:pPr>
      <w:r>
        <w:t xml:space="preserve"> </w:t>
      </w:r>
    </w:p>
    <w:p w:rsidR="0024494F" w:rsidRDefault="0024494F" w:rsidP="009C6846">
      <w:pPr>
        <w:pStyle w:val="Code1"/>
      </w:pPr>
    </w:p>
    <w:p w:rsidR="00963CF4" w:rsidRDefault="00963CF4" w:rsidP="00A216C0">
      <w:pPr>
        <w:pStyle w:val="Caption"/>
      </w:pPr>
      <w:bookmarkStart w:id="388" w:name="_Ref269270390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388"/>
      <w:r>
        <w:t xml:space="preserve"> New command used with Arrays</w:t>
      </w:r>
    </w:p>
    <w:p w:rsidR="0024494F" w:rsidRDefault="0024494F" w:rsidP="009C6846">
      <w:pPr>
        <w:pStyle w:val="Code1"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>
        <w:t>Newcommand</w:t>
      </w:r>
      <w:r>
        <w:tab/>
      </w:r>
      <w:r>
        <w:tab/>
        <w:t>; New command Routine</w:t>
      </w:r>
    </w:p>
    <w:p w:rsidR="0024494F" w:rsidRDefault="0024494F" w:rsidP="009C6846">
      <w:pPr>
        <w:pStyle w:val="Code1"/>
      </w:pPr>
      <w:r>
        <w:t>Start</w:t>
      </w:r>
      <w:r>
        <w:tab/>
      </w:r>
      <w:r>
        <w:tab/>
      </w:r>
      <w:r>
        <w:tab/>
        <w:t>;</w:t>
      </w:r>
    </w:p>
    <w:p w:rsidR="0024494F" w:rsidRDefault="0024494F" w:rsidP="009C6846">
      <w:pPr>
        <w:pStyle w:val="Code1"/>
      </w:pPr>
      <w:r>
        <w:tab/>
        <w:t>Set Array(1)=1</w:t>
      </w:r>
    </w:p>
    <w:p w:rsidR="0024494F" w:rsidRDefault="0024494F" w:rsidP="009C6846">
      <w:pPr>
        <w:pStyle w:val="Code1"/>
      </w:pPr>
      <w:r>
        <w:tab/>
        <w:t>Set Array(2)=2</w:t>
      </w:r>
    </w:p>
    <w:p w:rsidR="0024494F" w:rsidRDefault="0024494F" w:rsidP="009C6846">
      <w:pPr>
        <w:pStyle w:val="Code1"/>
      </w:pPr>
      <w:r>
        <w:tab/>
        <w:t>Set Array(3)=3</w:t>
      </w:r>
    </w:p>
    <w:p w:rsidR="0024494F" w:rsidRDefault="0024494F" w:rsidP="009C6846">
      <w:pPr>
        <w:pStyle w:val="Code1"/>
      </w:pPr>
      <w:r>
        <w:tab/>
        <w:t>Write !!,"Array(1): ",Array(1)</w:t>
      </w:r>
    </w:p>
    <w:p w:rsidR="0024494F" w:rsidRDefault="0024494F" w:rsidP="009C6846">
      <w:pPr>
        <w:pStyle w:val="Code1"/>
      </w:pPr>
      <w:r>
        <w:tab/>
        <w:t>Write !,"Array(2): ",Array(2)</w:t>
      </w:r>
    </w:p>
    <w:p w:rsidR="0024494F" w:rsidRDefault="0024494F" w:rsidP="009C6846">
      <w:pPr>
        <w:pStyle w:val="Code1"/>
      </w:pPr>
      <w:r>
        <w:tab/>
        <w:t>Write !,"Array(3): ",Array(3)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>
        <w:tab/>
        <w:t>Do SubRoutine</w:t>
      </w:r>
    </w:p>
    <w:p w:rsidR="0024494F" w:rsidRDefault="0024494F" w:rsidP="009C6846">
      <w:pPr>
        <w:pStyle w:val="Code1"/>
      </w:pPr>
      <w:r>
        <w:tab/>
        <w:t>Write !!,"Array(1): ",Array(1)</w:t>
      </w:r>
    </w:p>
    <w:p w:rsidR="0024494F" w:rsidRDefault="0024494F" w:rsidP="009C6846">
      <w:pPr>
        <w:pStyle w:val="Code1"/>
      </w:pPr>
      <w:r>
        <w:tab/>
        <w:t>Write !,"Array(2): ",Array(2)</w:t>
      </w:r>
    </w:p>
    <w:p w:rsidR="0024494F" w:rsidRDefault="0024494F" w:rsidP="009C6846">
      <w:pPr>
        <w:pStyle w:val="Code1"/>
      </w:pPr>
      <w:r>
        <w:tab/>
        <w:t>Write !,"Array(3): ",Array(3)</w:t>
      </w:r>
    </w:p>
    <w:p w:rsidR="0024494F" w:rsidRDefault="0024494F" w:rsidP="009C6846">
      <w:pPr>
        <w:pStyle w:val="Code1"/>
      </w:pPr>
      <w:r>
        <w:tab/>
      </w:r>
      <w:r w:rsidRPr="00564188">
        <w:t>Q</w:t>
      </w:r>
      <w:r>
        <w:t>uit</w:t>
      </w:r>
      <w:r w:rsidRPr="00564188">
        <w:br/>
      </w:r>
    </w:p>
    <w:p w:rsidR="0024494F" w:rsidRDefault="0024494F" w:rsidP="009C6846">
      <w:pPr>
        <w:pStyle w:val="Code1"/>
      </w:pPr>
      <w:r>
        <w:t>SubRouti</w:t>
      </w:r>
      <w:r w:rsidR="00BC08E4">
        <w:t>ne</w:t>
      </w:r>
      <w:r w:rsidR="00BC08E4">
        <w:tab/>
      </w:r>
    </w:p>
    <w:p w:rsidR="0024494F" w:rsidRDefault="0024494F" w:rsidP="009C6846">
      <w:pPr>
        <w:pStyle w:val="Code1"/>
      </w:pPr>
      <w:r>
        <w:tab/>
        <w:t xml:space="preserve">New </w:t>
      </w:r>
      <w:r>
        <w:tab/>
      </w:r>
      <w:r>
        <w:tab/>
      </w:r>
      <w:r>
        <w:tab/>
        <w:t>;"New" all variables and arays</w:t>
      </w:r>
    </w:p>
    <w:p w:rsidR="0024494F" w:rsidRDefault="0024494F" w:rsidP="009C6846">
      <w:pPr>
        <w:pStyle w:val="Code1"/>
      </w:pPr>
      <w:r>
        <w:tab/>
        <w:t>Set Array(1)=100</w:t>
      </w:r>
    </w:p>
    <w:p w:rsidR="0024494F" w:rsidRDefault="0024494F" w:rsidP="009C6846">
      <w:pPr>
        <w:pStyle w:val="Code1"/>
      </w:pPr>
      <w:r>
        <w:tab/>
        <w:t>Set Array(2)=200</w:t>
      </w:r>
    </w:p>
    <w:p w:rsidR="0024494F" w:rsidRDefault="0024494F" w:rsidP="009C6846">
      <w:pPr>
        <w:pStyle w:val="Code1"/>
      </w:pPr>
      <w:r>
        <w:tab/>
        <w:t>Set Array(3)=300</w:t>
      </w:r>
    </w:p>
    <w:p w:rsidR="0024494F" w:rsidRDefault="0024494F" w:rsidP="009C6846">
      <w:pPr>
        <w:pStyle w:val="Code1"/>
      </w:pPr>
      <w:r>
        <w:tab/>
        <w:t>Write !!,"Array(1): ",Array(1)</w:t>
      </w:r>
    </w:p>
    <w:p w:rsidR="0024494F" w:rsidRDefault="0024494F" w:rsidP="009C6846">
      <w:pPr>
        <w:pStyle w:val="Code1"/>
      </w:pPr>
      <w:r>
        <w:tab/>
        <w:t>Write !,"Array(2): ",Array(2)</w:t>
      </w:r>
    </w:p>
    <w:p w:rsidR="0024494F" w:rsidRDefault="0024494F" w:rsidP="009C6846">
      <w:pPr>
        <w:pStyle w:val="Code1"/>
      </w:pPr>
      <w:r>
        <w:tab/>
        <w:t>Write !,"Array(3): ",Array(3)</w:t>
      </w:r>
    </w:p>
    <w:p w:rsidR="0024494F" w:rsidRDefault="0024494F" w:rsidP="009C6846">
      <w:pPr>
        <w:pStyle w:val="Code1"/>
      </w:pPr>
      <w:r>
        <w:tab/>
      </w:r>
      <w:r w:rsidRPr="00564188">
        <w:t>Q</w:t>
      </w:r>
      <w:r>
        <w:t xml:space="preserve">uit             </w:t>
      </w:r>
      <w:r w:rsidRPr="00564188">
        <w:t xml:space="preserve">;All variables </w:t>
      </w:r>
      <w:r>
        <w:t xml:space="preserve">and arrays </w:t>
      </w:r>
      <w:r w:rsidRPr="00564188">
        <w:t>revert</w:t>
      </w:r>
      <w:r>
        <w:t xml:space="preserve"> back to their original value</w:t>
      </w:r>
      <w:r>
        <w:br/>
      </w:r>
    </w:p>
    <w:p w:rsidR="00963CF4" w:rsidRDefault="00963CF4" w:rsidP="00A216C0">
      <w:pPr>
        <w:pStyle w:val="Caption"/>
      </w:pPr>
      <w:bookmarkStart w:id="389" w:name="_Ref269270413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389"/>
      <w:r>
        <w:t xml:space="preserve"> Running the Newcommand Routine</w:t>
      </w:r>
    </w:p>
    <w:p w:rsidR="0024494F" w:rsidRDefault="0024494F" w:rsidP="00A216C0">
      <w:pPr>
        <w:pStyle w:val="Code"/>
      </w:pPr>
    </w:p>
    <w:p w:rsidR="0024494F" w:rsidRDefault="0024494F" w:rsidP="009C6846">
      <w:pPr>
        <w:pStyle w:val="Code1"/>
      </w:pPr>
      <w:r w:rsidRPr="00564188">
        <w:t>D</w:t>
      </w:r>
      <w:r>
        <w:t>o</w:t>
      </w:r>
      <w:r w:rsidRPr="00564188">
        <w:t xml:space="preserve"> ^New</w:t>
      </w:r>
      <w:r>
        <w:t>command</w:t>
      </w:r>
    </w:p>
    <w:p w:rsidR="0024494F" w:rsidRDefault="0024494F" w:rsidP="009C6846">
      <w:pPr>
        <w:pStyle w:val="Code1"/>
      </w:pPr>
    </w:p>
    <w:p w:rsidR="0024494F" w:rsidRPr="000951BC" w:rsidRDefault="0024494F" w:rsidP="009C6846">
      <w:pPr>
        <w:pStyle w:val="Code1"/>
      </w:pPr>
      <w:r w:rsidRPr="000951BC">
        <w:rPr>
          <w:rStyle w:val="CodeItalicChar"/>
        </w:rPr>
        <w:t>Array(1): 1</w:t>
      </w:r>
      <w:r w:rsidRPr="000951BC">
        <w:rPr>
          <w:rStyle w:val="CodeItalicChar"/>
        </w:rPr>
        <w:tab/>
      </w:r>
      <w:r w:rsidR="000951BC">
        <w:tab/>
      </w:r>
      <w:r w:rsidRPr="000951BC">
        <w:t>;first Array(1),(2),(3) are set to 1,2,3 respectively</w:t>
      </w:r>
    </w:p>
    <w:p w:rsidR="0024494F" w:rsidRPr="000951BC" w:rsidRDefault="0024494F" w:rsidP="009C6846">
      <w:pPr>
        <w:pStyle w:val="CodeItalic"/>
      </w:pPr>
      <w:r w:rsidRPr="000951BC">
        <w:t>Array(2): 2</w:t>
      </w:r>
    </w:p>
    <w:p w:rsidR="0024494F" w:rsidRPr="000951BC" w:rsidRDefault="0024494F" w:rsidP="009C6846">
      <w:pPr>
        <w:pStyle w:val="CodeItalic"/>
      </w:pPr>
      <w:r w:rsidRPr="000951BC">
        <w:t>Array(3): 3</w:t>
      </w:r>
    </w:p>
    <w:p w:rsidR="0024494F" w:rsidRPr="000951BC" w:rsidRDefault="0024494F" w:rsidP="009C6846">
      <w:pPr>
        <w:pStyle w:val="Code1"/>
      </w:pPr>
      <w:r w:rsidRPr="000951BC">
        <w:t xml:space="preserve"> </w:t>
      </w:r>
    </w:p>
    <w:p w:rsidR="0024494F" w:rsidRPr="000951BC" w:rsidRDefault="0024494F" w:rsidP="009C6846">
      <w:pPr>
        <w:pStyle w:val="Code1"/>
      </w:pPr>
      <w:r w:rsidRPr="000951BC">
        <w:rPr>
          <w:rStyle w:val="CodeItalicChar"/>
        </w:rPr>
        <w:t>Array(1): 100</w:t>
      </w:r>
      <w:r w:rsidR="000951BC">
        <w:t xml:space="preserve">  </w:t>
      </w:r>
      <w:r w:rsidRPr="000951BC">
        <w:t>;within SubRoutine, Array(1),(2),(3) are reset to 100,200,300</w:t>
      </w:r>
    </w:p>
    <w:p w:rsidR="0024494F" w:rsidRPr="000951BC" w:rsidRDefault="0024494F" w:rsidP="009C6846">
      <w:pPr>
        <w:pStyle w:val="CodeItalic"/>
      </w:pPr>
      <w:r w:rsidRPr="000951BC">
        <w:t>Array(2): 200</w:t>
      </w:r>
    </w:p>
    <w:p w:rsidR="0024494F" w:rsidRPr="000951BC" w:rsidRDefault="0024494F" w:rsidP="009C6846">
      <w:pPr>
        <w:pStyle w:val="CodeItalic"/>
      </w:pPr>
      <w:r w:rsidRPr="000951BC">
        <w:t>Array(3): 300</w:t>
      </w:r>
    </w:p>
    <w:p w:rsidR="0024494F" w:rsidRPr="000951BC" w:rsidRDefault="0024494F" w:rsidP="009C6846">
      <w:pPr>
        <w:pStyle w:val="Code1"/>
      </w:pPr>
      <w:r w:rsidRPr="000951BC">
        <w:t xml:space="preserve"> </w:t>
      </w:r>
    </w:p>
    <w:p w:rsidR="0024494F" w:rsidRPr="000951BC" w:rsidRDefault="0024494F" w:rsidP="009C6846">
      <w:pPr>
        <w:pStyle w:val="Code1"/>
      </w:pPr>
      <w:r w:rsidRPr="000951BC">
        <w:rPr>
          <w:rStyle w:val="CodeItalicChar"/>
        </w:rPr>
        <w:t>Array(1): 1</w:t>
      </w:r>
      <w:r w:rsidRPr="000951BC">
        <w:rPr>
          <w:rStyle w:val="CodeItalicChar"/>
        </w:rPr>
        <w:tab/>
      </w:r>
      <w:r w:rsidR="000951BC">
        <w:t xml:space="preserve">    </w:t>
      </w:r>
      <w:r w:rsidRPr="000951BC">
        <w:t>;after the quit command in Subroutine, Array(1),(2),(3) revert</w:t>
      </w:r>
    </w:p>
    <w:p w:rsidR="0024494F" w:rsidRPr="000951BC" w:rsidRDefault="0024494F" w:rsidP="009C6846">
      <w:pPr>
        <w:pStyle w:val="CodeItalic"/>
      </w:pPr>
      <w:r w:rsidRPr="000951BC">
        <w:t>Array(2): 2</w:t>
      </w:r>
    </w:p>
    <w:p w:rsidR="0024494F" w:rsidRPr="000951BC" w:rsidRDefault="0024494F" w:rsidP="009C6846">
      <w:pPr>
        <w:pStyle w:val="CodeItalic"/>
      </w:pPr>
      <w:r w:rsidRPr="000951BC">
        <w:t>Array(3): 3</w:t>
      </w:r>
    </w:p>
    <w:p w:rsidR="0024494F" w:rsidRDefault="0024494F" w:rsidP="009C6846">
      <w:pPr>
        <w:pStyle w:val="Code1"/>
      </w:pPr>
      <w:r>
        <w:t xml:space="preserve"> </w:t>
      </w:r>
    </w:p>
    <w:p w:rsidR="0024494F" w:rsidRDefault="0024494F" w:rsidP="009C6846">
      <w:pPr>
        <w:pStyle w:val="Code1"/>
      </w:pPr>
    </w:p>
    <w:p w:rsidR="00201377" w:rsidRDefault="00201377" w:rsidP="00A216C0"/>
    <w:p w:rsidR="0024494F" w:rsidRDefault="0024494F" w:rsidP="00201377">
      <w:pPr>
        <w:pStyle w:val="Caption"/>
        <w:keepNext/>
        <w:keepLines/>
      </w:pPr>
      <w:bookmarkStart w:id="390" w:name="_Ref269270469"/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390"/>
      <w:r>
        <w:t xml:space="preserve"> Calling with parameters (passed by value) creates an implicit New</w:t>
      </w:r>
    </w:p>
    <w:p w:rsidR="0024494F" w:rsidRDefault="0024494F" w:rsidP="009C6846">
      <w:pPr>
        <w:pStyle w:val="Code1"/>
      </w:pPr>
    </w:p>
    <w:p w:rsidR="0024494F" w:rsidRDefault="0024494F" w:rsidP="00201377">
      <w:pPr>
        <w:pStyle w:val="Code"/>
        <w:keepNext/>
        <w:keepLines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 w:rsidRPr="00564188">
        <w:t>New</w:t>
      </w:r>
      <w:r>
        <w:t>command</w:t>
      </w:r>
      <w:r w:rsidRPr="00564188">
        <w:tab/>
      </w:r>
      <w:r>
        <w:tab/>
      </w:r>
      <w:r w:rsidRPr="00564188">
        <w:t>;</w:t>
      </w:r>
      <w:r>
        <w:t xml:space="preserve"> New command Routine</w:t>
      </w:r>
      <w:r w:rsidRPr="00564188">
        <w:br/>
      </w:r>
      <w:r>
        <w:t xml:space="preserve"> Start</w:t>
      </w:r>
      <w:r>
        <w:tab/>
        <w:t>;</w:t>
      </w:r>
    </w:p>
    <w:p w:rsidR="0024494F" w:rsidRDefault="0024494F" w:rsidP="009C6846">
      <w:pPr>
        <w:pStyle w:val="Code1"/>
      </w:pPr>
      <w:r>
        <w:tab/>
        <w:t>Set X=1,Y=2,Z=3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</w:r>
      <w:r>
        <w:rPr>
          <w:u w:val="single"/>
        </w:rPr>
        <w:t xml:space="preserve">Do </w:t>
      </w:r>
      <w:r w:rsidRPr="002306A9">
        <w:rPr>
          <w:u w:val="single"/>
        </w:rPr>
        <w:t>SubRoutine</w:t>
      </w:r>
      <w:r w:rsidRPr="002306A9">
        <w:rPr>
          <w:b/>
          <w:u w:val="single"/>
        </w:rPr>
        <w:t>(X,Y,Z)</w:t>
      </w:r>
      <w:r w:rsidRPr="00564188">
        <w:tab/>
        <w:t>;X,Y,Z Parameter Passing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Pr="00564188" w:rsidRDefault="0024494F" w:rsidP="009C6846">
      <w:pPr>
        <w:pStyle w:val="Code1"/>
      </w:pPr>
      <w:r>
        <w:tab/>
        <w:t>Quit</w:t>
      </w:r>
    </w:p>
    <w:p w:rsidR="0024494F" w:rsidRDefault="0024494F" w:rsidP="009C6846">
      <w:pPr>
        <w:pStyle w:val="Code1"/>
      </w:pPr>
      <w:r w:rsidRPr="00564188">
        <w:tab/>
        <w:t>;</w:t>
      </w:r>
      <w:r w:rsidRPr="00564188">
        <w:br/>
      </w:r>
    </w:p>
    <w:p w:rsidR="0024494F" w:rsidRPr="00564188" w:rsidRDefault="0024494F" w:rsidP="009C6846">
      <w:pPr>
        <w:pStyle w:val="Code1"/>
        <w:rPr>
          <w:b/>
        </w:rPr>
      </w:pPr>
      <w:r w:rsidRPr="002306A9">
        <w:rPr>
          <w:u w:val="single"/>
        </w:rPr>
        <w:t>SubRoutine</w:t>
      </w:r>
      <w:r w:rsidRPr="002306A9">
        <w:rPr>
          <w:b/>
          <w:u w:val="single"/>
        </w:rPr>
        <w:t>(X,Y,Z)</w:t>
      </w:r>
      <w:r>
        <w:rPr>
          <w:b/>
        </w:rPr>
        <w:tab/>
      </w:r>
      <w:r w:rsidRPr="00564188">
        <w:rPr>
          <w:b/>
        </w:rPr>
        <w:t>;</w:t>
      </w:r>
      <w:r w:rsidRPr="00564188">
        <w:t>Subroutine with Parameter Passing</w:t>
      </w:r>
    </w:p>
    <w:p w:rsidR="0024494F" w:rsidRPr="00564188" w:rsidRDefault="0024494F" w:rsidP="009C6846">
      <w:pPr>
        <w:pStyle w:val="Code1"/>
      </w:pPr>
      <w:r>
        <w:tab/>
        <w:t xml:space="preserve">Set </w:t>
      </w:r>
      <w:r w:rsidRPr="00564188">
        <w:t>X=100,Y=200,Z=300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</w:r>
      <w:r w:rsidRPr="00564188">
        <w:t>Q</w:t>
      </w:r>
      <w:r>
        <w:t>uit</w:t>
      </w:r>
      <w:r w:rsidRPr="00564188">
        <w:t xml:space="preserve">                 </w:t>
      </w:r>
      <w:r>
        <w:tab/>
      </w:r>
      <w:r w:rsidRPr="00564188">
        <w:t>;All variables revert back to their original value</w:t>
      </w:r>
      <w:r w:rsidRPr="00564188">
        <w:br/>
      </w:r>
      <w:r>
        <w:tab/>
      </w:r>
      <w:r>
        <w:tab/>
      </w:r>
    </w:p>
    <w:p w:rsidR="00963CF4" w:rsidRDefault="00963CF4" w:rsidP="00A216C0">
      <w:pPr>
        <w:pStyle w:val="Caption"/>
      </w:pPr>
      <w:bookmarkStart w:id="391" w:name="_Ref269270491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391"/>
      <w:r>
        <w:t xml:space="preserve"> Running the Newcommand Routine with Parameter Passing</w:t>
      </w:r>
    </w:p>
    <w:p w:rsidR="0024494F" w:rsidRDefault="0024494F" w:rsidP="00A216C0">
      <w:pPr>
        <w:pStyle w:val="Code"/>
      </w:pPr>
    </w:p>
    <w:p w:rsidR="0024494F" w:rsidRPr="00564188" w:rsidRDefault="0024494F" w:rsidP="009C6846">
      <w:pPr>
        <w:pStyle w:val="Code1"/>
      </w:pPr>
      <w:r w:rsidRPr="00564188">
        <w:t>D</w:t>
      </w:r>
      <w:r>
        <w:t>o</w:t>
      </w:r>
      <w:r w:rsidRPr="00564188">
        <w:t xml:space="preserve"> ^New</w:t>
      </w:r>
      <w:r>
        <w:t>command</w:t>
      </w:r>
    </w:p>
    <w:p w:rsidR="0024494F" w:rsidRDefault="0024494F" w:rsidP="009C6846">
      <w:pPr>
        <w:pStyle w:val="Code1"/>
      </w:pPr>
      <w:r>
        <w:t xml:space="preserve"> </w:t>
      </w:r>
    </w:p>
    <w:p w:rsidR="0024494F" w:rsidRPr="00BE7F8E" w:rsidRDefault="0024494F" w:rsidP="009C6846">
      <w:pPr>
        <w:pStyle w:val="Code1"/>
      </w:pPr>
      <w:r w:rsidRPr="00BE7F8E">
        <w:rPr>
          <w:rStyle w:val="CodeItalicChar"/>
        </w:rPr>
        <w:t>X: 1</w:t>
      </w:r>
      <w:r w:rsidR="00BE7F8E">
        <w:tab/>
      </w:r>
      <w:r w:rsidRPr="00BE7F8E">
        <w:t>;first X,Y,Z are set to 1,2,3 respectively</w:t>
      </w:r>
    </w:p>
    <w:p w:rsidR="0024494F" w:rsidRPr="00BE7F8E" w:rsidRDefault="0024494F" w:rsidP="009C6846">
      <w:pPr>
        <w:pStyle w:val="CodeItalic"/>
      </w:pPr>
      <w:r w:rsidRPr="00BE7F8E">
        <w:t>Y: 2</w:t>
      </w:r>
    </w:p>
    <w:p w:rsidR="0024494F" w:rsidRPr="00BE7F8E" w:rsidRDefault="0024494F" w:rsidP="009C6846">
      <w:pPr>
        <w:pStyle w:val="CodeItalic"/>
      </w:pPr>
      <w:r w:rsidRPr="00BE7F8E">
        <w:t>Z: 3</w:t>
      </w:r>
    </w:p>
    <w:p w:rsidR="0024494F" w:rsidRPr="00BE7F8E" w:rsidRDefault="0024494F" w:rsidP="009C6846">
      <w:pPr>
        <w:pStyle w:val="Code1"/>
      </w:pPr>
      <w:r w:rsidRPr="00BE7F8E">
        <w:t xml:space="preserve"> </w:t>
      </w:r>
    </w:p>
    <w:p w:rsidR="0024494F" w:rsidRPr="00BE7F8E" w:rsidRDefault="0024494F" w:rsidP="009C6846">
      <w:pPr>
        <w:pStyle w:val="Code1"/>
      </w:pPr>
      <w:r w:rsidRPr="00BE7F8E">
        <w:rPr>
          <w:rStyle w:val="CodeItalicChar"/>
        </w:rPr>
        <w:t>X: 100</w:t>
      </w:r>
      <w:r w:rsidR="00BE7F8E">
        <w:tab/>
      </w:r>
      <w:r w:rsidRPr="00BE7F8E">
        <w:t>;within SubRoutine, X,Y,Z are reset to 100,200,300 respectively</w:t>
      </w:r>
    </w:p>
    <w:p w:rsidR="0024494F" w:rsidRPr="00BE7F8E" w:rsidRDefault="0024494F" w:rsidP="009C6846">
      <w:pPr>
        <w:pStyle w:val="CodeItalic"/>
      </w:pPr>
      <w:r w:rsidRPr="00BE7F8E">
        <w:t>Y: 200</w:t>
      </w:r>
    </w:p>
    <w:p w:rsidR="0024494F" w:rsidRPr="00BE7F8E" w:rsidRDefault="0024494F" w:rsidP="009C6846">
      <w:pPr>
        <w:pStyle w:val="CodeItalic"/>
      </w:pPr>
      <w:r w:rsidRPr="00BE7F8E">
        <w:t>Z: 300</w:t>
      </w:r>
    </w:p>
    <w:p w:rsidR="0024494F" w:rsidRPr="00BE7F8E" w:rsidRDefault="0024494F" w:rsidP="009C6846">
      <w:pPr>
        <w:pStyle w:val="Code1"/>
      </w:pPr>
      <w:r w:rsidRPr="00BE7F8E">
        <w:t xml:space="preserve"> </w:t>
      </w:r>
    </w:p>
    <w:p w:rsidR="0024494F" w:rsidRPr="00BE7F8E" w:rsidRDefault="0024494F" w:rsidP="009C6846">
      <w:pPr>
        <w:pStyle w:val="Code1"/>
      </w:pPr>
      <w:r w:rsidRPr="00BE7F8E">
        <w:rPr>
          <w:rStyle w:val="CodeItalicChar"/>
        </w:rPr>
        <w:t>X: 1</w:t>
      </w:r>
      <w:r w:rsidR="00BE7F8E">
        <w:tab/>
      </w:r>
      <w:r w:rsidRPr="00BE7F8E">
        <w:t>;after the quit command in the Subroutine, X,Z,X revert</w:t>
      </w:r>
    </w:p>
    <w:p w:rsidR="0024494F" w:rsidRPr="00BE7F8E" w:rsidRDefault="0024494F" w:rsidP="009C6846">
      <w:pPr>
        <w:pStyle w:val="CodeItalic"/>
      </w:pPr>
      <w:r w:rsidRPr="00BE7F8E">
        <w:t>Y: 2</w:t>
      </w:r>
    </w:p>
    <w:p w:rsidR="0024494F" w:rsidRPr="00BE7F8E" w:rsidRDefault="0024494F" w:rsidP="009C6846">
      <w:pPr>
        <w:pStyle w:val="CodeItalic"/>
      </w:pPr>
      <w:r w:rsidRPr="00BE7F8E">
        <w:t>Z: 3</w:t>
      </w:r>
    </w:p>
    <w:p w:rsidR="0024494F" w:rsidRDefault="0024494F" w:rsidP="00A216C0">
      <w:pPr>
        <w:pStyle w:val="Code"/>
      </w:pPr>
    </w:p>
    <w:p w:rsidR="00963CF4" w:rsidRDefault="00963CF4" w:rsidP="00BE7F8E">
      <w:pPr>
        <w:pStyle w:val="Caption"/>
        <w:keepNext/>
      </w:pPr>
      <w:bookmarkStart w:id="392" w:name="_Ref269270518"/>
    </w:p>
    <w:p w:rsidR="0024494F" w:rsidRPr="00644F58" w:rsidRDefault="0024494F" w:rsidP="00BE7F8E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392"/>
      <w:r>
        <w:t xml:space="preserve"> Calling with parameters - passed by reference</w:t>
      </w:r>
    </w:p>
    <w:p w:rsidR="0024494F" w:rsidRDefault="0024494F" w:rsidP="00BE7F8E">
      <w:pPr>
        <w:pStyle w:val="Code"/>
        <w:keepNext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Pr="00BE7F8E" w:rsidRDefault="0024494F" w:rsidP="009C6846">
      <w:pPr>
        <w:pStyle w:val="Code1"/>
      </w:pPr>
      <w:r w:rsidRPr="00564188">
        <w:t>New</w:t>
      </w:r>
      <w:r>
        <w:t>command</w:t>
      </w:r>
      <w:r w:rsidRPr="00564188">
        <w:tab/>
      </w:r>
      <w:r>
        <w:tab/>
      </w:r>
      <w:r>
        <w:tab/>
      </w:r>
      <w:r w:rsidRPr="00564188">
        <w:t>;</w:t>
      </w:r>
      <w:r>
        <w:t xml:space="preserve"> New command Routine</w:t>
      </w:r>
      <w:r w:rsidRPr="00564188">
        <w:br/>
      </w:r>
      <w:r w:rsidRPr="00BE7F8E">
        <w:t xml:space="preserve"> Start</w:t>
      </w:r>
      <w:r w:rsidRPr="00BE7F8E">
        <w:tab/>
        <w:t>;</w:t>
      </w:r>
    </w:p>
    <w:p w:rsidR="0024494F" w:rsidRPr="00BE7F8E" w:rsidRDefault="0024494F" w:rsidP="009C6846">
      <w:pPr>
        <w:pStyle w:val="Code1"/>
      </w:pPr>
      <w:r w:rsidRPr="00BE7F8E">
        <w:tab/>
        <w:t>Set X=1,Y=2,Z=3</w:t>
      </w:r>
    </w:p>
    <w:p w:rsidR="0024494F" w:rsidRPr="00BE7F8E" w:rsidRDefault="0024494F" w:rsidP="009C6846">
      <w:pPr>
        <w:pStyle w:val="Code1"/>
      </w:pPr>
      <w:r w:rsidRPr="00BE7F8E">
        <w:tab/>
        <w:t>Write !!,"X: ",X</w:t>
      </w:r>
    </w:p>
    <w:p w:rsidR="0024494F" w:rsidRPr="00BE7F8E" w:rsidRDefault="0024494F" w:rsidP="009C6846">
      <w:pPr>
        <w:pStyle w:val="Code1"/>
      </w:pPr>
      <w:r w:rsidRPr="00BE7F8E">
        <w:tab/>
        <w:t>Write !,"Y: ",Y</w:t>
      </w:r>
    </w:p>
    <w:p w:rsidR="0024494F" w:rsidRPr="00BE7F8E" w:rsidRDefault="0024494F" w:rsidP="009C6846">
      <w:pPr>
        <w:pStyle w:val="Code1"/>
      </w:pPr>
      <w:r w:rsidRPr="00BE7F8E">
        <w:tab/>
        <w:t>Write !,"Z: ",Z</w:t>
      </w:r>
    </w:p>
    <w:p w:rsidR="0024494F" w:rsidRPr="00BE7F8E" w:rsidRDefault="0024494F" w:rsidP="009C6846">
      <w:pPr>
        <w:pStyle w:val="Code1"/>
      </w:pPr>
      <w:r w:rsidRPr="00BE7F8E">
        <w:tab/>
      </w:r>
      <w:r w:rsidRPr="00BE7F8E">
        <w:rPr>
          <w:u w:val="single"/>
        </w:rPr>
        <w:t>Do SubRoutine(.X,.Y,.Z)</w:t>
      </w:r>
      <w:r w:rsidRPr="00BE7F8E">
        <w:tab/>
        <w:t>;X,Y,Z Parameter Passing (by reference)</w:t>
      </w:r>
    </w:p>
    <w:p w:rsidR="0024494F" w:rsidRPr="00BE7F8E" w:rsidRDefault="0024494F" w:rsidP="009C6846">
      <w:pPr>
        <w:pStyle w:val="Code1"/>
      </w:pPr>
      <w:r w:rsidRPr="00BE7F8E">
        <w:tab/>
        <w:t>Write !!,"X: ",X</w:t>
      </w:r>
    </w:p>
    <w:p w:rsidR="0024494F" w:rsidRPr="00BE7F8E" w:rsidRDefault="0024494F" w:rsidP="009C6846">
      <w:pPr>
        <w:pStyle w:val="Code1"/>
      </w:pPr>
      <w:r w:rsidRPr="00BE7F8E">
        <w:tab/>
        <w:t>Write !,"Y: ",Y</w:t>
      </w:r>
    </w:p>
    <w:p w:rsidR="0024494F" w:rsidRPr="00BE7F8E" w:rsidRDefault="0024494F" w:rsidP="009C6846">
      <w:pPr>
        <w:pStyle w:val="Code1"/>
      </w:pPr>
      <w:r w:rsidRPr="00BE7F8E">
        <w:tab/>
        <w:t>Write !,"Z: ",Z</w:t>
      </w:r>
    </w:p>
    <w:p w:rsidR="0024494F" w:rsidRPr="00BE7F8E" w:rsidRDefault="0024494F" w:rsidP="009C6846">
      <w:pPr>
        <w:pStyle w:val="Code1"/>
      </w:pPr>
      <w:r w:rsidRPr="00BE7F8E">
        <w:tab/>
        <w:t>Quit</w:t>
      </w:r>
    </w:p>
    <w:p w:rsidR="0024494F" w:rsidRPr="00BE7F8E" w:rsidRDefault="0024494F" w:rsidP="009C6846">
      <w:pPr>
        <w:pStyle w:val="Code1"/>
      </w:pPr>
      <w:r w:rsidRPr="00BE7F8E">
        <w:tab/>
        <w:t>;</w:t>
      </w:r>
      <w:r w:rsidRPr="00BE7F8E">
        <w:br/>
        <w:t xml:space="preserve"> </w:t>
      </w:r>
      <w:r w:rsidRPr="00BE7F8E">
        <w:rPr>
          <w:u w:val="single"/>
        </w:rPr>
        <w:t>SubRoutine(X,Y,Z)</w:t>
      </w:r>
      <w:r w:rsidR="00BE7F8E">
        <w:tab/>
      </w:r>
      <w:r w:rsidR="00BE7F8E">
        <w:tab/>
        <w:t xml:space="preserve"> </w:t>
      </w:r>
      <w:r w:rsidRPr="00BE7F8E">
        <w:t>;Subroutine with Parameter Passing (by reference)</w:t>
      </w:r>
    </w:p>
    <w:p w:rsidR="0024494F" w:rsidRPr="00BE7F8E" w:rsidRDefault="0024494F" w:rsidP="009C6846">
      <w:pPr>
        <w:pStyle w:val="Code1"/>
      </w:pPr>
      <w:r w:rsidRPr="00BE7F8E">
        <w:tab/>
        <w:t>Set X=100,Y=200,Z=300</w:t>
      </w:r>
    </w:p>
    <w:p w:rsidR="0024494F" w:rsidRPr="00BE7F8E" w:rsidRDefault="0024494F" w:rsidP="009C6846">
      <w:pPr>
        <w:pStyle w:val="Code1"/>
      </w:pPr>
      <w:r w:rsidRPr="00BE7F8E">
        <w:tab/>
        <w:t>Write !!,"X: ",X</w:t>
      </w:r>
    </w:p>
    <w:p w:rsidR="0024494F" w:rsidRPr="00BE7F8E" w:rsidRDefault="0024494F" w:rsidP="009C6846">
      <w:pPr>
        <w:pStyle w:val="Code1"/>
      </w:pPr>
      <w:r w:rsidRPr="00BE7F8E">
        <w:tab/>
        <w:t>Write !,"Y: ",Y</w:t>
      </w:r>
    </w:p>
    <w:p w:rsidR="0024494F" w:rsidRPr="00BE7F8E" w:rsidRDefault="0024494F" w:rsidP="009C6846">
      <w:pPr>
        <w:pStyle w:val="Code1"/>
      </w:pPr>
      <w:r w:rsidRPr="00BE7F8E">
        <w:tab/>
        <w:t>Write !,"Z: ",Z</w:t>
      </w:r>
    </w:p>
    <w:p w:rsidR="0024494F" w:rsidRPr="00BE7F8E" w:rsidRDefault="0024494F" w:rsidP="009C6846">
      <w:pPr>
        <w:pStyle w:val="Code1"/>
      </w:pPr>
      <w:r w:rsidRPr="00BE7F8E">
        <w:tab/>
        <w:t>Quit</w:t>
      </w:r>
      <w:r w:rsidR="00BE7F8E">
        <w:t xml:space="preserve">                    ;</w:t>
      </w:r>
      <w:r w:rsidRPr="00BE7F8E">
        <w:t xml:space="preserve">All variables </w:t>
      </w:r>
      <w:r w:rsidRPr="00BE7F8E">
        <w:rPr>
          <w:u w:val="single"/>
        </w:rPr>
        <w:t>do not</w:t>
      </w:r>
      <w:r w:rsidRPr="00BE7F8E">
        <w:t xml:space="preserve"> revert back</w:t>
      </w:r>
    </w:p>
    <w:p w:rsidR="0024494F" w:rsidRDefault="0024494F" w:rsidP="009C6846">
      <w:pPr>
        <w:pStyle w:val="Code1"/>
      </w:pPr>
      <w:r>
        <w:tab/>
      </w:r>
      <w:r>
        <w:tab/>
      </w:r>
    </w:p>
    <w:p w:rsidR="00963CF4" w:rsidRDefault="00963CF4" w:rsidP="00A216C0">
      <w:pPr>
        <w:pStyle w:val="Caption"/>
      </w:pPr>
      <w:bookmarkStart w:id="393" w:name="_Ref269270568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393"/>
      <w:r>
        <w:t xml:space="preserve"> Running Newcommand Routine</w:t>
      </w:r>
    </w:p>
    <w:p w:rsidR="0024494F" w:rsidRDefault="0024494F" w:rsidP="00A216C0">
      <w:pPr>
        <w:pStyle w:val="Code"/>
      </w:pPr>
    </w:p>
    <w:p w:rsidR="0024494F" w:rsidRPr="00564188" w:rsidRDefault="0024494F" w:rsidP="009C6846">
      <w:pPr>
        <w:pStyle w:val="Code1"/>
      </w:pPr>
      <w:r w:rsidRPr="00564188">
        <w:t>D</w:t>
      </w:r>
      <w:r>
        <w:t>o</w:t>
      </w:r>
      <w:r w:rsidRPr="00564188">
        <w:t xml:space="preserve"> ^New</w:t>
      </w:r>
      <w:r>
        <w:t>command</w:t>
      </w:r>
    </w:p>
    <w:p w:rsidR="0024494F" w:rsidRDefault="0024494F" w:rsidP="009C6846">
      <w:pPr>
        <w:pStyle w:val="Code1"/>
      </w:pPr>
      <w:r>
        <w:t xml:space="preserve"> </w:t>
      </w:r>
    </w:p>
    <w:p w:rsidR="0024494F" w:rsidRPr="00BE7F8E" w:rsidRDefault="0024494F" w:rsidP="009C6846">
      <w:pPr>
        <w:pStyle w:val="Code1"/>
      </w:pPr>
      <w:r w:rsidRPr="00BE7F8E">
        <w:rPr>
          <w:rStyle w:val="CodeItalicChar"/>
        </w:rPr>
        <w:t>X: 1</w:t>
      </w:r>
      <w:r w:rsidRPr="00BE7F8E">
        <w:tab/>
        <w:t>;first X,Y,Z are set to 1,2,3 respectively</w:t>
      </w:r>
    </w:p>
    <w:p w:rsidR="0024494F" w:rsidRPr="00BE7F8E" w:rsidRDefault="0024494F" w:rsidP="009C6846">
      <w:pPr>
        <w:pStyle w:val="CodeItalic"/>
      </w:pPr>
      <w:r w:rsidRPr="00BE7F8E">
        <w:t>Y: 2</w:t>
      </w:r>
    </w:p>
    <w:p w:rsidR="0024494F" w:rsidRPr="00BE7F8E" w:rsidRDefault="0024494F" w:rsidP="009C6846">
      <w:pPr>
        <w:pStyle w:val="CodeItalic"/>
      </w:pPr>
      <w:r w:rsidRPr="00BE7F8E">
        <w:t>Z: 3</w:t>
      </w:r>
    </w:p>
    <w:p w:rsidR="0024494F" w:rsidRPr="00BE7F8E" w:rsidRDefault="0024494F" w:rsidP="009C6846">
      <w:pPr>
        <w:pStyle w:val="Code1"/>
      </w:pPr>
      <w:r w:rsidRPr="00BE7F8E">
        <w:t xml:space="preserve"> </w:t>
      </w:r>
    </w:p>
    <w:p w:rsidR="0024494F" w:rsidRPr="00BE7F8E" w:rsidRDefault="0024494F" w:rsidP="009C6846">
      <w:pPr>
        <w:pStyle w:val="Code1"/>
      </w:pPr>
      <w:r w:rsidRPr="00BE7F8E">
        <w:rPr>
          <w:rStyle w:val="CodeItalicChar"/>
        </w:rPr>
        <w:t>X: 100</w:t>
      </w:r>
      <w:r w:rsidRPr="00BE7F8E">
        <w:tab/>
        <w:t>;within SubRoutine, X,Y,Z are reset to 100,200,300 respectively</w:t>
      </w:r>
    </w:p>
    <w:p w:rsidR="0024494F" w:rsidRPr="00BE7F8E" w:rsidRDefault="0024494F" w:rsidP="009C6846">
      <w:pPr>
        <w:pStyle w:val="CodeItalic"/>
      </w:pPr>
      <w:r w:rsidRPr="00BE7F8E">
        <w:t>Y: 200</w:t>
      </w:r>
    </w:p>
    <w:p w:rsidR="0024494F" w:rsidRPr="00BE7F8E" w:rsidRDefault="0024494F" w:rsidP="009C6846">
      <w:pPr>
        <w:pStyle w:val="CodeItalic"/>
      </w:pPr>
      <w:r w:rsidRPr="00BE7F8E">
        <w:t>Z: 300</w:t>
      </w:r>
    </w:p>
    <w:p w:rsidR="0024494F" w:rsidRPr="00BE7F8E" w:rsidRDefault="0024494F" w:rsidP="009C6846">
      <w:pPr>
        <w:pStyle w:val="Code1"/>
      </w:pPr>
      <w:r w:rsidRPr="00BE7F8E">
        <w:t xml:space="preserve"> </w:t>
      </w:r>
    </w:p>
    <w:p w:rsidR="0024494F" w:rsidRPr="00BE7F8E" w:rsidRDefault="0024494F" w:rsidP="009C6846">
      <w:pPr>
        <w:pStyle w:val="Code1"/>
      </w:pPr>
      <w:r w:rsidRPr="00BE7F8E">
        <w:rPr>
          <w:rStyle w:val="CodeItalicChar"/>
        </w:rPr>
        <w:t>X: 100</w:t>
      </w:r>
      <w:r w:rsidRPr="00BE7F8E">
        <w:tab/>
        <w:t>;after the quit command in Subroutine, X,Y,Z do not revert</w:t>
      </w:r>
    </w:p>
    <w:p w:rsidR="0024494F" w:rsidRPr="00BE7F8E" w:rsidRDefault="0024494F" w:rsidP="009C6846">
      <w:pPr>
        <w:pStyle w:val="CodeItalic"/>
      </w:pPr>
      <w:r w:rsidRPr="00BE7F8E">
        <w:t>Y: 200</w:t>
      </w:r>
    </w:p>
    <w:p w:rsidR="0024494F" w:rsidRPr="00BE7F8E" w:rsidRDefault="0024494F" w:rsidP="009C6846">
      <w:pPr>
        <w:pStyle w:val="CodeItalic"/>
      </w:pPr>
      <w:r w:rsidRPr="00BE7F8E">
        <w:t>Z: 300</w:t>
      </w:r>
    </w:p>
    <w:p w:rsidR="0024494F" w:rsidRDefault="0024494F" w:rsidP="00A216C0">
      <w:pPr>
        <w:pStyle w:val="Code"/>
      </w:pPr>
    </w:p>
    <w:p w:rsidR="00BE7F8E" w:rsidRDefault="00BE7F8E" w:rsidP="00A216C0"/>
    <w:p w:rsidR="00BE7F8E" w:rsidRDefault="00BE7F8E" w:rsidP="00A216C0"/>
    <w:p w:rsidR="00BE7F8E" w:rsidRDefault="00BE7F8E" w:rsidP="00A216C0"/>
    <w:p w:rsidR="00BE7F8E" w:rsidRDefault="00BE7F8E" w:rsidP="00A216C0"/>
    <w:p w:rsidR="00BE7F8E" w:rsidRDefault="00BE7F8E" w:rsidP="00A216C0"/>
    <w:p w:rsidR="0024494F" w:rsidRPr="00644F58" w:rsidRDefault="0024494F" w:rsidP="00A216C0">
      <w:pPr>
        <w:pStyle w:val="Caption"/>
      </w:pPr>
      <w:bookmarkStart w:id="394" w:name="_Ref269270601"/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394"/>
      <w:r>
        <w:t xml:space="preserve"> New command used with Inline Do command or Implicit Quit</w:t>
      </w:r>
    </w:p>
    <w:p w:rsidR="0024494F" w:rsidRDefault="0024494F" w:rsidP="00A216C0">
      <w:pPr>
        <w:pStyle w:val="Code"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>
        <w:t xml:space="preserve"> </w:t>
      </w:r>
      <w:r w:rsidRPr="00564188">
        <w:t>New</w:t>
      </w:r>
      <w:r>
        <w:t>command</w:t>
      </w:r>
      <w:r w:rsidRPr="00564188">
        <w:tab/>
      </w:r>
      <w:r>
        <w:tab/>
      </w:r>
      <w:r>
        <w:tab/>
      </w:r>
      <w:r>
        <w:tab/>
      </w:r>
      <w:r w:rsidRPr="00564188">
        <w:t>;</w:t>
      </w:r>
      <w:r>
        <w:t>New command Routine</w:t>
      </w:r>
      <w:r w:rsidRPr="00564188">
        <w:br/>
      </w:r>
      <w:r>
        <w:t xml:space="preserve"> Start</w:t>
      </w:r>
      <w:r>
        <w:tab/>
        <w:t>;</w:t>
      </w:r>
    </w:p>
    <w:p w:rsidR="0024494F" w:rsidRDefault="0024494F" w:rsidP="009C6846">
      <w:pPr>
        <w:pStyle w:val="Code1"/>
      </w:pPr>
      <w:r>
        <w:tab/>
        <w:t>Set X=1,Y=2,Z=3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  <w:t>;</w:t>
      </w:r>
    </w:p>
    <w:p w:rsidR="0024494F" w:rsidRDefault="0024494F" w:rsidP="009C6846">
      <w:pPr>
        <w:pStyle w:val="Code1"/>
      </w:pPr>
      <w:r>
        <w:tab/>
      </w:r>
      <w:r w:rsidRPr="00564188">
        <w:t>D</w:t>
      </w:r>
      <w:r>
        <w:t>o</w:t>
      </w:r>
      <w:r w:rsidRPr="00564188">
        <w:t>                       </w:t>
      </w:r>
      <w:r>
        <w:tab/>
      </w:r>
      <w:r w:rsidRPr="00564188">
        <w:t>;inlin</w:t>
      </w:r>
      <w:r>
        <w:t>e Do</w:t>
      </w:r>
    </w:p>
    <w:p w:rsidR="0024494F" w:rsidRDefault="0024494F" w:rsidP="009C6846">
      <w:pPr>
        <w:pStyle w:val="Code1"/>
      </w:pPr>
      <w:r>
        <w:tab/>
        <w:t>. New</w:t>
      </w:r>
    </w:p>
    <w:p w:rsidR="0024494F" w:rsidRDefault="0024494F" w:rsidP="009C6846">
      <w:pPr>
        <w:pStyle w:val="Code1"/>
      </w:pPr>
      <w:r>
        <w:tab/>
        <w:t>. Set X=100,Y=200,Z=300</w:t>
      </w:r>
    </w:p>
    <w:p w:rsidR="0024494F" w:rsidRDefault="0024494F" w:rsidP="009C6846">
      <w:pPr>
        <w:pStyle w:val="Code1"/>
      </w:pPr>
      <w:r>
        <w:tab/>
        <w:t xml:space="preserve">. 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. Write !,"Y: ",Y</w:t>
      </w:r>
    </w:p>
    <w:p w:rsidR="0024494F" w:rsidRDefault="0024494F" w:rsidP="009C6846">
      <w:pPr>
        <w:pStyle w:val="Code1"/>
      </w:pPr>
      <w:r>
        <w:tab/>
        <w:t>. Write !,"Z: ",Z</w:t>
      </w:r>
    </w:p>
    <w:p w:rsidR="0024494F" w:rsidRDefault="0024494F" w:rsidP="009C6846">
      <w:pPr>
        <w:pStyle w:val="Code1"/>
      </w:pPr>
      <w:r>
        <w:tab/>
      </w:r>
      <w:r w:rsidRPr="00564188">
        <w:t xml:space="preserve">;      </w:t>
      </w:r>
      <w:r>
        <w:t xml:space="preserve">                 </w:t>
      </w:r>
      <w:r>
        <w:tab/>
        <w:t>;implicit quit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Pr="00564188" w:rsidRDefault="0024494F" w:rsidP="009C6846">
      <w:pPr>
        <w:pStyle w:val="Code1"/>
      </w:pPr>
      <w:r>
        <w:tab/>
      </w:r>
      <w:r w:rsidRPr="00564188">
        <w:t>Q</w:t>
      </w:r>
      <w:r>
        <w:t>uit</w:t>
      </w:r>
    </w:p>
    <w:p w:rsidR="0024494F" w:rsidRDefault="0024494F" w:rsidP="00A216C0">
      <w:pPr>
        <w:pStyle w:val="Code"/>
      </w:pPr>
      <w:r>
        <w:tab/>
      </w:r>
      <w:r>
        <w:tab/>
      </w:r>
    </w:p>
    <w:p w:rsidR="0024494F" w:rsidRPr="00644F58" w:rsidRDefault="0024494F" w:rsidP="00A216C0">
      <w:pPr>
        <w:pStyle w:val="Caption"/>
      </w:pPr>
      <w:bookmarkStart w:id="395" w:name="_Ref269270626"/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395"/>
      <w:r>
        <w:t xml:space="preserve"> Running Newcommand Routine</w:t>
      </w:r>
    </w:p>
    <w:p w:rsidR="0024494F" w:rsidRDefault="0024494F" w:rsidP="00A216C0">
      <w:pPr>
        <w:pStyle w:val="Code"/>
      </w:pPr>
      <w:bookmarkStart w:id="396" w:name="_Toc219440530"/>
    </w:p>
    <w:p w:rsidR="0024494F" w:rsidRPr="00564188" w:rsidRDefault="0024494F" w:rsidP="009C6846">
      <w:pPr>
        <w:pStyle w:val="Code1"/>
      </w:pPr>
      <w:r w:rsidRPr="00564188">
        <w:t>D</w:t>
      </w:r>
      <w:r>
        <w:t>o</w:t>
      </w:r>
      <w:r w:rsidRPr="00564188">
        <w:t xml:space="preserve"> ^New</w:t>
      </w:r>
      <w:r>
        <w:t>command</w:t>
      </w:r>
    </w:p>
    <w:p w:rsidR="0024494F" w:rsidRDefault="0024494F" w:rsidP="009C6846">
      <w:pPr>
        <w:pStyle w:val="Code1"/>
      </w:pPr>
      <w:r>
        <w:t xml:space="preserve"> </w:t>
      </w:r>
    </w:p>
    <w:p w:rsidR="0024494F" w:rsidRPr="00BA0B07" w:rsidRDefault="0024494F" w:rsidP="009C6846">
      <w:pPr>
        <w:pStyle w:val="Code1"/>
      </w:pPr>
      <w:r w:rsidRPr="00BA0B07">
        <w:rPr>
          <w:rStyle w:val="CodeItalicChar"/>
        </w:rPr>
        <w:t>X: 1</w:t>
      </w:r>
      <w:r w:rsidRPr="00BA0B07">
        <w:tab/>
        <w:t>;first X,Y,Z are set to 1,2,3 respectively</w:t>
      </w:r>
    </w:p>
    <w:p w:rsidR="0024494F" w:rsidRPr="00BA0B07" w:rsidRDefault="0024494F" w:rsidP="009C6846">
      <w:pPr>
        <w:pStyle w:val="CodeItalic"/>
      </w:pPr>
      <w:r w:rsidRPr="00BA0B07">
        <w:t>Y: 2</w:t>
      </w:r>
    </w:p>
    <w:p w:rsidR="0024494F" w:rsidRPr="00BA0B07" w:rsidRDefault="0024494F" w:rsidP="009C6846">
      <w:pPr>
        <w:pStyle w:val="CodeItalic"/>
      </w:pPr>
      <w:r w:rsidRPr="00BA0B07">
        <w:t>Z: 3</w:t>
      </w:r>
    </w:p>
    <w:p w:rsidR="0024494F" w:rsidRPr="00BA0B07" w:rsidRDefault="0024494F" w:rsidP="009C6846">
      <w:pPr>
        <w:pStyle w:val="Code1"/>
      </w:pPr>
      <w:r w:rsidRPr="00BA0B07">
        <w:t xml:space="preserve"> </w:t>
      </w:r>
    </w:p>
    <w:p w:rsidR="0024494F" w:rsidRPr="00BA0B07" w:rsidRDefault="0024494F" w:rsidP="009C6846">
      <w:pPr>
        <w:pStyle w:val="Code1"/>
      </w:pPr>
      <w:r w:rsidRPr="00BA0B07">
        <w:rPr>
          <w:rStyle w:val="CodeItalicChar"/>
        </w:rPr>
        <w:t>X: 100</w:t>
      </w:r>
      <w:r w:rsidRPr="00BA0B07">
        <w:rPr>
          <w:rStyle w:val="CodeItalicChar"/>
        </w:rPr>
        <w:tab/>
      </w:r>
      <w:r w:rsidRPr="00BA0B07">
        <w:t>;within SubRoutine, X,Y,Z are reset to 100,200,300 respectively</w:t>
      </w:r>
    </w:p>
    <w:p w:rsidR="0024494F" w:rsidRPr="00BA0B07" w:rsidRDefault="0024494F" w:rsidP="009C6846">
      <w:pPr>
        <w:pStyle w:val="CodeItalic"/>
      </w:pPr>
      <w:r w:rsidRPr="00BA0B07">
        <w:t>Y: 200</w:t>
      </w:r>
    </w:p>
    <w:p w:rsidR="0024494F" w:rsidRPr="00BA0B07" w:rsidRDefault="0024494F" w:rsidP="009C6846">
      <w:pPr>
        <w:pStyle w:val="CodeItalic"/>
      </w:pPr>
      <w:r w:rsidRPr="00BA0B07">
        <w:t>Z: 300</w:t>
      </w:r>
    </w:p>
    <w:p w:rsidR="0024494F" w:rsidRPr="00BA0B07" w:rsidRDefault="0024494F" w:rsidP="009C6846">
      <w:pPr>
        <w:pStyle w:val="Code1"/>
      </w:pPr>
      <w:r w:rsidRPr="00BA0B07">
        <w:t xml:space="preserve"> </w:t>
      </w:r>
    </w:p>
    <w:p w:rsidR="0024494F" w:rsidRPr="00BA0B07" w:rsidRDefault="0024494F" w:rsidP="009C6846">
      <w:pPr>
        <w:pStyle w:val="Code1"/>
      </w:pPr>
      <w:r w:rsidRPr="00BA0B07">
        <w:rPr>
          <w:rStyle w:val="CodeItalicChar"/>
        </w:rPr>
        <w:t>X: 1</w:t>
      </w:r>
      <w:r w:rsidRPr="00BA0B07">
        <w:tab/>
        <w:t>;after the Implicit quit in Subroutine, X,Y,Z do revert</w:t>
      </w:r>
    </w:p>
    <w:p w:rsidR="0024494F" w:rsidRPr="00BA0B07" w:rsidRDefault="0024494F" w:rsidP="009C6846">
      <w:pPr>
        <w:pStyle w:val="CodeItalic"/>
      </w:pPr>
      <w:r w:rsidRPr="00BA0B07">
        <w:t>Y: 2</w:t>
      </w:r>
    </w:p>
    <w:p w:rsidR="0024494F" w:rsidRPr="00BA0B07" w:rsidRDefault="0024494F" w:rsidP="009C6846">
      <w:pPr>
        <w:pStyle w:val="CodeItalic"/>
      </w:pPr>
      <w:r w:rsidRPr="00BA0B07">
        <w:t>Z: 3</w:t>
      </w:r>
    </w:p>
    <w:p w:rsidR="0024494F" w:rsidRDefault="0024494F" w:rsidP="00A216C0">
      <w:pPr>
        <w:pStyle w:val="Code"/>
      </w:pPr>
    </w:p>
    <w:p w:rsidR="00963CF4" w:rsidRDefault="00963CF4" w:rsidP="00A216C0">
      <w:pPr>
        <w:pStyle w:val="Caption"/>
      </w:pPr>
      <w:bookmarkStart w:id="397" w:name="_Ref269270652"/>
      <w:bookmarkEnd w:id="396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397"/>
      <w:r>
        <w:t xml:space="preserve"> New command used with variables</w:t>
      </w:r>
    </w:p>
    <w:p w:rsidR="0024494F" w:rsidRDefault="0024494F" w:rsidP="00A216C0">
      <w:pPr>
        <w:pStyle w:val="Code"/>
      </w:pPr>
    </w:p>
    <w:p w:rsidR="0024494F" w:rsidRPr="00564188" w:rsidRDefault="0024494F" w:rsidP="009C6846">
      <w:pPr>
        <w:pStyle w:val="Code1"/>
      </w:pPr>
      <w:r w:rsidRPr="00564188">
        <w:t>New X,Y</w:t>
      </w:r>
    </w:p>
    <w:p w:rsidR="0024494F" w:rsidRDefault="0024494F" w:rsidP="00A216C0">
      <w:pPr>
        <w:pStyle w:val="Code"/>
      </w:pPr>
    </w:p>
    <w:p w:rsidR="00963CF4" w:rsidRDefault="00963CF4" w:rsidP="00A216C0">
      <w:pPr>
        <w:pStyle w:val="Caption"/>
      </w:pPr>
      <w:bookmarkStart w:id="398" w:name="_Ref269270690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398"/>
      <w:r>
        <w:t xml:space="preserve"> Newcommand Routine</w:t>
      </w:r>
    </w:p>
    <w:p w:rsidR="0024494F" w:rsidRDefault="0024494F" w:rsidP="009C6846">
      <w:pPr>
        <w:pStyle w:val="Code1"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>
        <w:t>Newcommand</w:t>
      </w:r>
      <w:r>
        <w:tab/>
      </w:r>
      <w:r>
        <w:tab/>
        <w:t>; New command Routine</w:t>
      </w:r>
    </w:p>
    <w:p w:rsidR="0024494F" w:rsidRDefault="0024494F" w:rsidP="009C6846">
      <w:pPr>
        <w:pStyle w:val="Code1"/>
      </w:pPr>
      <w:r>
        <w:t>Start</w:t>
      </w:r>
    </w:p>
    <w:p w:rsidR="0024494F" w:rsidRDefault="0024494F" w:rsidP="009C6846">
      <w:pPr>
        <w:pStyle w:val="Code1"/>
      </w:pPr>
      <w:r>
        <w:tab/>
        <w:t xml:space="preserve">Set </w:t>
      </w:r>
      <w:r w:rsidRPr="00564188">
        <w:t>X=1,Y=2,</w:t>
      </w:r>
      <w:r>
        <w:t>Z=3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  <w:t>Do SubRoutine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</w:r>
      <w:r w:rsidRPr="00564188">
        <w:t>Q</w:t>
      </w:r>
      <w:r>
        <w:t>uit</w:t>
      </w:r>
      <w:r w:rsidRPr="00564188">
        <w:br/>
      </w:r>
    </w:p>
    <w:p w:rsidR="0024494F" w:rsidRDefault="0024494F" w:rsidP="009C6846">
      <w:pPr>
        <w:pStyle w:val="Code1"/>
      </w:pPr>
      <w:r>
        <w:t>SubRoutine</w:t>
      </w:r>
      <w:r>
        <w:tab/>
      </w:r>
      <w:r>
        <w:tab/>
      </w:r>
      <w:r w:rsidRPr="00564188">
        <w:t>;</w:t>
      </w:r>
    </w:p>
    <w:p w:rsidR="0024494F" w:rsidRDefault="0024494F" w:rsidP="009C6846">
      <w:pPr>
        <w:pStyle w:val="Code1"/>
      </w:pPr>
      <w:r>
        <w:tab/>
      </w:r>
      <w:r w:rsidRPr="00DD43EB">
        <w:rPr>
          <w:u w:val="single"/>
        </w:rPr>
        <w:t>N</w:t>
      </w:r>
      <w:r>
        <w:rPr>
          <w:u w:val="single"/>
        </w:rPr>
        <w:t>ew</w:t>
      </w:r>
      <w:r w:rsidRPr="00DD43EB">
        <w:rPr>
          <w:u w:val="single"/>
        </w:rPr>
        <w:t xml:space="preserve"> X,Y</w:t>
      </w:r>
      <w:r w:rsidRPr="00DD43EB">
        <w:rPr>
          <w:u w:val="single"/>
        </w:rPr>
        <w:tab/>
      </w:r>
      <w:r>
        <w:tab/>
      </w:r>
      <w:r>
        <w:tab/>
        <w:t>; "New" X and Y variables only</w:t>
      </w:r>
    </w:p>
    <w:p w:rsidR="0024494F" w:rsidRPr="00564188" w:rsidRDefault="0024494F" w:rsidP="009C6846">
      <w:pPr>
        <w:pStyle w:val="Code1"/>
      </w:pPr>
      <w:r>
        <w:tab/>
        <w:t xml:space="preserve">Set </w:t>
      </w:r>
      <w:r w:rsidRPr="00564188">
        <w:t>X=100,Y=200,Z=300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  <w:t>Quit</w:t>
      </w:r>
      <w:r>
        <w:tab/>
      </w:r>
      <w:r>
        <w:tab/>
      </w:r>
      <w:r>
        <w:tab/>
      </w:r>
      <w:r w:rsidRPr="00564188">
        <w:t>;</w:t>
      </w:r>
      <w:r>
        <w:t xml:space="preserve"> Only X and Y </w:t>
      </w:r>
      <w:r w:rsidRPr="00564188">
        <w:t>variables revert</w:t>
      </w:r>
      <w:r>
        <w:t xml:space="preserve"> back to their </w:t>
      </w:r>
    </w:p>
    <w:p w:rsidR="0024494F" w:rsidRPr="00564188" w:rsidRDefault="0024494F" w:rsidP="009C6846">
      <w:pPr>
        <w:pStyle w:val="Code1"/>
      </w:pPr>
      <w:r>
        <w:tab/>
      </w:r>
      <w:r>
        <w:tab/>
      </w:r>
      <w:r>
        <w:tab/>
      </w:r>
      <w:r>
        <w:tab/>
        <w:t>; original value</w:t>
      </w:r>
      <w:r>
        <w:br/>
      </w:r>
      <w:r>
        <w:tab/>
      </w:r>
    </w:p>
    <w:p w:rsidR="00963CF4" w:rsidRDefault="00963CF4" w:rsidP="00425671">
      <w:pPr>
        <w:pStyle w:val="Caption"/>
        <w:keepNext/>
      </w:pPr>
      <w:bookmarkStart w:id="399" w:name="_Ref269270715"/>
    </w:p>
    <w:p w:rsidR="0024494F" w:rsidRDefault="0024494F" w:rsidP="0042567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399"/>
      <w:r>
        <w:t xml:space="preserve"> Running the Newcommand Routine</w:t>
      </w:r>
    </w:p>
    <w:p w:rsidR="0024494F" w:rsidRDefault="0024494F" w:rsidP="00425671">
      <w:pPr>
        <w:pStyle w:val="Code"/>
        <w:keepNext/>
      </w:pPr>
    </w:p>
    <w:p w:rsidR="0024494F" w:rsidRPr="00564188" w:rsidRDefault="0024494F" w:rsidP="009C6846">
      <w:pPr>
        <w:pStyle w:val="Code1"/>
      </w:pPr>
      <w:r w:rsidRPr="00564188">
        <w:t>D</w:t>
      </w:r>
      <w:r>
        <w:t>o</w:t>
      </w:r>
      <w:r w:rsidRPr="00564188">
        <w:t xml:space="preserve"> ^New</w:t>
      </w:r>
      <w:r>
        <w:t>command</w:t>
      </w:r>
    </w:p>
    <w:p w:rsidR="0024494F" w:rsidRDefault="0024494F" w:rsidP="009C6846">
      <w:pPr>
        <w:pStyle w:val="Code1"/>
      </w:pPr>
      <w:r>
        <w:t xml:space="preserve"> </w:t>
      </w:r>
    </w:p>
    <w:p w:rsidR="0024494F" w:rsidRPr="00BA0B07" w:rsidRDefault="0024494F" w:rsidP="009C6846">
      <w:pPr>
        <w:pStyle w:val="Code1"/>
      </w:pPr>
      <w:r w:rsidRPr="00BA0B07">
        <w:rPr>
          <w:rStyle w:val="CodeItalicChar"/>
        </w:rPr>
        <w:t xml:space="preserve">X: 1          </w:t>
      </w:r>
      <w:r w:rsidRPr="00BA0B07">
        <w:t>;first X,Y,Z are set to 1,2,3 respectively</w:t>
      </w:r>
    </w:p>
    <w:p w:rsidR="0024494F" w:rsidRPr="00BA0B07" w:rsidRDefault="0024494F" w:rsidP="009C6846">
      <w:pPr>
        <w:pStyle w:val="CodeItalic"/>
      </w:pPr>
      <w:r w:rsidRPr="00BA0B07">
        <w:t>Y: 2</w:t>
      </w:r>
    </w:p>
    <w:p w:rsidR="0024494F" w:rsidRPr="00BA0B07" w:rsidRDefault="0024494F" w:rsidP="009C6846">
      <w:pPr>
        <w:pStyle w:val="CodeItalic"/>
      </w:pPr>
      <w:r w:rsidRPr="00BA0B07">
        <w:t>Z: 3</w:t>
      </w:r>
    </w:p>
    <w:p w:rsidR="0024494F" w:rsidRPr="00BA0B07" w:rsidRDefault="0024494F" w:rsidP="009C6846">
      <w:pPr>
        <w:pStyle w:val="Code1"/>
      </w:pPr>
    </w:p>
    <w:p w:rsidR="0024494F" w:rsidRPr="00BA0B07" w:rsidRDefault="0024494F" w:rsidP="009C6846">
      <w:pPr>
        <w:pStyle w:val="Code1"/>
      </w:pPr>
      <w:r w:rsidRPr="00BA0B07">
        <w:rPr>
          <w:rStyle w:val="CodeItalicChar"/>
        </w:rPr>
        <w:t xml:space="preserve">X: 100        </w:t>
      </w:r>
      <w:r w:rsidRPr="00BA0B07">
        <w:t>;within SubRoutine, X,Y,Z are reset to 100,200,300 respectively</w:t>
      </w:r>
    </w:p>
    <w:p w:rsidR="0024494F" w:rsidRPr="00BA0B07" w:rsidRDefault="0024494F" w:rsidP="009C6846">
      <w:pPr>
        <w:pStyle w:val="CodeItalic"/>
      </w:pPr>
      <w:r w:rsidRPr="00BA0B07">
        <w:t>Y: 200</w:t>
      </w:r>
    </w:p>
    <w:p w:rsidR="0024494F" w:rsidRPr="00BA0B07" w:rsidRDefault="0024494F" w:rsidP="009C6846">
      <w:pPr>
        <w:pStyle w:val="CodeItalic"/>
      </w:pPr>
      <w:r w:rsidRPr="00BA0B07">
        <w:t>Z: 300</w:t>
      </w:r>
    </w:p>
    <w:p w:rsidR="0024494F" w:rsidRPr="00BA0B07" w:rsidRDefault="0024494F" w:rsidP="009C6846">
      <w:pPr>
        <w:pStyle w:val="Code1"/>
      </w:pPr>
    </w:p>
    <w:p w:rsidR="0024494F" w:rsidRPr="00BA0B07" w:rsidRDefault="0024494F" w:rsidP="009C6846">
      <w:pPr>
        <w:pStyle w:val="Code1"/>
      </w:pPr>
      <w:r w:rsidRPr="00BA0B07">
        <w:rPr>
          <w:rStyle w:val="CodeItalicChar"/>
        </w:rPr>
        <w:t>X: 1</w:t>
      </w:r>
      <w:r w:rsidR="00BA0B07">
        <w:rPr>
          <w:rStyle w:val="CodeItalicChar"/>
        </w:rPr>
        <w:t xml:space="preserve">          </w:t>
      </w:r>
      <w:r w:rsidRPr="00BA0B07">
        <w:rPr>
          <w:rStyle w:val="CodeItalicChar"/>
        </w:rPr>
        <w:t>;</w:t>
      </w:r>
      <w:r w:rsidRPr="00BA0B07">
        <w:t>after the quit command in the Subroutine, only X and Y revert</w:t>
      </w:r>
    </w:p>
    <w:p w:rsidR="0024494F" w:rsidRPr="00BA0B07" w:rsidRDefault="0024494F" w:rsidP="009C6846">
      <w:pPr>
        <w:pStyle w:val="CodeItalic"/>
      </w:pPr>
      <w:r w:rsidRPr="00BA0B07">
        <w:t>Y: 2</w:t>
      </w:r>
    </w:p>
    <w:p w:rsidR="0024494F" w:rsidRPr="00BA0B07" w:rsidRDefault="0024494F" w:rsidP="009C6846">
      <w:pPr>
        <w:pStyle w:val="CodeItalic"/>
      </w:pPr>
      <w:r w:rsidRPr="00BA0B07">
        <w:t>Z: 300</w:t>
      </w:r>
    </w:p>
    <w:p w:rsidR="0024494F" w:rsidRPr="00BA0B07" w:rsidRDefault="0024494F" w:rsidP="009C6846">
      <w:pPr>
        <w:pStyle w:val="Code1"/>
      </w:pPr>
    </w:p>
    <w:p w:rsidR="00963CF4" w:rsidRDefault="00963CF4" w:rsidP="00A216C0">
      <w:pPr>
        <w:pStyle w:val="Caption"/>
      </w:pPr>
      <w:bookmarkStart w:id="400" w:name="_Ref269270743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400"/>
      <w:r>
        <w:t xml:space="preserve"> New command used with variables</w:t>
      </w:r>
    </w:p>
    <w:p w:rsidR="0024494F" w:rsidRDefault="0024494F" w:rsidP="00A216C0">
      <w:pPr>
        <w:pStyle w:val="Code"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>
        <w:t>SubroutineA</w:t>
      </w:r>
      <w:r>
        <w:tab/>
        <w:t>;</w:t>
      </w:r>
    </w:p>
    <w:p w:rsidR="0024494F" w:rsidRPr="000A010F" w:rsidRDefault="0024494F" w:rsidP="009C6846">
      <w:pPr>
        <w:pStyle w:val="Code1"/>
      </w:pPr>
      <w:r>
        <w:t xml:space="preserve">  New X,Y,Z,A,B,D</w:t>
      </w:r>
    </w:p>
    <w:p w:rsidR="0024494F" w:rsidRDefault="0024494F" w:rsidP="009C6846">
      <w:pPr>
        <w:pStyle w:val="Code1"/>
      </w:pPr>
      <w:r>
        <w:t xml:space="preserve">  Set X=1</w:t>
      </w:r>
    </w:p>
    <w:p w:rsidR="0024494F" w:rsidRDefault="0024494F" w:rsidP="009C6846">
      <w:pPr>
        <w:pStyle w:val="Code1"/>
      </w:pPr>
      <w:r>
        <w:t xml:space="preserve">  Set Y=2</w:t>
      </w:r>
    </w:p>
    <w:p w:rsidR="0024494F" w:rsidRDefault="0024494F" w:rsidP="009C6846">
      <w:pPr>
        <w:pStyle w:val="Code1"/>
      </w:pPr>
      <w:r>
        <w:t xml:space="preserve">  Set Z=3</w:t>
      </w:r>
    </w:p>
    <w:p w:rsidR="0024494F" w:rsidRDefault="0024494F" w:rsidP="009C6846">
      <w:pPr>
        <w:pStyle w:val="Code1"/>
      </w:pPr>
      <w:r>
        <w:t xml:space="preserve">  Set A=4</w:t>
      </w:r>
    </w:p>
    <w:p w:rsidR="0024494F" w:rsidRDefault="0024494F" w:rsidP="009C6846">
      <w:pPr>
        <w:pStyle w:val="Code1"/>
      </w:pPr>
      <w:r>
        <w:t xml:space="preserve">  Set B=5</w:t>
      </w:r>
    </w:p>
    <w:p w:rsidR="0024494F" w:rsidRDefault="0024494F" w:rsidP="009C6846">
      <w:pPr>
        <w:pStyle w:val="Code1"/>
      </w:pPr>
      <w:r>
        <w:t xml:space="preserve">  Set D=6</w:t>
      </w:r>
    </w:p>
    <w:p w:rsidR="0024494F" w:rsidRDefault="0024494F" w:rsidP="009C6846">
      <w:pPr>
        <w:pStyle w:val="Code1"/>
      </w:pPr>
      <w:r>
        <w:t xml:space="preserve">  Quit</w:t>
      </w:r>
    </w:p>
    <w:p w:rsidR="0024494F" w:rsidRDefault="0024494F" w:rsidP="009C6846">
      <w:pPr>
        <w:pStyle w:val="Code1"/>
      </w:pPr>
    </w:p>
    <w:p w:rsidR="00963CF4" w:rsidRDefault="00963CF4" w:rsidP="00A216C0">
      <w:pPr>
        <w:pStyle w:val="Caption"/>
      </w:pPr>
      <w:bookmarkStart w:id="401" w:name="_Ref269270773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401"/>
      <w:r>
        <w:t xml:space="preserve"> New command used with variables </w:t>
      </w:r>
    </w:p>
    <w:p w:rsidR="0024494F" w:rsidRDefault="0024494F" w:rsidP="00A216C0">
      <w:pPr>
        <w:pStyle w:val="Code"/>
      </w:pPr>
    </w:p>
    <w:p w:rsidR="0024494F" w:rsidRDefault="0024494F" w:rsidP="009C6846">
      <w:pPr>
        <w:pStyle w:val="Code1"/>
      </w:pPr>
      <w:r>
        <w:t>SubroutineA</w:t>
      </w:r>
      <w:r>
        <w:tab/>
        <w:t>;</w:t>
      </w:r>
    </w:p>
    <w:p w:rsidR="0024494F" w:rsidRDefault="0024494F" w:rsidP="009C6846">
      <w:pPr>
        <w:pStyle w:val="Code1"/>
      </w:pPr>
      <w:r>
        <w:t xml:space="preserve">  New X,Y,Z,A,B,D</w:t>
      </w:r>
    </w:p>
    <w:p w:rsidR="0024494F" w:rsidRDefault="0024494F" w:rsidP="009C6846">
      <w:pPr>
        <w:pStyle w:val="Code1"/>
      </w:pPr>
      <w:r>
        <w:t xml:space="preserve">  Set W=0</w:t>
      </w:r>
    </w:p>
    <w:p w:rsidR="0024494F" w:rsidRDefault="0024494F" w:rsidP="009C6846">
      <w:pPr>
        <w:pStyle w:val="Code1"/>
      </w:pPr>
      <w:r>
        <w:t xml:space="preserve">  Set X=1</w:t>
      </w:r>
    </w:p>
    <w:p w:rsidR="0024494F" w:rsidRDefault="0024494F" w:rsidP="009C6846">
      <w:pPr>
        <w:pStyle w:val="Code1"/>
      </w:pPr>
      <w:r>
        <w:t xml:space="preserve">  Set Y=2</w:t>
      </w:r>
    </w:p>
    <w:p w:rsidR="0024494F" w:rsidRDefault="0024494F" w:rsidP="009C6846">
      <w:pPr>
        <w:pStyle w:val="Code1"/>
      </w:pPr>
      <w:r>
        <w:t xml:space="preserve">  Set Z=3</w:t>
      </w:r>
    </w:p>
    <w:p w:rsidR="0024494F" w:rsidRDefault="0024494F" w:rsidP="009C6846">
      <w:pPr>
        <w:pStyle w:val="Code1"/>
      </w:pPr>
      <w:r>
        <w:t xml:space="preserve">  Set A=4</w:t>
      </w:r>
    </w:p>
    <w:p w:rsidR="0024494F" w:rsidRDefault="0024494F" w:rsidP="009C6846">
      <w:pPr>
        <w:pStyle w:val="Code1"/>
      </w:pPr>
      <w:r>
        <w:t xml:space="preserve">  Set B=5</w:t>
      </w:r>
    </w:p>
    <w:p w:rsidR="0024494F" w:rsidRDefault="0024494F" w:rsidP="009C6846">
      <w:pPr>
        <w:pStyle w:val="Code1"/>
      </w:pPr>
      <w:r>
        <w:t xml:space="preserve">  Set C=4</w:t>
      </w:r>
    </w:p>
    <w:p w:rsidR="0024494F" w:rsidRDefault="0024494F" w:rsidP="009C6846">
      <w:pPr>
        <w:pStyle w:val="Code1"/>
      </w:pPr>
      <w:r>
        <w:t xml:space="preserve">  Set D=6</w:t>
      </w:r>
    </w:p>
    <w:p w:rsidR="0024494F" w:rsidRDefault="0024494F" w:rsidP="009C6846">
      <w:pPr>
        <w:pStyle w:val="Code1"/>
      </w:pPr>
      <w:r>
        <w:t xml:space="preserve">  Quit</w:t>
      </w:r>
    </w:p>
    <w:p w:rsidR="0024494F" w:rsidRDefault="0024494F" w:rsidP="009C6846">
      <w:pPr>
        <w:pStyle w:val="Code1"/>
      </w:pPr>
    </w:p>
    <w:p w:rsidR="00963CF4" w:rsidRDefault="00963CF4" w:rsidP="00A216C0">
      <w:pPr>
        <w:pStyle w:val="Caption"/>
      </w:pPr>
      <w:bookmarkStart w:id="402" w:name="_Ref269270816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402"/>
      <w:r>
        <w:t xml:space="preserve"> New command used with Variables and Arrays</w:t>
      </w:r>
    </w:p>
    <w:p w:rsidR="0024494F" w:rsidRDefault="0024494F" w:rsidP="00A216C0">
      <w:pPr>
        <w:pStyle w:val="Code"/>
      </w:pPr>
    </w:p>
    <w:p w:rsidR="0024494F" w:rsidRDefault="0024494F" w:rsidP="009C6846">
      <w:pPr>
        <w:pStyle w:val="Code1"/>
      </w:pPr>
      <w:r>
        <w:t>New X</w:t>
      </w:r>
      <w:r>
        <w:tab/>
      </w:r>
      <w:r>
        <w:tab/>
        <w:t>;if X is an array this command is legal</w:t>
      </w:r>
    </w:p>
    <w:p w:rsidR="0024494F" w:rsidRDefault="0024494F" w:rsidP="009C6846">
      <w:pPr>
        <w:pStyle w:val="Code1"/>
      </w:pPr>
    </w:p>
    <w:p w:rsidR="0024494F" w:rsidRPr="00564188" w:rsidRDefault="0024494F" w:rsidP="009C6846">
      <w:pPr>
        <w:pStyle w:val="Code1"/>
      </w:pPr>
      <w:r>
        <w:t>New X(1)</w:t>
      </w:r>
      <w:r>
        <w:tab/>
      </w:r>
      <w:r>
        <w:tab/>
        <w:t>;this command is illegal</w:t>
      </w:r>
    </w:p>
    <w:p w:rsidR="0024494F" w:rsidRDefault="0024494F" w:rsidP="00A216C0">
      <w:pPr>
        <w:pStyle w:val="Code"/>
      </w:pPr>
    </w:p>
    <w:p w:rsidR="00963CF4" w:rsidRDefault="00963CF4" w:rsidP="00A216C0">
      <w:pPr>
        <w:pStyle w:val="Caption"/>
      </w:pPr>
      <w:bookmarkStart w:id="403" w:name="_Ref269270837"/>
      <w:bookmarkStart w:id="404" w:name="_Toc219440531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403"/>
      <w:r>
        <w:t xml:space="preserve"> New command exhausts Memory</w:t>
      </w:r>
    </w:p>
    <w:p w:rsidR="0024494F" w:rsidRDefault="0024494F" w:rsidP="009C6846">
      <w:pPr>
        <w:pStyle w:val="Code1"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 w:rsidRPr="00C3437D">
        <w:t>F</w:t>
      </w:r>
      <w:r>
        <w:t>or</w:t>
      </w:r>
      <w:r w:rsidRPr="00C3437D">
        <w:t xml:space="preserve"> I=1:1:10000 </w:t>
      </w:r>
      <w:r w:rsidRPr="00C3437D">
        <w:rPr>
          <w:u w:val="single"/>
        </w:rPr>
        <w:t>New X</w:t>
      </w:r>
      <w:r w:rsidRPr="00C3437D">
        <w:t xml:space="preserve"> D</w:t>
      </w:r>
      <w:r>
        <w:t>o</w:t>
      </w:r>
      <w:r>
        <w:br/>
        <w:t> </w:t>
      </w:r>
      <w:r w:rsidRPr="00C3437D">
        <w:t xml:space="preserve">. </w:t>
      </w:r>
      <w:r>
        <w:t xml:space="preserve">Set </w:t>
      </w:r>
      <w:r w:rsidRPr="00C3437D">
        <w:t>X=I</w:t>
      </w:r>
      <w:r>
        <w:br/>
        <w:t> </w:t>
      </w:r>
      <w:r w:rsidRPr="00C3437D">
        <w:t xml:space="preserve">. </w:t>
      </w:r>
      <w:r>
        <w:t xml:space="preserve">Write </w:t>
      </w:r>
      <w:r w:rsidRPr="00C3437D">
        <w:t>!,X</w:t>
      </w:r>
      <w:r>
        <w:br/>
      </w:r>
      <w:r w:rsidRPr="00BA0B07">
        <w:rPr>
          <w:rStyle w:val="CodeItalicChar"/>
        </w:rPr>
        <w:t>&lt;FRAMESTACK&gt;</w:t>
      </w:r>
    </w:p>
    <w:p w:rsidR="0024494F" w:rsidRDefault="0024494F" w:rsidP="009C6846">
      <w:pPr>
        <w:pStyle w:val="Code1"/>
      </w:pPr>
    </w:p>
    <w:p w:rsidR="00963CF4" w:rsidRDefault="00963CF4" w:rsidP="00A216C0">
      <w:pPr>
        <w:pStyle w:val="Caption"/>
      </w:pPr>
      <w:bookmarkStart w:id="405" w:name="_Ref269270864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405"/>
      <w:r>
        <w:t xml:space="preserve"> New command exhausts Memory - Corrected</w:t>
      </w:r>
    </w:p>
    <w:p w:rsidR="0024494F" w:rsidRDefault="0024494F" w:rsidP="009C6846">
      <w:pPr>
        <w:pStyle w:val="Code1"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 w:rsidRPr="00C3437D">
        <w:t>F</w:t>
      </w:r>
      <w:r>
        <w:t>or I=1:1:10000 Do</w:t>
      </w:r>
    </w:p>
    <w:p w:rsidR="0024494F" w:rsidRDefault="0024494F" w:rsidP="009C6846">
      <w:pPr>
        <w:pStyle w:val="Code1"/>
      </w:pPr>
      <w:r>
        <w:t xml:space="preserve">. </w:t>
      </w:r>
      <w:r w:rsidRPr="00C11759">
        <w:t>New X</w:t>
      </w:r>
    </w:p>
    <w:p w:rsidR="0024494F" w:rsidRDefault="0024494F" w:rsidP="009C6846">
      <w:pPr>
        <w:pStyle w:val="Code1"/>
      </w:pPr>
      <w:r>
        <w:t xml:space="preserve">. Set </w:t>
      </w:r>
      <w:r w:rsidRPr="00C3437D">
        <w:t>X=I</w:t>
      </w:r>
    </w:p>
    <w:p w:rsidR="0024494F" w:rsidRDefault="0024494F" w:rsidP="009C6846">
      <w:pPr>
        <w:pStyle w:val="Code1"/>
      </w:pPr>
      <w:r>
        <w:t xml:space="preserve">. Write </w:t>
      </w:r>
      <w:r w:rsidRPr="00C3437D">
        <w:t>!,X</w:t>
      </w:r>
    </w:p>
    <w:p w:rsidR="0024494F" w:rsidRDefault="0024494F" w:rsidP="009C6846">
      <w:pPr>
        <w:pStyle w:val="Code1"/>
      </w:pPr>
    </w:p>
    <w:p w:rsidR="00963CF4" w:rsidRDefault="00963CF4" w:rsidP="00BC08E4">
      <w:pPr>
        <w:pStyle w:val="Caption"/>
        <w:keepNext/>
      </w:pPr>
      <w:bookmarkStart w:id="406" w:name="_Ref269270898"/>
      <w:bookmarkEnd w:id="404"/>
    </w:p>
    <w:p w:rsidR="0024494F" w:rsidRDefault="0024494F" w:rsidP="00BC08E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406"/>
      <w:r>
        <w:t xml:space="preserve"> New command used with variables in parenthesis </w:t>
      </w:r>
    </w:p>
    <w:p w:rsidR="0024494F" w:rsidRDefault="0024494F" w:rsidP="00A216C0">
      <w:pPr>
        <w:pStyle w:val="Code"/>
      </w:pPr>
    </w:p>
    <w:p w:rsidR="0024494F" w:rsidRPr="00564188" w:rsidRDefault="0024494F" w:rsidP="009C6846">
      <w:pPr>
        <w:pStyle w:val="Code1"/>
      </w:pPr>
      <w:r w:rsidRPr="00564188">
        <w:t>New (X,Y)</w:t>
      </w:r>
    </w:p>
    <w:p w:rsidR="0024494F" w:rsidRDefault="0024494F" w:rsidP="00A216C0">
      <w:pPr>
        <w:pStyle w:val="Code"/>
      </w:pPr>
    </w:p>
    <w:p w:rsidR="00963CF4" w:rsidRDefault="00963CF4" w:rsidP="00A216C0">
      <w:pPr>
        <w:pStyle w:val="Caption"/>
      </w:pPr>
      <w:bookmarkStart w:id="407" w:name="_Ref269270931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407"/>
      <w:r>
        <w:t xml:space="preserve"> Newcommand Routine</w:t>
      </w:r>
    </w:p>
    <w:p w:rsidR="0024494F" w:rsidRDefault="0024494F" w:rsidP="009C6846">
      <w:pPr>
        <w:pStyle w:val="Code1"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>
        <w:t>Newcommand</w:t>
      </w:r>
      <w:r>
        <w:tab/>
      </w:r>
      <w:r>
        <w:tab/>
      </w:r>
      <w:r>
        <w:tab/>
        <w:t>; New command Routine</w:t>
      </w:r>
    </w:p>
    <w:p w:rsidR="0024494F" w:rsidRDefault="0024494F" w:rsidP="009C6846">
      <w:pPr>
        <w:pStyle w:val="Code1"/>
      </w:pPr>
      <w:r>
        <w:t>Start</w:t>
      </w:r>
    </w:p>
    <w:p w:rsidR="0024494F" w:rsidRDefault="0024494F" w:rsidP="009C6846">
      <w:pPr>
        <w:pStyle w:val="Code1"/>
      </w:pPr>
      <w:r>
        <w:tab/>
        <w:t xml:space="preserve">Set </w:t>
      </w:r>
      <w:r w:rsidRPr="00564188">
        <w:t>X=1,Y=2,</w:t>
      </w:r>
      <w:r>
        <w:t>Z=3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  <w:t>Do SubRoutine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</w:r>
      <w:r w:rsidRPr="00564188">
        <w:t>Q</w:t>
      </w:r>
      <w:r>
        <w:t>uit</w:t>
      </w:r>
      <w:r w:rsidRPr="00564188">
        <w:br/>
      </w:r>
    </w:p>
    <w:p w:rsidR="0024494F" w:rsidRDefault="0024494F" w:rsidP="009C6846">
      <w:pPr>
        <w:pStyle w:val="Code1"/>
      </w:pPr>
      <w:r>
        <w:t>SubRoutine</w:t>
      </w:r>
      <w:r>
        <w:tab/>
      </w:r>
      <w:r>
        <w:tab/>
      </w:r>
      <w:r>
        <w:tab/>
      </w:r>
      <w:r w:rsidRPr="00564188">
        <w:t>;</w:t>
      </w:r>
    </w:p>
    <w:p w:rsidR="0024494F" w:rsidRDefault="0024494F" w:rsidP="009C6846">
      <w:pPr>
        <w:pStyle w:val="Code1"/>
      </w:pPr>
      <w:r>
        <w:tab/>
      </w:r>
      <w:r w:rsidRPr="00DD43EB">
        <w:rPr>
          <w:u w:val="single"/>
        </w:rPr>
        <w:t>N</w:t>
      </w:r>
      <w:r>
        <w:rPr>
          <w:u w:val="single"/>
        </w:rPr>
        <w:t>ew</w:t>
      </w:r>
      <w:r w:rsidRPr="00DD43EB">
        <w:rPr>
          <w:u w:val="single"/>
        </w:rPr>
        <w:t xml:space="preserve"> </w:t>
      </w:r>
      <w:r>
        <w:rPr>
          <w:u w:val="single"/>
        </w:rPr>
        <w:t>(</w:t>
      </w:r>
      <w:r w:rsidRPr="00DD43EB">
        <w:rPr>
          <w:u w:val="single"/>
        </w:rPr>
        <w:t>X,Y</w:t>
      </w:r>
      <w:r>
        <w:rPr>
          <w:u w:val="single"/>
        </w:rPr>
        <w:t>)</w:t>
      </w:r>
      <w:r w:rsidRPr="00E77DC2">
        <w:tab/>
      </w:r>
      <w:r>
        <w:tab/>
      </w:r>
      <w:r>
        <w:tab/>
        <w:t>; "New" all variables except X and Y</w:t>
      </w:r>
    </w:p>
    <w:p w:rsidR="0024494F" w:rsidRPr="00564188" w:rsidRDefault="0024494F" w:rsidP="009C6846">
      <w:pPr>
        <w:pStyle w:val="Code1"/>
      </w:pPr>
      <w:r>
        <w:tab/>
        <w:t xml:space="preserve">Set </w:t>
      </w:r>
      <w:r w:rsidRPr="00564188">
        <w:t>X=100,Y=200,Z=300</w:t>
      </w:r>
    </w:p>
    <w:p w:rsidR="0024494F" w:rsidRDefault="0024494F" w:rsidP="009C6846">
      <w:pPr>
        <w:pStyle w:val="Code1"/>
      </w:pPr>
      <w:r>
        <w:tab/>
        <w:t xml:space="preserve">Write </w:t>
      </w:r>
      <w:r w:rsidRPr="00564188">
        <w:t>!!,</w:t>
      </w:r>
      <w:r>
        <w:t>"X: ",X</w:t>
      </w:r>
    </w:p>
    <w:p w:rsidR="0024494F" w:rsidRDefault="0024494F" w:rsidP="009C6846">
      <w:pPr>
        <w:pStyle w:val="Code1"/>
      </w:pPr>
      <w:r>
        <w:tab/>
        <w:t>Write !,"Y: ",Y</w:t>
      </w:r>
    </w:p>
    <w:p w:rsidR="0024494F" w:rsidRDefault="0024494F" w:rsidP="009C6846">
      <w:pPr>
        <w:pStyle w:val="Code1"/>
      </w:pPr>
      <w:r>
        <w:tab/>
        <w:t>Write !,"Z: ",Z</w:t>
      </w:r>
    </w:p>
    <w:p w:rsidR="0024494F" w:rsidRDefault="0024494F" w:rsidP="009C6846">
      <w:pPr>
        <w:pStyle w:val="Code1"/>
      </w:pPr>
      <w:r>
        <w:tab/>
        <w:t>Quit</w:t>
      </w:r>
      <w:r>
        <w:tab/>
      </w:r>
      <w:r>
        <w:tab/>
      </w:r>
      <w:r>
        <w:tab/>
      </w:r>
      <w:r w:rsidRPr="00564188">
        <w:t>;</w:t>
      </w:r>
      <w:r>
        <w:t xml:space="preserve"> All variables except X and Y </w:t>
      </w:r>
      <w:r w:rsidRPr="00564188">
        <w:t>variables revert</w:t>
      </w:r>
      <w:r>
        <w:t xml:space="preserve"> </w:t>
      </w:r>
    </w:p>
    <w:p w:rsidR="0024494F" w:rsidRPr="00564188" w:rsidRDefault="0024494F" w:rsidP="009C6846">
      <w:pPr>
        <w:pStyle w:val="Code1"/>
      </w:pPr>
      <w:r>
        <w:tab/>
      </w:r>
      <w:r>
        <w:tab/>
      </w:r>
      <w:r>
        <w:tab/>
      </w:r>
      <w:r>
        <w:tab/>
        <w:t>; back to their original value</w:t>
      </w:r>
      <w:r>
        <w:br/>
      </w:r>
      <w:r>
        <w:tab/>
      </w:r>
    </w:p>
    <w:p w:rsidR="00963CF4" w:rsidRDefault="00963CF4" w:rsidP="00A216C0">
      <w:pPr>
        <w:pStyle w:val="Caption"/>
      </w:pPr>
      <w:bookmarkStart w:id="408" w:name="_Ref269270956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408"/>
      <w:r>
        <w:t xml:space="preserve"> Running the Newcommand Routine</w:t>
      </w:r>
    </w:p>
    <w:p w:rsidR="0024494F" w:rsidRDefault="0024494F" w:rsidP="00A216C0">
      <w:pPr>
        <w:pStyle w:val="Code"/>
      </w:pPr>
    </w:p>
    <w:p w:rsidR="0024494F" w:rsidRPr="00564188" w:rsidRDefault="0024494F" w:rsidP="009C6846">
      <w:pPr>
        <w:pStyle w:val="Code1"/>
      </w:pPr>
      <w:r w:rsidRPr="00564188">
        <w:t>D</w:t>
      </w:r>
      <w:r>
        <w:t>o</w:t>
      </w:r>
      <w:r w:rsidRPr="00564188">
        <w:t xml:space="preserve"> ^New</w:t>
      </w:r>
      <w:r>
        <w:t>command</w:t>
      </w:r>
    </w:p>
    <w:p w:rsidR="0024494F" w:rsidRDefault="0024494F" w:rsidP="009C6846">
      <w:pPr>
        <w:pStyle w:val="Code1"/>
      </w:pPr>
      <w:r>
        <w:t xml:space="preserve"> </w:t>
      </w:r>
    </w:p>
    <w:p w:rsidR="0024494F" w:rsidRPr="00EC0E1C" w:rsidRDefault="0024494F" w:rsidP="009C6846">
      <w:pPr>
        <w:pStyle w:val="Code1"/>
      </w:pPr>
      <w:r w:rsidRPr="00EC0E1C">
        <w:rPr>
          <w:rStyle w:val="CodeItalicChar"/>
        </w:rPr>
        <w:t>X: 1</w:t>
      </w:r>
      <w:r w:rsidRPr="00EC0E1C">
        <w:t xml:space="preserve"> </w:t>
      </w:r>
      <w:r w:rsidR="00EC0E1C">
        <w:t xml:space="preserve">        </w:t>
      </w:r>
      <w:r w:rsidRPr="00EC0E1C">
        <w:t>;first X,Y,Z are set to 1,2,3 respectively</w:t>
      </w:r>
    </w:p>
    <w:p w:rsidR="0024494F" w:rsidRPr="00EC0E1C" w:rsidRDefault="0024494F" w:rsidP="009C6846">
      <w:pPr>
        <w:pStyle w:val="CodeItalic"/>
      </w:pPr>
      <w:r w:rsidRPr="00EC0E1C">
        <w:t>Y: 2</w:t>
      </w:r>
    </w:p>
    <w:p w:rsidR="0024494F" w:rsidRPr="00EC0E1C" w:rsidRDefault="0024494F" w:rsidP="009C6846">
      <w:pPr>
        <w:pStyle w:val="CodeItalic"/>
      </w:pPr>
      <w:r w:rsidRPr="00EC0E1C">
        <w:t>Z: 3</w:t>
      </w:r>
    </w:p>
    <w:p w:rsidR="0024494F" w:rsidRPr="00EC0E1C" w:rsidRDefault="0024494F" w:rsidP="009C6846">
      <w:pPr>
        <w:pStyle w:val="Code1"/>
      </w:pPr>
    </w:p>
    <w:p w:rsidR="0024494F" w:rsidRPr="00EC0E1C" w:rsidRDefault="0024494F" w:rsidP="009C6846">
      <w:pPr>
        <w:pStyle w:val="Code1"/>
      </w:pPr>
      <w:r w:rsidRPr="00EC0E1C">
        <w:rPr>
          <w:rStyle w:val="CodeItalicChar"/>
        </w:rPr>
        <w:t>X: 100</w:t>
      </w:r>
      <w:r w:rsidR="00EC0E1C">
        <w:t xml:space="preserve">       </w:t>
      </w:r>
      <w:r w:rsidRPr="00EC0E1C">
        <w:t>;within SubRoutine,</w:t>
      </w:r>
      <w:r w:rsidR="00EC0E1C">
        <w:t xml:space="preserve"> X,Y,Z are reset to 100,200,300 </w:t>
      </w:r>
      <w:r w:rsidRPr="00EC0E1C">
        <w:t>respectively</w:t>
      </w:r>
    </w:p>
    <w:p w:rsidR="0024494F" w:rsidRPr="00EC0E1C" w:rsidRDefault="0024494F" w:rsidP="009C6846">
      <w:pPr>
        <w:pStyle w:val="CodeItalic"/>
      </w:pPr>
      <w:r w:rsidRPr="00EC0E1C">
        <w:t>Y: 200</w:t>
      </w:r>
    </w:p>
    <w:p w:rsidR="0024494F" w:rsidRPr="00EC0E1C" w:rsidRDefault="0024494F" w:rsidP="009C6846">
      <w:pPr>
        <w:pStyle w:val="CodeItalic"/>
      </w:pPr>
      <w:r w:rsidRPr="00EC0E1C">
        <w:t>Z: 300</w:t>
      </w:r>
    </w:p>
    <w:p w:rsidR="0024494F" w:rsidRPr="00EC0E1C" w:rsidRDefault="0024494F" w:rsidP="009C6846">
      <w:pPr>
        <w:pStyle w:val="Code1"/>
      </w:pPr>
    </w:p>
    <w:p w:rsidR="0024494F" w:rsidRPr="00EC0E1C" w:rsidRDefault="0024494F" w:rsidP="009C6846">
      <w:pPr>
        <w:pStyle w:val="Code1"/>
      </w:pPr>
      <w:r w:rsidRPr="00EC0E1C">
        <w:rPr>
          <w:rStyle w:val="CodeItalicChar"/>
        </w:rPr>
        <w:t>X: 100</w:t>
      </w:r>
      <w:r w:rsidR="00EC0E1C">
        <w:t xml:space="preserve">       </w:t>
      </w:r>
      <w:r w:rsidRPr="00EC0E1C">
        <w:t>;after the quit command in the Subroutine, X and Y do not revert</w:t>
      </w:r>
    </w:p>
    <w:p w:rsidR="0024494F" w:rsidRPr="00EC0E1C" w:rsidRDefault="0024494F" w:rsidP="009C6846">
      <w:pPr>
        <w:pStyle w:val="CodeItalic"/>
      </w:pPr>
      <w:r w:rsidRPr="00EC0E1C">
        <w:t>Y: 200</w:t>
      </w:r>
    </w:p>
    <w:p w:rsidR="0024494F" w:rsidRPr="00EC0E1C" w:rsidRDefault="0024494F" w:rsidP="009C6846">
      <w:pPr>
        <w:pStyle w:val="CodeItalic"/>
      </w:pPr>
      <w:r w:rsidRPr="00EC0E1C">
        <w:t>Z: 3</w:t>
      </w:r>
    </w:p>
    <w:p w:rsidR="0024494F" w:rsidRDefault="0024494F" w:rsidP="009C6846">
      <w:pPr>
        <w:pStyle w:val="Code1"/>
      </w:pPr>
    </w:p>
    <w:p w:rsidR="00963CF4" w:rsidRDefault="00963CF4" w:rsidP="00A216C0">
      <w:pPr>
        <w:pStyle w:val="Caption"/>
      </w:pPr>
      <w:bookmarkStart w:id="409" w:name="_Ref269271001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409"/>
      <w:r>
        <w:t xml:space="preserve"> New command used improperly</w:t>
      </w:r>
    </w:p>
    <w:p w:rsidR="0024494F" w:rsidRDefault="0024494F" w:rsidP="00A216C0">
      <w:pPr>
        <w:pStyle w:val="Code"/>
      </w:pPr>
    </w:p>
    <w:p w:rsidR="0024494F" w:rsidRDefault="0024494F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Default="0024494F" w:rsidP="009C6846">
      <w:pPr>
        <w:pStyle w:val="Code1"/>
      </w:pPr>
      <w:r w:rsidRPr="00564188">
        <w:t>New</w:t>
      </w:r>
      <w:r>
        <w:t>command</w:t>
      </w:r>
      <w:r w:rsidRPr="00564188">
        <w:tab/>
        <w:t>;</w:t>
      </w:r>
      <w:r w:rsidRPr="00564188">
        <w:br/>
      </w:r>
      <w:r>
        <w:t xml:space="preserve"> </w:t>
      </w:r>
      <w:r w:rsidRPr="00564188">
        <w:t>Loop</w:t>
      </w:r>
      <w:r w:rsidRPr="00564188">
        <w:tab/>
      </w:r>
      <w:r>
        <w:tab/>
      </w:r>
      <w:r w:rsidRPr="00564188">
        <w:t>;</w:t>
      </w:r>
    </w:p>
    <w:p w:rsidR="0024494F" w:rsidRDefault="0024494F" w:rsidP="009C6846">
      <w:pPr>
        <w:pStyle w:val="Code1"/>
      </w:pPr>
      <w:r>
        <w:tab/>
        <w:t>N X,Y</w:t>
      </w:r>
    </w:p>
    <w:p w:rsidR="0024494F" w:rsidRDefault="0024494F" w:rsidP="009C6846">
      <w:pPr>
        <w:pStyle w:val="Code1"/>
      </w:pPr>
      <w:r>
        <w:tab/>
        <w:t>Set X=$G(X)+1</w:t>
      </w:r>
    </w:p>
    <w:p w:rsidR="0024494F" w:rsidRDefault="0024494F" w:rsidP="009C6846">
      <w:pPr>
        <w:pStyle w:val="Code1"/>
      </w:pPr>
      <w:r>
        <w:tab/>
        <w:t xml:space="preserve">Set </w:t>
      </w:r>
      <w:r w:rsidRPr="00564188">
        <w:t>Y=$G</w:t>
      </w:r>
      <w:r>
        <w:t>(Y)+1</w:t>
      </w:r>
    </w:p>
    <w:p w:rsidR="0024494F" w:rsidRDefault="0024494F" w:rsidP="009C6846">
      <w:pPr>
        <w:pStyle w:val="Code1"/>
      </w:pPr>
      <w:r>
        <w:tab/>
        <w:t>Set Z=$G(Z)+1</w:t>
      </w:r>
    </w:p>
    <w:p w:rsidR="0024494F" w:rsidRPr="00564188" w:rsidRDefault="0024494F" w:rsidP="009C6846">
      <w:pPr>
        <w:pStyle w:val="Code1"/>
      </w:pPr>
      <w:r>
        <w:tab/>
      </w:r>
      <w:r w:rsidRPr="00564188">
        <w:t>G Loop</w:t>
      </w:r>
      <w:r w:rsidRPr="00564188">
        <w:br/>
      </w:r>
      <w:r w:rsidRPr="00564188">
        <w:tab/>
      </w:r>
      <w:r w:rsidRPr="00564188">
        <w:tab/>
      </w:r>
    </w:p>
    <w:p w:rsidR="00963CF4" w:rsidRDefault="00963CF4" w:rsidP="005267FA">
      <w:pPr>
        <w:pStyle w:val="Caption"/>
        <w:keepNext/>
      </w:pPr>
      <w:bookmarkStart w:id="410" w:name="_Ref269271036"/>
    </w:p>
    <w:p w:rsidR="0024494F" w:rsidRDefault="0024494F" w:rsidP="005267F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410"/>
      <w:r>
        <w:t xml:space="preserve"> Examples of not using a New command</w:t>
      </w:r>
    </w:p>
    <w:p w:rsidR="0024494F" w:rsidRDefault="0024494F" w:rsidP="005267FA">
      <w:pPr>
        <w:pStyle w:val="Code1"/>
        <w:keepNext/>
      </w:pPr>
      <w:r>
        <w:t xml:space="preserve">  </w:t>
      </w:r>
    </w:p>
    <w:p w:rsidR="0024494F" w:rsidRDefault="0077601D" w:rsidP="005267FA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 To</w:t>
      </w:r>
      <w:r w:rsidR="0024494F">
        <w:rPr>
          <w:color w:val="auto"/>
        </w:rPr>
        <w:t xml:space="preserve"> run this code you must put the code in a routine, save the routine, and then run the routine from the terminal.</w:t>
      </w:r>
    </w:p>
    <w:p w:rsidR="0024494F" w:rsidRDefault="0024494F" w:rsidP="005267FA">
      <w:pPr>
        <w:pStyle w:val="Code1"/>
        <w:keepNext/>
      </w:pPr>
    </w:p>
    <w:p w:rsidR="0024494F" w:rsidRPr="00564188" w:rsidRDefault="0024494F" w:rsidP="009C6846">
      <w:pPr>
        <w:pStyle w:val="Code1"/>
      </w:pPr>
      <w:r w:rsidRPr="00564188">
        <w:t>F</w:t>
      </w:r>
      <w:r>
        <w:t>or</w:t>
      </w:r>
      <w:r w:rsidRPr="00564188">
        <w:t xml:space="preserve"> I=1:1:10 D Proc1</w:t>
      </w:r>
    </w:p>
    <w:p w:rsidR="0024494F" w:rsidRPr="00564188" w:rsidRDefault="0024494F" w:rsidP="009C6846">
      <w:pPr>
        <w:pStyle w:val="Code1"/>
      </w:pPr>
      <w:r w:rsidRPr="00564188">
        <w:t>Q</w:t>
      </w:r>
      <w:r>
        <w:t>uit</w:t>
      </w:r>
    </w:p>
    <w:p w:rsidR="0024494F" w:rsidRPr="00564188" w:rsidRDefault="0024494F" w:rsidP="009C6846">
      <w:pPr>
        <w:pStyle w:val="Code1"/>
      </w:pPr>
    </w:p>
    <w:p w:rsidR="0024494F" w:rsidRPr="00564188" w:rsidRDefault="0024494F" w:rsidP="009C6846">
      <w:pPr>
        <w:pStyle w:val="Code1"/>
      </w:pPr>
      <w:r w:rsidRPr="00564188">
        <w:t>Proc1</w:t>
      </w:r>
      <w:r w:rsidRPr="00564188">
        <w:tab/>
        <w:t>;</w:t>
      </w:r>
    </w:p>
    <w:p w:rsidR="0024494F" w:rsidRPr="00564188" w:rsidRDefault="0024494F" w:rsidP="009C6846">
      <w:pPr>
        <w:pStyle w:val="Code1"/>
      </w:pPr>
      <w:r w:rsidRPr="00564188">
        <w:t xml:space="preserve">  </w:t>
      </w:r>
      <w:r>
        <w:t xml:space="preserve">Write </w:t>
      </w:r>
      <w:r w:rsidRPr="00564188">
        <w:t>!,"Processing I of: ",I</w:t>
      </w:r>
    </w:p>
    <w:p w:rsidR="0024494F" w:rsidRPr="00564188" w:rsidRDefault="0024494F" w:rsidP="009C6846">
      <w:pPr>
        <w:pStyle w:val="Code1"/>
      </w:pPr>
      <w:r w:rsidRPr="00564188">
        <w:t xml:space="preserve">  D</w:t>
      </w:r>
      <w:r>
        <w:t>o</w:t>
      </w:r>
      <w:r w:rsidRPr="00564188">
        <w:t xml:space="preserve"> Proc2</w:t>
      </w:r>
    </w:p>
    <w:p w:rsidR="0024494F" w:rsidRPr="00564188" w:rsidRDefault="0024494F" w:rsidP="009C6846">
      <w:pPr>
        <w:pStyle w:val="Code1"/>
      </w:pPr>
      <w:r w:rsidRPr="00564188">
        <w:t xml:space="preserve">  Q</w:t>
      </w:r>
      <w:r>
        <w:t>uit</w:t>
      </w:r>
    </w:p>
    <w:p w:rsidR="0024494F" w:rsidRPr="00564188" w:rsidRDefault="0024494F" w:rsidP="009C6846">
      <w:pPr>
        <w:pStyle w:val="Code1"/>
      </w:pPr>
    </w:p>
    <w:p w:rsidR="0024494F" w:rsidRPr="00564188" w:rsidRDefault="0024494F" w:rsidP="009C6846">
      <w:pPr>
        <w:pStyle w:val="Code1"/>
      </w:pPr>
      <w:r w:rsidRPr="00564188">
        <w:t>Proc2</w:t>
      </w:r>
      <w:r w:rsidRPr="00564188">
        <w:tab/>
        <w:t>;</w:t>
      </w:r>
    </w:p>
    <w:p w:rsidR="0024494F" w:rsidRPr="00564188" w:rsidRDefault="0024494F" w:rsidP="009C6846">
      <w:pPr>
        <w:pStyle w:val="Code1"/>
      </w:pPr>
      <w:r w:rsidRPr="00564188">
        <w:t xml:space="preserve">  F</w:t>
      </w:r>
      <w:r>
        <w:t>or</w:t>
      </w:r>
      <w:r w:rsidRPr="00564188">
        <w:t xml:space="preserve"> I=1:1:5 {</w:t>
      </w:r>
    </w:p>
    <w:p w:rsidR="0024494F" w:rsidRPr="00564188" w:rsidRDefault="0024494F" w:rsidP="009C6846">
      <w:pPr>
        <w:pStyle w:val="Code1"/>
      </w:pPr>
      <w:r w:rsidRPr="00564188">
        <w:t xml:space="preserve">    </w:t>
      </w:r>
      <w:r>
        <w:t xml:space="preserve">Write </w:t>
      </w:r>
      <w:r w:rsidRPr="00564188">
        <w:t>!,"I number: ",I</w:t>
      </w:r>
    </w:p>
    <w:p w:rsidR="0024494F" w:rsidRPr="00564188" w:rsidRDefault="0024494F" w:rsidP="009C6846">
      <w:pPr>
        <w:pStyle w:val="Code1"/>
      </w:pPr>
      <w:r w:rsidRPr="00564188">
        <w:t xml:space="preserve">  }</w:t>
      </w:r>
    </w:p>
    <w:p w:rsidR="0024494F" w:rsidRPr="00564188" w:rsidRDefault="0024494F" w:rsidP="009C6846">
      <w:pPr>
        <w:pStyle w:val="Code1"/>
      </w:pPr>
      <w:r w:rsidRPr="00564188">
        <w:t xml:space="preserve">  Q</w:t>
      </w:r>
      <w:r>
        <w:t>uit</w:t>
      </w:r>
    </w:p>
    <w:p w:rsidR="0024494F" w:rsidRDefault="0024494F" w:rsidP="009C6846">
      <w:pPr>
        <w:pStyle w:val="Code1"/>
      </w:pPr>
    </w:p>
    <w:p w:rsidR="00963CF4" w:rsidRDefault="00963CF4" w:rsidP="00A216C0">
      <w:pPr>
        <w:pStyle w:val="Caption"/>
      </w:pPr>
      <w:bookmarkStart w:id="411" w:name="_Ref269271075"/>
    </w:p>
    <w:p w:rsidR="0024494F" w:rsidRDefault="0024494F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9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411"/>
      <w:r>
        <w:t xml:space="preserve"> Solution to assuming a variable is not in use Variable</w:t>
      </w:r>
    </w:p>
    <w:p w:rsidR="0024494F" w:rsidRDefault="0024494F" w:rsidP="009C6846">
      <w:pPr>
        <w:pStyle w:val="Code1"/>
      </w:pPr>
    </w:p>
    <w:p w:rsidR="0024494F" w:rsidRDefault="0077601D" w:rsidP="000951B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 To</w:t>
      </w:r>
      <w:r w:rsidR="0024494F">
        <w:rPr>
          <w:color w:val="auto"/>
        </w:rPr>
        <w:t xml:space="preserve"> run this code you must put the code in a routine, save the routine, and then run the routine from the terminal.</w:t>
      </w:r>
    </w:p>
    <w:p w:rsidR="0024494F" w:rsidRDefault="0024494F" w:rsidP="009C6846">
      <w:pPr>
        <w:pStyle w:val="Code1"/>
      </w:pPr>
    </w:p>
    <w:p w:rsidR="0024494F" w:rsidRPr="00564188" w:rsidRDefault="0024494F" w:rsidP="009C6846">
      <w:pPr>
        <w:pStyle w:val="Code1"/>
      </w:pPr>
      <w:r w:rsidRPr="00564188">
        <w:t>N</w:t>
      </w:r>
      <w:r>
        <w:t>ew</w:t>
      </w:r>
      <w:r w:rsidRPr="00564188">
        <w:t xml:space="preserve"> I                    ;New I </w:t>
      </w:r>
    </w:p>
    <w:p w:rsidR="0024494F" w:rsidRPr="00564188" w:rsidRDefault="0024494F" w:rsidP="009C6846">
      <w:pPr>
        <w:pStyle w:val="Code1"/>
      </w:pPr>
      <w:r w:rsidRPr="00564188">
        <w:t>F</w:t>
      </w:r>
      <w:r>
        <w:t>or</w:t>
      </w:r>
      <w:r w:rsidRPr="00564188">
        <w:t xml:space="preserve"> I=1:1:10 D</w:t>
      </w:r>
      <w:r>
        <w:t>o</w:t>
      </w:r>
      <w:r w:rsidRPr="00564188">
        <w:t xml:space="preserve"> Proc1</w:t>
      </w:r>
    </w:p>
    <w:p w:rsidR="0024494F" w:rsidRPr="00564188" w:rsidRDefault="0024494F" w:rsidP="009C6846">
      <w:pPr>
        <w:pStyle w:val="Code1"/>
      </w:pPr>
      <w:r w:rsidRPr="00564188">
        <w:t>Q</w:t>
      </w:r>
      <w:r>
        <w:t>uit</w:t>
      </w:r>
    </w:p>
    <w:p w:rsidR="0024494F" w:rsidRPr="00564188" w:rsidRDefault="0024494F" w:rsidP="009C6846">
      <w:pPr>
        <w:pStyle w:val="Code1"/>
      </w:pPr>
    </w:p>
    <w:p w:rsidR="0024494F" w:rsidRPr="00564188" w:rsidRDefault="0024494F" w:rsidP="009C6846">
      <w:pPr>
        <w:pStyle w:val="Code1"/>
      </w:pPr>
      <w:r w:rsidRPr="00564188">
        <w:t>Proc1</w:t>
      </w:r>
      <w:r w:rsidRPr="00564188">
        <w:tab/>
        <w:t>;</w:t>
      </w:r>
    </w:p>
    <w:p w:rsidR="0024494F" w:rsidRPr="00564188" w:rsidRDefault="0024494F" w:rsidP="009C6846">
      <w:pPr>
        <w:pStyle w:val="Code1"/>
      </w:pPr>
      <w:r w:rsidRPr="00564188">
        <w:t xml:space="preserve">  </w:t>
      </w:r>
      <w:r>
        <w:t xml:space="preserve">Write </w:t>
      </w:r>
      <w:r w:rsidRPr="00564188">
        <w:t>!,"Processing I of: ",I</w:t>
      </w:r>
    </w:p>
    <w:p w:rsidR="0024494F" w:rsidRPr="00564188" w:rsidRDefault="0024494F" w:rsidP="009C6846">
      <w:pPr>
        <w:pStyle w:val="Code1"/>
      </w:pPr>
      <w:r w:rsidRPr="00564188">
        <w:t xml:space="preserve">  D</w:t>
      </w:r>
      <w:r>
        <w:t>o</w:t>
      </w:r>
      <w:r w:rsidRPr="00564188">
        <w:t xml:space="preserve"> Proc2</w:t>
      </w:r>
    </w:p>
    <w:p w:rsidR="0024494F" w:rsidRPr="00564188" w:rsidRDefault="0024494F" w:rsidP="009C6846">
      <w:pPr>
        <w:pStyle w:val="Code1"/>
      </w:pPr>
      <w:r w:rsidRPr="00564188">
        <w:t xml:space="preserve">  Q</w:t>
      </w:r>
      <w:r>
        <w:t>uit</w:t>
      </w:r>
    </w:p>
    <w:p w:rsidR="0024494F" w:rsidRPr="00564188" w:rsidRDefault="0024494F" w:rsidP="009C6846">
      <w:pPr>
        <w:pStyle w:val="Code1"/>
      </w:pPr>
    </w:p>
    <w:p w:rsidR="0024494F" w:rsidRPr="00564188" w:rsidRDefault="0024494F" w:rsidP="009C6846">
      <w:pPr>
        <w:pStyle w:val="Code1"/>
      </w:pPr>
      <w:r w:rsidRPr="00564188">
        <w:t>Proc2</w:t>
      </w:r>
      <w:r w:rsidRPr="00564188">
        <w:tab/>
        <w:t>;</w:t>
      </w:r>
    </w:p>
    <w:p w:rsidR="0024494F" w:rsidRPr="00564188" w:rsidRDefault="0024494F" w:rsidP="009C6846">
      <w:pPr>
        <w:pStyle w:val="Code1"/>
      </w:pPr>
      <w:r w:rsidRPr="00564188">
        <w:t xml:space="preserve">  N</w:t>
      </w:r>
      <w:r>
        <w:t>ew</w:t>
      </w:r>
      <w:r w:rsidRPr="00564188">
        <w:t xml:space="preserve"> I</w:t>
      </w:r>
    </w:p>
    <w:p w:rsidR="0024494F" w:rsidRPr="00564188" w:rsidRDefault="0024494F" w:rsidP="009C6846">
      <w:pPr>
        <w:pStyle w:val="Code1"/>
      </w:pPr>
      <w:r w:rsidRPr="00564188">
        <w:t xml:space="preserve">  F</w:t>
      </w:r>
      <w:r>
        <w:t>or</w:t>
      </w:r>
      <w:r w:rsidRPr="00564188">
        <w:t xml:space="preserve"> I=1:1:5 {</w:t>
      </w:r>
    </w:p>
    <w:p w:rsidR="0024494F" w:rsidRPr="00564188" w:rsidRDefault="0024494F" w:rsidP="009C6846">
      <w:pPr>
        <w:pStyle w:val="Code1"/>
      </w:pPr>
      <w:r w:rsidRPr="00564188">
        <w:t xml:space="preserve">    </w:t>
      </w:r>
      <w:r>
        <w:t xml:space="preserve">Write </w:t>
      </w:r>
      <w:r w:rsidRPr="00564188">
        <w:t>!,"I number: ",I  ;New I</w:t>
      </w:r>
    </w:p>
    <w:p w:rsidR="0024494F" w:rsidRPr="00564188" w:rsidRDefault="0024494F" w:rsidP="009C6846">
      <w:pPr>
        <w:pStyle w:val="Code1"/>
      </w:pPr>
      <w:r w:rsidRPr="00564188">
        <w:t xml:space="preserve">  }</w:t>
      </w:r>
    </w:p>
    <w:p w:rsidR="0024494F" w:rsidRPr="00564188" w:rsidRDefault="0024494F" w:rsidP="009C6846">
      <w:pPr>
        <w:pStyle w:val="Code1"/>
      </w:pPr>
      <w:r w:rsidRPr="00564188">
        <w:t xml:space="preserve">  Q</w:t>
      </w:r>
      <w:r>
        <w:t>uit</w:t>
      </w:r>
    </w:p>
    <w:p w:rsidR="0024494F" w:rsidRPr="00564188" w:rsidRDefault="0024494F" w:rsidP="009C6846">
      <w:pPr>
        <w:pStyle w:val="Code1"/>
      </w:pPr>
    </w:p>
    <w:bookmarkEnd w:id="385"/>
    <w:p w:rsidR="0054745C" w:rsidRDefault="0054745C" w:rsidP="00A216C0">
      <w:pPr>
        <w:sectPr w:rsidR="0054745C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2016DF" w:rsidRDefault="0007157E" w:rsidP="002016DF">
      <w:pPr>
        <w:spacing w:after="100" w:afterAutospacing="1" w:line="240" w:lineRule="auto"/>
        <w:ind w:firstLine="0"/>
        <w:jc w:val="center"/>
        <w:rPr>
          <w:rStyle w:val="QuoteChar11"/>
          <w:rFonts w:ascii="Arial" w:hAnsi="Arial" w:cs="Arial"/>
          <w:sz w:val="32"/>
          <w:szCs w:val="32"/>
        </w:rPr>
      </w:pPr>
      <w:r>
        <w:rPr>
          <w:rStyle w:val="QuoteChar11"/>
          <w:rFonts w:ascii="Arial" w:hAnsi="Arial" w:cs="Arial"/>
          <w:sz w:val="32"/>
          <w:szCs w:val="32"/>
        </w:rPr>
        <w:t>“</w:t>
      </w:r>
      <w:r w:rsidRPr="0007157E">
        <w:rPr>
          <w:rStyle w:val="QuoteChar11"/>
          <w:rFonts w:ascii="Arial" w:hAnsi="Arial" w:cs="Arial"/>
          <w:sz w:val="32"/>
          <w:szCs w:val="32"/>
        </w:rPr>
        <w:t xml:space="preserve">The human brain starts working the moment you are born and never stops until you stand up to speak in public.” </w:t>
      </w:r>
    </w:p>
    <w:p w:rsidR="0054745C" w:rsidRPr="0007157E" w:rsidRDefault="0007157E" w:rsidP="002016DF">
      <w:pPr>
        <w:spacing w:after="100" w:afterAutospacing="1" w:line="240" w:lineRule="auto"/>
        <w:ind w:firstLine="0"/>
        <w:jc w:val="center"/>
        <w:rPr>
          <w:rFonts w:ascii="Arial" w:hAnsi="Arial" w:cs="Arial"/>
          <w:iCs/>
          <w:color w:val="000000"/>
          <w:sz w:val="32"/>
          <w:szCs w:val="32"/>
        </w:rPr>
        <w:sectPr w:rsidR="0054745C" w:rsidRPr="0007157E" w:rsidSect="0054745C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  <w:r>
        <w:rPr>
          <w:rStyle w:val="QuoteChar11"/>
          <w:rFonts w:ascii="Arial" w:hAnsi="Arial" w:cs="Arial"/>
          <w:sz w:val="32"/>
          <w:szCs w:val="32"/>
        </w:rPr>
        <w:t xml:space="preserve">- </w:t>
      </w:r>
      <w:r w:rsidRPr="0007157E">
        <w:rPr>
          <w:rStyle w:val="QuoteChar11"/>
          <w:rFonts w:ascii="Arial" w:hAnsi="Arial" w:cs="Arial"/>
          <w:sz w:val="32"/>
          <w:szCs w:val="32"/>
        </w:rPr>
        <w:t>Sir George Jessel</w:t>
      </w:r>
    </w:p>
    <w:p w:rsidR="00A216C0" w:rsidRPr="003B2194" w:rsidRDefault="00A216C0" w:rsidP="00A216C0">
      <w:pPr>
        <w:pStyle w:val="Heading1"/>
        <w:jc w:val="center"/>
        <w:rPr>
          <w:sz w:val="52"/>
          <w:szCs w:val="52"/>
        </w:rPr>
      </w:pPr>
      <w:bookmarkStart w:id="412" w:name="_Toc287627711"/>
      <w:bookmarkStart w:id="413" w:name="_Toc323692328"/>
      <w:r w:rsidRPr="003B2194">
        <w:rPr>
          <w:sz w:val="52"/>
          <w:szCs w:val="52"/>
        </w:rPr>
        <w:t>Pattern Matching</w:t>
      </w:r>
      <w:bookmarkEnd w:id="412"/>
      <w:bookmarkEnd w:id="413"/>
    </w:p>
    <w:p w:rsidR="00D47C84" w:rsidRDefault="00D47C84" w:rsidP="00A216C0">
      <w:pPr>
        <w:pStyle w:val="Caption"/>
      </w:pPr>
      <w:bookmarkStart w:id="414" w:name="_Ref269283728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414"/>
      <w:r>
        <w:t xml:space="preserve"> Validate an American Social Security Number with Pattern Matching</w:t>
      </w:r>
    </w:p>
    <w:p w:rsidR="00A216C0" w:rsidRDefault="00A216C0">
      <w:pPr>
        <w:pStyle w:val="Code"/>
      </w:pPr>
    </w:p>
    <w:p w:rsidR="00A216C0" w:rsidRPr="00713861" w:rsidRDefault="00A216C0" w:rsidP="009C6846">
      <w:pPr>
        <w:pStyle w:val="Code1"/>
      </w:pPr>
      <w:r w:rsidRPr="00713861">
        <w:t>If SSN?3N1"-"2N1"-"4N Write !,"Valid Social Security Number"</w:t>
      </w:r>
    </w:p>
    <w:p w:rsidR="00A216C0" w:rsidRDefault="00A216C0">
      <w:pPr>
        <w:pStyle w:val="Code"/>
      </w:pPr>
    </w:p>
    <w:p w:rsidR="009B2324" w:rsidRDefault="009B2324" w:rsidP="0054745C">
      <w:pPr>
        <w:pStyle w:val="Caption"/>
        <w:keepNext/>
      </w:pPr>
      <w:bookmarkStart w:id="415" w:name="_Ref269537748"/>
    </w:p>
    <w:p w:rsidR="00A216C0" w:rsidRDefault="00A216C0" w:rsidP="0054745C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bookmarkEnd w:id="415"/>
      <w:r>
        <w:t xml:space="preserve"> </w:t>
      </w:r>
      <w:r w:rsidRPr="00A847DA">
        <w:rPr>
          <w:i/>
        </w:rPr>
        <w:t>Pattern Matching</w:t>
      </w:r>
      <w:r>
        <w:t xml:space="preserve"> </w:t>
      </w:r>
      <w:r w:rsidRPr="004855CA">
        <w:t>Codes</w:t>
      </w:r>
    </w:p>
    <w:p w:rsidR="00E918B6" w:rsidRPr="00E918B6" w:rsidRDefault="00E918B6" w:rsidP="0054745C">
      <w:pPr>
        <w:keepNext/>
      </w:pPr>
    </w:p>
    <w:tbl>
      <w:tblPr>
        <w:tblStyle w:val="TableGrid"/>
        <w:tblW w:w="5400" w:type="dxa"/>
        <w:tblInd w:w="2160" w:type="dxa"/>
        <w:tblLook w:val="04A0" w:firstRow="1" w:lastRow="0" w:firstColumn="1" w:lastColumn="0" w:noHBand="0" w:noVBand="1"/>
      </w:tblPr>
      <w:tblGrid>
        <w:gridCol w:w="1890"/>
        <w:gridCol w:w="3510"/>
      </w:tblGrid>
      <w:tr w:rsidR="00A216C0" w:rsidRPr="002E0BB6" w:rsidTr="00A216C0">
        <w:tc>
          <w:tcPr>
            <w:tcW w:w="1890" w:type="dxa"/>
            <w:shd w:val="clear" w:color="auto" w:fill="D9D9D9" w:themeFill="background1" w:themeFillShade="D9"/>
          </w:tcPr>
          <w:p w:rsidR="00A216C0" w:rsidRPr="002E0BB6" w:rsidRDefault="00A216C0" w:rsidP="0054745C">
            <w:pPr>
              <w:keepNext/>
              <w:ind w:left="360" w:firstLine="0"/>
            </w:pPr>
            <w:r w:rsidRPr="002E0BB6">
              <w:t>Code</w:t>
            </w:r>
          </w:p>
        </w:tc>
        <w:tc>
          <w:tcPr>
            <w:tcW w:w="3510" w:type="dxa"/>
            <w:shd w:val="clear" w:color="auto" w:fill="D9D9D9" w:themeFill="background1" w:themeFillShade="D9"/>
          </w:tcPr>
          <w:p w:rsidR="00A216C0" w:rsidRPr="002E0BB6" w:rsidRDefault="00A216C0" w:rsidP="0054745C">
            <w:pPr>
              <w:keepNext/>
              <w:ind w:left="360" w:firstLine="0"/>
            </w:pPr>
            <w:r w:rsidRPr="002E0BB6">
              <w:t>Meaning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54745C">
            <w:pPr>
              <w:keepNext/>
              <w:ind w:left="360" w:firstLine="0"/>
            </w:pPr>
            <w:r w:rsidRPr="002E0BB6">
              <w:t>A</w:t>
            </w:r>
          </w:p>
        </w:tc>
        <w:tc>
          <w:tcPr>
            <w:tcW w:w="3510" w:type="dxa"/>
          </w:tcPr>
          <w:p w:rsidR="00A216C0" w:rsidRPr="002E0BB6" w:rsidRDefault="00A216C0" w:rsidP="0054745C">
            <w:pPr>
              <w:keepNext/>
              <w:ind w:left="360" w:firstLine="0"/>
            </w:pPr>
            <w:r w:rsidRPr="002E0BB6">
              <w:t>Alphabetic</w:t>
            </w:r>
            <w:r>
              <w:t xml:space="preserve"> characters</w:t>
            </w:r>
            <w:r w:rsidRPr="002E0BB6">
              <w:t xml:space="preserve">, A thru Z, </w:t>
            </w:r>
            <w:r>
              <w:t>uppercase and lowercase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54745C">
            <w:pPr>
              <w:keepNext/>
              <w:ind w:left="360" w:firstLine="0"/>
            </w:pPr>
            <w:r w:rsidRPr="002E0BB6">
              <w:t>U</w:t>
            </w:r>
          </w:p>
        </w:tc>
        <w:tc>
          <w:tcPr>
            <w:tcW w:w="3510" w:type="dxa"/>
          </w:tcPr>
          <w:p w:rsidR="00A216C0" w:rsidRPr="002E0BB6" w:rsidRDefault="00A216C0" w:rsidP="0054745C">
            <w:pPr>
              <w:keepNext/>
              <w:ind w:left="360" w:firstLine="0"/>
            </w:pPr>
            <w:r w:rsidRPr="002E0BB6">
              <w:t>Uppercase</w:t>
            </w:r>
            <w:r>
              <w:t xml:space="preserve"> characters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L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Lowercase</w:t>
            </w:r>
            <w:r>
              <w:t xml:space="preserve"> characters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N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Numeric</w:t>
            </w:r>
            <w:r>
              <w:t xml:space="preserve"> digits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P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Punctuation</w:t>
            </w:r>
            <w:r>
              <w:t xml:space="preserve"> characters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C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Control Character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E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Any Character</w:t>
            </w:r>
          </w:p>
        </w:tc>
      </w:tr>
    </w:tbl>
    <w:p w:rsidR="00A216C0" w:rsidRDefault="00A216C0" w:rsidP="00A216C0">
      <w:pPr>
        <w:ind w:firstLine="0"/>
        <w:rPr>
          <w:rFonts w:ascii="Cambria" w:hAnsi="Cambria"/>
          <w:b/>
          <w:bCs/>
          <w:i/>
          <w:iCs/>
          <w:sz w:val="28"/>
          <w:szCs w:val="28"/>
        </w:rPr>
      </w:pPr>
    </w:p>
    <w:p w:rsidR="00A216C0" w:rsidRDefault="00A216C0" w:rsidP="00A216C0">
      <w:pPr>
        <w:pStyle w:val="Caption"/>
      </w:pPr>
      <w:bookmarkStart w:id="416" w:name="_Ref202872327"/>
      <w:r>
        <w:t xml:space="preserve">Table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r>
        <w:t xml:space="preserve"> Pattern Length</w:t>
      </w:r>
      <w:bookmarkStart w:id="417" w:name="TCOS_B50678"/>
      <w:bookmarkEnd w:id="416"/>
      <w:bookmarkEnd w:id="417"/>
    </w:p>
    <w:tbl>
      <w:tblPr>
        <w:tblStyle w:val="TableGrid"/>
        <w:tblW w:w="5400" w:type="dxa"/>
        <w:tblInd w:w="2160" w:type="dxa"/>
        <w:tblLook w:val="04A0" w:firstRow="1" w:lastRow="0" w:firstColumn="1" w:lastColumn="0" w:noHBand="0" w:noVBand="1"/>
      </w:tblPr>
      <w:tblGrid>
        <w:gridCol w:w="1890"/>
        <w:gridCol w:w="3510"/>
      </w:tblGrid>
      <w:tr w:rsidR="00A216C0" w:rsidRPr="002E0BB6" w:rsidTr="00A216C0">
        <w:tc>
          <w:tcPr>
            <w:tcW w:w="1890" w:type="dxa"/>
            <w:shd w:val="clear" w:color="auto" w:fill="D9D9D9" w:themeFill="background1" w:themeFillShade="D9"/>
          </w:tcPr>
          <w:p w:rsidR="00A216C0" w:rsidRPr="002E0BB6" w:rsidRDefault="00A216C0" w:rsidP="00A216C0">
            <w:pPr>
              <w:ind w:left="360" w:firstLine="0"/>
            </w:pPr>
            <w:r w:rsidRPr="002E0BB6">
              <w:t>Length</w:t>
            </w:r>
          </w:p>
        </w:tc>
        <w:tc>
          <w:tcPr>
            <w:tcW w:w="3510" w:type="dxa"/>
            <w:shd w:val="clear" w:color="auto" w:fill="D9D9D9" w:themeFill="background1" w:themeFillShade="D9"/>
          </w:tcPr>
          <w:p w:rsidR="00A216C0" w:rsidRPr="002E0BB6" w:rsidRDefault="00A216C0" w:rsidP="00A216C0">
            <w:pPr>
              <w:ind w:left="360" w:firstLine="0"/>
            </w:pPr>
            <w:r w:rsidRPr="002E0BB6">
              <w:t>Meaning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4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exactly four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1.4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from one to four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.4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up to four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4.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at least 4</w:t>
            </w:r>
          </w:p>
        </w:tc>
      </w:tr>
      <w:tr w:rsidR="00A216C0" w:rsidRPr="002E0BB6" w:rsidTr="00A216C0">
        <w:tc>
          <w:tcPr>
            <w:tcW w:w="189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.</w:t>
            </w:r>
          </w:p>
        </w:tc>
        <w:tc>
          <w:tcPr>
            <w:tcW w:w="3510" w:type="dxa"/>
          </w:tcPr>
          <w:p w:rsidR="00A216C0" w:rsidRPr="002E0BB6" w:rsidRDefault="00A216C0" w:rsidP="00A216C0">
            <w:pPr>
              <w:ind w:left="360" w:firstLine="0"/>
            </w:pPr>
            <w:r w:rsidRPr="002E0BB6">
              <w:t>any number including zero</w:t>
            </w:r>
          </w:p>
        </w:tc>
      </w:tr>
    </w:tbl>
    <w:p w:rsidR="00A216C0" w:rsidRDefault="00A216C0" w:rsidP="00A216C0"/>
    <w:p w:rsidR="009B2324" w:rsidRDefault="009B2324" w:rsidP="006330C6">
      <w:pPr>
        <w:pStyle w:val="Caption"/>
        <w:keepNext/>
      </w:pPr>
      <w:bookmarkStart w:id="418" w:name="_Ref269283846"/>
      <w:bookmarkStart w:id="419" w:name="_Ref285910773"/>
    </w:p>
    <w:p w:rsidR="009B2324" w:rsidRDefault="009B2324" w:rsidP="006330C6">
      <w:pPr>
        <w:pStyle w:val="Caption"/>
        <w:keepNext/>
      </w:pPr>
    </w:p>
    <w:p w:rsidR="009B2324" w:rsidRDefault="009B2324" w:rsidP="006330C6">
      <w:pPr>
        <w:pStyle w:val="Caption"/>
        <w:keepNext/>
      </w:pPr>
    </w:p>
    <w:p w:rsidR="00A216C0" w:rsidRDefault="00A216C0" w:rsidP="006330C6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418"/>
      <w:bookmarkEnd w:id="419"/>
      <w:r>
        <w:t xml:space="preserve"> Validating Alpha Characters</w:t>
      </w:r>
    </w:p>
    <w:p w:rsidR="00A216C0" w:rsidRPr="005B40A0" w:rsidRDefault="00A216C0" w:rsidP="006330C6">
      <w:pPr>
        <w:pStyle w:val="Code1"/>
        <w:keepNext/>
      </w:pPr>
    </w:p>
    <w:p w:rsidR="00A216C0" w:rsidRPr="00AF0684" w:rsidRDefault="00A216C0" w:rsidP="006330C6">
      <w:pPr>
        <w:pStyle w:val="Code1"/>
        <w:keepNext/>
      </w:pPr>
      <w:r w:rsidRPr="00AF0684">
        <w:t xml:space="preserve">; </w:t>
      </w:r>
      <w:r w:rsidRPr="00A847DA">
        <w:t>Pattern Matching</w:t>
      </w:r>
      <w:r w:rsidRPr="00AF0684">
        <w:t xml:space="preserve"> "A" – alpha char</w:t>
      </w:r>
      <w:r>
        <w:t>acters, uppercase and lowercase</w:t>
      </w:r>
    </w:p>
    <w:p w:rsidR="00A216C0" w:rsidRDefault="00A216C0" w:rsidP="006330C6">
      <w:pPr>
        <w:pStyle w:val="Code1"/>
        <w:keepNext/>
      </w:pPr>
    </w:p>
    <w:p w:rsidR="00A216C0" w:rsidRPr="00AF0684" w:rsidRDefault="00A216C0" w:rsidP="006330C6">
      <w:pPr>
        <w:pStyle w:val="Code1"/>
        <w:keepNext/>
      </w:pPr>
      <w:r>
        <w:t>Set Data="ABCDEabcde"</w:t>
      </w:r>
      <w:r>
        <w:tab/>
      </w:r>
      <w:r>
        <w:tab/>
        <w:t>;</w:t>
      </w:r>
      <w:r w:rsidRPr="00AF0684">
        <w:t>Data contains all alpha characters</w:t>
      </w:r>
    </w:p>
    <w:p w:rsidR="00A216C0" w:rsidRPr="00AF0684" w:rsidRDefault="00A216C0" w:rsidP="009C6846">
      <w:pPr>
        <w:pStyle w:val="Code1"/>
      </w:pPr>
      <w:r>
        <w:t>Set Pattern=".A"</w:t>
      </w:r>
      <w:r>
        <w:tab/>
      </w:r>
      <w:r>
        <w:tab/>
      </w:r>
      <w:r>
        <w:tab/>
        <w:t>;</w:t>
      </w:r>
      <w:r w:rsidRPr="00AF0684">
        <w:t>Pattern of any number of alpha characters</w:t>
      </w:r>
    </w:p>
    <w:p w:rsidR="00A216C0" w:rsidRPr="00AF0684" w:rsidRDefault="00A216C0" w:rsidP="009C6846">
      <w:pPr>
        <w:pStyle w:val="Code1"/>
      </w:pPr>
      <w:r>
        <w:t>Write Data?@Pattern</w:t>
      </w:r>
      <w:r>
        <w:tab/>
      </w:r>
      <w:r>
        <w:tab/>
        <w:t>;</w:t>
      </w:r>
      <w:r w:rsidRPr="00AF0684">
        <w:t>checks for all alpha characters</w:t>
      </w:r>
    </w:p>
    <w:p w:rsidR="00A216C0" w:rsidRDefault="00A216C0" w:rsidP="009C6846">
      <w:pPr>
        <w:pStyle w:val="Code1"/>
      </w:pPr>
      <w:r w:rsidRPr="00E918B6">
        <w:rPr>
          <w:rStyle w:val="CodeItalicChar"/>
        </w:rPr>
        <w:t>1</w:t>
      </w:r>
      <w:r>
        <w:tab/>
      </w:r>
      <w:r>
        <w:tab/>
      </w:r>
      <w:r>
        <w:tab/>
      </w:r>
      <w:r>
        <w:tab/>
      </w:r>
      <w:r>
        <w:tab/>
      </w:r>
      <w:r w:rsidRPr="00ED28D0">
        <w:t>;if the data</w:t>
      </w:r>
      <w:r w:rsidRPr="008A3EEA">
        <w:t xml:space="preserve"> conforms to the patter</w:t>
      </w:r>
      <w:r>
        <w:t>n</w:t>
      </w:r>
      <w:r w:rsidRPr="008A3EEA">
        <w:t xml:space="preserve"> </w:t>
      </w:r>
    </w:p>
    <w:p w:rsidR="00A216C0" w:rsidRPr="008A3EEA" w:rsidRDefault="00A216C0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  <w:t xml:space="preserve">; - </w:t>
      </w:r>
      <w:r w:rsidRPr="008A3EEA">
        <w:t>a 1 (true) is returned</w:t>
      </w:r>
    </w:p>
    <w:p w:rsidR="00A216C0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>Set Data="ABCDEabcde"</w:t>
      </w:r>
      <w:r>
        <w:tab/>
      </w:r>
      <w:r>
        <w:tab/>
        <w:t>;</w:t>
      </w:r>
      <w:r w:rsidRPr="00AF0684">
        <w:t>Data contains all alpha characters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Data?.A </w:t>
      </w:r>
      <w:r>
        <w:t xml:space="preserve">Write </w:t>
      </w:r>
      <w:r w:rsidRPr="00AF0684">
        <w:t>!,"The data conforms to the pattern"</w:t>
      </w:r>
    </w:p>
    <w:p w:rsidR="00A216C0" w:rsidRDefault="00A216C0" w:rsidP="009C6846">
      <w:pPr>
        <w:pStyle w:val="CodeItalic"/>
      </w:pPr>
      <w:r w:rsidRPr="001A5312">
        <w:t>The data conforms to the pattern</w:t>
      </w:r>
    </w:p>
    <w:p w:rsidR="00A216C0" w:rsidRDefault="00A216C0" w:rsidP="009C6846">
      <w:pPr>
        <w:pStyle w:val="Code1"/>
      </w:pPr>
    </w:p>
    <w:p w:rsidR="00A216C0" w:rsidRDefault="00A216C0" w:rsidP="009C6846">
      <w:pPr>
        <w:pStyle w:val="Code1"/>
      </w:pPr>
    </w:p>
    <w:p w:rsidR="009B2324" w:rsidRDefault="009B2324" w:rsidP="00A216C0">
      <w:pPr>
        <w:pStyle w:val="Caption"/>
      </w:pPr>
      <w:bookmarkStart w:id="420" w:name="_Ref269518723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420"/>
      <w:r>
        <w:t xml:space="preserve"> Validating Uppercase Characters</w:t>
      </w:r>
    </w:p>
    <w:p w:rsidR="00A216C0" w:rsidRDefault="00A216C0" w:rsidP="00A216C0">
      <w:pPr>
        <w:pStyle w:val="Code"/>
        <w:rPr>
          <w:b/>
        </w:rPr>
      </w:pPr>
      <w:r>
        <w:rPr>
          <w:b/>
        </w:rPr>
        <w:t xml:space="preserve">  </w:t>
      </w:r>
    </w:p>
    <w:p w:rsidR="00A216C0" w:rsidRPr="00AF0684" w:rsidRDefault="00A216C0" w:rsidP="009C6846">
      <w:pPr>
        <w:pStyle w:val="Code1"/>
      </w:pPr>
      <w:r w:rsidRPr="00AF0684">
        <w:t xml:space="preserve">; </w:t>
      </w:r>
      <w:r w:rsidRPr="00A847DA">
        <w:t>Pattern Matching</w:t>
      </w:r>
      <w:r w:rsidRPr="00AF0684">
        <w:t xml:space="preserve"> "U" – uppercase</w:t>
      </w:r>
      <w:r>
        <w:t xml:space="preserve"> characters</w:t>
      </w:r>
    </w:p>
    <w:p w:rsidR="00A216C0" w:rsidRPr="00AF0684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Data="ABCDE"</w:t>
      </w:r>
      <w:r>
        <w:tab/>
      </w:r>
      <w:r>
        <w:tab/>
        <w:t>;</w:t>
      </w:r>
      <w:r w:rsidRPr="00AF0684">
        <w:t>Data contains all uppercase characters</w:t>
      </w: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Pattern=".U"</w:t>
      </w:r>
      <w:r>
        <w:tab/>
      </w:r>
      <w:r>
        <w:tab/>
        <w:t>;</w:t>
      </w:r>
      <w:r w:rsidRPr="00AF0684">
        <w:t>Pattern of any number of uppercase characters</w:t>
      </w:r>
    </w:p>
    <w:p w:rsidR="00A216C0" w:rsidRPr="00AF0684" w:rsidRDefault="00A216C0" w:rsidP="009C6846">
      <w:pPr>
        <w:pStyle w:val="Code1"/>
      </w:pPr>
      <w:r>
        <w:t xml:space="preserve">Write </w:t>
      </w:r>
      <w:r w:rsidRPr="00AF0684">
        <w:t>Data?@Pattern</w:t>
      </w:r>
      <w:r>
        <w:tab/>
        <w:t>;checks</w:t>
      </w:r>
      <w:r w:rsidRPr="00AF0684">
        <w:t xml:space="preserve"> for all uppercase characters</w:t>
      </w:r>
    </w:p>
    <w:p w:rsidR="00A216C0" w:rsidRDefault="00A216C0" w:rsidP="009C6846">
      <w:pPr>
        <w:pStyle w:val="Code1"/>
      </w:pPr>
      <w:r w:rsidRPr="00E918B6">
        <w:rPr>
          <w:rStyle w:val="CodeItalicChar"/>
        </w:rPr>
        <w:t>1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ED28D0">
        <w:t>;if the data conforms</w:t>
      </w:r>
      <w:r>
        <w:t xml:space="preserve"> to the pattern</w:t>
      </w:r>
    </w:p>
    <w:p w:rsidR="00A216C0" w:rsidRPr="008A3EEA" w:rsidRDefault="00A216C0" w:rsidP="009C6846">
      <w:pPr>
        <w:pStyle w:val="Code1"/>
      </w:pPr>
      <w:r>
        <w:tab/>
      </w:r>
      <w:r>
        <w:tab/>
      </w:r>
      <w:r>
        <w:tab/>
      </w:r>
      <w:r>
        <w:tab/>
        <w:t>; -</w:t>
      </w:r>
      <w:r w:rsidRPr="008A3EEA">
        <w:t xml:space="preserve"> a 1 (true) is returned</w:t>
      </w:r>
    </w:p>
    <w:p w:rsidR="00A216C0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>Set Data="ABCDE"</w:t>
      </w:r>
      <w:r>
        <w:tab/>
      </w:r>
      <w:r>
        <w:tab/>
      </w:r>
      <w:r w:rsidRPr="00AF0684">
        <w:t>;Data contains uppercase character</w:t>
      </w:r>
      <w:r>
        <w:t>s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Data?.U </w:t>
      </w:r>
      <w:r>
        <w:t xml:space="preserve">Write </w:t>
      </w:r>
      <w:r w:rsidRPr="00AF0684">
        <w:t>!,"The data conforms to the pattern"</w:t>
      </w:r>
    </w:p>
    <w:p w:rsidR="00A216C0" w:rsidRPr="00720BC9" w:rsidRDefault="00A216C0" w:rsidP="009C6846">
      <w:pPr>
        <w:pStyle w:val="Code1"/>
      </w:pPr>
      <w:r w:rsidRPr="00720BC9">
        <w:t>The data conforms to the pattern</w:t>
      </w:r>
    </w:p>
    <w:p w:rsidR="00A216C0" w:rsidRDefault="00A216C0" w:rsidP="009C6846">
      <w:pPr>
        <w:pStyle w:val="Code1"/>
      </w:pPr>
    </w:p>
    <w:p w:rsidR="00A216C0" w:rsidRPr="008A3EEA" w:rsidRDefault="00A216C0" w:rsidP="009C6846">
      <w:pPr>
        <w:pStyle w:val="Code1"/>
      </w:pPr>
    </w:p>
    <w:p w:rsidR="009B2324" w:rsidRDefault="009B2324" w:rsidP="0054745C">
      <w:pPr>
        <w:pStyle w:val="Caption"/>
        <w:keepNext/>
      </w:pPr>
      <w:bookmarkStart w:id="421" w:name="_Ref269518765"/>
    </w:p>
    <w:p w:rsidR="00A216C0" w:rsidRDefault="00A216C0" w:rsidP="0054745C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421"/>
      <w:r>
        <w:t xml:space="preserve"> Validating a Capitalized Word</w:t>
      </w:r>
    </w:p>
    <w:p w:rsidR="00A216C0" w:rsidRDefault="00A216C0" w:rsidP="0054745C">
      <w:pPr>
        <w:pStyle w:val="Code"/>
        <w:keepNext/>
        <w:rPr>
          <w:b/>
        </w:rPr>
      </w:pPr>
      <w:r>
        <w:rPr>
          <w:b/>
        </w:rPr>
        <w:t xml:space="preserve">  </w:t>
      </w:r>
    </w:p>
    <w:p w:rsidR="00A216C0" w:rsidRPr="00AF0684" w:rsidRDefault="00A216C0" w:rsidP="009C6846">
      <w:pPr>
        <w:pStyle w:val="Code1"/>
      </w:pPr>
      <w:r>
        <w:t xml:space="preserve">Set Data="California"  </w:t>
      </w:r>
      <w:r>
        <w:tab/>
      </w:r>
      <w:r>
        <w:tab/>
        <w:t>;Data contains a capitalized word</w:t>
      </w: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Pattern="</w:t>
      </w:r>
      <w:r>
        <w:t xml:space="preserve">1U.L" </w:t>
      </w:r>
      <w:r>
        <w:tab/>
      </w:r>
      <w:r>
        <w:tab/>
        <w:t>;</w:t>
      </w:r>
      <w:r w:rsidRPr="00AF0684">
        <w:t xml:space="preserve">Pattern for </w:t>
      </w:r>
      <w:r>
        <w:t>capitali</w:t>
      </w:r>
      <w:r w:rsidR="0044168C">
        <w:t>z</w:t>
      </w:r>
      <w:r>
        <w:t>ed word</w:t>
      </w:r>
    </w:p>
    <w:p w:rsidR="00A216C0" w:rsidRDefault="00A216C0" w:rsidP="009C6846">
      <w:pPr>
        <w:pStyle w:val="Code1"/>
      </w:pPr>
      <w:r>
        <w:t xml:space="preserve">Write </w:t>
      </w:r>
      <w:r w:rsidRPr="00AF0684">
        <w:t xml:space="preserve">Data?@Pattern </w:t>
      </w:r>
    </w:p>
    <w:p w:rsidR="00A216C0" w:rsidRDefault="00A216C0" w:rsidP="009C6846">
      <w:pPr>
        <w:pStyle w:val="Code1"/>
      </w:pPr>
      <w:r w:rsidRPr="00E918B6">
        <w:rPr>
          <w:rStyle w:val="CodeItalicChar"/>
        </w:rPr>
        <w:t>1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;if the data conforms to the pattern</w:t>
      </w:r>
    </w:p>
    <w:p w:rsidR="00A216C0" w:rsidRPr="00A25078" w:rsidRDefault="00A216C0" w:rsidP="009C6846">
      <w:pPr>
        <w:pStyle w:val="Code1"/>
        <w:rPr>
          <w:b/>
        </w:rPr>
      </w:pPr>
      <w:r>
        <w:tab/>
      </w:r>
      <w:r>
        <w:tab/>
      </w:r>
      <w:r>
        <w:tab/>
      </w:r>
      <w:r>
        <w:tab/>
      </w:r>
      <w:r>
        <w:tab/>
        <w:t>; -</w:t>
      </w:r>
      <w:r w:rsidRPr="00A25078">
        <w:t xml:space="preserve"> a 1 (true) is returned</w:t>
      </w:r>
    </w:p>
    <w:p w:rsidR="00A216C0" w:rsidRDefault="00A216C0" w:rsidP="009C6846">
      <w:pPr>
        <w:pStyle w:val="Code1"/>
      </w:pPr>
    </w:p>
    <w:p w:rsidR="009B2324" w:rsidRDefault="009B2324" w:rsidP="00A216C0">
      <w:pPr>
        <w:pStyle w:val="Caption"/>
      </w:pPr>
      <w:bookmarkStart w:id="422" w:name="_Ref269518800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422"/>
      <w:r>
        <w:t xml:space="preserve"> Validating Numeric Digits</w:t>
      </w:r>
    </w:p>
    <w:p w:rsidR="00A216C0" w:rsidRDefault="00A216C0" w:rsidP="00A216C0">
      <w:pPr>
        <w:pStyle w:val="Code"/>
        <w:rPr>
          <w:b/>
        </w:rPr>
      </w:pPr>
      <w:r>
        <w:rPr>
          <w:b/>
        </w:rPr>
        <w:t xml:space="preserve">  </w:t>
      </w:r>
    </w:p>
    <w:p w:rsidR="00A216C0" w:rsidRPr="00AF0684" w:rsidRDefault="00A216C0" w:rsidP="009C6846">
      <w:pPr>
        <w:pStyle w:val="Code1"/>
      </w:pPr>
      <w:r w:rsidRPr="00AF0684">
        <w:t xml:space="preserve">; </w:t>
      </w:r>
      <w:r w:rsidRPr="00A847DA">
        <w:t>Pattern Matching</w:t>
      </w:r>
      <w:r w:rsidRPr="00AF0684">
        <w:t xml:space="preserve"> "N" – </w:t>
      </w:r>
      <w:r>
        <w:t>Numeric Digits</w:t>
      </w:r>
    </w:p>
    <w:p w:rsidR="00A216C0" w:rsidRPr="00AF0684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 xml:space="preserve">Data="1234" </w:t>
      </w:r>
      <w:r>
        <w:tab/>
      </w:r>
      <w:r>
        <w:tab/>
        <w:t>;</w:t>
      </w:r>
      <w:r w:rsidRPr="00AF0684">
        <w:t xml:space="preserve">Data contains all </w:t>
      </w:r>
      <w:r>
        <w:t>Numeric Digits</w:t>
      </w: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Pattern=".N"</w:t>
      </w:r>
      <w:r>
        <w:tab/>
      </w:r>
      <w:r>
        <w:tab/>
        <w:t>;</w:t>
      </w:r>
      <w:r w:rsidRPr="00AF0684">
        <w:t xml:space="preserve">Pattern for any number of </w:t>
      </w:r>
      <w:r>
        <w:t>Numeric Digits</w:t>
      </w:r>
    </w:p>
    <w:p w:rsidR="00A216C0" w:rsidRPr="00AF0684" w:rsidRDefault="00A216C0" w:rsidP="009C6846">
      <w:pPr>
        <w:pStyle w:val="Code1"/>
      </w:pPr>
      <w:r>
        <w:t xml:space="preserve">Write </w:t>
      </w:r>
      <w:r w:rsidRPr="00AF0684">
        <w:t>Data?@Pattern</w:t>
      </w:r>
      <w:r>
        <w:tab/>
        <w:t>;checks</w:t>
      </w:r>
      <w:r w:rsidRPr="00AF0684">
        <w:t xml:space="preserve"> for all </w:t>
      </w:r>
      <w:r>
        <w:t>Numeric Digits</w:t>
      </w:r>
    </w:p>
    <w:p w:rsidR="00A216C0" w:rsidRDefault="00A216C0" w:rsidP="009C6846">
      <w:pPr>
        <w:pStyle w:val="Code1"/>
      </w:pPr>
      <w:r w:rsidRPr="00E918B6">
        <w:rPr>
          <w:rStyle w:val="CodeItalicChar"/>
        </w:rPr>
        <w:t>1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;if the data conforms to the pattern</w:t>
      </w:r>
    </w:p>
    <w:p w:rsidR="00A216C0" w:rsidRPr="008A3EEA" w:rsidRDefault="00A216C0" w:rsidP="009C6846">
      <w:pPr>
        <w:pStyle w:val="Code1"/>
      </w:pPr>
      <w:r>
        <w:tab/>
      </w:r>
      <w:r>
        <w:tab/>
      </w:r>
      <w:r>
        <w:tab/>
      </w:r>
      <w:r>
        <w:tab/>
        <w:t xml:space="preserve">; - </w:t>
      </w:r>
      <w:r w:rsidRPr="008A3EEA">
        <w:t>a 1 (true) is returned</w:t>
      </w:r>
    </w:p>
    <w:p w:rsidR="00A216C0" w:rsidRPr="008A3EEA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Data="1234"</w:t>
      </w:r>
      <w:r>
        <w:tab/>
      </w:r>
      <w:r>
        <w:tab/>
        <w:t>;</w:t>
      </w:r>
      <w:r w:rsidRPr="00AF0684">
        <w:t xml:space="preserve">Data contains all </w:t>
      </w:r>
      <w:r>
        <w:t>Numeric Digits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Data?.N </w:t>
      </w:r>
      <w:r>
        <w:t xml:space="preserve">Write </w:t>
      </w:r>
      <w:r w:rsidRPr="00AF0684">
        <w:t>!,"The data conforms to the pattern"</w:t>
      </w:r>
    </w:p>
    <w:p w:rsidR="00A216C0" w:rsidRPr="001A5312" w:rsidRDefault="00A216C0" w:rsidP="009C6846">
      <w:pPr>
        <w:pStyle w:val="CodeItalic"/>
      </w:pPr>
      <w:r w:rsidRPr="001A5312">
        <w:t>The data conforms to the pattern</w:t>
      </w:r>
    </w:p>
    <w:p w:rsidR="00A216C0" w:rsidRPr="008A3EEA" w:rsidRDefault="00A216C0" w:rsidP="00A216C0">
      <w:pPr>
        <w:pStyle w:val="Code"/>
        <w:rPr>
          <w:color w:val="auto"/>
        </w:rPr>
      </w:pPr>
    </w:p>
    <w:p w:rsidR="00E918B6" w:rsidRDefault="00E918B6" w:rsidP="00A216C0"/>
    <w:p w:rsidR="00A216C0" w:rsidRDefault="00A216C0" w:rsidP="006330C6">
      <w:pPr>
        <w:pStyle w:val="Caption"/>
        <w:keepNext/>
      </w:pPr>
      <w:bookmarkStart w:id="423" w:name="_Ref269518842"/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423"/>
      <w:r>
        <w:t xml:space="preserve"> Validating a Numeric with Two Decimal Positions</w:t>
      </w:r>
    </w:p>
    <w:p w:rsidR="00A216C0" w:rsidRDefault="00A216C0" w:rsidP="006330C6">
      <w:pPr>
        <w:pStyle w:val="Code"/>
        <w:keepNext/>
        <w:rPr>
          <w:b/>
        </w:rPr>
      </w:pPr>
      <w:r>
        <w:rPr>
          <w:b/>
        </w:rPr>
        <w:t xml:space="preserve">  </w:t>
      </w:r>
    </w:p>
    <w:p w:rsidR="00A216C0" w:rsidRPr="00AF0684" w:rsidRDefault="00A216C0" w:rsidP="006330C6">
      <w:pPr>
        <w:pStyle w:val="Code1"/>
        <w:keepNext/>
      </w:pPr>
      <w:r>
        <w:t xml:space="preserve">Set </w:t>
      </w:r>
      <w:r w:rsidRPr="00AF0684">
        <w:t>Data="12</w:t>
      </w:r>
      <w:r>
        <w:t>.</w:t>
      </w:r>
      <w:r w:rsidRPr="00AF0684">
        <w:t xml:space="preserve">34"        </w:t>
      </w:r>
      <w:r>
        <w:tab/>
      </w:r>
      <w:r>
        <w:tab/>
        <w:t>;Data contains Numerics, decimal and 2 numerics</w:t>
      </w:r>
    </w:p>
    <w:p w:rsidR="00A216C0" w:rsidRPr="00AF0684" w:rsidRDefault="00A216C0" w:rsidP="006330C6">
      <w:pPr>
        <w:pStyle w:val="Code1"/>
        <w:keepNext/>
      </w:pPr>
      <w:r>
        <w:t xml:space="preserve">Set </w:t>
      </w:r>
      <w:r w:rsidRPr="00AF0684">
        <w:t>Pattern=".N</w:t>
      </w:r>
      <w:r>
        <w:t xml:space="preserve">1"".""2N" </w:t>
      </w:r>
      <w:r>
        <w:tab/>
        <w:t>;</w:t>
      </w:r>
      <w:r w:rsidRPr="00AF0684">
        <w:t xml:space="preserve">Pattern for </w:t>
      </w:r>
      <w:r>
        <w:t>Numerics, decimal and 2 numerics</w:t>
      </w:r>
    </w:p>
    <w:p w:rsidR="00A216C0" w:rsidRDefault="00A216C0" w:rsidP="009C6846">
      <w:pPr>
        <w:pStyle w:val="Code1"/>
      </w:pPr>
      <w:r>
        <w:t xml:space="preserve">Write </w:t>
      </w:r>
      <w:r w:rsidRPr="00AF0684">
        <w:t xml:space="preserve">Data?@Pattern </w:t>
      </w:r>
    </w:p>
    <w:p w:rsidR="00A216C0" w:rsidRDefault="00A216C0" w:rsidP="009C6846">
      <w:pPr>
        <w:pStyle w:val="Code1"/>
      </w:pPr>
      <w:r w:rsidRPr="00720BC9">
        <w:rPr>
          <w:rStyle w:val="CodeItalicChar"/>
        </w:rPr>
        <w:t>1</w:t>
      </w:r>
      <w:r w:rsidRPr="00A25078">
        <w:rPr>
          <w:b/>
        </w:rPr>
        <w:tab/>
      </w:r>
      <w:r w:rsidRPr="00A25078">
        <w:rPr>
          <w:b/>
        </w:rPr>
        <w:tab/>
      </w:r>
      <w:r w:rsidRPr="00A25078"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;if the data conforms to the pattern</w:t>
      </w:r>
    </w:p>
    <w:p w:rsidR="00A216C0" w:rsidRPr="00A25078" w:rsidRDefault="00A216C0" w:rsidP="009C6846">
      <w:pPr>
        <w:pStyle w:val="Code1"/>
        <w:rPr>
          <w:b/>
        </w:rPr>
      </w:pPr>
      <w:r>
        <w:tab/>
      </w:r>
      <w:r>
        <w:tab/>
      </w:r>
      <w:r>
        <w:tab/>
      </w:r>
      <w:r>
        <w:tab/>
      </w:r>
      <w:r>
        <w:tab/>
        <w:t>;</w:t>
      </w:r>
      <w:r w:rsidRPr="00A25078">
        <w:t>a 1 (true) is returned</w:t>
      </w:r>
    </w:p>
    <w:p w:rsidR="00A216C0" w:rsidRDefault="00A216C0" w:rsidP="009C6846">
      <w:pPr>
        <w:pStyle w:val="Code1"/>
      </w:pPr>
    </w:p>
    <w:p w:rsidR="00A216C0" w:rsidRDefault="00A216C0" w:rsidP="009C6846">
      <w:pPr>
        <w:pStyle w:val="Code1"/>
      </w:pPr>
      <w:r>
        <w:t xml:space="preserve">Set </w:t>
      </w:r>
      <w:r w:rsidRPr="00AF0684">
        <w:t>Data="12</w:t>
      </w:r>
      <w:r>
        <w:t xml:space="preserve">.34"      </w:t>
      </w:r>
      <w:r>
        <w:tab/>
      </w:r>
      <w:r>
        <w:tab/>
        <w:t>;Data contains Numerics, decimal and 2 numerics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Data?.N</w:t>
      </w:r>
      <w:r>
        <w:t>1"."2N</w:t>
      </w:r>
      <w:r w:rsidRPr="00AF0684">
        <w:t xml:space="preserve"> </w:t>
      </w:r>
      <w:r>
        <w:t xml:space="preserve">Write </w:t>
      </w:r>
      <w:r w:rsidRPr="00AF0684">
        <w:t>!,"The data conforms to the pattern"</w:t>
      </w:r>
    </w:p>
    <w:p w:rsidR="00A216C0" w:rsidRPr="001A5312" w:rsidRDefault="00A216C0" w:rsidP="009C6846">
      <w:pPr>
        <w:pStyle w:val="CodeItalic"/>
      </w:pPr>
      <w:r w:rsidRPr="001A5312">
        <w:t>The data conforms to the pattern</w:t>
      </w:r>
    </w:p>
    <w:p w:rsidR="00A216C0" w:rsidRPr="008A3EEA" w:rsidRDefault="00A216C0" w:rsidP="009C6846">
      <w:pPr>
        <w:pStyle w:val="Code1"/>
      </w:pPr>
    </w:p>
    <w:p w:rsidR="009B2324" w:rsidRDefault="009B2324" w:rsidP="00A216C0">
      <w:pPr>
        <w:pStyle w:val="Caption"/>
      </w:pPr>
      <w:bookmarkStart w:id="424" w:name="_Ref269537183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424"/>
      <w:r>
        <w:t xml:space="preserve"> Validating Punctuation Characters</w:t>
      </w:r>
    </w:p>
    <w:p w:rsidR="00A216C0" w:rsidRDefault="00A216C0" w:rsidP="00A216C0">
      <w:pPr>
        <w:pStyle w:val="Code"/>
        <w:rPr>
          <w:b/>
        </w:rPr>
      </w:pPr>
      <w:r>
        <w:rPr>
          <w:b/>
        </w:rPr>
        <w:t xml:space="preserve">  </w:t>
      </w:r>
    </w:p>
    <w:p w:rsidR="00A216C0" w:rsidRPr="00AF0684" w:rsidRDefault="00A216C0" w:rsidP="009C6846">
      <w:pPr>
        <w:pStyle w:val="Code1"/>
      </w:pPr>
      <w:r w:rsidRPr="00AF0684">
        <w:t xml:space="preserve">; </w:t>
      </w:r>
      <w:r w:rsidRPr="00A847DA">
        <w:t>Pattern Matching</w:t>
      </w:r>
      <w:r w:rsidRPr="00AF0684">
        <w:t xml:space="preserve"> "P" – Punctuation characters</w:t>
      </w:r>
    </w:p>
    <w:p w:rsidR="00A216C0" w:rsidRPr="00AF0684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Data=".,</w:t>
      </w:r>
      <w:r>
        <w:t xml:space="preserve"> ;" </w:t>
      </w:r>
      <w:r>
        <w:tab/>
      </w:r>
      <w:r>
        <w:tab/>
        <w:t>;</w:t>
      </w:r>
      <w:r w:rsidRPr="00AF0684">
        <w:t>Data contains all Punctuation characters</w:t>
      </w: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Pattern=".P"</w:t>
      </w:r>
      <w:r>
        <w:tab/>
      </w:r>
      <w:r>
        <w:tab/>
        <w:t>;</w:t>
      </w:r>
      <w:r w:rsidRPr="00AF0684">
        <w:t>Pattern for any number of Punctuation characters</w:t>
      </w:r>
    </w:p>
    <w:p w:rsidR="00A216C0" w:rsidRPr="00AF0684" w:rsidRDefault="00A216C0" w:rsidP="009C6846">
      <w:pPr>
        <w:pStyle w:val="Code1"/>
      </w:pPr>
      <w:r>
        <w:t xml:space="preserve">Write </w:t>
      </w:r>
      <w:r w:rsidRPr="00AF0684">
        <w:t>Data?@Pattern</w:t>
      </w:r>
      <w:r>
        <w:tab/>
        <w:t>;checks</w:t>
      </w:r>
      <w:r w:rsidRPr="00AF0684">
        <w:t xml:space="preserve"> for all Punctuation characters</w:t>
      </w:r>
    </w:p>
    <w:p w:rsidR="00A216C0" w:rsidRDefault="00A216C0" w:rsidP="009C6846">
      <w:pPr>
        <w:pStyle w:val="Code1"/>
      </w:pPr>
      <w:r w:rsidRPr="00713861">
        <w:rPr>
          <w:rStyle w:val="CodeItalicChar"/>
        </w:rPr>
        <w:t>1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;if the data conforms to the pattern</w:t>
      </w:r>
    </w:p>
    <w:p w:rsidR="00A216C0" w:rsidRPr="008A3EEA" w:rsidRDefault="00A216C0" w:rsidP="009C6846">
      <w:pPr>
        <w:pStyle w:val="Code1"/>
      </w:pPr>
      <w:r>
        <w:tab/>
      </w:r>
      <w:r>
        <w:tab/>
      </w:r>
      <w:r>
        <w:tab/>
      </w:r>
      <w:r>
        <w:tab/>
        <w:t xml:space="preserve">; - </w:t>
      </w:r>
      <w:r w:rsidRPr="008A3EEA">
        <w:t>a 1 (true) is returned</w:t>
      </w:r>
    </w:p>
    <w:p w:rsidR="00A216C0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Data=".,</w:t>
      </w:r>
      <w:r>
        <w:t xml:space="preserve"> </w:t>
      </w:r>
      <w:r w:rsidRPr="00AF0684">
        <w:t>;"</w:t>
      </w:r>
      <w:r>
        <w:tab/>
      </w:r>
      <w:r>
        <w:tab/>
        <w:t>;</w:t>
      </w:r>
      <w:r w:rsidRPr="00AF0684">
        <w:t>Data contains all Punctuation characters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Data?.P </w:t>
      </w:r>
      <w:r>
        <w:t xml:space="preserve">Write </w:t>
      </w:r>
      <w:r w:rsidRPr="00AF0684">
        <w:t>!,"The data conforms to the pattern"</w:t>
      </w:r>
    </w:p>
    <w:p w:rsidR="00A216C0" w:rsidRPr="001A5312" w:rsidRDefault="00A216C0" w:rsidP="009C6846">
      <w:pPr>
        <w:pStyle w:val="CodeItalic"/>
      </w:pPr>
      <w:r w:rsidRPr="001A5312">
        <w:t>The data conforms to the pattern</w:t>
      </w:r>
    </w:p>
    <w:p w:rsidR="00A216C0" w:rsidRPr="008A3EEA" w:rsidRDefault="00A216C0" w:rsidP="00A216C0">
      <w:pPr>
        <w:pStyle w:val="Code"/>
        <w:rPr>
          <w:color w:val="auto"/>
        </w:rPr>
      </w:pPr>
    </w:p>
    <w:p w:rsidR="009B2324" w:rsidRDefault="009B2324" w:rsidP="00A216C0">
      <w:pPr>
        <w:pStyle w:val="Caption"/>
      </w:pPr>
      <w:bookmarkStart w:id="425" w:name="_Ref269537218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425"/>
      <w:r>
        <w:t xml:space="preserve"> Search a string for a substring</w:t>
      </w:r>
    </w:p>
    <w:p w:rsidR="00A216C0" w:rsidRDefault="00A216C0" w:rsidP="00A216C0">
      <w:pPr>
        <w:pStyle w:val="Code"/>
        <w:rPr>
          <w:b/>
        </w:rPr>
      </w:pPr>
      <w:r>
        <w:rPr>
          <w:b/>
        </w:rPr>
        <w:t xml:space="preserve">  </w:t>
      </w:r>
    </w:p>
    <w:p w:rsidR="00A216C0" w:rsidRDefault="00A216C0" w:rsidP="009C6846">
      <w:pPr>
        <w:pStyle w:val="Code1"/>
      </w:pPr>
      <w:r>
        <w:t>Set String="Jack and Jill went down the hill."</w:t>
      </w: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Pattern=".</w:t>
      </w:r>
      <w:r>
        <w:t>E1.P1""Jill""1P.E"</w:t>
      </w:r>
      <w:r>
        <w:tab/>
      </w:r>
      <w:r>
        <w:tab/>
      </w:r>
      <w:r>
        <w:tab/>
        <w:t>;search for “Jill”</w:t>
      </w:r>
    </w:p>
    <w:p w:rsidR="00A216C0" w:rsidRDefault="00A216C0" w:rsidP="009C6846">
      <w:pPr>
        <w:pStyle w:val="Code1"/>
      </w:pPr>
      <w:r>
        <w:t>Write String</w:t>
      </w:r>
      <w:r w:rsidRPr="00AF0684">
        <w:t xml:space="preserve">?@Pattern </w:t>
      </w:r>
    </w:p>
    <w:p w:rsidR="00A216C0" w:rsidRPr="00A25078" w:rsidRDefault="00A216C0" w:rsidP="009C6846">
      <w:pPr>
        <w:pStyle w:val="CodeItalic"/>
      </w:pPr>
      <w:r w:rsidRPr="00A25078">
        <w:t>1</w:t>
      </w:r>
      <w:r w:rsidRPr="00A25078">
        <w:tab/>
      </w:r>
      <w:r w:rsidRPr="00A25078">
        <w:tab/>
      </w:r>
      <w:r w:rsidRPr="00A25078">
        <w:tab/>
      </w:r>
      <w:r w:rsidRPr="00A25078">
        <w:tab/>
      </w:r>
    </w:p>
    <w:p w:rsidR="00A216C0" w:rsidRDefault="00A216C0" w:rsidP="009C6846">
      <w:pPr>
        <w:pStyle w:val="Code1"/>
      </w:pPr>
    </w:p>
    <w:p w:rsidR="00A216C0" w:rsidRDefault="00A216C0" w:rsidP="009C6846">
      <w:pPr>
        <w:pStyle w:val="Code1"/>
      </w:pPr>
      <w:r>
        <w:t>Set String="Jack and Jill went down the hill."</w:t>
      </w:r>
    </w:p>
    <w:p w:rsidR="00A216C0" w:rsidRPr="00AF0684" w:rsidRDefault="00A216C0" w:rsidP="009C6846">
      <w:pPr>
        <w:pStyle w:val="Code1"/>
      </w:pPr>
      <w:r>
        <w:t>If String?</w:t>
      </w:r>
      <w:r w:rsidRPr="00AF0684">
        <w:t>.</w:t>
      </w:r>
      <w:r>
        <w:t>E1P1"Jill"1P.E</w:t>
      </w:r>
      <w:r w:rsidRPr="00AF0684">
        <w:t xml:space="preserve"> </w:t>
      </w:r>
      <w:r>
        <w:t xml:space="preserve">Write </w:t>
      </w:r>
      <w:r w:rsidRPr="00AF0684">
        <w:t xml:space="preserve">!,"The </w:t>
      </w:r>
      <w:r>
        <w:t>string is found</w:t>
      </w:r>
      <w:r w:rsidRPr="00AF0684">
        <w:t>"</w:t>
      </w:r>
    </w:p>
    <w:p w:rsidR="00A216C0" w:rsidRDefault="00A216C0" w:rsidP="009C6846">
      <w:pPr>
        <w:pStyle w:val="CodeItalic"/>
      </w:pPr>
      <w:r w:rsidRPr="001A5312">
        <w:t xml:space="preserve">The </w:t>
      </w:r>
      <w:r>
        <w:t>string is found</w:t>
      </w:r>
    </w:p>
    <w:p w:rsidR="00A216C0" w:rsidRPr="008A3EEA" w:rsidRDefault="00A216C0" w:rsidP="009C6846">
      <w:pPr>
        <w:pStyle w:val="Code1"/>
      </w:pPr>
    </w:p>
    <w:p w:rsidR="009B2324" w:rsidRDefault="009B2324" w:rsidP="00A216C0">
      <w:pPr>
        <w:pStyle w:val="Caption"/>
      </w:pPr>
      <w:bookmarkStart w:id="426" w:name="_Ref269537270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426"/>
      <w:r>
        <w:t xml:space="preserve"> Validating Control Characters</w:t>
      </w:r>
    </w:p>
    <w:p w:rsidR="00A216C0" w:rsidRDefault="00A216C0" w:rsidP="00A216C0">
      <w:pPr>
        <w:pStyle w:val="Code"/>
        <w:rPr>
          <w:b/>
        </w:rPr>
      </w:pPr>
      <w:r>
        <w:rPr>
          <w:b/>
        </w:rPr>
        <w:t xml:space="preserve">  </w:t>
      </w:r>
    </w:p>
    <w:p w:rsidR="00A216C0" w:rsidRPr="00AF0684" w:rsidRDefault="00A216C0" w:rsidP="009C6846">
      <w:pPr>
        <w:pStyle w:val="Code1"/>
      </w:pPr>
      <w:r w:rsidRPr="00AF0684">
        <w:t xml:space="preserve">; </w:t>
      </w:r>
      <w:r w:rsidRPr="00A847DA">
        <w:t>Pattern Matching</w:t>
      </w:r>
      <w:r w:rsidRPr="00AF0684">
        <w:t xml:space="preserve"> "C" – Control Characters </w:t>
      </w:r>
    </w:p>
    <w:p w:rsidR="00A216C0" w:rsidRPr="00AF0684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>; The $Char System Supplied F</w:t>
      </w:r>
      <w:r w:rsidRPr="00AF0684">
        <w:t>unction below produces the Bell (7),</w:t>
      </w:r>
    </w:p>
    <w:p w:rsidR="00A216C0" w:rsidRPr="00AF0684" w:rsidRDefault="00A216C0" w:rsidP="009C6846">
      <w:pPr>
        <w:pStyle w:val="Code1"/>
      </w:pPr>
      <w:r w:rsidRPr="00AF0684">
        <w:t>; Backspace (8), Linefeed (10), Formfeed (</w:t>
      </w:r>
      <w:r>
        <w:t>12</w:t>
      </w:r>
      <w:r w:rsidRPr="00AF0684">
        <w:t xml:space="preserve">) and </w:t>
      </w:r>
      <w:r>
        <w:t>Carriage</w:t>
      </w:r>
      <w:r w:rsidRPr="00AF0684">
        <w:t xml:space="preserve"> Return (</w:t>
      </w:r>
      <w:r>
        <w:t>13</w:t>
      </w:r>
      <w:r w:rsidRPr="00AF0684">
        <w:t>)</w:t>
      </w:r>
    </w:p>
    <w:p w:rsidR="00A216C0" w:rsidRPr="00AF0684" w:rsidRDefault="00A216C0" w:rsidP="009C6846">
      <w:pPr>
        <w:pStyle w:val="Code1"/>
      </w:pPr>
      <w:r w:rsidRPr="00AF0684">
        <w:t>; Control Characters</w:t>
      </w:r>
    </w:p>
    <w:p w:rsidR="00A216C0" w:rsidRPr="00AF0684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Data=$C(7)_$C(8)_$C(10)_$C(</w:t>
      </w:r>
      <w:r>
        <w:t>12</w:t>
      </w:r>
      <w:r w:rsidRPr="00AF0684">
        <w:t>)_$C(</w:t>
      </w:r>
      <w:r>
        <w:t>13</w:t>
      </w:r>
      <w:r w:rsidR="0007443F">
        <w:t xml:space="preserve">) ;Data contains Control </w:t>
      </w:r>
      <w:r w:rsidRPr="00AF0684">
        <w:t xml:space="preserve">Characters </w:t>
      </w: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Pattern=".C"</w:t>
      </w:r>
      <w:r>
        <w:tab/>
      </w:r>
      <w:r>
        <w:tab/>
        <w:t>;</w:t>
      </w:r>
      <w:r w:rsidRPr="00AF0684">
        <w:t>Pattern for any number of Control Characters</w:t>
      </w:r>
    </w:p>
    <w:p w:rsidR="00A216C0" w:rsidRPr="00AF0684" w:rsidRDefault="00A216C0" w:rsidP="009C6846">
      <w:pPr>
        <w:pStyle w:val="Code1"/>
      </w:pPr>
      <w:r>
        <w:t xml:space="preserve">Write </w:t>
      </w:r>
      <w:r w:rsidRPr="00AF0684">
        <w:t>Data?@Pattern</w:t>
      </w:r>
      <w:r>
        <w:tab/>
        <w:t>;checks</w:t>
      </w:r>
      <w:r w:rsidRPr="00AF0684">
        <w:t xml:space="preserve"> for all Control Characters </w:t>
      </w:r>
    </w:p>
    <w:p w:rsidR="00A216C0" w:rsidRDefault="00A216C0" w:rsidP="009C6846">
      <w:pPr>
        <w:pStyle w:val="Code1"/>
      </w:pPr>
      <w:r w:rsidRPr="00403B13">
        <w:rPr>
          <w:rStyle w:val="CodeItalicChar"/>
        </w:rPr>
        <w:t>1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;if the data conforms to the pattern</w:t>
      </w:r>
    </w:p>
    <w:p w:rsidR="00A216C0" w:rsidRPr="008A3EEA" w:rsidRDefault="00A216C0" w:rsidP="009C6846">
      <w:pPr>
        <w:pStyle w:val="Code1"/>
      </w:pPr>
      <w:r>
        <w:tab/>
      </w:r>
      <w:r>
        <w:tab/>
      </w:r>
      <w:r>
        <w:tab/>
      </w:r>
      <w:r>
        <w:tab/>
        <w:t xml:space="preserve">; - </w:t>
      </w:r>
      <w:r w:rsidRPr="008A3EEA">
        <w:t>a 1 (true) is returned</w:t>
      </w:r>
    </w:p>
    <w:p w:rsidR="00A216C0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Data=$C(7)_$C(8)_$C(10)_$C(</w:t>
      </w:r>
      <w:r>
        <w:t>12</w:t>
      </w:r>
      <w:r w:rsidRPr="00AF0684">
        <w:t>)_$C(</w:t>
      </w:r>
      <w:r>
        <w:t>13</w:t>
      </w:r>
      <w:r w:rsidRPr="00AF0684">
        <w:t xml:space="preserve">) ;Data contains Control Characters 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Data?.C </w:t>
      </w:r>
      <w:r>
        <w:t xml:space="preserve">Write </w:t>
      </w:r>
      <w:r w:rsidRPr="00AF0684">
        <w:t>!,"The data conforms to the pattern"</w:t>
      </w:r>
    </w:p>
    <w:p w:rsidR="00A216C0" w:rsidRPr="001A5312" w:rsidRDefault="00A216C0" w:rsidP="009C6846">
      <w:pPr>
        <w:pStyle w:val="CodeItalic"/>
      </w:pPr>
      <w:r w:rsidRPr="001A5312">
        <w:t>The data conforms to the pattern</w:t>
      </w:r>
    </w:p>
    <w:p w:rsidR="00A216C0" w:rsidRDefault="00A216C0" w:rsidP="009C6846">
      <w:pPr>
        <w:pStyle w:val="Code1"/>
      </w:pPr>
    </w:p>
    <w:p w:rsidR="009B2324" w:rsidRDefault="009B2324" w:rsidP="00A216C0">
      <w:pPr>
        <w:pStyle w:val="Caption"/>
      </w:pPr>
      <w:bookmarkStart w:id="427" w:name="_Ref269537326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427"/>
      <w:r>
        <w:t xml:space="preserve"> </w:t>
      </w:r>
      <w:r w:rsidRPr="00A847DA">
        <w:rPr>
          <w:i/>
        </w:rPr>
        <w:t>Pattern Matching</w:t>
      </w:r>
      <w:r>
        <w:t xml:space="preserve"> Numeric Digits using Specific Lengths</w:t>
      </w:r>
    </w:p>
    <w:p w:rsidR="00A216C0" w:rsidRDefault="00A216C0" w:rsidP="00A216C0">
      <w:pPr>
        <w:pStyle w:val="Code"/>
      </w:pPr>
      <w:r w:rsidRPr="00B10DF6">
        <w:t xml:space="preserve">  </w:t>
      </w: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Data="12"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Data?1.5N </w:t>
      </w:r>
      <w:r>
        <w:t xml:space="preserve">Write </w:t>
      </w:r>
      <w:r w:rsidRPr="00AF0684">
        <w:t xml:space="preserve">!,"Data has </w:t>
      </w:r>
      <w:r>
        <w:t>numeric digits</w:t>
      </w:r>
      <w:r w:rsidRPr="00AF0684">
        <w:t xml:space="preserve"> from 1 to 5 in length"</w:t>
      </w:r>
    </w:p>
    <w:p w:rsidR="00A216C0" w:rsidRDefault="00A216C0" w:rsidP="009C6846">
      <w:pPr>
        <w:pStyle w:val="CodeItalic"/>
      </w:pPr>
      <w:r w:rsidRPr="001A5312">
        <w:t>Data has</w:t>
      </w:r>
      <w:r>
        <w:t xml:space="preserve"> numeric digits from 1 to 5 in length</w:t>
      </w:r>
      <w:r w:rsidR="006330C6">
        <w:t>6</w:t>
      </w:r>
    </w:p>
    <w:p w:rsidR="00A216C0" w:rsidRPr="001A5312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 xml:space="preserve">Data="54321"  </w:t>
      </w:r>
    </w:p>
    <w:p w:rsidR="00A216C0" w:rsidRDefault="00A216C0" w:rsidP="009C6846">
      <w:pPr>
        <w:pStyle w:val="Code1"/>
        <w:rPr>
          <w:b/>
        </w:rPr>
      </w:pPr>
      <w:r>
        <w:t>If Data?.10</w:t>
      </w:r>
      <w:r w:rsidRPr="00AF0684">
        <w:t xml:space="preserve">N </w:t>
      </w:r>
      <w:r>
        <w:t xml:space="preserve">Write </w:t>
      </w:r>
      <w:r w:rsidRPr="00AF0684">
        <w:t xml:space="preserve">!,"Data has </w:t>
      </w:r>
      <w:r>
        <w:t>numeric digits from 0 to 10 in length"</w:t>
      </w:r>
    </w:p>
    <w:p w:rsidR="00A216C0" w:rsidRDefault="00A216C0" w:rsidP="009C6846">
      <w:pPr>
        <w:pStyle w:val="CodeItalic"/>
      </w:pPr>
      <w:r w:rsidRPr="001A5312">
        <w:t xml:space="preserve">Data has </w:t>
      </w:r>
      <w:r>
        <w:t>numeric digits from 0 to 10</w:t>
      </w:r>
      <w:r w:rsidRPr="001A5312">
        <w:t xml:space="preserve"> in length</w:t>
      </w:r>
    </w:p>
    <w:p w:rsidR="00A216C0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 xml:space="preserve">Data="123454321"  </w:t>
      </w:r>
    </w:p>
    <w:p w:rsidR="00A216C0" w:rsidRDefault="00A216C0" w:rsidP="009C6846">
      <w:pPr>
        <w:pStyle w:val="Code1"/>
      </w:pPr>
      <w:r>
        <w:t xml:space="preserve">If </w:t>
      </w:r>
      <w:r w:rsidRPr="00AF0684">
        <w:t xml:space="preserve">Data'?1.5N </w:t>
      </w:r>
      <w:r>
        <w:t xml:space="preserve">Write </w:t>
      </w:r>
      <w:r w:rsidRPr="00AF0684">
        <w:t xml:space="preserve">!,"Data does not have </w:t>
      </w:r>
      <w:r>
        <w:t>numeric digits</w:t>
      </w:r>
      <w:r w:rsidRPr="00AF0684">
        <w:t xml:space="preserve"> </w:t>
      </w:r>
      <w:r>
        <w:t>from 1 to 5 in length"</w:t>
      </w:r>
    </w:p>
    <w:p w:rsidR="00A216C0" w:rsidRPr="002604A1" w:rsidRDefault="00A216C0" w:rsidP="009C6846">
      <w:pPr>
        <w:pStyle w:val="CodeItalic"/>
      </w:pPr>
      <w:r w:rsidRPr="001A5312">
        <w:t xml:space="preserve">Data does not have </w:t>
      </w:r>
      <w:r>
        <w:t>numeric digits</w:t>
      </w:r>
      <w:r w:rsidRPr="001A5312">
        <w:t xml:space="preserve"> from 1 to 5 in length</w:t>
      </w:r>
    </w:p>
    <w:p w:rsidR="00A216C0" w:rsidRDefault="00A216C0" w:rsidP="00A216C0">
      <w:pPr>
        <w:pStyle w:val="Code"/>
      </w:pPr>
    </w:p>
    <w:p w:rsidR="009B2324" w:rsidRDefault="009B2324" w:rsidP="00A216C0">
      <w:pPr>
        <w:pStyle w:val="Caption"/>
      </w:pPr>
      <w:bookmarkStart w:id="428" w:name="_Ref269537364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428"/>
      <w:r>
        <w:t xml:space="preserve"> </w:t>
      </w:r>
      <w:r w:rsidRPr="00A847DA">
        <w:rPr>
          <w:i/>
        </w:rPr>
        <w:t>Pattern Matching</w:t>
      </w:r>
      <w:r>
        <w:t xml:space="preserve"> Alpha Characters using Specific Lengths</w:t>
      </w:r>
    </w:p>
    <w:p w:rsidR="00A216C0" w:rsidRDefault="00A216C0" w:rsidP="00A216C0">
      <w:pPr>
        <w:pStyle w:val="Code"/>
      </w:pPr>
      <w:r>
        <w:t xml:space="preserve">  </w:t>
      </w: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Data="ABC"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Data?1.3A </w:t>
      </w:r>
      <w:r>
        <w:t>Write !,"Data has Alpha characters</w:t>
      </w:r>
      <w:r w:rsidRPr="00AF0684">
        <w:t xml:space="preserve"> from 1 to 3 in length"</w:t>
      </w:r>
    </w:p>
    <w:p w:rsidR="00A216C0" w:rsidRDefault="00A216C0" w:rsidP="009C6846">
      <w:pPr>
        <w:pStyle w:val="CodeItalic"/>
      </w:pPr>
      <w:r w:rsidRPr="001A5312">
        <w:t xml:space="preserve">Data </w:t>
      </w:r>
      <w:r>
        <w:t>has Alpha characters</w:t>
      </w:r>
      <w:r w:rsidRPr="001A5312">
        <w:t xml:space="preserve"> from 1 to 3 in length</w:t>
      </w:r>
    </w:p>
    <w:p w:rsidR="00A216C0" w:rsidRPr="001A5312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 xml:space="preserve">Data="ABCDE"  </w:t>
      </w:r>
    </w:p>
    <w:p w:rsidR="00A216C0" w:rsidRDefault="00A216C0" w:rsidP="009C6846">
      <w:pPr>
        <w:pStyle w:val="Code1"/>
      </w:pPr>
      <w:r>
        <w:t xml:space="preserve">If </w:t>
      </w:r>
      <w:r w:rsidRPr="00AF0684">
        <w:t xml:space="preserve">Data'?1.3A </w:t>
      </w:r>
      <w:r>
        <w:t xml:space="preserve">Write </w:t>
      </w:r>
      <w:r w:rsidRPr="00AF0684">
        <w:t>!,"Data does not hav</w:t>
      </w:r>
      <w:r>
        <w:t>e Alpha characters from 1 to 3 in length"</w:t>
      </w:r>
    </w:p>
    <w:p w:rsidR="00A216C0" w:rsidRDefault="00A216C0" w:rsidP="009C6846">
      <w:pPr>
        <w:pStyle w:val="CodeItalic"/>
      </w:pPr>
      <w:r>
        <w:t>Data does not have Alpha characters</w:t>
      </w:r>
      <w:r w:rsidRPr="001A5312">
        <w:t xml:space="preserve"> from 1 to 3 in length</w:t>
      </w:r>
    </w:p>
    <w:p w:rsidR="00A216C0" w:rsidRPr="001A5312" w:rsidRDefault="00A216C0" w:rsidP="00A216C0">
      <w:pPr>
        <w:pStyle w:val="Code"/>
        <w:rPr>
          <w:b/>
          <w:color w:val="FF0000"/>
        </w:rPr>
      </w:pPr>
    </w:p>
    <w:p w:rsidR="009B2324" w:rsidRDefault="009B2324" w:rsidP="00A216C0">
      <w:pPr>
        <w:pStyle w:val="Caption"/>
      </w:pPr>
      <w:bookmarkStart w:id="429" w:name="_Ref269537398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429"/>
      <w:r>
        <w:t xml:space="preserve"> </w:t>
      </w:r>
      <w:r w:rsidRPr="00A847DA">
        <w:rPr>
          <w:i/>
        </w:rPr>
        <w:t>Pattern Matching</w:t>
      </w:r>
      <w:r>
        <w:t xml:space="preserve"> using Parenthesis or Logical “OR”</w:t>
      </w:r>
    </w:p>
    <w:p w:rsidR="00A216C0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576622">
        <w:t>Name="Jack"</w:t>
      </w:r>
    </w:p>
    <w:p w:rsidR="00A216C0" w:rsidRDefault="00A216C0" w:rsidP="009C6846">
      <w:pPr>
        <w:pStyle w:val="Code1"/>
      </w:pPr>
      <w:r w:rsidRPr="00576622">
        <w:t>If N</w:t>
      </w:r>
      <w:r>
        <w:t xml:space="preserve">ame?1(1"Jack",1"Jill",1"Fred") Write </w:t>
      </w:r>
      <w:r w:rsidRPr="00576622">
        <w:t>1</w:t>
      </w:r>
      <w:r w:rsidR="00403B13">
        <w:t xml:space="preserve"> </w:t>
      </w:r>
      <w:r>
        <w:t>;Name must be Jack or Jill or Fred</w:t>
      </w:r>
    </w:p>
    <w:p w:rsidR="00A216C0" w:rsidRPr="007808CF" w:rsidRDefault="00A216C0" w:rsidP="009C6846">
      <w:pPr>
        <w:pStyle w:val="CodeItalic"/>
      </w:pPr>
      <w:r w:rsidRPr="007808CF">
        <w:t>1</w:t>
      </w:r>
    </w:p>
    <w:p w:rsidR="00A216C0" w:rsidRPr="007808CF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>Set Name="Jill</w:t>
      </w:r>
      <w:r w:rsidRPr="00576622">
        <w:t>"</w:t>
      </w:r>
    </w:p>
    <w:p w:rsidR="00A216C0" w:rsidRDefault="00A216C0" w:rsidP="009C6846">
      <w:pPr>
        <w:pStyle w:val="Code1"/>
      </w:pPr>
      <w:r w:rsidRPr="00576622">
        <w:t>If N</w:t>
      </w:r>
      <w:r>
        <w:t xml:space="preserve">ame?1(1"Jack",1"Jill",1"Fred") Write </w:t>
      </w:r>
      <w:r w:rsidRPr="00576622">
        <w:t>1</w:t>
      </w:r>
      <w:r w:rsidR="00403B13">
        <w:t xml:space="preserve"> </w:t>
      </w:r>
      <w:r>
        <w:t>;Name must be Jack or Jill or Fred</w:t>
      </w:r>
    </w:p>
    <w:p w:rsidR="00A216C0" w:rsidRPr="007808CF" w:rsidRDefault="00A216C0" w:rsidP="009C6846">
      <w:pPr>
        <w:pStyle w:val="CodeItalic"/>
      </w:pPr>
      <w:r w:rsidRPr="007808CF">
        <w:t>1</w:t>
      </w:r>
    </w:p>
    <w:p w:rsidR="00A216C0" w:rsidRDefault="00A216C0" w:rsidP="009C6846">
      <w:pPr>
        <w:pStyle w:val="Code1"/>
      </w:pPr>
    </w:p>
    <w:p w:rsidR="00A216C0" w:rsidRDefault="00A216C0" w:rsidP="009C6846">
      <w:pPr>
        <w:pStyle w:val="Code1"/>
      </w:pPr>
      <w:r>
        <w:t>Set Name="Fred</w:t>
      </w:r>
      <w:r w:rsidRPr="00576622">
        <w:t>"</w:t>
      </w:r>
    </w:p>
    <w:p w:rsidR="00A216C0" w:rsidRDefault="00A216C0" w:rsidP="009C6846">
      <w:pPr>
        <w:pStyle w:val="Code1"/>
      </w:pPr>
      <w:r w:rsidRPr="00576622">
        <w:t>If N</w:t>
      </w:r>
      <w:r>
        <w:t xml:space="preserve">ame?1(1"Jack",1"Jill",1"Fred") Write </w:t>
      </w:r>
      <w:r w:rsidRPr="00576622">
        <w:t>1</w:t>
      </w:r>
      <w:r w:rsidR="00403B13">
        <w:t xml:space="preserve"> </w:t>
      </w:r>
      <w:r>
        <w:t>;Name must be Jack or Jill or Fred</w:t>
      </w:r>
    </w:p>
    <w:p w:rsidR="00A216C0" w:rsidRPr="007808CF" w:rsidRDefault="00A216C0" w:rsidP="009C6846">
      <w:pPr>
        <w:pStyle w:val="CodeItalic"/>
      </w:pPr>
      <w:r w:rsidRPr="007808CF">
        <w:t>1</w:t>
      </w:r>
    </w:p>
    <w:p w:rsidR="00A216C0" w:rsidRDefault="00A216C0" w:rsidP="009C6846">
      <w:pPr>
        <w:pStyle w:val="Code1"/>
      </w:pPr>
    </w:p>
    <w:p w:rsidR="00403B13" w:rsidRDefault="00403B13" w:rsidP="00A216C0"/>
    <w:p w:rsidR="00403B13" w:rsidRDefault="00403B13" w:rsidP="00A216C0"/>
    <w:p w:rsidR="00A216C0" w:rsidRDefault="00A216C0" w:rsidP="00A216C0">
      <w:pPr>
        <w:pStyle w:val="Caption"/>
      </w:pPr>
      <w:bookmarkStart w:id="430" w:name="_Ref269537433"/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430"/>
      <w:r>
        <w:t xml:space="preserve"> </w:t>
      </w:r>
      <w:r w:rsidRPr="00A847DA">
        <w:rPr>
          <w:i/>
        </w:rPr>
        <w:t>Pattern Matching</w:t>
      </w:r>
      <w:r>
        <w:t xml:space="preserve"> using Parenthesis or Logical “OR” for Zip Code (Postal Code)</w:t>
      </w:r>
    </w:p>
    <w:p w:rsidR="00A216C0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>Set Zip</w:t>
      </w:r>
      <w:r w:rsidRPr="00576622">
        <w:t>="</w:t>
      </w:r>
      <w:r>
        <w:t>16063</w:t>
      </w:r>
      <w:r w:rsidRPr="00576622">
        <w:t>"</w:t>
      </w:r>
    </w:p>
    <w:p w:rsidR="00A216C0" w:rsidRDefault="00A216C0" w:rsidP="009C6846">
      <w:pPr>
        <w:pStyle w:val="Code1"/>
      </w:pPr>
      <w:r>
        <w:t>If Zip?1(5N,5N1</w:t>
      </w:r>
      <w:r w:rsidRPr="00576622">
        <w:t>"</w:t>
      </w:r>
      <w:r>
        <w:t>-</w:t>
      </w:r>
      <w:r w:rsidRPr="00576622">
        <w:t>"</w:t>
      </w:r>
      <w:r>
        <w:t xml:space="preserve">4N) Write </w:t>
      </w:r>
      <w:r w:rsidRPr="00576622">
        <w:t>1</w:t>
      </w:r>
    </w:p>
    <w:p w:rsidR="00A216C0" w:rsidRDefault="00A216C0" w:rsidP="009C6846">
      <w:pPr>
        <w:pStyle w:val="CodeItalic"/>
      </w:pPr>
      <w:r w:rsidRPr="007808CF">
        <w:t>1</w:t>
      </w:r>
    </w:p>
    <w:p w:rsidR="00A216C0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>
        <w:t>Set Zip</w:t>
      </w:r>
      <w:r w:rsidRPr="00576622">
        <w:t>="</w:t>
      </w:r>
      <w:r>
        <w:t>16063-3015</w:t>
      </w:r>
      <w:r w:rsidRPr="00576622">
        <w:t>"</w:t>
      </w:r>
    </w:p>
    <w:p w:rsidR="00A216C0" w:rsidRDefault="00A216C0" w:rsidP="009C6846">
      <w:pPr>
        <w:pStyle w:val="Code1"/>
      </w:pPr>
      <w:r>
        <w:t>If Zip?1(5N,5N1</w:t>
      </w:r>
      <w:r w:rsidRPr="00576622">
        <w:t>"</w:t>
      </w:r>
      <w:r>
        <w:t>-</w:t>
      </w:r>
      <w:r w:rsidRPr="00576622">
        <w:t>"</w:t>
      </w:r>
      <w:r>
        <w:t xml:space="preserve">4N) Write </w:t>
      </w:r>
      <w:r w:rsidRPr="00576622">
        <w:t>1</w:t>
      </w:r>
    </w:p>
    <w:p w:rsidR="00A216C0" w:rsidRPr="007808CF" w:rsidRDefault="00A216C0" w:rsidP="009C6846">
      <w:pPr>
        <w:pStyle w:val="Code1"/>
      </w:pPr>
      <w:r w:rsidRPr="007808CF">
        <w:t>1</w:t>
      </w:r>
    </w:p>
    <w:p w:rsidR="00A216C0" w:rsidRDefault="00A216C0" w:rsidP="009C6846">
      <w:pPr>
        <w:pStyle w:val="Code1"/>
      </w:pPr>
    </w:p>
    <w:p w:rsidR="009B2324" w:rsidRDefault="009B2324" w:rsidP="00A216C0">
      <w:pPr>
        <w:pStyle w:val="Caption"/>
      </w:pPr>
      <w:bookmarkStart w:id="431" w:name="_Ref269537464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431"/>
      <w:r>
        <w:t xml:space="preserve"> Numeric </w:t>
      </w:r>
      <w:r w:rsidRPr="00A847DA">
        <w:rPr>
          <w:i/>
        </w:rPr>
        <w:t>Pattern Matching</w:t>
      </w:r>
      <w:r>
        <w:t xml:space="preserve"> </w:t>
      </w:r>
    </w:p>
    <w:p w:rsidR="00A216C0" w:rsidRDefault="00A216C0">
      <w:pPr>
        <w:pStyle w:val="Code"/>
      </w:pPr>
    </w:p>
    <w:p w:rsidR="00A216C0" w:rsidRDefault="00A216C0" w:rsidP="009C6846">
      <w:pPr>
        <w:pStyle w:val="Code1"/>
      </w:pPr>
      <w:r>
        <w:t>Set value=1234</w:t>
      </w:r>
    </w:p>
    <w:p w:rsidR="00A216C0" w:rsidRDefault="00A216C0" w:rsidP="009C6846">
      <w:pPr>
        <w:pStyle w:val="Code1"/>
      </w:pPr>
      <w:r>
        <w:t xml:space="preserve">If </w:t>
      </w:r>
      <w:r w:rsidRPr="00AF0684">
        <w:t>value?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N.N</w:t>
      </w:r>
      <w:r>
        <w:t xml:space="preserve"> Write </w:t>
      </w:r>
      <w:r w:rsidRPr="00AF0684">
        <w:t>!,"Valid numeric"</w:t>
      </w:r>
      <w:r>
        <w:tab/>
        <w:t xml:space="preserve">;length from 1 numeric to any </w:t>
      </w:r>
    </w:p>
    <w:p w:rsidR="00A216C0" w:rsidRPr="00D36E96" w:rsidRDefault="00A216C0" w:rsidP="009C6846">
      <w:pPr>
        <w:pStyle w:val="Code1"/>
      </w:pPr>
      <w:r w:rsidRPr="00403B13">
        <w:rPr>
          <w:rStyle w:val="CodeItalicChar"/>
        </w:rPr>
        <w:t>Valid numeric</w:t>
      </w:r>
      <w:r>
        <w:tab/>
      </w:r>
      <w:r>
        <w:tab/>
      </w:r>
      <w:r>
        <w:tab/>
      </w:r>
      <w:r>
        <w:tab/>
      </w:r>
      <w:r w:rsidRPr="00670E2C">
        <w:t>;</w:t>
      </w:r>
      <w:r>
        <w:t>length of numerics</w:t>
      </w:r>
    </w:p>
    <w:p w:rsidR="00A216C0" w:rsidRDefault="00A216C0" w:rsidP="009C6846">
      <w:pPr>
        <w:pStyle w:val="Code1"/>
      </w:pPr>
    </w:p>
    <w:p w:rsidR="00A216C0" w:rsidRDefault="00A216C0" w:rsidP="00A216C0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A216C0" w:rsidRPr="00AF0684" w:rsidRDefault="00A216C0" w:rsidP="009C6846">
      <w:pPr>
        <w:pStyle w:val="Code1"/>
      </w:pPr>
    </w:p>
    <w:p w:rsidR="00A216C0" w:rsidRDefault="00A216C0" w:rsidP="009C6846">
      <w:pPr>
        <w:pStyle w:val="Code1"/>
      </w:pPr>
      <w:r>
        <w:t>Set value="abc"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value'?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 xml:space="preserve">N.N </w:t>
      </w:r>
      <w:r>
        <w:t xml:space="preserve">Write </w:t>
      </w:r>
      <w:r w:rsidRPr="00AF0684">
        <w:t>!,"Not numeric"</w:t>
      </w:r>
      <w:r w:rsidRPr="00AF0684">
        <w:tab/>
      </w:r>
      <w:r>
        <w:tab/>
        <w:t>;"Not"</w:t>
      </w:r>
      <w:r w:rsidRPr="00AF0684">
        <w:t xml:space="preserve"> numeric of any length</w:t>
      </w:r>
    </w:p>
    <w:p w:rsidR="00A216C0" w:rsidRPr="00D36E96" w:rsidRDefault="00A216C0" w:rsidP="009C6846">
      <w:pPr>
        <w:pStyle w:val="CodeItalic"/>
      </w:pPr>
      <w:r>
        <w:t>Not</w:t>
      </w:r>
      <w:r w:rsidRPr="00D36E96">
        <w:t xml:space="preserve"> numeric</w:t>
      </w:r>
    </w:p>
    <w:p w:rsidR="00A216C0" w:rsidRDefault="00A216C0" w:rsidP="009C6846">
      <w:pPr>
        <w:pStyle w:val="Code1"/>
      </w:pPr>
    </w:p>
    <w:p w:rsidR="00A216C0" w:rsidRDefault="00A216C0" w:rsidP="00A216C0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A216C0" w:rsidRPr="00AF0684" w:rsidRDefault="00A216C0" w:rsidP="009C6846">
      <w:pPr>
        <w:pStyle w:val="Code1"/>
      </w:pPr>
    </w:p>
    <w:p w:rsidR="00A216C0" w:rsidRDefault="00A216C0" w:rsidP="009C6846">
      <w:pPr>
        <w:pStyle w:val="Code1"/>
      </w:pPr>
      <w:r>
        <w:t>Set value=1234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value?2N.4N </w:t>
      </w:r>
      <w:r>
        <w:t xml:space="preserve">Write </w:t>
      </w:r>
      <w:r w:rsidRPr="00AF0684">
        <w:t>!,"Valid numeric"</w:t>
      </w:r>
      <w:r w:rsidRPr="00AF0684">
        <w:tab/>
      </w:r>
      <w:r>
        <w:t>;</w:t>
      </w:r>
      <w:r w:rsidRPr="00AF0684">
        <w:t>numeric of length 2 to 4</w:t>
      </w:r>
    </w:p>
    <w:p w:rsidR="00A216C0" w:rsidRDefault="00A216C0" w:rsidP="009C6846">
      <w:pPr>
        <w:pStyle w:val="CodeItalic"/>
      </w:pPr>
      <w:r w:rsidRPr="00D36E96">
        <w:t>Valid numeric</w:t>
      </w:r>
    </w:p>
    <w:p w:rsidR="00A216C0" w:rsidRPr="00D36E96" w:rsidRDefault="00A216C0" w:rsidP="009C6846">
      <w:pPr>
        <w:pStyle w:val="Code1"/>
      </w:pPr>
    </w:p>
    <w:p w:rsidR="009B2324" w:rsidRDefault="009B2324" w:rsidP="00286E61">
      <w:pPr>
        <w:pStyle w:val="Caption"/>
        <w:keepNext/>
      </w:pPr>
      <w:bookmarkStart w:id="432" w:name="_Ref269537491"/>
    </w:p>
    <w:p w:rsidR="00A216C0" w:rsidRDefault="00A216C0" w:rsidP="00286E6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432"/>
      <w:r>
        <w:t xml:space="preserve"> Zip Code (Postal Code) </w:t>
      </w:r>
      <w:r w:rsidRPr="00A847DA">
        <w:rPr>
          <w:i/>
        </w:rPr>
        <w:t>Pattern Matching</w:t>
      </w:r>
      <w:r>
        <w:t xml:space="preserve"> </w:t>
      </w:r>
    </w:p>
    <w:p w:rsidR="00A216C0" w:rsidRDefault="00A216C0">
      <w:pPr>
        <w:pStyle w:val="Code"/>
      </w:pPr>
    </w:p>
    <w:p w:rsidR="00A216C0" w:rsidRPr="00AF0684" w:rsidRDefault="00A216C0" w:rsidP="009C6846">
      <w:pPr>
        <w:pStyle w:val="Code1"/>
      </w:pPr>
      <w:r w:rsidRPr="00AF0684">
        <w:t>; zip code in nnnnn or nnnnn-nnnn format</w:t>
      </w:r>
    </w:p>
    <w:p w:rsidR="00A216C0" w:rsidRPr="00AF0684" w:rsidRDefault="00A216C0" w:rsidP="009C6846">
      <w:pPr>
        <w:pStyle w:val="Code1"/>
      </w:pPr>
      <w:r w:rsidRPr="00AF0684">
        <w:t>s</w:t>
      </w:r>
      <w:r>
        <w:t>et</w:t>
      </w:r>
      <w:r w:rsidRPr="00AF0684">
        <w:t xml:space="preserve"> pattern="</w:t>
      </w:r>
      <w:smartTag w:uri="urn:schemas-microsoft-com:office:cs:smarttags" w:element="NumConv6p0">
        <w:smartTagPr>
          <w:attr w:name="sch" w:val="1"/>
          <w:attr w:name="val" w:val="5"/>
        </w:smartTagPr>
        <w:r w:rsidRPr="00AF0684">
          <w:t>5</w:t>
        </w:r>
      </w:smartTag>
      <w:r w:rsidRPr="00AF0684">
        <w:t xml:space="preserve">N" 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$l(zip)=</w:t>
      </w:r>
      <w:smartTag w:uri="urn:schemas-microsoft-com:office:cs:smarttags" w:element="NumConv6p0">
        <w:smartTagPr>
          <w:attr w:name="sch" w:val="1"/>
          <w:attr w:name="val" w:val="10"/>
        </w:smartTagPr>
        <w:r w:rsidRPr="00AF0684">
          <w:t>10</w:t>
        </w:r>
      </w:smartTag>
      <w:r w:rsidRPr="00AF0684">
        <w:t xml:space="preserve"> s</w:t>
      </w:r>
      <w:r>
        <w:t>et</w:t>
      </w:r>
      <w:r w:rsidRPr="00AF0684">
        <w:t xml:space="preserve"> pattern="</w:t>
      </w:r>
      <w:smartTag w:uri="urn:schemas-microsoft-com:office:cs:smarttags" w:element="NumConv6p0">
        <w:smartTagPr>
          <w:attr w:name="sch" w:val="1"/>
          <w:attr w:name="val" w:val="5"/>
        </w:smartTagPr>
        <w:r w:rsidRPr="00AF0684">
          <w:t>5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""-""</w:t>
      </w:r>
      <w:smartTag w:uri="urn:schemas-microsoft-com:office:cs:smarttags" w:element="NumConv6p0">
        <w:smartTagPr>
          <w:attr w:name="sch" w:val="1"/>
          <w:attr w:name="val" w:val="4"/>
        </w:smartTagPr>
        <w:r w:rsidRPr="00AF0684">
          <w:t>4</w:t>
        </w:r>
      </w:smartTag>
      <w:r w:rsidRPr="00AF0684">
        <w:t>N"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zip?@</w:t>
      </w:r>
      <w:r>
        <w:t>pattern Write !,"Valid zip code"</w:t>
      </w:r>
      <w:r>
        <w:tab/>
      </w:r>
      <w:r>
        <w:tab/>
        <w:t>;</w:t>
      </w:r>
      <w:r w:rsidRPr="00AF0684">
        <w:t>valid zip code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zip'?@pattern </w:t>
      </w:r>
      <w:r w:rsidR="00403B13">
        <w:t>Write !,"Invalid zip code"</w:t>
      </w:r>
      <w:r w:rsidR="00403B13">
        <w:tab/>
      </w:r>
      <w:r>
        <w:t>;</w:t>
      </w:r>
      <w:r w:rsidRPr="00AF0684">
        <w:t>invalid zip code</w:t>
      </w:r>
    </w:p>
    <w:p w:rsidR="00A216C0" w:rsidRDefault="00A216C0">
      <w:pPr>
        <w:pStyle w:val="Code"/>
      </w:pPr>
    </w:p>
    <w:p w:rsidR="009B2324" w:rsidRDefault="009B2324" w:rsidP="009A603A">
      <w:pPr>
        <w:pStyle w:val="Caption"/>
        <w:keepNext/>
      </w:pPr>
      <w:bookmarkStart w:id="433" w:name="_Ref269537521"/>
    </w:p>
    <w:p w:rsidR="00A216C0" w:rsidRDefault="00A216C0" w:rsidP="009A603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433"/>
      <w:r>
        <w:t xml:space="preserve"> Date </w:t>
      </w:r>
      <w:r w:rsidRPr="00A847DA">
        <w:rPr>
          <w:i/>
        </w:rPr>
        <w:t>Pattern Matching</w:t>
      </w:r>
      <w:r>
        <w:t xml:space="preserve"> </w:t>
      </w:r>
    </w:p>
    <w:p w:rsidR="00A216C0" w:rsidRDefault="00A216C0" w:rsidP="009A603A">
      <w:pPr>
        <w:pStyle w:val="Code"/>
        <w:keepNext/>
      </w:pPr>
    </w:p>
    <w:p w:rsidR="00A216C0" w:rsidRPr="00AF0684" w:rsidRDefault="00A216C0" w:rsidP="009A603A">
      <w:pPr>
        <w:pStyle w:val="Code1"/>
        <w:keepNext/>
      </w:pPr>
      <w:r w:rsidRPr="00AF0684">
        <w:t>; date format in mm/dd/yy or mm/dd/yyyy format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date?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"/"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"/"</w:t>
      </w:r>
      <w:smartTag w:uri="urn:schemas-microsoft-com:office:cs:smarttags" w:element="NumConv6p6">
        <w:smartTagPr>
          <w:attr w:name="sch" w:val="4"/>
          <w:attr w:name="val" w:val="2.4"/>
        </w:smartTagPr>
        <w:r w:rsidRPr="00AF0684">
          <w:t>2.4</w:t>
        </w:r>
      </w:smartTag>
      <w:r w:rsidRPr="00AF0684">
        <w:t xml:space="preserve">N </w:t>
      </w:r>
      <w:r>
        <w:t xml:space="preserve">Write </w:t>
      </w:r>
      <w:r w:rsidRPr="00AF0684">
        <w:t>!,"Valid date format"</w:t>
      </w:r>
      <w:r w:rsidR="00403B13">
        <w:t xml:space="preserve">    ;</w:t>
      </w:r>
      <w:r w:rsidRPr="00AF0684">
        <w:t>valid format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date'?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"/"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"/"</w:t>
      </w:r>
      <w:smartTag w:uri="urn:schemas-microsoft-com:office:cs:smarttags" w:element="NumConv6p6">
        <w:smartTagPr>
          <w:attr w:name="sch" w:val="4"/>
          <w:attr w:name="val" w:val="2.4"/>
        </w:smartTagPr>
        <w:r w:rsidRPr="00AF0684">
          <w:t>2.4</w:t>
        </w:r>
      </w:smartTag>
      <w:r w:rsidRPr="00AF0684">
        <w:t xml:space="preserve">N </w:t>
      </w:r>
      <w:r>
        <w:t xml:space="preserve">Write </w:t>
      </w:r>
      <w:r w:rsidRPr="00AF0684">
        <w:t>!,"In</w:t>
      </w:r>
      <w:r w:rsidR="00403B13">
        <w:t xml:space="preserve">valid date format" </w:t>
      </w:r>
      <w:r w:rsidRPr="00AF0684">
        <w:t>;invalid format</w:t>
      </w:r>
    </w:p>
    <w:p w:rsidR="00A216C0" w:rsidRDefault="00A216C0">
      <w:pPr>
        <w:pStyle w:val="Code"/>
      </w:pPr>
    </w:p>
    <w:p w:rsidR="009B2324" w:rsidRDefault="009B2324" w:rsidP="00403B13">
      <w:pPr>
        <w:pStyle w:val="Caption"/>
        <w:keepNext/>
      </w:pPr>
      <w:bookmarkStart w:id="434" w:name="_Ref269537552"/>
    </w:p>
    <w:p w:rsidR="00A216C0" w:rsidRDefault="00A216C0" w:rsidP="00403B13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434"/>
      <w:r>
        <w:t xml:space="preserve"> Complex Date </w:t>
      </w:r>
      <w:r w:rsidRPr="00A847DA">
        <w:rPr>
          <w:i/>
        </w:rPr>
        <w:t>Pattern Matching</w:t>
      </w:r>
      <w:r>
        <w:t xml:space="preserve"> </w:t>
      </w:r>
    </w:p>
    <w:p w:rsidR="00A216C0" w:rsidRDefault="00A216C0" w:rsidP="00403B13">
      <w:pPr>
        <w:pStyle w:val="Code"/>
        <w:keepNext/>
      </w:pPr>
    </w:p>
    <w:p w:rsidR="00A216C0" w:rsidRPr="00AF0684" w:rsidRDefault="00A216C0" w:rsidP="009C6846">
      <w:pPr>
        <w:pStyle w:val="Code1"/>
      </w:pPr>
      <w:r w:rsidRPr="00AF0684">
        <w:t>;date format in</w:t>
      </w:r>
      <w:r>
        <w:t xml:space="preserve"> mm/dd/yy or mm-dd-yy or mm.dd.</w:t>
      </w:r>
      <w:r w:rsidRPr="00AF0684">
        <w:t>yy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date?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(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"."1.</w:t>
      </w:r>
      <w:r>
        <w:t>2N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"."</w:t>
      </w:r>
      <w:smartTag w:uri="urn:schemas-microsoft-com:office:cs:smarttags" w:element="NumConv6p6">
        <w:smartTagPr>
          <w:attr w:name="sch" w:val="4"/>
          <w:attr w:name="val" w:val=",1"/>
        </w:smartTagPr>
        <w:r w:rsidRPr="00AF0684">
          <w:t>,1</w:t>
        </w:r>
      </w:smartTag>
      <w:r w:rsidRPr="00AF0684">
        <w:t>"/"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"/"</w:t>
      </w:r>
      <w:smartTag w:uri="urn:schemas-microsoft-com:office:cs:smarttags" w:element="NumConv6p6">
        <w:smartTagPr>
          <w:attr w:name="sch" w:val="4"/>
          <w:attr w:name="val" w:val=",1"/>
        </w:smartTagPr>
        <w:r w:rsidRPr="00AF0684">
          <w:t>,1</w:t>
        </w:r>
      </w:smartTag>
      <w:r w:rsidRPr="00AF0684">
        <w:t>"-"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"-")</w:t>
      </w:r>
      <w:smartTag w:uri="urn:schemas-microsoft-com:office:cs:smarttags" w:element="NumConv6p6">
        <w:smartTagPr>
          <w:attr w:name="sch" w:val="4"/>
          <w:attr w:name="val" w:val="2.4"/>
        </w:smartTagPr>
        <w:r w:rsidRPr="00AF0684">
          <w:t>2.4</w:t>
        </w:r>
      </w:smartTag>
      <w:r w:rsidRPr="00AF0684">
        <w:t xml:space="preserve">N W !,"valid </w:t>
      </w:r>
      <w:bookmarkStart w:id="435" w:name="BM22459"/>
      <w:bookmarkEnd w:id="435"/>
      <w:r w:rsidR="00403B13">
        <w:t>format</w:t>
      </w:r>
      <w:r w:rsidRPr="00AF0684">
        <w:t>"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date'?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(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"."1.</w:t>
      </w:r>
      <w:r>
        <w:t>2N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"."</w:t>
      </w:r>
      <w:smartTag w:uri="urn:schemas-microsoft-com:office:cs:smarttags" w:element="NumConv6p6">
        <w:smartTagPr>
          <w:attr w:name="sch" w:val="4"/>
          <w:attr w:name="val" w:val=",1"/>
        </w:smartTagPr>
        <w:r w:rsidRPr="00AF0684">
          <w:t>,1</w:t>
        </w:r>
      </w:smartTag>
      <w:r w:rsidRPr="00AF0684">
        <w:t>"/"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"/"</w:t>
      </w:r>
      <w:smartTag w:uri="urn:schemas-microsoft-com:office:cs:smarttags" w:element="NumConv6p6">
        <w:smartTagPr>
          <w:attr w:name="sch" w:val="4"/>
          <w:attr w:name="val" w:val=",1"/>
        </w:smartTagPr>
        <w:r w:rsidRPr="00AF0684">
          <w:t>,1</w:t>
        </w:r>
      </w:smartTag>
      <w:r w:rsidRPr="00AF0684">
        <w:t>"-"</w:t>
      </w:r>
      <w:smartTag w:uri="urn:schemas-microsoft-com:office:cs:smarttags" w:element="NumConv6p6">
        <w:smartTagPr>
          <w:attr w:name="sch" w:val="4"/>
          <w:attr w:name="val" w:val="1.2"/>
        </w:smartTagPr>
        <w:r w:rsidRPr="00AF0684">
          <w:t>1.2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"-")</w:t>
      </w:r>
      <w:smartTag w:uri="urn:schemas-microsoft-com:office:cs:smarttags" w:element="NumConv6p6">
        <w:smartTagPr>
          <w:attr w:name="sch" w:val="4"/>
          <w:attr w:name="val" w:val="2.4"/>
        </w:smartTagPr>
        <w:r w:rsidRPr="00AF0684">
          <w:t>2.4</w:t>
        </w:r>
      </w:smartTag>
      <w:r w:rsidRPr="00AF0684">
        <w:t xml:space="preserve">N </w:t>
      </w:r>
      <w:r>
        <w:t xml:space="preserve">Write </w:t>
      </w:r>
      <w:r w:rsidRPr="00AF0684">
        <w:t>!,"invalid format"</w:t>
      </w:r>
    </w:p>
    <w:p w:rsidR="00A216C0" w:rsidRDefault="00A216C0" w:rsidP="00A216C0">
      <w:pPr>
        <w:pStyle w:val="Code"/>
      </w:pPr>
    </w:p>
    <w:p w:rsidR="009B2324" w:rsidRDefault="009B2324" w:rsidP="00A216C0">
      <w:pPr>
        <w:pStyle w:val="Caption"/>
      </w:pPr>
      <w:bookmarkStart w:id="436" w:name="_Ref269537583"/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436"/>
      <w:r>
        <w:t xml:space="preserve"> Phone Number </w:t>
      </w:r>
      <w:r w:rsidRPr="00A847DA">
        <w:rPr>
          <w:i/>
        </w:rPr>
        <w:t>Pattern Matching</w:t>
      </w:r>
      <w:r>
        <w:t xml:space="preserve"> </w:t>
      </w:r>
    </w:p>
    <w:p w:rsidR="00A216C0" w:rsidRDefault="00A216C0">
      <w:pPr>
        <w:pStyle w:val="Code"/>
      </w:pPr>
    </w:p>
    <w:p w:rsidR="00A216C0" w:rsidRPr="00AF0684" w:rsidRDefault="00A216C0" w:rsidP="009C6846">
      <w:pPr>
        <w:pStyle w:val="Code1"/>
      </w:pPr>
      <w:r>
        <w:t xml:space="preserve">Set </w:t>
      </w:r>
      <w:r w:rsidRPr="00AF0684">
        <w:t>pattern="</w:t>
      </w:r>
      <w:smartTag w:uri="urn:schemas-microsoft-com:office:cs:smarttags" w:element="NumConv6p0">
        <w:smartTagPr>
          <w:attr w:name="sch" w:val="1"/>
          <w:attr w:name="val" w:val="3"/>
        </w:smartTagPr>
        <w:r w:rsidRPr="00AF0684">
          <w:t>3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""-""</w:t>
      </w:r>
      <w:smartTag w:uri="urn:schemas-microsoft-com:office:cs:smarttags" w:element="NumConv6p0">
        <w:smartTagPr>
          <w:attr w:name="sch" w:val="1"/>
          <w:attr w:name="val" w:val="4"/>
        </w:smartTagPr>
        <w:r w:rsidRPr="00AF0684">
          <w:t>4</w:t>
        </w:r>
      </w:smartTag>
      <w:r w:rsidRPr="00AF0684">
        <w:t>N"</w:t>
      </w:r>
    </w:p>
    <w:p w:rsidR="00A216C0" w:rsidRPr="00AF0684" w:rsidRDefault="00A216C0" w:rsidP="009C6846">
      <w:pPr>
        <w:pStyle w:val="Code1"/>
      </w:pPr>
      <w:r>
        <w:t>Set phone=$TR(phone," ")</w:t>
      </w:r>
      <w:r>
        <w:tab/>
      </w:r>
      <w:r>
        <w:tab/>
      </w:r>
      <w:r>
        <w:tab/>
      </w:r>
      <w:r>
        <w:tab/>
      </w:r>
      <w:r>
        <w:tab/>
        <w:t>;</w:t>
      </w:r>
      <w:r w:rsidRPr="00AF0684">
        <w:t>remove spaces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$l(phone)=</w:t>
      </w:r>
      <w:smartTag w:uri="urn:schemas-microsoft-com:office:cs:smarttags" w:element="NumConv6p0">
        <w:smartTagPr>
          <w:attr w:name="sch" w:val="1"/>
          <w:attr w:name="val" w:val="14"/>
        </w:smartTagPr>
        <w:r w:rsidRPr="00AF0684">
          <w:t>14</w:t>
        </w:r>
      </w:smartTag>
      <w:r>
        <w:t xml:space="preserve"> Set</w:t>
      </w:r>
      <w:r w:rsidRPr="00AF0684">
        <w:t xml:space="preserve"> pattern="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""(""</w:t>
      </w:r>
      <w:smartTag w:uri="urn:schemas-microsoft-com:office:cs:smarttags" w:element="NumConv6p0">
        <w:smartTagPr>
          <w:attr w:name="sch" w:val="1"/>
          <w:attr w:name="val" w:val="3"/>
        </w:smartTagPr>
        <w:r w:rsidRPr="00AF0684">
          <w:t>3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"")""</w:t>
      </w:r>
      <w:smartTag w:uri="urn:schemas-microsoft-com:office:cs:smarttags" w:element="NumConv6p0">
        <w:smartTagPr>
          <w:attr w:name="sch" w:val="1"/>
          <w:attr w:name="val" w:val="3"/>
        </w:smartTagPr>
        <w:r w:rsidRPr="00AF0684">
          <w:t>3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""-""</w:t>
      </w:r>
      <w:smartTag w:uri="urn:schemas-microsoft-com:office:cs:smarttags" w:element="NumConv6p0">
        <w:smartTagPr>
          <w:attr w:name="sch" w:val="1"/>
          <w:attr w:name="val" w:val="4"/>
        </w:smartTagPr>
        <w:r w:rsidRPr="00AF0684">
          <w:t>4</w:t>
        </w:r>
      </w:smartTag>
      <w:r w:rsidRPr="00AF0684">
        <w:t>N"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phone?@pattern </w:t>
      </w:r>
      <w:r>
        <w:t xml:space="preserve">Write </w:t>
      </w:r>
      <w:r w:rsidRPr="00AF0684">
        <w:t>!,"Valid</w:t>
      </w:r>
      <w:r>
        <w:t xml:space="preserve"> phone format"</w:t>
      </w:r>
      <w:r>
        <w:tab/>
      </w:r>
      <w:r>
        <w:tab/>
        <w:t>;</w:t>
      </w:r>
      <w:r w:rsidRPr="00AF0684">
        <w:t>valid phone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 xml:space="preserve">phone'?@pattern </w:t>
      </w:r>
      <w:r>
        <w:t xml:space="preserve">Write </w:t>
      </w:r>
      <w:r w:rsidRPr="00AF0684">
        <w:t>!,"Invalid phon</w:t>
      </w:r>
      <w:r>
        <w:t>e format"</w:t>
      </w:r>
      <w:r>
        <w:tab/>
        <w:t>;</w:t>
      </w:r>
      <w:r w:rsidRPr="00AF0684">
        <w:t>invalid phone number</w:t>
      </w:r>
    </w:p>
    <w:p w:rsidR="00A216C0" w:rsidRPr="00AF0684" w:rsidRDefault="00A216C0" w:rsidP="009C6846">
      <w:pPr>
        <w:pStyle w:val="Code1"/>
      </w:pPr>
    </w:p>
    <w:p w:rsidR="00A216C0" w:rsidRPr="00AF0684" w:rsidRDefault="00A216C0" w:rsidP="009C6846">
      <w:pPr>
        <w:pStyle w:val="Code1"/>
      </w:pPr>
      <w:r w:rsidRPr="00AF0684">
        <w:t>;phone format nnn-nnnn or nnn.nnn.nnnn or (nnn)nnn-nnnn</w:t>
      </w:r>
    </w:p>
    <w:p w:rsidR="00A216C0" w:rsidRPr="00AF0684" w:rsidRDefault="00A216C0" w:rsidP="009C6846">
      <w:pPr>
        <w:pStyle w:val="Code1"/>
      </w:pPr>
      <w:r>
        <w:t xml:space="preserve">If </w:t>
      </w:r>
      <w:r w:rsidRPr="00AF0684">
        <w:t>(PH?</w:t>
      </w:r>
      <w:smartTag w:uri="urn:schemas-microsoft-com:office:cs:smarttags" w:element="NumConv6p0">
        <w:smartTagPr>
          <w:attr w:name="sch" w:val="1"/>
          <w:attr w:name="val" w:val="3"/>
        </w:smartTagPr>
        <w:r w:rsidRPr="00AF0684">
          <w:t>3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"-"</w:t>
      </w:r>
      <w:smartTag w:uri="urn:schemas-microsoft-com:office:cs:smarttags" w:element="NumConv6p0">
        <w:smartTagPr>
          <w:attr w:name="sch" w:val="1"/>
          <w:attr w:name="val" w:val="4"/>
        </w:smartTagPr>
        <w:r w:rsidRPr="00AF0684">
          <w:t>4</w:t>
        </w:r>
      </w:smartTag>
      <w:r w:rsidRPr="00AF0684">
        <w:t>N)!(PH?</w:t>
      </w:r>
      <w:smartTag w:uri="urn:schemas-microsoft-com:office:cs:smarttags" w:element="NumConv6p0">
        <w:smartTagPr>
          <w:attr w:name="sch" w:val="1"/>
          <w:attr w:name="val" w:val="3"/>
        </w:smartTagPr>
        <w:r w:rsidRPr="00AF0684">
          <w:t>3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"."</w:t>
      </w:r>
      <w:smartTag w:uri="urn:schemas-microsoft-com:office:cs:smarttags" w:element="NumConv6p0">
        <w:smartTagPr>
          <w:attr w:name="sch" w:val="1"/>
          <w:attr w:name="val" w:val="3"/>
        </w:smartTagPr>
        <w:r w:rsidRPr="00AF0684">
          <w:t>3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"."</w:t>
      </w:r>
      <w:smartTag w:uri="urn:schemas-microsoft-com:office:cs:smarttags" w:element="NumConv6p0">
        <w:smartTagPr>
          <w:attr w:name="sch" w:val="1"/>
          <w:attr w:name="val" w:val="4"/>
        </w:smartTagPr>
        <w:r w:rsidRPr="00AF0684">
          <w:t>4</w:t>
        </w:r>
      </w:smartTag>
      <w:r w:rsidRPr="00AF0684">
        <w:t>N)!(PH?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"("</w:t>
      </w:r>
      <w:smartTag w:uri="urn:schemas-microsoft-com:office:cs:smarttags" w:element="NumConv6p0">
        <w:smartTagPr>
          <w:attr w:name="sch" w:val="1"/>
          <w:attr w:name="val" w:val="3"/>
        </w:smartTagPr>
        <w:r w:rsidRPr="00AF0684">
          <w:t>3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")"</w:t>
      </w:r>
      <w:smartTag w:uri="urn:schemas-microsoft-com:office:cs:smarttags" w:element="NumConv6p0">
        <w:smartTagPr>
          <w:attr w:name="sch" w:val="1"/>
          <w:attr w:name="val" w:val="3"/>
        </w:smartTagPr>
        <w:r w:rsidRPr="00AF0684">
          <w:t>3</w:t>
        </w:r>
      </w:smartTag>
      <w:r w:rsidRPr="00AF0684">
        <w:t>N</w:t>
      </w:r>
      <w:smartTag w:uri="urn:schemas-microsoft-com:office:cs:smarttags" w:element="NumConv6p0">
        <w:smartTagPr>
          <w:attr w:name="sch" w:val="1"/>
          <w:attr w:name="val" w:val="1"/>
        </w:smartTagPr>
        <w:r w:rsidRPr="00AF0684">
          <w:t>1</w:t>
        </w:r>
      </w:smartTag>
      <w:r w:rsidRPr="00AF0684">
        <w:t>"-"</w:t>
      </w:r>
      <w:smartTag w:uri="urn:schemas-microsoft-com:office:cs:smarttags" w:element="NumConv6p0">
        <w:smartTagPr>
          <w:attr w:name="sch" w:val="1"/>
          <w:attr w:name="val" w:val="4"/>
        </w:smartTagPr>
        <w:r w:rsidRPr="00AF0684">
          <w:t>4</w:t>
        </w:r>
      </w:smartTag>
      <w:r w:rsidRPr="00AF0684">
        <w:t xml:space="preserve">N) </w:t>
      </w:r>
      <w:r>
        <w:t xml:space="preserve">Write </w:t>
      </w:r>
      <w:r w:rsidRPr="00AF0684">
        <w:t>!,"valid phone"</w:t>
      </w:r>
    </w:p>
    <w:p w:rsidR="00A216C0" w:rsidRDefault="00A216C0" w:rsidP="00A216C0">
      <w:pPr>
        <w:pStyle w:val="Code"/>
      </w:pPr>
    </w:p>
    <w:p w:rsidR="009B2324" w:rsidRDefault="009B2324" w:rsidP="000E2A90">
      <w:pPr>
        <w:pStyle w:val="Caption"/>
        <w:keepNext/>
      </w:pPr>
      <w:bookmarkStart w:id="437" w:name="_Ref269537626"/>
      <w:bookmarkStart w:id="438" w:name="_Ref286567575"/>
    </w:p>
    <w:p w:rsidR="00A216C0" w:rsidRDefault="00A216C0" w:rsidP="000E2A90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437"/>
      <w:bookmarkEnd w:id="438"/>
      <w:r>
        <w:t xml:space="preserve"> Dollar Number </w:t>
      </w:r>
      <w:r w:rsidRPr="00A847DA">
        <w:rPr>
          <w:i/>
        </w:rPr>
        <w:t>Pattern Matching</w:t>
      </w:r>
      <w:r>
        <w:t xml:space="preserve"> Examples</w:t>
      </w:r>
    </w:p>
    <w:p w:rsidR="00A216C0" w:rsidRDefault="00A216C0" w:rsidP="00A216C0">
      <w:pPr>
        <w:pStyle w:val="Code"/>
      </w:pPr>
    </w:p>
    <w:p w:rsidR="00A216C0" w:rsidRPr="00AF0684" w:rsidRDefault="00A216C0" w:rsidP="009C6846">
      <w:pPr>
        <w:pStyle w:val="Code1"/>
      </w:pPr>
      <w:r>
        <w:t>Set dol=</w:t>
      </w:r>
      <w:r w:rsidRPr="00AF0684">
        <w:t>"</w:t>
      </w:r>
      <w:r>
        <w:t>100,000,000.00</w:t>
      </w:r>
      <w:r w:rsidRPr="00AF0684">
        <w:t>"</w:t>
      </w:r>
    </w:p>
    <w:p w:rsidR="00A216C0" w:rsidRPr="00AF0684" w:rsidRDefault="00A216C0" w:rsidP="009C6846">
      <w:pPr>
        <w:pStyle w:val="Code1"/>
      </w:pPr>
    </w:p>
    <w:p w:rsidR="00A216C0" w:rsidRDefault="00A216C0" w:rsidP="009C6846">
      <w:pPr>
        <w:pStyle w:val="Code1"/>
      </w:pPr>
      <w:r w:rsidRPr="002B7D66">
        <w:t>If (dol?.3N1"."2N)!(dol?.3N1","3N1"."2N)</w:t>
      </w:r>
      <w:r>
        <w:t>!(dol?.3N1","3N1","3N1"."2N) Write “Valid”</w:t>
      </w:r>
    </w:p>
    <w:p w:rsidR="00A216C0" w:rsidRDefault="00A216C0" w:rsidP="00A216C0">
      <w:pPr>
        <w:pStyle w:val="Code"/>
      </w:pPr>
    </w:p>
    <w:p w:rsidR="009B2324" w:rsidRDefault="009B2324" w:rsidP="00A216C0">
      <w:pPr>
        <w:pStyle w:val="Caption"/>
      </w:pPr>
    </w:p>
    <w:p w:rsidR="00A216C0" w:rsidRDefault="00A216C0" w:rsidP="00A216C0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10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r>
        <w:t xml:space="preserve"> Answers to Exercises on </w:t>
      </w:r>
      <w:r w:rsidRPr="00A847DA">
        <w:rPr>
          <w:i/>
        </w:rPr>
        <w:t>Pattern Matching</w:t>
      </w:r>
    </w:p>
    <w:p w:rsidR="00A216C0" w:rsidRDefault="00A216C0" w:rsidP="009C6846">
      <w:pPr>
        <w:pStyle w:val="Code1"/>
      </w:pPr>
    </w:p>
    <w:p w:rsidR="00A216C0" w:rsidRDefault="00A216C0" w:rsidP="009C6846">
      <w:pPr>
        <w:pStyle w:val="Code1"/>
      </w:pPr>
      <w:r>
        <w:t xml:space="preserve">; Write a pattern that could be used to verify a name in the format: </w:t>
      </w:r>
    </w:p>
    <w:p w:rsidR="00A216C0" w:rsidRDefault="00A216C0" w:rsidP="009C6846">
      <w:pPr>
        <w:pStyle w:val="Code1"/>
      </w:pPr>
      <w:r>
        <w:t>; LAST, FIRST MI. All letters need to be uppercase.</w:t>
      </w:r>
    </w:p>
    <w:p w:rsidR="00A216C0" w:rsidRDefault="00A216C0" w:rsidP="009C6846">
      <w:pPr>
        <w:pStyle w:val="Code1"/>
      </w:pPr>
      <w:r>
        <w:t>Set Name=</w:t>
      </w:r>
      <w:r w:rsidRPr="00AF0684">
        <w:t>"</w:t>
      </w:r>
      <w:r>
        <w:t>DOE, JOHN M.</w:t>
      </w:r>
      <w:r w:rsidRPr="00AF0684">
        <w:t>"</w:t>
      </w:r>
    </w:p>
    <w:p w:rsidR="00A216C0" w:rsidRDefault="00A216C0" w:rsidP="009C6846">
      <w:pPr>
        <w:pStyle w:val="Code1"/>
      </w:pPr>
      <w:r>
        <w:t>If Name?.U1</w:t>
      </w:r>
      <w:r w:rsidRPr="00AF0684">
        <w:t>"</w:t>
      </w:r>
      <w:r>
        <w:t xml:space="preserve">, </w:t>
      </w:r>
      <w:r w:rsidRPr="00AF0684">
        <w:t>"</w:t>
      </w:r>
      <w:r>
        <w:t>.U1</w:t>
      </w:r>
      <w:r w:rsidRPr="00AF0684">
        <w:t>"</w:t>
      </w:r>
      <w:r>
        <w:t xml:space="preserve"> </w:t>
      </w:r>
      <w:r w:rsidRPr="00AF0684">
        <w:t>"</w:t>
      </w:r>
      <w:r>
        <w:t>1U1</w:t>
      </w:r>
      <w:r w:rsidRPr="00AF0684">
        <w:t>"</w:t>
      </w:r>
      <w:r>
        <w:t>.</w:t>
      </w:r>
      <w:r w:rsidRPr="00AF0684">
        <w:t>"</w:t>
      </w:r>
      <w:r>
        <w:t xml:space="preserve"> W </w:t>
      </w:r>
      <w:r w:rsidRPr="00AF0684">
        <w:t>"</w:t>
      </w:r>
      <w:r>
        <w:t>Format Valid</w:t>
      </w:r>
      <w:r w:rsidRPr="00AF0684">
        <w:t>"</w:t>
      </w:r>
    </w:p>
    <w:p w:rsidR="00A216C0" w:rsidRPr="00051817" w:rsidRDefault="00A216C0" w:rsidP="009C6846">
      <w:pPr>
        <w:pStyle w:val="Code1"/>
      </w:pPr>
      <w:r w:rsidRPr="00051817">
        <w:t>Format Valid</w:t>
      </w:r>
    </w:p>
    <w:p w:rsidR="00A216C0" w:rsidRDefault="00A216C0" w:rsidP="009C6846">
      <w:pPr>
        <w:pStyle w:val="Code1"/>
      </w:pPr>
    </w:p>
    <w:p w:rsidR="00A216C0" w:rsidRDefault="00A216C0" w:rsidP="009C6846">
      <w:pPr>
        <w:pStyle w:val="Code1"/>
      </w:pPr>
      <w:r>
        <w:t xml:space="preserve">; Modify the previous pattern to ensure that each of words is capitalized: </w:t>
      </w:r>
    </w:p>
    <w:p w:rsidR="00A216C0" w:rsidRDefault="00A216C0" w:rsidP="009C6846">
      <w:pPr>
        <w:pStyle w:val="Code1"/>
      </w:pPr>
      <w:r>
        <w:t xml:space="preserve">; Last, First Mi. Allow for the Middle initial to be either a 1 character </w:t>
      </w:r>
    </w:p>
    <w:p w:rsidR="00A216C0" w:rsidRDefault="00A216C0" w:rsidP="009C6846">
      <w:pPr>
        <w:pStyle w:val="Code1"/>
      </w:pPr>
      <w:r>
        <w:t>; initial or an entire name.</w:t>
      </w:r>
    </w:p>
    <w:p w:rsidR="00A216C0" w:rsidRDefault="00A216C0" w:rsidP="009C6846">
      <w:pPr>
        <w:pStyle w:val="Code1"/>
      </w:pPr>
      <w:r>
        <w:t>Set Name=</w:t>
      </w:r>
      <w:r w:rsidRPr="00AF0684">
        <w:t>"</w:t>
      </w:r>
      <w:r>
        <w:t>Doe, John Michael</w:t>
      </w:r>
      <w:r w:rsidRPr="00AF0684">
        <w:t>"</w:t>
      </w:r>
    </w:p>
    <w:p w:rsidR="00A216C0" w:rsidRDefault="00A216C0" w:rsidP="009C6846">
      <w:pPr>
        <w:pStyle w:val="Code1"/>
      </w:pPr>
      <w:r>
        <w:t>If Name?1U.L1</w:t>
      </w:r>
      <w:r w:rsidRPr="00AF0684">
        <w:t>"</w:t>
      </w:r>
      <w:r>
        <w:t xml:space="preserve">, </w:t>
      </w:r>
      <w:r w:rsidRPr="00AF0684">
        <w:t>"</w:t>
      </w:r>
      <w:r>
        <w:t>1U.L1</w:t>
      </w:r>
      <w:r w:rsidRPr="00AF0684">
        <w:t>"</w:t>
      </w:r>
      <w:r>
        <w:t xml:space="preserve"> </w:t>
      </w:r>
      <w:r w:rsidRPr="00AF0684">
        <w:t>"</w:t>
      </w:r>
      <w:r>
        <w:t xml:space="preserve">1U.L Write </w:t>
      </w:r>
      <w:r w:rsidRPr="00AF0684">
        <w:t>"</w:t>
      </w:r>
      <w:r>
        <w:t>Format Valid</w:t>
      </w:r>
      <w:r w:rsidRPr="00AF0684">
        <w:t>"</w:t>
      </w:r>
    </w:p>
    <w:p w:rsidR="00A216C0" w:rsidRPr="00051817" w:rsidRDefault="00A216C0" w:rsidP="009C6846">
      <w:pPr>
        <w:pStyle w:val="Code1"/>
      </w:pPr>
      <w:r w:rsidRPr="00051817">
        <w:t>Format Valid</w:t>
      </w:r>
    </w:p>
    <w:p w:rsidR="00A216C0" w:rsidRDefault="00A216C0" w:rsidP="009C6846">
      <w:pPr>
        <w:pStyle w:val="Code1"/>
      </w:pPr>
    </w:p>
    <w:p w:rsidR="00A216C0" w:rsidRDefault="00A216C0" w:rsidP="009C6846">
      <w:pPr>
        <w:pStyle w:val="Code1"/>
      </w:pPr>
      <w:r>
        <w:t xml:space="preserve">; Write a pattern that could be used to verify an insurance number of the </w:t>
      </w:r>
    </w:p>
    <w:p w:rsidR="00A216C0" w:rsidRDefault="00A216C0" w:rsidP="009C6846">
      <w:pPr>
        <w:pStyle w:val="Code1"/>
      </w:pPr>
      <w:r>
        <w:t xml:space="preserve">; format: 1 uppercase alpha, 6 numbers, 1 dash followed by 3 to 7 numbers, </w:t>
      </w:r>
    </w:p>
    <w:p w:rsidR="00A216C0" w:rsidRDefault="00A216C0" w:rsidP="009C6846">
      <w:pPr>
        <w:pStyle w:val="Code1"/>
      </w:pPr>
      <w:r>
        <w:t>; U657823-123.</w:t>
      </w:r>
    </w:p>
    <w:p w:rsidR="00A216C0" w:rsidRDefault="00A216C0" w:rsidP="009C6846">
      <w:pPr>
        <w:pStyle w:val="Code1"/>
      </w:pPr>
      <w:r>
        <w:t>Set Number=</w:t>
      </w:r>
      <w:r w:rsidRPr="00AF0684">
        <w:t>"</w:t>
      </w:r>
      <w:r>
        <w:t>U657823-123</w:t>
      </w:r>
      <w:r w:rsidRPr="00AF0684">
        <w:t>"</w:t>
      </w:r>
    </w:p>
    <w:p w:rsidR="00A216C0" w:rsidRDefault="00A216C0" w:rsidP="009C6846">
      <w:pPr>
        <w:pStyle w:val="Code1"/>
      </w:pPr>
      <w:r>
        <w:t>If Number?1U6N1</w:t>
      </w:r>
      <w:r w:rsidRPr="00AF0684">
        <w:t>"</w:t>
      </w:r>
      <w:r>
        <w:t>-</w:t>
      </w:r>
      <w:r w:rsidRPr="00AF0684">
        <w:t>"</w:t>
      </w:r>
      <w:r>
        <w:t xml:space="preserve">3.7N Write </w:t>
      </w:r>
      <w:r w:rsidRPr="00AF0684">
        <w:t>"</w:t>
      </w:r>
      <w:r>
        <w:t>Format Valid</w:t>
      </w:r>
      <w:r w:rsidRPr="00AF0684">
        <w:t>"</w:t>
      </w:r>
    </w:p>
    <w:p w:rsidR="00A216C0" w:rsidRPr="00051817" w:rsidRDefault="00A216C0" w:rsidP="009C6846">
      <w:pPr>
        <w:pStyle w:val="Code1"/>
      </w:pPr>
      <w:r w:rsidRPr="00051817">
        <w:t>Format Valid</w:t>
      </w:r>
    </w:p>
    <w:p w:rsidR="00A216C0" w:rsidRDefault="00A216C0" w:rsidP="009C6846">
      <w:pPr>
        <w:pStyle w:val="Code1"/>
      </w:pPr>
    </w:p>
    <w:p w:rsidR="00A216C0" w:rsidRDefault="00A216C0" w:rsidP="009C6846">
      <w:pPr>
        <w:pStyle w:val="Code1"/>
      </w:pPr>
      <w:r>
        <w:t xml:space="preserve">; Write a pattern that could be used to verify a dollar amount include </w:t>
      </w:r>
    </w:p>
    <w:p w:rsidR="00A216C0" w:rsidRDefault="00A216C0" w:rsidP="009C6846">
      <w:pPr>
        <w:pStyle w:val="Code1"/>
      </w:pPr>
      <w:r>
        <w:t>; a dollar sign, dollars, cents, decimal point and commas.</w:t>
      </w:r>
    </w:p>
    <w:p w:rsidR="00A216C0" w:rsidRDefault="00A216C0" w:rsidP="009C6846">
      <w:pPr>
        <w:pStyle w:val="Code1"/>
      </w:pPr>
      <w:r>
        <w:t>Set AMT1=</w:t>
      </w:r>
      <w:r w:rsidRPr="00AF0684">
        <w:t>"</w:t>
      </w:r>
      <w:r>
        <w:t>$25.50</w:t>
      </w:r>
      <w:r w:rsidRPr="00AF0684">
        <w:t>"</w:t>
      </w:r>
    </w:p>
    <w:p w:rsidR="00A216C0" w:rsidRDefault="00A216C0" w:rsidP="009C6846">
      <w:pPr>
        <w:pStyle w:val="Code1"/>
      </w:pPr>
      <w:r>
        <w:t>Set AMT2=</w:t>
      </w:r>
      <w:r w:rsidRPr="00AF0684">
        <w:t>"</w:t>
      </w:r>
      <w:r>
        <w:t>$23,125.50</w:t>
      </w:r>
      <w:r w:rsidRPr="00AF0684">
        <w:t>"</w:t>
      </w:r>
    </w:p>
    <w:p w:rsidR="00A216C0" w:rsidRDefault="00A216C0" w:rsidP="009C6846">
      <w:pPr>
        <w:pStyle w:val="Code1"/>
      </w:pPr>
      <w:r>
        <w:t>Set AMT3=</w:t>
      </w:r>
      <w:r w:rsidRPr="00AF0684">
        <w:t>"</w:t>
      </w:r>
      <w:r>
        <w:t>$6,789,325.50</w:t>
      </w:r>
      <w:r w:rsidRPr="00AF0684">
        <w:t>"</w:t>
      </w:r>
    </w:p>
    <w:p w:rsidR="00A216C0" w:rsidRDefault="00A216C0" w:rsidP="009C6846">
      <w:pPr>
        <w:pStyle w:val="Code1"/>
      </w:pPr>
      <w:r>
        <w:t>If $L(AMT1)&lt;8,AMT1?1</w:t>
      </w:r>
      <w:r w:rsidRPr="00AF0684">
        <w:t>"</w:t>
      </w:r>
      <w:r>
        <w:t>$</w:t>
      </w:r>
      <w:r w:rsidRPr="00AF0684">
        <w:t>"</w:t>
      </w:r>
      <w:r>
        <w:t>1.3N1</w:t>
      </w:r>
      <w:r w:rsidRPr="00AF0684">
        <w:t>"</w:t>
      </w:r>
      <w:r>
        <w:t>.</w:t>
      </w:r>
      <w:r w:rsidRPr="00AF0684">
        <w:t>"</w:t>
      </w:r>
      <w:r>
        <w:t xml:space="preserve">2N Write </w:t>
      </w:r>
      <w:r w:rsidRPr="00AF0684">
        <w:t>"</w:t>
      </w:r>
      <w:r>
        <w:t>Format Valid</w:t>
      </w:r>
      <w:r w:rsidRPr="00AF0684">
        <w:t>"</w:t>
      </w:r>
    </w:p>
    <w:p w:rsidR="00A216C0" w:rsidRPr="00051817" w:rsidRDefault="00A216C0" w:rsidP="009C6846">
      <w:pPr>
        <w:pStyle w:val="Code1"/>
      </w:pPr>
      <w:r w:rsidRPr="00051817">
        <w:t>Format Valid</w:t>
      </w:r>
    </w:p>
    <w:p w:rsidR="00A216C0" w:rsidRDefault="00A216C0" w:rsidP="009C6846">
      <w:pPr>
        <w:pStyle w:val="Code1"/>
      </w:pPr>
      <w:r>
        <w:t>If $L(AMT2)&lt;12,AMT2?1</w:t>
      </w:r>
      <w:r w:rsidRPr="00AF0684">
        <w:t>"</w:t>
      </w:r>
      <w:r>
        <w:t>$</w:t>
      </w:r>
      <w:r w:rsidRPr="00AF0684">
        <w:t>"</w:t>
      </w:r>
      <w:r>
        <w:t>1.3N1</w:t>
      </w:r>
      <w:r w:rsidRPr="00AF0684">
        <w:t>"</w:t>
      </w:r>
      <w:r>
        <w:t>,</w:t>
      </w:r>
      <w:r w:rsidRPr="00AF0684">
        <w:t>"</w:t>
      </w:r>
      <w:r>
        <w:t>3N1</w:t>
      </w:r>
      <w:r w:rsidRPr="00AF0684">
        <w:t>"</w:t>
      </w:r>
      <w:r>
        <w:t>.</w:t>
      </w:r>
      <w:r w:rsidRPr="00AF0684">
        <w:t>"</w:t>
      </w:r>
      <w:r>
        <w:t xml:space="preserve">2N Write </w:t>
      </w:r>
      <w:r w:rsidRPr="00AF0684">
        <w:t>"</w:t>
      </w:r>
      <w:r>
        <w:t>Format Valid</w:t>
      </w:r>
      <w:r w:rsidRPr="00AF0684">
        <w:t>"</w:t>
      </w:r>
    </w:p>
    <w:p w:rsidR="00A216C0" w:rsidRPr="00051817" w:rsidRDefault="00A216C0" w:rsidP="009C6846">
      <w:pPr>
        <w:pStyle w:val="Code1"/>
      </w:pPr>
      <w:r w:rsidRPr="00051817">
        <w:t>Format Valid</w:t>
      </w:r>
    </w:p>
    <w:p w:rsidR="00A216C0" w:rsidRDefault="00A216C0" w:rsidP="009C6846">
      <w:pPr>
        <w:pStyle w:val="Code1"/>
      </w:pPr>
      <w:r>
        <w:t>If $L(AMT3)&lt;16,AMT3?1</w:t>
      </w:r>
      <w:r w:rsidRPr="00AF0684">
        <w:t>"</w:t>
      </w:r>
      <w:r>
        <w:t>$</w:t>
      </w:r>
      <w:r w:rsidRPr="00AF0684">
        <w:t>"</w:t>
      </w:r>
      <w:r>
        <w:t>1.3N1</w:t>
      </w:r>
      <w:r w:rsidRPr="00AF0684">
        <w:t>"</w:t>
      </w:r>
      <w:r>
        <w:t>,</w:t>
      </w:r>
      <w:r w:rsidRPr="00AF0684">
        <w:t>"</w:t>
      </w:r>
      <w:r>
        <w:t>3N1</w:t>
      </w:r>
      <w:r w:rsidRPr="00AF0684">
        <w:t>"</w:t>
      </w:r>
      <w:r>
        <w:t>,</w:t>
      </w:r>
      <w:r w:rsidRPr="00AF0684">
        <w:t>"</w:t>
      </w:r>
      <w:r>
        <w:t>3N1</w:t>
      </w:r>
      <w:r w:rsidRPr="00AF0684">
        <w:t>"</w:t>
      </w:r>
      <w:r>
        <w:t>.</w:t>
      </w:r>
      <w:r w:rsidRPr="00AF0684">
        <w:t>"</w:t>
      </w:r>
      <w:r>
        <w:t xml:space="preserve">2N Write </w:t>
      </w:r>
      <w:r w:rsidRPr="00AF0684">
        <w:t>"</w:t>
      </w:r>
      <w:r>
        <w:t>Format Valid</w:t>
      </w:r>
      <w:r w:rsidRPr="00AF0684">
        <w:t>"</w:t>
      </w:r>
    </w:p>
    <w:p w:rsidR="00A216C0" w:rsidRPr="00051817" w:rsidRDefault="00A216C0" w:rsidP="009C6846">
      <w:pPr>
        <w:pStyle w:val="Code1"/>
      </w:pPr>
      <w:r w:rsidRPr="00051817">
        <w:t>Format Valid</w:t>
      </w:r>
    </w:p>
    <w:p w:rsidR="00A216C0" w:rsidRPr="00A52198" w:rsidRDefault="00A216C0" w:rsidP="009C6846">
      <w:pPr>
        <w:pStyle w:val="Code1"/>
      </w:pPr>
    </w:p>
    <w:p w:rsidR="00112987" w:rsidRDefault="00112987" w:rsidP="00A216C0"/>
    <w:p w:rsidR="00854E1D" w:rsidRDefault="00854E1D" w:rsidP="00A216C0">
      <w:pPr>
        <w:sectPr w:rsidR="00854E1D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854E1D" w:rsidRPr="0007157E" w:rsidRDefault="008055E1" w:rsidP="002016DF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 w:rsidRPr="0007157E">
        <w:rPr>
          <w:rFonts w:ascii="Arial" w:hAnsi="Arial" w:cs="Arial"/>
          <w:i/>
          <w:sz w:val="32"/>
          <w:szCs w:val="32"/>
        </w:rPr>
        <w:t>Customer</w:t>
      </w:r>
      <w:r w:rsidR="00854E1D" w:rsidRPr="0007157E">
        <w:rPr>
          <w:rFonts w:ascii="Arial" w:hAnsi="Arial" w:cs="Arial"/>
          <w:i/>
          <w:sz w:val="32"/>
          <w:szCs w:val="32"/>
        </w:rPr>
        <w:t xml:space="preserve">: </w:t>
      </w:r>
      <w:r w:rsidR="0007157E">
        <w:rPr>
          <w:rFonts w:ascii="Arial" w:hAnsi="Arial" w:cs="Arial"/>
          <w:i/>
          <w:sz w:val="32"/>
          <w:szCs w:val="32"/>
        </w:rPr>
        <w:t>“</w:t>
      </w:r>
      <w:r w:rsidR="00854E1D" w:rsidRPr="0007157E">
        <w:rPr>
          <w:rFonts w:ascii="Arial" w:hAnsi="Arial" w:cs="Arial"/>
          <w:i/>
          <w:sz w:val="32"/>
          <w:szCs w:val="32"/>
        </w:rPr>
        <w:t>My mouse is at the edge</w:t>
      </w:r>
      <w:r w:rsidR="00B042A2">
        <w:rPr>
          <w:rFonts w:ascii="Arial" w:hAnsi="Arial" w:cs="Arial"/>
          <w:i/>
          <w:sz w:val="32"/>
          <w:szCs w:val="32"/>
        </w:rPr>
        <w:t xml:space="preserve"> of my desk, what should I </w:t>
      </w:r>
      <w:r w:rsidR="00854E1D" w:rsidRPr="0007157E">
        <w:rPr>
          <w:rFonts w:ascii="Arial" w:hAnsi="Arial" w:cs="Arial"/>
          <w:i/>
          <w:sz w:val="32"/>
          <w:szCs w:val="32"/>
        </w:rPr>
        <w:t>do?</w:t>
      </w:r>
      <w:r w:rsidR="0007157E">
        <w:rPr>
          <w:rFonts w:ascii="Arial" w:hAnsi="Arial" w:cs="Arial"/>
          <w:i/>
          <w:sz w:val="32"/>
          <w:szCs w:val="32"/>
        </w:rPr>
        <w:t>”</w:t>
      </w:r>
    </w:p>
    <w:p w:rsidR="00854E1D" w:rsidRDefault="008055E1" w:rsidP="002016DF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 w:rsidRPr="0007157E">
        <w:rPr>
          <w:rFonts w:ascii="Arial" w:hAnsi="Arial" w:cs="Arial"/>
          <w:i/>
          <w:sz w:val="32"/>
          <w:szCs w:val="32"/>
        </w:rPr>
        <w:t>Tech Support</w:t>
      </w:r>
      <w:r w:rsidR="00854E1D" w:rsidRPr="0007157E">
        <w:rPr>
          <w:rFonts w:ascii="Arial" w:hAnsi="Arial" w:cs="Arial"/>
          <w:i/>
          <w:sz w:val="32"/>
          <w:szCs w:val="32"/>
        </w:rPr>
        <w:t>:</w:t>
      </w:r>
      <w:r w:rsidR="0007157E">
        <w:rPr>
          <w:rFonts w:ascii="Arial" w:hAnsi="Arial" w:cs="Arial"/>
          <w:i/>
          <w:sz w:val="32"/>
          <w:szCs w:val="32"/>
        </w:rPr>
        <w:t xml:space="preserve"> ”</w:t>
      </w:r>
      <w:r w:rsidR="00854E1D" w:rsidRPr="0007157E">
        <w:rPr>
          <w:rFonts w:ascii="Arial" w:hAnsi="Arial" w:cs="Arial"/>
          <w:i/>
          <w:sz w:val="32"/>
          <w:szCs w:val="32"/>
        </w:rPr>
        <w:t>Get a bigger desk!</w:t>
      </w:r>
      <w:r w:rsidR="0007157E">
        <w:rPr>
          <w:rFonts w:ascii="Arial" w:hAnsi="Arial" w:cs="Arial"/>
          <w:i/>
          <w:sz w:val="32"/>
          <w:szCs w:val="32"/>
        </w:rPr>
        <w:t>”</w:t>
      </w:r>
    </w:p>
    <w:p w:rsidR="00373CA7" w:rsidRPr="0007157E" w:rsidRDefault="00373CA7" w:rsidP="002016DF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-Scott Adams</w:t>
      </w:r>
    </w:p>
    <w:p w:rsidR="00854E1D" w:rsidRDefault="00854E1D" w:rsidP="00A216C0"/>
    <w:p w:rsidR="00854E1D" w:rsidRDefault="00854E1D" w:rsidP="00A216C0">
      <w:pPr>
        <w:sectPr w:rsidR="00854E1D" w:rsidSect="00854E1D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3002F2" w:rsidRPr="00BC6274" w:rsidRDefault="003002F2" w:rsidP="003002F2">
      <w:pPr>
        <w:pStyle w:val="Heading1"/>
        <w:jc w:val="center"/>
        <w:rPr>
          <w:sz w:val="52"/>
          <w:szCs w:val="52"/>
        </w:rPr>
      </w:pPr>
      <w:bookmarkStart w:id="439" w:name="_Toc286579031"/>
      <w:bookmarkStart w:id="440" w:name="_Toc323692345"/>
      <w:r w:rsidRPr="00BC6274">
        <w:rPr>
          <w:sz w:val="52"/>
          <w:szCs w:val="52"/>
        </w:rPr>
        <w:t>Comparison Operators</w:t>
      </w:r>
      <w:bookmarkEnd w:id="439"/>
      <w:bookmarkEnd w:id="440"/>
    </w:p>
    <w:p w:rsidR="009B2324" w:rsidRDefault="009B2324" w:rsidP="003002F2">
      <w:pPr>
        <w:pStyle w:val="Caption"/>
      </w:pPr>
      <w:bookmarkStart w:id="441" w:name="_Ref287668240"/>
      <w:bookmarkStart w:id="442" w:name="_Ref175864040"/>
    </w:p>
    <w:p w:rsidR="003002F2" w:rsidRDefault="003002F2" w:rsidP="003002F2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bookmarkEnd w:id="441"/>
      <w:r>
        <w:t xml:space="preserve"> Table of Comparison Operators</w:t>
      </w:r>
      <w:bookmarkEnd w:id="442"/>
    </w:p>
    <w:tbl>
      <w:tblPr>
        <w:tblW w:w="9535" w:type="dxa"/>
        <w:jc w:val="center"/>
        <w:tblInd w:w="-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50"/>
        <w:gridCol w:w="1710"/>
        <w:gridCol w:w="2363"/>
        <w:gridCol w:w="3512"/>
      </w:tblGrid>
      <w:tr w:rsidR="003002F2" w:rsidRPr="00C721C4" w:rsidTr="003002F2">
        <w:trPr>
          <w:jc w:val="center"/>
        </w:trPr>
        <w:tc>
          <w:tcPr>
            <w:tcW w:w="1950" w:type="dxa"/>
            <w:shd w:val="clear" w:color="auto" w:fill="D9D9D9" w:themeFill="background1" w:themeFillShade="D9"/>
          </w:tcPr>
          <w:p w:rsidR="003002F2" w:rsidRPr="004628F5" w:rsidRDefault="003002F2" w:rsidP="003002F2">
            <w:pPr>
              <w:pStyle w:val="CellBody"/>
              <w:ind w:firstLine="0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4628F5">
              <w:rPr>
                <w:b/>
                <w:bCs/>
                <w:color w:val="000000"/>
                <w:sz w:val="18"/>
                <w:szCs w:val="18"/>
              </w:rPr>
              <w:t>Operator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:rsidR="003002F2" w:rsidRPr="004628F5" w:rsidRDefault="003002F2" w:rsidP="003002F2">
            <w:pPr>
              <w:pStyle w:val="CellBody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4628F5">
              <w:rPr>
                <w:b/>
                <w:bCs/>
                <w:color w:val="000000"/>
                <w:sz w:val="18"/>
                <w:szCs w:val="18"/>
              </w:rPr>
              <w:t>Character</w:t>
            </w:r>
          </w:p>
        </w:tc>
        <w:tc>
          <w:tcPr>
            <w:tcW w:w="2363" w:type="dxa"/>
            <w:shd w:val="clear" w:color="auto" w:fill="D9D9D9" w:themeFill="background1" w:themeFillShade="D9"/>
          </w:tcPr>
          <w:p w:rsidR="003002F2" w:rsidRPr="004628F5" w:rsidRDefault="003002F2" w:rsidP="003002F2">
            <w:pPr>
              <w:pStyle w:val="CellBody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4628F5">
              <w:rPr>
                <w:b/>
                <w:bCs/>
                <w:color w:val="000000"/>
                <w:sz w:val="18"/>
                <w:szCs w:val="18"/>
              </w:rPr>
              <w:t>Type of Operands</w:t>
            </w:r>
          </w:p>
        </w:tc>
        <w:tc>
          <w:tcPr>
            <w:tcW w:w="3512" w:type="dxa"/>
            <w:shd w:val="clear" w:color="auto" w:fill="D9D9D9" w:themeFill="background1" w:themeFillShade="D9"/>
          </w:tcPr>
          <w:p w:rsidR="003002F2" w:rsidRPr="004628F5" w:rsidRDefault="003002F2" w:rsidP="003002F2">
            <w:pPr>
              <w:pStyle w:val="CellBody"/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4628F5">
              <w:rPr>
                <w:b/>
                <w:bCs/>
                <w:color w:val="000000"/>
                <w:sz w:val="18"/>
                <w:szCs w:val="18"/>
              </w:rPr>
              <w:t>Description</w:t>
            </w:r>
          </w:p>
        </w:tc>
      </w:tr>
      <w:tr w:rsidR="003002F2" w:rsidRPr="00C721C4" w:rsidTr="003002F2">
        <w:trPr>
          <w:jc w:val="center"/>
        </w:trPr>
        <w:tc>
          <w:tcPr>
            <w:tcW w:w="1950" w:type="dxa"/>
          </w:tcPr>
          <w:p w:rsidR="003002F2" w:rsidRPr="00C721C4" w:rsidRDefault="00654EA8" w:rsidP="003002F2">
            <w:pPr>
              <w:pStyle w:val="CellBody"/>
              <w:ind w:firstLine="0"/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Unary NOT</w:t>
            </w:r>
          </w:p>
        </w:tc>
        <w:tc>
          <w:tcPr>
            <w:tcW w:w="1710" w:type="dxa"/>
          </w:tcPr>
          <w:p w:rsidR="003002F2" w:rsidRPr="00FD43C4" w:rsidRDefault="003002F2" w:rsidP="003002F2">
            <w:pPr>
              <w:pStyle w:val="CellBody"/>
              <w:ind w:firstLine="0"/>
              <w:jc w:val="center"/>
              <w:rPr>
                <w:b/>
                <w:color w:val="000000"/>
                <w:sz w:val="18"/>
                <w:szCs w:val="18"/>
              </w:rPr>
            </w:pPr>
            <w:r w:rsidRPr="00FD43C4">
              <w:rPr>
                <w:b/>
                <w:color w:val="000000"/>
                <w:sz w:val="18"/>
                <w:szCs w:val="18"/>
              </w:rPr>
              <w:t>'</w:t>
            </w:r>
          </w:p>
        </w:tc>
        <w:tc>
          <w:tcPr>
            <w:tcW w:w="2363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Numeric digits</w:t>
            </w:r>
          </w:p>
        </w:tc>
        <w:tc>
          <w:tcPr>
            <w:tcW w:w="3512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Reverses the value</w:t>
            </w:r>
            <w:r>
              <w:rPr>
                <w:color w:val="000000"/>
                <w:sz w:val="18"/>
                <w:szCs w:val="18"/>
              </w:rPr>
              <w:t xml:space="preserve"> of the operand</w:t>
            </w:r>
          </w:p>
        </w:tc>
      </w:tr>
      <w:tr w:rsidR="003002F2" w:rsidRPr="00C721C4" w:rsidTr="003002F2">
        <w:trPr>
          <w:jc w:val="center"/>
        </w:trPr>
        <w:tc>
          <w:tcPr>
            <w:tcW w:w="1950" w:type="dxa"/>
          </w:tcPr>
          <w:p w:rsidR="003002F2" w:rsidRPr="00C721C4" w:rsidRDefault="003002F2" w:rsidP="003002F2">
            <w:pPr>
              <w:pStyle w:val="CellBody"/>
              <w:ind w:firstLine="0"/>
              <w:jc w:val="both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 xml:space="preserve">Binary </w:t>
            </w:r>
            <w:r>
              <w:rPr>
                <w:color w:val="000000"/>
                <w:sz w:val="18"/>
                <w:szCs w:val="18"/>
              </w:rPr>
              <w:t>Greater T</w:t>
            </w:r>
            <w:r w:rsidRPr="00C721C4">
              <w:rPr>
                <w:color w:val="000000"/>
                <w:sz w:val="18"/>
                <w:szCs w:val="18"/>
              </w:rPr>
              <w:t>han</w:t>
            </w:r>
          </w:p>
        </w:tc>
        <w:tc>
          <w:tcPr>
            <w:tcW w:w="1710" w:type="dxa"/>
          </w:tcPr>
          <w:p w:rsidR="003002F2" w:rsidRPr="00FD43C4" w:rsidRDefault="003002F2" w:rsidP="003002F2">
            <w:pPr>
              <w:pStyle w:val="CellBody"/>
              <w:ind w:firstLine="0"/>
              <w:jc w:val="center"/>
              <w:rPr>
                <w:b/>
                <w:color w:val="000000"/>
                <w:sz w:val="18"/>
                <w:szCs w:val="18"/>
              </w:rPr>
            </w:pPr>
            <w:r w:rsidRPr="00FD43C4">
              <w:rPr>
                <w:b/>
                <w:color w:val="000000"/>
                <w:sz w:val="18"/>
                <w:szCs w:val="18"/>
              </w:rPr>
              <w:t>&gt;</w:t>
            </w:r>
          </w:p>
        </w:tc>
        <w:tc>
          <w:tcPr>
            <w:tcW w:w="2363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Numeric digits</w:t>
            </w:r>
          </w:p>
        </w:tc>
        <w:tc>
          <w:tcPr>
            <w:tcW w:w="3512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 xml:space="preserve">Tests whether the left operand is numerically greater than the right operand </w:t>
            </w:r>
          </w:p>
        </w:tc>
      </w:tr>
      <w:tr w:rsidR="003002F2" w:rsidRPr="00C721C4" w:rsidTr="003002F2">
        <w:trPr>
          <w:jc w:val="center"/>
        </w:trPr>
        <w:tc>
          <w:tcPr>
            <w:tcW w:w="1950" w:type="dxa"/>
          </w:tcPr>
          <w:p w:rsidR="003002F2" w:rsidRPr="00C721C4" w:rsidRDefault="003002F2" w:rsidP="003002F2">
            <w:pPr>
              <w:pStyle w:val="CellBody"/>
              <w:ind w:firstLine="0"/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Binary Less T</w:t>
            </w:r>
            <w:r w:rsidRPr="00C721C4">
              <w:rPr>
                <w:color w:val="000000"/>
                <w:sz w:val="18"/>
                <w:szCs w:val="18"/>
              </w:rPr>
              <w:t>han</w:t>
            </w:r>
          </w:p>
        </w:tc>
        <w:tc>
          <w:tcPr>
            <w:tcW w:w="1710" w:type="dxa"/>
          </w:tcPr>
          <w:p w:rsidR="003002F2" w:rsidRPr="00FD43C4" w:rsidRDefault="003002F2" w:rsidP="003002F2">
            <w:pPr>
              <w:pStyle w:val="CellBody"/>
              <w:ind w:firstLine="0"/>
              <w:jc w:val="center"/>
              <w:rPr>
                <w:b/>
                <w:color w:val="000000"/>
                <w:sz w:val="18"/>
                <w:szCs w:val="18"/>
              </w:rPr>
            </w:pPr>
            <w:r w:rsidRPr="00FD43C4">
              <w:rPr>
                <w:b/>
                <w:color w:val="000000"/>
                <w:sz w:val="18"/>
                <w:szCs w:val="18"/>
              </w:rPr>
              <w:t>&lt;</w:t>
            </w:r>
          </w:p>
        </w:tc>
        <w:tc>
          <w:tcPr>
            <w:tcW w:w="2363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Numeric digits</w:t>
            </w:r>
          </w:p>
        </w:tc>
        <w:tc>
          <w:tcPr>
            <w:tcW w:w="3512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Test whether the right operand is numerically greater than the left operand</w:t>
            </w:r>
          </w:p>
        </w:tc>
      </w:tr>
      <w:tr w:rsidR="003002F2" w:rsidRPr="00C721C4" w:rsidTr="003002F2">
        <w:trPr>
          <w:jc w:val="center"/>
        </w:trPr>
        <w:tc>
          <w:tcPr>
            <w:tcW w:w="1950" w:type="dxa"/>
          </w:tcPr>
          <w:p w:rsidR="003002F2" w:rsidRPr="00C721C4" w:rsidRDefault="003002F2" w:rsidP="003002F2">
            <w:pPr>
              <w:pStyle w:val="CellBody"/>
              <w:ind w:firstLine="0"/>
              <w:jc w:val="both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Binary And</w:t>
            </w:r>
          </w:p>
        </w:tc>
        <w:tc>
          <w:tcPr>
            <w:tcW w:w="1710" w:type="dxa"/>
          </w:tcPr>
          <w:p w:rsidR="003002F2" w:rsidRPr="001246B0" w:rsidRDefault="003002F2" w:rsidP="003002F2">
            <w:pPr>
              <w:pStyle w:val="CellBody"/>
              <w:ind w:firstLine="0"/>
              <w:jc w:val="center"/>
              <w:rPr>
                <w:color w:val="000000"/>
                <w:sz w:val="18"/>
                <w:szCs w:val="18"/>
              </w:rPr>
            </w:pPr>
            <w:r w:rsidRPr="001246B0">
              <w:rPr>
                <w:color w:val="000000"/>
                <w:sz w:val="18"/>
                <w:szCs w:val="18"/>
              </w:rPr>
              <w:t>&amp; and &amp;&amp;</w:t>
            </w:r>
          </w:p>
        </w:tc>
        <w:tc>
          <w:tcPr>
            <w:tcW w:w="2363" w:type="dxa"/>
          </w:tcPr>
          <w:p w:rsidR="003002F2" w:rsidRPr="001246B0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Numeric</w:t>
            </w:r>
            <w:r>
              <w:rPr>
                <w:color w:val="000000"/>
                <w:sz w:val="18"/>
                <w:szCs w:val="18"/>
              </w:rPr>
              <w:t xml:space="preserve"> digits and Alphan</w:t>
            </w:r>
            <w:r w:rsidRPr="00C721C4">
              <w:rPr>
                <w:color w:val="000000"/>
                <w:sz w:val="18"/>
                <w:szCs w:val="18"/>
              </w:rPr>
              <w:t>umeric Text</w:t>
            </w:r>
          </w:p>
        </w:tc>
        <w:tc>
          <w:tcPr>
            <w:tcW w:w="3512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Test whether both operands are true</w:t>
            </w:r>
          </w:p>
        </w:tc>
      </w:tr>
      <w:tr w:rsidR="003002F2" w:rsidRPr="00C721C4" w:rsidTr="003002F2">
        <w:trPr>
          <w:jc w:val="center"/>
        </w:trPr>
        <w:tc>
          <w:tcPr>
            <w:tcW w:w="1950" w:type="dxa"/>
          </w:tcPr>
          <w:p w:rsidR="003002F2" w:rsidRPr="00C721C4" w:rsidRDefault="003002F2" w:rsidP="003002F2">
            <w:pPr>
              <w:pStyle w:val="CellBody"/>
              <w:ind w:firstLine="0"/>
              <w:jc w:val="both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Binary Or</w:t>
            </w:r>
          </w:p>
        </w:tc>
        <w:tc>
          <w:tcPr>
            <w:tcW w:w="1710" w:type="dxa"/>
          </w:tcPr>
          <w:p w:rsidR="003002F2" w:rsidRPr="001246B0" w:rsidRDefault="003002F2" w:rsidP="003002F2">
            <w:pPr>
              <w:pStyle w:val="CellBody"/>
              <w:ind w:firstLine="0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!</w:t>
            </w:r>
            <w:r w:rsidRPr="001246B0">
              <w:rPr>
                <w:color w:val="000000"/>
                <w:sz w:val="18"/>
                <w:szCs w:val="18"/>
              </w:rPr>
              <w:t xml:space="preserve"> and ||</w:t>
            </w:r>
          </w:p>
        </w:tc>
        <w:tc>
          <w:tcPr>
            <w:tcW w:w="2363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Numeric</w:t>
            </w:r>
            <w:r>
              <w:rPr>
                <w:color w:val="000000"/>
                <w:sz w:val="18"/>
                <w:szCs w:val="18"/>
              </w:rPr>
              <w:t xml:space="preserve"> digits and Alphan</w:t>
            </w:r>
            <w:r w:rsidRPr="00C721C4">
              <w:rPr>
                <w:color w:val="000000"/>
                <w:sz w:val="18"/>
                <w:szCs w:val="18"/>
              </w:rPr>
              <w:t>umeric Text</w:t>
            </w:r>
          </w:p>
        </w:tc>
        <w:tc>
          <w:tcPr>
            <w:tcW w:w="3512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Test whether either operand is true</w:t>
            </w:r>
          </w:p>
        </w:tc>
      </w:tr>
      <w:tr w:rsidR="003002F2" w:rsidRPr="00C721C4" w:rsidTr="003002F2">
        <w:trPr>
          <w:jc w:val="center"/>
        </w:trPr>
        <w:tc>
          <w:tcPr>
            <w:tcW w:w="1950" w:type="dxa"/>
          </w:tcPr>
          <w:p w:rsidR="003002F2" w:rsidRPr="00C721C4" w:rsidRDefault="003002F2" w:rsidP="003002F2">
            <w:pPr>
              <w:pStyle w:val="CellBody"/>
              <w:ind w:firstLine="0"/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Binary Equal T</w:t>
            </w:r>
            <w:r w:rsidRPr="00C721C4">
              <w:rPr>
                <w:color w:val="000000"/>
                <w:sz w:val="18"/>
                <w:szCs w:val="18"/>
              </w:rPr>
              <w:t>o</w:t>
            </w:r>
          </w:p>
        </w:tc>
        <w:tc>
          <w:tcPr>
            <w:tcW w:w="1710" w:type="dxa"/>
          </w:tcPr>
          <w:p w:rsidR="003002F2" w:rsidRPr="00FD43C4" w:rsidRDefault="003002F2" w:rsidP="003002F2">
            <w:pPr>
              <w:pStyle w:val="CellBody"/>
              <w:ind w:firstLine="0"/>
              <w:jc w:val="center"/>
              <w:rPr>
                <w:b/>
                <w:color w:val="000000"/>
                <w:sz w:val="18"/>
                <w:szCs w:val="18"/>
              </w:rPr>
            </w:pPr>
            <w:r w:rsidRPr="00FD43C4">
              <w:rPr>
                <w:b/>
                <w:color w:val="000000"/>
                <w:sz w:val="18"/>
                <w:szCs w:val="18"/>
              </w:rPr>
              <w:t>=</w:t>
            </w:r>
          </w:p>
        </w:tc>
        <w:tc>
          <w:tcPr>
            <w:tcW w:w="2363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Numeric</w:t>
            </w:r>
            <w:r>
              <w:rPr>
                <w:color w:val="000000"/>
                <w:sz w:val="18"/>
                <w:szCs w:val="18"/>
              </w:rPr>
              <w:t xml:space="preserve"> digits and Alphan</w:t>
            </w:r>
            <w:r w:rsidRPr="00C721C4">
              <w:rPr>
                <w:color w:val="000000"/>
                <w:sz w:val="18"/>
                <w:szCs w:val="18"/>
              </w:rPr>
              <w:t>umeric Text</w:t>
            </w:r>
          </w:p>
        </w:tc>
        <w:tc>
          <w:tcPr>
            <w:tcW w:w="3512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Tests two operands for equality</w:t>
            </w:r>
            <w:r>
              <w:rPr>
                <w:color w:val="000000"/>
                <w:sz w:val="18"/>
                <w:szCs w:val="18"/>
              </w:rPr>
              <w:t>*</w:t>
            </w:r>
          </w:p>
        </w:tc>
      </w:tr>
      <w:tr w:rsidR="003002F2" w:rsidRPr="00C721C4" w:rsidTr="003002F2">
        <w:trPr>
          <w:jc w:val="center"/>
        </w:trPr>
        <w:tc>
          <w:tcPr>
            <w:tcW w:w="1950" w:type="dxa"/>
          </w:tcPr>
          <w:p w:rsidR="003002F2" w:rsidRPr="00C721C4" w:rsidRDefault="003002F2" w:rsidP="003002F2">
            <w:pPr>
              <w:pStyle w:val="CellBody"/>
              <w:ind w:firstLine="0"/>
              <w:jc w:val="both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Binary Contains</w:t>
            </w:r>
          </w:p>
        </w:tc>
        <w:tc>
          <w:tcPr>
            <w:tcW w:w="1710" w:type="dxa"/>
          </w:tcPr>
          <w:p w:rsidR="003002F2" w:rsidRPr="00FD43C4" w:rsidRDefault="003002F2" w:rsidP="003002F2">
            <w:pPr>
              <w:pStyle w:val="CellBody"/>
              <w:ind w:firstLine="0"/>
              <w:jc w:val="center"/>
              <w:rPr>
                <w:b/>
                <w:color w:val="000000"/>
                <w:sz w:val="18"/>
                <w:szCs w:val="18"/>
              </w:rPr>
            </w:pPr>
            <w:r w:rsidRPr="00FD43C4">
              <w:rPr>
                <w:b/>
                <w:color w:val="000000"/>
                <w:sz w:val="18"/>
                <w:szCs w:val="18"/>
              </w:rPr>
              <w:t>[</w:t>
            </w:r>
          </w:p>
        </w:tc>
        <w:tc>
          <w:tcPr>
            <w:tcW w:w="2363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Alphan</w:t>
            </w:r>
            <w:r w:rsidRPr="00C721C4">
              <w:rPr>
                <w:color w:val="000000"/>
                <w:sz w:val="18"/>
                <w:szCs w:val="18"/>
              </w:rPr>
              <w:t>umeric Text</w:t>
            </w:r>
          </w:p>
        </w:tc>
        <w:tc>
          <w:tcPr>
            <w:tcW w:w="3512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Test whether the characters in the right operand is a substring of the left operand</w:t>
            </w:r>
          </w:p>
        </w:tc>
      </w:tr>
      <w:tr w:rsidR="003002F2" w:rsidRPr="00C721C4" w:rsidTr="003002F2">
        <w:trPr>
          <w:jc w:val="center"/>
        </w:trPr>
        <w:tc>
          <w:tcPr>
            <w:tcW w:w="1950" w:type="dxa"/>
          </w:tcPr>
          <w:p w:rsidR="003002F2" w:rsidRPr="00C721C4" w:rsidRDefault="003002F2" w:rsidP="003002F2">
            <w:pPr>
              <w:pStyle w:val="CellBody"/>
              <w:ind w:firstLine="0"/>
              <w:jc w:val="both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Binary Follows</w:t>
            </w:r>
          </w:p>
        </w:tc>
        <w:tc>
          <w:tcPr>
            <w:tcW w:w="1710" w:type="dxa"/>
          </w:tcPr>
          <w:p w:rsidR="003002F2" w:rsidRPr="00FD43C4" w:rsidRDefault="003002F2" w:rsidP="003002F2">
            <w:pPr>
              <w:pStyle w:val="CellBody"/>
              <w:ind w:firstLine="0"/>
              <w:jc w:val="center"/>
              <w:rPr>
                <w:b/>
                <w:color w:val="000000"/>
                <w:sz w:val="18"/>
                <w:szCs w:val="18"/>
              </w:rPr>
            </w:pPr>
            <w:r w:rsidRPr="00FD43C4">
              <w:rPr>
                <w:b/>
                <w:color w:val="000000"/>
                <w:sz w:val="18"/>
                <w:szCs w:val="18"/>
              </w:rPr>
              <w:t>]</w:t>
            </w:r>
          </w:p>
        </w:tc>
        <w:tc>
          <w:tcPr>
            <w:tcW w:w="2363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Alphan</w:t>
            </w:r>
            <w:r w:rsidRPr="00C721C4">
              <w:rPr>
                <w:color w:val="000000"/>
                <w:sz w:val="18"/>
                <w:szCs w:val="18"/>
              </w:rPr>
              <w:t>umeric Text</w:t>
            </w:r>
          </w:p>
        </w:tc>
        <w:tc>
          <w:tcPr>
            <w:tcW w:w="3512" w:type="dxa"/>
          </w:tcPr>
          <w:p w:rsidR="003002F2" w:rsidRPr="003721BC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Tests whether the characters in the left operand come</w:t>
            </w:r>
            <w:r>
              <w:rPr>
                <w:color w:val="000000"/>
                <w:sz w:val="18"/>
                <w:szCs w:val="18"/>
              </w:rPr>
              <w:t>s</w:t>
            </w:r>
            <w:r w:rsidRPr="00C721C4">
              <w:rPr>
                <w:color w:val="000000"/>
                <w:sz w:val="18"/>
                <w:szCs w:val="18"/>
              </w:rPr>
              <w:t xml:space="preserve"> after the characters in the right operand according to the ASCII collating sequence</w:t>
            </w:r>
            <w:r w:rsidRPr="003721BC">
              <w:rPr>
                <w:color w:val="000000"/>
                <w:sz w:val="18"/>
                <w:szCs w:val="18"/>
              </w:rPr>
              <w:t xml:space="preserve">. </w:t>
            </w:r>
          </w:p>
        </w:tc>
      </w:tr>
      <w:tr w:rsidR="003002F2" w:rsidRPr="00C721C4" w:rsidTr="003002F2">
        <w:trPr>
          <w:jc w:val="center"/>
        </w:trPr>
        <w:tc>
          <w:tcPr>
            <w:tcW w:w="1950" w:type="dxa"/>
          </w:tcPr>
          <w:p w:rsidR="003002F2" w:rsidRPr="00C721C4" w:rsidRDefault="003002F2" w:rsidP="003002F2">
            <w:pPr>
              <w:pStyle w:val="CellBody"/>
              <w:ind w:firstLine="0"/>
              <w:jc w:val="both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Binary Sorts After</w:t>
            </w:r>
          </w:p>
        </w:tc>
        <w:tc>
          <w:tcPr>
            <w:tcW w:w="1710" w:type="dxa"/>
          </w:tcPr>
          <w:p w:rsidR="003002F2" w:rsidRPr="00FD43C4" w:rsidRDefault="003002F2" w:rsidP="003002F2">
            <w:pPr>
              <w:pStyle w:val="CellBody"/>
              <w:ind w:firstLine="0"/>
              <w:jc w:val="center"/>
              <w:rPr>
                <w:b/>
                <w:color w:val="000000"/>
                <w:sz w:val="18"/>
                <w:szCs w:val="18"/>
              </w:rPr>
            </w:pPr>
            <w:r w:rsidRPr="00FD43C4">
              <w:rPr>
                <w:b/>
                <w:color w:val="000000"/>
                <w:sz w:val="18"/>
                <w:szCs w:val="18"/>
              </w:rPr>
              <w:t>]]</w:t>
            </w:r>
          </w:p>
        </w:tc>
        <w:tc>
          <w:tcPr>
            <w:tcW w:w="2363" w:type="dxa"/>
          </w:tcPr>
          <w:p w:rsidR="003002F2" w:rsidRPr="00C721C4" w:rsidRDefault="003002F2" w:rsidP="003002F2">
            <w:pPr>
              <w:pStyle w:val="CellBody"/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 xml:space="preserve">Numeric </w:t>
            </w:r>
            <w:r>
              <w:rPr>
                <w:color w:val="000000"/>
                <w:sz w:val="18"/>
                <w:szCs w:val="18"/>
              </w:rPr>
              <w:t>digits and Alphan</w:t>
            </w:r>
            <w:r w:rsidRPr="00C721C4">
              <w:rPr>
                <w:color w:val="000000"/>
                <w:sz w:val="18"/>
                <w:szCs w:val="18"/>
              </w:rPr>
              <w:t>umeric Text</w:t>
            </w:r>
          </w:p>
        </w:tc>
        <w:tc>
          <w:tcPr>
            <w:tcW w:w="3512" w:type="dxa"/>
          </w:tcPr>
          <w:p w:rsidR="003002F2" w:rsidRPr="00C721C4" w:rsidRDefault="003002F2" w:rsidP="003002F2">
            <w:pPr>
              <w:ind w:firstLine="0"/>
              <w:rPr>
                <w:color w:val="000000"/>
                <w:sz w:val="18"/>
                <w:szCs w:val="18"/>
              </w:rPr>
            </w:pPr>
            <w:r w:rsidRPr="00C721C4">
              <w:rPr>
                <w:color w:val="000000"/>
                <w:sz w:val="18"/>
                <w:szCs w:val="18"/>
              </w:rPr>
              <w:t>Tests whether the left operand sorts after the right operand in subscript collating sequence.</w:t>
            </w:r>
          </w:p>
        </w:tc>
      </w:tr>
    </w:tbl>
    <w:p w:rsidR="003002F2" w:rsidRDefault="003002F2" w:rsidP="003002F2">
      <w:pPr>
        <w:rPr>
          <w:rFonts w:ascii="Times New Roman" w:hAnsi="Times New Roman"/>
        </w:rPr>
      </w:pPr>
      <w:bookmarkStart w:id="443" w:name="GCOS_C6321"/>
      <w:bookmarkStart w:id="444" w:name="GCOS_C6336"/>
      <w:bookmarkStart w:id="445" w:name="GCOS_C6365"/>
      <w:bookmarkEnd w:id="443"/>
      <w:bookmarkEnd w:id="444"/>
      <w:bookmarkEnd w:id="445"/>
    </w:p>
    <w:p w:rsidR="00201377" w:rsidRDefault="00201377" w:rsidP="003002F2"/>
    <w:p w:rsidR="00201377" w:rsidRDefault="00201377" w:rsidP="003002F2"/>
    <w:p w:rsidR="003002F2" w:rsidRDefault="003002F2" w:rsidP="003002F2">
      <w:pPr>
        <w:pStyle w:val="Caption"/>
        <w:rPr>
          <w:rFonts w:ascii="Times New Roman" w:hAnsi="Times New Roman"/>
        </w:rPr>
      </w:pPr>
      <w:bookmarkStart w:id="446" w:name="_Ref269756075"/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446"/>
      <w:r>
        <w:t xml:space="preserve"> True and False respectively</w:t>
      </w:r>
    </w:p>
    <w:p w:rsidR="003002F2" w:rsidRDefault="003002F2" w:rsidP="003002F2">
      <w:pPr>
        <w:pStyle w:val="Code"/>
      </w:pPr>
      <w:r>
        <w:t xml:space="preserve">  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X=1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</w:t>
      </w:r>
      <w:r>
        <w:t>"</w:t>
      </w:r>
      <w:r>
        <w:tab/>
      </w:r>
      <w:r>
        <w:tab/>
      </w:r>
      <w:r w:rsidRPr="00656587">
        <w:t>;1 is always true and 0 is always false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X=0</w:t>
      </w:r>
    </w:p>
    <w:p w:rsidR="003002F2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>Write "True"</w:t>
      </w:r>
      <w:r>
        <w:tab/>
      </w:r>
      <w:r>
        <w:tab/>
        <w:t>;</w:t>
      </w:r>
      <w:r w:rsidRPr="00656587">
        <w:t>1 is always true</w:t>
      </w:r>
    </w:p>
    <w:p w:rsidR="003002F2" w:rsidRDefault="003002F2" w:rsidP="009C6846">
      <w:pPr>
        <w:pStyle w:val="CodeItalic"/>
      </w:pPr>
      <w:r w:rsidRPr="00C21893">
        <w:t>&lt;&gt;</w:t>
      </w:r>
    </w:p>
    <w:p w:rsidR="00201377" w:rsidRPr="00C21893" w:rsidRDefault="00201377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'X </w:t>
      </w:r>
      <w:r>
        <w:t xml:space="preserve">Write </w:t>
      </w:r>
      <w:r w:rsidR="00201377">
        <w:t xml:space="preserve">"False" </w:t>
      </w:r>
      <w:r w:rsidR="00201377">
        <w:tab/>
      </w:r>
      <w:r w:rsidRPr="00656587">
        <w:t>;0 is always false</w:t>
      </w:r>
    </w:p>
    <w:p w:rsidR="003002F2" w:rsidRDefault="003002F2" w:rsidP="009C6846">
      <w:pPr>
        <w:pStyle w:val="CodeItalic"/>
      </w:pPr>
      <w:r>
        <w:t>False</w:t>
      </w:r>
    </w:p>
    <w:p w:rsidR="003002F2" w:rsidRDefault="003002F2" w:rsidP="009C6846">
      <w:pPr>
        <w:pStyle w:val="Code1"/>
      </w:pPr>
    </w:p>
    <w:p w:rsidR="003002F2" w:rsidRPr="001246B0" w:rsidRDefault="003002F2" w:rsidP="009C6846">
      <w:pPr>
        <w:pStyle w:val="Code1"/>
      </w:pPr>
      <w:r>
        <w:t xml:space="preserve">Set </w:t>
      </w:r>
      <w:r w:rsidRPr="001246B0">
        <w:t>X=10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</w:t>
      </w:r>
      <w:r>
        <w:t>"</w:t>
      </w:r>
      <w:r>
        <w:tab/>
      </w:r>
      <w:r>
        <w:tab/>
      </w:r>
      <w:r w:rsidRPr="00656587">
        <w:t>;</w:t>
      </w:r>
      <w:r>
        <w:t>Any number other than 0 is always true</w:t>
      </w:r>
    </w:p>
    <w:p w:rsidR="003002F2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1246B0" w:rsidRDefault="003002F2" w:rsidP="009C6846">
      <w:pPr>
        <w:pStyle w:val="Code1"/>
      </w:pPr>
      <w:r>
        <w:t xml:space="preserve">Set </w:t>
      </w:r>
      <w:r w:rsidRPr="001246B0">
        <w:t>X=</w:t>
      </w:r>
      <w:r>
        <w:t>-</w:t>
      </w:r>
      <w:r w:rsidRPr="001246B0">
        <w:t>10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</w:t>
      </w:r>
      <w:r>
        <w:t>"</w:t>
      </w:r>
      <w:r>
        <w:tab/>
      </w:r>
      <w:r>
        <w:tab/>
      </w:r>
      <w:r w:rsidRPr="00656587">
        <w:t>;</w:t>
      </w:r>
      <w:r>
        <w:t>Any number other than 0 is always true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Pr="00761F75" w:rsidRDefault="003002F2" w:rsidP="009C6846">
      <w:pPr>
        <w:pStyle w:val="Code1"/>
      </w:pPr>
    </w:p>
    <w:p w:rsidR="009B2324" w:rsidRDefault="009B2324" w:rsidP="003002F2">
      <w:pPr>
        <w:pStyle w:val="Caption"/>
      </w:pPr>
      <w:bookmarkStart w:id="447" w:name="_Ref269756121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447"/>
      <w:r>
        <w:t xml:space="preserve"> Alphanumeric text True and False</w:t>
      </w:r>
    </w:p>
    <w:p w:rsidR="003002F2" w:rsidRDefault="003002F2" w:rsidP="003002F2">
      <w:pPr>
        <w:pStyle w:val="Code"/>
      </w:pPr>
      <w:r>
        <w:t xml:space="preserve">  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X="1"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"True"</w:t>
      </w:r>
      <w:r>
        <w:tab/>
      </w:r>
      <w:r>
        <w:tab/>
        <w:t>;</w:t>
      </w:r>
      <w:r w:rsidRPr="00656587">
        <w:t xml:space="preserve">1 is always true even in </w:t>
      </w:r>
      <w:r>
        <w:t>Alphanumeric text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X="0"</w:t>
      </w:r>
    </w:p>
    <w:p w:rsidR="003002F2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"True"</w:t>
      </w:r>
      <w:r>
        <w:tab/>
      </w:r>
      <w:r>
        <w:tab/>
        <w:t>;</w:t>
      </w:r>
      <w:r w:rsidRPr="00656587">
        <w:t xml:space="preserve">1 is always true even in </w:t>
      </w:r>
      <w:r>
        <w:t>Alphanumeric text</w:t>
      </w:r>
    </w:p>
    <w:p w:rsidR="003002F2" w:rsidRDefault="003002F2" w:rsidP="009C6846">
      <w:pPr>
        <w:pStyle w:val="CodeItalic"/>
      </w:pPr>
      <w:r w:rsidRPr="00C21893">
        <w:t>&lt;&gt;</w:t>
      </w:r>
    </w:p>
    <w:p w:rsidR="00201377" w:rsidRPr="00C21893" w:rsidRDefault="00201377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'X </w:t>
      </w:r>
      <w:r>
        <w:t xml:space="preserve">Write </w:t>
      </w:r>
      <w:r w:rsidRPr="00656587">
        <w:t>"False</w:t>
      </w:r>
      <w:r>
        <w:tab/>
      </w:r>
      <w:r>
        <w:tab/>
        <w:t>;</w:t>
      </w:r>
      <w:r w:rsidRPr="00656587">
        <w:t xml:space="preserve">0 is always false even in </w:t>
      </w:r>
      <w:r>
        <w:t>Alphanumeric text</w:t>
      </w:r>
    </w:p>
    <w:p w:rsidR="003002F2" w:rsidRPr="00761F75" w:rsidRDefault="003002F2" w:rsidP="009C6846">
      <w:pPr>
        <w:pStyle w:val="CodeItalic"/>
      </w:pPr>
      <w:r w:rsidRPr="00761F75">
        <w:t>False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X="1ABC"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"True"</w:t>
      </w:r>
      <w:r>
        <w:tab/>
      </w:r>
      <w:r>
        <w:tab/>
        <w:t>;</w:t>
      </w:r>
      <w:r w:rsidRPr="00656587">
        <w:t>The 1 is used and the rest of the text is ignored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X="0ABC"</w:t>
      </w:r>
    </w:p>
    <w:p w:rsidR="003002F2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"True"</w:t>
      </w:r>
      <w:r>
        <w:tab/>
      </w:r>
      <w:r>
        <w:tab/>
        <w:t>;</w:t>
      </w:r>
      <w:r w:rsidRPr="00656587">
        <w:t>The first numeric is used and the</w:t>
      </w:r>
    </w:p>
    <w:p w:rsidR="00201377" w:rsidRDefault="003002F2" w:rsidP="009C6846">
      <w:pPr>
        <w:pStyle w:val="CodeItalic"/>
      </w:pPr>
      <w:r w:rsidRPr="00C21893">
        <w:t>&lt;&gt;</w:t>
      </w:r>
      <w:r>
        <w:tab/>
      </w:r>
    </w:p>
    <w:p w:rsidR="003002F2" w:rsidRDefault="003002F2" w:rsidP="009C6846">
      <w:pPr>
        <w:pStyle w:val="Code1"/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t>;</w:t>
      </w:r>
      <w:r w:rsidRPr="00656587">
        <w:t>rest of the text is ignored</w:t>
      </w:r>
    </w:p>
    <w:p w:rsidR="00201377" w:rsidRPr="0023320B" w:rsidRDefault="00201377" w:rsidP="009C6846">
      <w:pPr>
        <w:pStyle w:val="Code1"/>
      </w:pPr>
    </w:p>
    <w:p w:rsidR="003002F2" w:rsidRDefault="003002F2" w:rsidP="009C6846">
      <w:pPr>
        <w:pStyle w:val="Code1"/>
      </w:pPr>
      <w:r>
        <w:t xml:space="preserve">If </w:t>
      </w:r>
      <w:r w:rsidRPr="00656587">
        <w:t xml:space="preserve">'X </w:t>
      </w:r>
      <w:r>
        <w:t xml:space="preserve">Write </w:t>
      </w:r>
      <w:r w:rsidRPr="00656587">
        <w:t>"False</w:t>
      </w:r>
      <w:r>
        <w:tab/>
      </w:r>
      <w:r>
        <w:tab/>
      </w:r>
    </w:p>
    <w:p w:rsidR="003002F2" w:rsidRPr="00761F75" w:rsidRDefault="003002F2" w:rsidP="009C6846">
      <w:pPr>
        <w:pStyle w:val="Code1"/>
      </w:pPr>
      <w:r w:rsidRPr="00761F75">
        <w:t>False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X="ABC1</w:t>
      </w:r>
      <w:r w:rsidR="00201377">
        <w:t>"</w:t>
      </w:r>
      <w:r w:rsidR="00201377">
        <w:tab/>
      </w:r>
      <w:r w:rsidR="00201377">
        <w:tab/>
      </w:r>
      <w:r w:rsidRPr="00656587">
        <w:t>;If the numeric is not first in the text it is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"True"</w:t>
      </w:r>
      <w:r>
        <w:tab/>
      </w:r>
      <w:r>
        <w:tab/>
        <w:t>;</w:t>
      </w:r>
      <w:r w:rsidRPr="00656587">
        <w:t xml:space="preserve">ignored and any text comes back as 0 or false </w:t>
      </w:r>
    </w:p>
    <w:p w:rsidR="003002F2" w:rsidRPr="00FC18D7" w:rsidRDefault="003002F2" w:rsidP="009C6846">
      <w:pPr>
        <w:pStyle w:val="CodeItalic"/>
      </w:pPr>
      <w:r w:rsidRPr="00FC18D7">
        <w:t>&lt;&gt;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X="ABC0"</w:t>
      </w:r>
    </w:p>
    <w:p w:rsidR="003002F2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"True"</w:t>
      </w:r>
      <w:r>
        <w:tab/>
      </w:r>
      <w:r>
        <w:tab/>
        <w:t>;</w:t>
      </w:r>
      <w:r w:rsidRPr="00656587">
        <w:t>If the numeric is not first in the text it is</w:t>
      </w:r>
    </w:p>
    <w:p w:rsidR="003002F2" w:rsidRDefault="003002F2" w:rsidP="009C6846">
      <w:pPr>
        <w:pStyle w:val="Code1"/>
        <w:rPr>
          <w:i/>
        </w:rPr>
      </w:pPr>
      <w:r w:rsidRPr="00201377">
        <w:rPr>
          <w:rStyle w:val="CodeItalicChar"/>
        </w:rPr>
        <w:t>&lt;&gt;</w:t>
      </w:r>
      <w:r w:rsidR="00201377">
        <w:rPr>
          <w:rStyle w:val="CodeItalicChar"/>
        </w:rPr>
        <w:tab/>
      </w:r>
      <w:r w:rsidR="00201377">
        <w:rPr>
          <w:rStyle w:val="CodeItalicChar"/>
        </w:rPr>
        <w:tab/>
      </w:r>
      <w:r w:rsidR="00201377">
        <w:rPr>
          <w:rStyle w:val="CodeItalicChar"/>
        </w:rPr>
        <w:tab/>
      </w:r>
      <w:r w:rsidR="00201377">
        <w:rPr>
          <w:rStyle w:val="CodeItalicChar"/>
        </w:rPr>
        <w:tab/>
      </w:r>
      <w:r w:rsidRPr="00201377">
        <w:rPr>
          <w:rStyle w:val="CodeItalicChar"/>
          <w:i w:val="0"/>
        </w:rPr>
        <w:t>;ignored and any text comes back as 0 or</w:t>
      </w:r>
      <w:r w:rsidRPr="00201377">
        <w:rPr>
          <w:i/>
        </w:rPr>
        <w:t xml:space="preserve"> false</w:t>
      </w:r>
    </w:p>
    <w:p w:rsidR="00201377" w:rsidRPr="0023320B" w:rsidRDefault="00201377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'X </w:t>
      </w:r>
      <w:r>
        <w:t xml:space="preserve">Write </w:t>
      </w:r>
      <w:r w:rsidRPr="00656587">
        <w:t>"False</w:t>
      </w:r>
      <w:r>
        <w:tab/>
      </w:r>
      <w:r>
        <w:tab/>
      </w:r>
    </w:p>
    <w:p w:rsidR="003002F2" w:rsidRPr="00FC18D7" w:rsidRDefault="003002F2" w:rsidP="009C6846">
      <w:pPr>
        <w:pStyle w:val="CodeItalic"/>
      </w:pPr>
      <w:r w:rsidRPr="00761F75">
        <w:t>False</w:t>
      </w:r>
    </w:p>
    <w:p w:rsidR="003002F2" w:rsidRPr="00C96EDE" w:rsidRDefault="003002F2" w:rsidP="009C6846">
      <w:pPr>
        <w:pStyle w:val="Code1"/>
      </w:pPr>
    </w:p>
    <w:p w:rsidR="009B2324" w:rsidRDefault="009B2324" w:rsidP="003002F2">
      <w:pPr>
        <w:pStyle w:val="Caption"/>
      </w:pPr>
      <w:bookmarkStart w:id="448" w:name="_Ref269756148"/>
      <w:bookmarkStart w:id="449" w:name="_Ref175869526"/>
    </w:p>
    <w:p w:rsidR="003002F2" w:rsidRPr="00C96EDE" w:rsidRDefault="003002F2" w:rsidP="003002F2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448"/>
      <w:r>
        <w:t xml:space="preserve"> </w:t>
      </w:r>
      <w:r w:rsidR="00654EA8">
        <w:t>Unary NOT</w:t>
      </w:r>
      <w:r>
        <w:t xml:space="preserve"> Operator</w:t>
      </w:r>
      <w:bookmarkEnd w:id="449"/>
      <w:r>
        <w:t xml:space="preserve"> used on numeric digits</w:t>
      </w:r>
    </w:p>
    <w:p w:rsidR="003002F2" w:rsidRDefault="003002F2" w:rsidP="003002F2">
      <w:pPr>
        <w:pStyle w:val="Code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X=1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"True"</w:t>
      </w:r>
      <w:r>
        <w:tab/>
      </w:r>
      <w:r>
        <w:tab/>
        <w:t>;</w:t>
      </w:r>
      <w:r w:rsidRPr="00656587">
        <w:t>1 is always true and 0 is always false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X=0</w:t>
      </w:r>
    </w:p>
    <w:p w:rsidR="003002F2" w:rsidRPr="00656587" w:rsidRDefault="003002F2" w:rsidP="009C6846">
      <w:pPr>
        <w:pStyle w:val="Code1"/>
      </w:pPr>
      <w:r>
        <w:t xml:space="preserve">Write </w:t>
      </w:r>
      <w:r w:rsidRPr="00656587">
        <w:t xml:space="preserve">'X  </w:t>
      </w:r>
      <w:r>
        <w:tab/>
      </w:r>
      <w:r>
        <w:tab/>
      </w:r>
      <w:r>
        <w:tab/>
        <w:t>;</w:t>
      </w:r>
      <w:r w:rsidRPr="00656587">
        <w:t>X is 0, so "Not X" is 1</w:t>
      </w:r>
      <w:r>
        <w:t xml:space="preserve"> or true</w:t>
      </w:r>
    </w:p>
    <w:p w:rsidR="003002F2" w:rsidRPr="00FC18D7" w:rsidRDefault="003002F2" w:rsidP="009C6846">
      <w:pPr>
        <w:pStyle w:val="CodeItalic"/>
      </w:pPr>
      <w:r w:rsidRPr="00FC18D7">
        <w:t>1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X=1</w:t>
      </w:r>
    </w:p>
    <w:p w:rsidR="003002F2" w:rsidRPr="00656587" w:rsidRDefault="003002F2" w:rsidP="009C6846">
      <w:pPr>
        <w:pStyle w:val="Code1"/>
      </w:pPr>
      <w:r>
        <w:t xml:space="preserve">Write </w:t>
      </w:r>
      <w:r w:rsidRPr="00656587">
        <w:t xml:space="preserve">'X  </w:t>
      </w:r>
      <w:r>
        <w:tab/>
      </w:r>
      <w:r>
        <w:tab/>
      </w:r>
      <w:r>
        <w:tab/>
        <w:t>;</w:t>
      </w:r>
      <w:r w:rsidRPr="00656587">
        <w:t>X is 1, so "Not X" is 0</w:t>
      </w:r>
      <w:r>
        <w:t xml:space="preserve"> or false</w:t>
      </w:r>
    </w:p>
    <w:p w:rsidR="003002F2" w:rsidRPr="00FC18D7" w:rsidRDefault="003002F2" w:rsidP="009C6846">
      <w:pPr>
        <w:pStyle w:val="CodeItalic"/>
      </w:pPr>
      <w:r w:rsidRPr="00FC18D7">
        <w:t>0</w:t>
      </w:r>
    </w:p>
    <w:p w:rsidR="003002F2" w:rsidRPr="00F86FB3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'X </w:t>
      </w:r>
      <w:r>
        <w:t xml:space="preserve">Write </w:t>
      </w:r>
      <w:r w:rsidRPr="00656587">
        <w:t>"True</w:t>
      </w:r>
      <w:r>
        <w:t>"</w:t>
      </w:r>
      <w:r>
        <w:tab/>
      </w:r>
      <w:r>
        <w:tab/>
      </w:r>
      <w:r w:rsidRPr="00656587">
        <w:t>;X</w:t>
      </w:r>
      <w:r>
        <w:t xml:space="preserve"> is 0 so "Not X" is 1 and 1 is t</w:t>
      </w:r>
      <w:r w:rsidRPr="00656587">
        <w:t>rue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Pr="00FC18D7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 xml:space="preserve">X=5 </w:t>
      </w:r>
      <w:r w:rsidR="00201377">
        <w:tab/>
      </w:r>
      <w:r w:rsidR="00201377">
        <w:tab/>
      </w:r>
      <w:r w:rsidR="00201377">
        <w:tab/>
      </w:r>
      <w:r>
        <w:t>;</w:t>
      </w:r>
      <w:r w:rsidRPr="00656587">
        <w:t>Any "Non Zero" value is true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"True"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X=5</w:t>
      </w:r>
    </w:p>
    <w:p w:rsidR="003002F2" w:rsidRPr="00656587" w:rsidRDefault="003002F2" w:rsidP="009C6846">
      <w:pPr>
        <w:pStyle w:val="Code1"/>
      </w:pPr>
      <w:r>
        <w:t xml:space="preserve">Write </w:t>
      </w:r>
      <w:r w:rsidRPr="00656587">
        <w:t xml:space="preserve">'X  </w:t>
      </w:r>
      <w:r>
        <w:tab/>
      </w:r>
      <w:r>
        <w:tab/>
      </w:r>
      <w:r>
        <w:tab/>
        <w:t>;</w:t>
      </w:r>
      <w:r w:rsidRPr="00656587">
        <w:t>"Not X", or "Not 5", is 0 or false</w:t>
      </w:r>
    </w:p>
    <w:p w:rsidR="003002F2" w:rsidRPr="00FC18D7" w:rsidRDefault="003002F2" w:rsidP="009C6846">
      <w:pPr>
        <w:pStyle w:val="CodeItalic"/>
      </w:pPr>
      <w:r w:rsidRPr="00FC18D7">
        <w:t>0</w:t>
      </w:r>
    </w:p>
    <w:p w:rsidR="003002F2" w:rsidRDefault="003002F2" w:rsidP="009C6846">
      <w:pPr>
        <w:pStyle w:val="Code1"/>
      </w:pPr>
    </w:p>
    <w:p w:rsidR="009B2324" w:rsidRDefault="009B2324" w:rsidP="003002F2">
      <w:pPr>
        <w:pStyle w:val="Caption"/>
      </w:pPr>
      <w:bookmarkStart w:id="450" w:name="_Ref269756178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450"/>
      <w:r>
        <w:t xml:space="preserve"> </w:t>
      </w:r>
      <w:r w:rsidR="00654EA8">
        <w:t>Unary NOT</w:t>
      </w:r>
      <w:r>
        <w:t xml:space="preserve"> Operator used on Alphanumeric text</w:t>
      </w:r>
    </w:p>
    <w:p w:rsidR="003002F2" w:rsidRDefault="003002F2" w:rsidP="003002F2">
      <w:pPr>
        <w:pStyle w:val="Code"/>
      </w:pPr>
      <w:r>
        <w:t xml:space="preserve">  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X="1"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X </w:t>
      </w:r>
      <w:r>
        <w:t xml:space="preserve">Write </w:t>
      </w:r>
      <w:r w:rsidRPr="00656587">
        <w:t>"True"</w:t>
      </w:r>
      <w:r>
        <w:tab/>
      </w:r>
      <w:r>
        <w:tab/>
        <w:t>;</w:t>
      </w:r>
      <w:r w:rsidRPr="00656587">
        <w:t xml:space="preserve">1 is always true even with </w:t>
      </w:r>
      <w:r>
        <w:t>Alphanumeric text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X="0"</w:t>
      </w:r>
    </w:p>
    <w:p w:rsidR="003002F2" w:rsidRPr="00CD7F5F" w:rsidRDefault="003002F2" w:rsidP="009C6846">
      <w:pPr>
        <w:pStyle w:val="Code1"/>
      </w:pPr>
      <w:r>
        <w:t>Wr</w:t>
      </w:r>
      <w:r w:rsidR="00385406">
        <w:t>ite 'X</w:t>
      </w:r>
      <w:r w:rsidR="00385406">
        <w:tab/>
      </w:r>
      <w:r w:rsidR="00385406">
        <w:tab/>
      </w:r>
      <w:r w:rsidR="00385406">
        <w:tab/>
      </w:r>
      <w:r w:rsidRPr="00CD7F5F">
        <w:t xml:space="preserve">;X is 0, so "Not X" is 1 even with </w:t>
      </w:r>
      <w:r>
        <w:t>Alphanumeric</w:t>
      </w:r>
    </w:p>
    <w:p w:rsidR="003002F2" w:rsidRPr="00FC18D7" w:rsidRDefault="003002F2" w:rsidP="009C6846">
      <w:pPr>
        <w:pStyle w:val="Code1"/>
      </w:pPr>
      <w:r w:rsidRPr="00385406">
        <w:rPr>
          <w:rStyle w:val="CodeItalicChar"/>
        </w:rPr>
        <w:t>1</w:t>
      </w:r>
      <w:r w:rsidR="00385406" w:rsidRPr="00385406">
        <w:rPr>
          <w:rStyle w:val="CodeItalicChar"/>
        </w:rPr>
        <w:tab/>
      </w:r>
      <w:r w:rsidR="00385406">
        <w:tab/>
      </w:r>
      <w:r w:rsidR="00385406">
        <w:tab/>
      </w:r>
      <w:r w:rsidR="00385406">
        <w:tab/>
      </w:r>
      <w:r w:rsidRPr="009D757A">
        <w:t>;test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X="1"</w:t>
      </w:r>
    </w:p>
    <w:p w:rsidR="003002F2" w:rsidRPr="00656587" w:rsidRDefault="00385406" w:rsidP="009C6846">
      <w:pPr>
        <w:pStyle w:val="Code1"/>
      </w:pPr>
      <w:r>
        <w:t>Write 'X</w:t>
      </w:r>
      <w:r>
        <w:tab/>
      </w:r>
      <w:r>
        <w:tab/>
      </w:r>
      <w:r>
        <w:tab/>
      </w:r>
      <w:r w:rsidR="003002F2">
        <w:t>;</w:t>
      </w:r>
      <w:r w:rsidR="003002F2" w:rsidRPr="00656587">
        <w:t xml:space="preserve">X is 1, so "Not X" is 0 even with </w:t>
      </w:r>
      <w:r w:rsidR="003002F2">
        <w:t>Alphanumeric</w:t>
      </w:r>
    </w:p>
    <w:p w:rsidR="003002F2" w:rsidRPr="00FC18D7" w:rsidRDefault="003002F2" w:rsidP="009C6846">
      <w:pPr>
        <w:pStyle w:val="CodeItalic"/>
      </w:pPr>
      <w:r w:rsidRPr="00FC18D7">
        <w:t>0</w:t>
      </w:r>
    </w:p>
    <w:p w:rsidR="003002F2" w:rsidRPr="00577508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 xml:space="preserve">X="0ABC"  </w:t>
      </w:r>
      <w:r w:rsidR="00385406">
        <w:tab/>
      </w:r>
      <w:r w:rsidR="00385406">
        <w:tab/>
      </w:r>
      <w:r>
        <w:t>;</w:t>
      </w:r>
      <w:r w:rsidRPr="00656587">
        <w:t>The first numeric is used and the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'X </w:t>
      </w:r>
      <w:r>
        <w:t xml:space="preserve">Write </w:t>
      </w:r>
      <w:r w:rsidRPr="00656587">
        <w:t>"True</w:t>
      </w:r>
      <w:r>
        <w:t>"</w:t>
      </w:r>
      <w:r>
        <w:tab/>
      </w:r>
      <w:r>
        <w:tab/>
      </w:r>
      <w:r w:rsidRPr="00656587">
        <w:t>;rest of the text is ignored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 xml:space="preserve">X="5ABC"  </w:t>
      </w:r>
      <w:r w:rsidR="00385406">
        <w:tab/>
      </w:r>
      <w:r w:rsidR="00385406">
        <w:tab/>
      </w:r>
      <w:r>
        <w:t>;</w:t>
      </w:r>
      <w:r w:rsidRPr="00656587">
        <w:t>"Not X", or "Not 5", is 0 or false</w:t>
      </w:r>
    </w:p>
    <w:p w:rsidR="003002F2" w:rsidRDefault="003002F2" w:rsidP="009C6846">
      <w:pPr>
        <w:pStyle w:val="Code1"/>
      </w:pPr>
      <w:r>
        <w:t xml:space="preserve">Write </w:t>
      </w:r>
      <w:r w:rsidRPr="00656587">
        <w:t xml:space="preserve">'X  </w:t>
      </w:r>
      <w:r>
        <w:tab/>
      </w:r>
      <w:r>
        <w:tab/>
      </w:r>
      <w:r>
        <w:tab/>
        <w:t>;</w:t>
      </w:r>
      <w:r w:rsidRPr="00656587">
        <w:t>The first numeric is used and the</w:t>
      </w:r>
      <w:r>
        <w:t xml:space="preserve"> </w:t>
      </w:r>
      <w:r w:rsidR="00385406">
        <w:t>rest is ignored</w:t>
      </w:r>
      <w:r w:rsidRPr="00656587">
        <w:t xml:space="preserve"> </w:t>
      </w:r>
    </w:p>
    <w:p w:rsidR="003002F2" w:rsidRPr="00385406" w:rsidRDefault="003002F2" w:rsidP="009C6846">
      <w:pPr>
        <w:pStyle w:val="CodeItalic"/>
      </w:pPr>
      <w:r w:rsidRPr="00FC18D7">
        <w:t>0</w:t>
      </w:r>
    </w:p>
    <w:p w:rsidR="003002F2" w:rsidRPr="00577508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 xml:space="preserve">Set </w:t>
      </w:r>
      <w:r w:rsidRPr="00656587">
        <w:t xml:space="preserve">X="ABC0"  </w:t>
      </w:r>
      <w:r w:rsidR="00385406">
        <w:tab/>
      </w:r>
      <w:r w:rsidR="00385406">
        <w:tab/>
      </w:r>
      <w:r>
        <w:t>;</w:t>
      </w:r>
      <w:r w:rsidRPr="00656587">
        <w:t xml:space="preserve">If the numeric is not </w:t>
      </w:r>
      <w:r>
        <w:t xml:space="preserve">the </w:t>
      </w:r>
      <w:r w:rsidRPr="00656587">
        <w:t xml:space="preserve">first character in 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'X </w:t>
      </w:r>
      <w:r>
        <w:t xml:space="preserve">Write </w:t>
      </w:r>
      <w:r w:rsidRPr="00656587">
        <w:t>"True</w:t>
      </w:r>
      <w:r>
        <w:t>"</w:t>
      </w:r>
      <w:r>
        <w:tab/>
      </w:r>
      <w:r>
        <w:tab/>
      </w:r>
      <w:r w:rsidRPr="00656587">
        <w:t>;the text it is</w:t>
      </w:r>
      <w:r>
        <w:t xml:space="preserve"> </w:t>
      </w:r>
      <w:r w:rsidRPr="00656587">
        <w:t xml:space="preserve">ignored and any text comes back </w:t>
      </w:r>
    </w:p>
    <w:p w:rsidR="003002F2" w:rsidRDefault="003002F2" w:rsidP="009C6846">
      <w:pPr>
        <w:pStyle w:val="Code1"/>
      </w:pPr>
      <w:r w:rsidRPr="00385406">
        <w:rPr>
          <w:rStyle w:val="CodeItalicChar"/>
        </w:rPr>
        <w:t>True</w:t>
      </w:r>
      <w:r w:rsidR="00385406">
        <w:t xml:space="preserve">  </w:t>
      </w:r>
      <w:r w:rsidR="00385406">
        <w:tab/>
      </w:r>
      <w:r w:rsidR="00385406">
        <w:tab/>
      </w:r>
      <w:r w:rsidR="00385406">
        <w:tab/>
        <w:t>;</w:t>
      </w:r>
      <w:r w:rsidRPr="009D757A">
        <w:t>as 0</w:t>
      </w:r>
      <w:r w:rsidRPr="00656587">
        <w:t xml:space="preserve"> or false. Since the </w:t>
      </w:r>
      <w:r w:rsidRPr="009D757A">
        <w:t>If command</w:t>
      </w:r>
      <w:r>
        <w:t xml:space="preserve"> uses a "Not"</w:t>
      </w:r>
      <w:r w:rsidRPr="00656587">
        <w:t xml:space="preserve"> </w:t>
      </w:r>
    </w:p>
    <w:p w:rsidR="003002F2" w:rsidRDefault="003002F2" w:rsidP="009C6846">
      <w:pPr>
        <w:pStyle w:val="Code1"/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9D757A">
        <w:t>;it comes back as</w:t>
      </w:r>
      <w:r w:rsidRPr="00656587">
        <w:t xml:space="preserve"> true.</w:t>
      </w:r>
    </w:p>
    <w:p w:rsidR="003002F2" w:rsidRDefault="003002F2" w:rsidP="003002F2">
      <w:pPr>
        <w:pStyle w:val="Code"/>
      </w:pPr>
    </w:p>
    <w:p w:rsidR="009B2324" w:rsidRDefault="009B2324" w:rsidP="00385406">
      <w:pPr>
        <w:pStyle w:val="Caption"/>
        <w:keepNext/>
      </w:pPr>
      <w:bookmarkStart w:id="451" w:name="_Toc218859045"/>
    </w:p>
    <w:p w:rsidR="003002F2" w:rsidRDefault="003002F2" w:rsidP="00385406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r>
        <w:t xml:space="preserve"> </w:t>
      </w:r>
      <w:r w:rsidRPr="002C5BC5">
        <w:t>$</w:t>
      </w:r>
      <w:r>
        <w:t>Data table of returned values</w:t>
      </w:r>
    </w:p>
    <w:tbl>
      <w:tblPr>
        <w:tblStyle w:val="TableGrid"/>
        <w:tblW w:w="9540" w:type="dxa"/>
        <w:tblInd w:w="18" w:type="dxa"/>
        <w:tblLook w:val="04A0" w:firstRow="1" w:lastRow="0" w:firstColumn="1" w:lastColumn="0" w:noHBand="0" w:noVBand="1"/>
      </w:tblPr>
      <w:tblGrid>
        <w:gridCol w:w="2520"/>
        <w:gridCol w:w="3330"/>
        <w:gridCol w:w="3690"/>
      </w:tblGrid>
      <w:tr w:rsidR="003002F2" w:rsidRPr="00E87CBB" w:rsidTr="00385406">
        <w:tc>
          <w:tcPr>
            <w:tcW w:w="2520" w:type="dxa"/>
            <w:shd w:val="clear" w:color="auto" w:fill="D9D9D9" w:themeFill="background1" w:themeFillShade="D9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What $Data Returns</w:t>
            </w:r>
          </w:p>
        </w:tc>
        <w:tc>
          <w:tcPr>
            <w:tcW w:w="3330" w:type="dxa"/>
            <w:shd w:val="clear" w:color="auto" w:fill="D9D9D9" w:themeFill="background1" w:themeFillShade="D9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Array Item has</w:t>
            </w:r>
          </w:p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Value</w:t>
            </w:r>
          </w:p>
        </w:tc>
        <w:tc>
          <w:tcPr>
            <w:tcW w:w="3690" w:type="dxa"/>
            <w:shd w:val="clear" w:color="auto" w:fill="D9D9D9" w:themeFill="background1" w:themeFillShade="D9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Array Item has</w:t>
            </w:r>
          </w:p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>
              <w:t>Descendants</w:t>
            </w:r>
          </w:p>
        </w:tc>
      </w:tr>
      <w:tr w:rsidR="003002F2" w:rsidRPr="00E87CBB" w:rsidTr="00385406">
        <w:tc>
          <w:tcPr>
            <w:tcW w:w="252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0</w:t>
            </w:r>
          </w:p>
        </w:tc>
        <w:tc>
          <w:tcPr>
            <w:tcW w:w="333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No</w:t>
            </w:r>
          </w:p>
        </w:tc>
        <w:tc>
          <w:tcPr>
            <w:tcW w:w="369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No</w:t>
            </w:r>
          </w:p>
        </w:tc>
      </w:tr>
      <w:tr w:rsidR="003002F2" w:rsidRPr="00E87CBB" w:rsidTr="00385406">
        <w:tc>
          <w:tcPr>
            <w:tcW w:w="252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1</w:t>
            </w:r>
          </w:p>
        </w:tc>
        <w:tc>
          <w:tcPr>
            <w:tcW w:w="333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Yes</w:t>
            </w:r>
          </w:p>
        </w:tc>
        <w:tc>
          <w:tcPr>
            <w:tcW w:w="369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No</w:t>
            </w:r>
          </w:p>
        </w:tc>
      </w:tr>
      <w:tr w:rsidR="003002F2" w:rsidRPr="00E87CBB" w:rsidTr="00385406">
        <w:tc>
          <w:tcPr>
            <w:tcW w:w="252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10</w:t>
            </w:r>
          </w:p>
        </w:tc>
        <w:tc>
          <w:tcPr>
            <w:tcW w:w="333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No</w:t>
            </w:r>
          </w:p>
        </w:tc>
        <w:tc>
          <w:tcPr>
            <w:tcW w:w="369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Yes</w:t>
            </w:r>
          </w:p>
        </w:tc>
      </w:tr>
      <w:tr w:rsidR="003002F2" w:rsidRPr="00E87CBB" w:rsidTr="00385406">
        <w:tc>
          <w:tcPr>
            <w:tcW w:w="252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11</w:t>
            </w:r>
          </w:p>
        </w:tc>
        <w:tc>
          <w:tcPr>
            <w:tcW w:w="333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Yes</w:t>
            </w:r>
          </w:p>
        </w:tc>
        <w:tc>
          <w:tcPr>
            <w:tcW w:w="3690" w:type="dxa"/>
          </w:tcPr>
          <w:p w:rsidR="003002F2" w:rsidRPr="00E87CBB" w:rsidRDefault="003002F2" w:rsidP="003002F2">
            <w:pPr>
              <w:spacing w:after="0"/>
              <w:ind w:left="360" w:firstLine="0"/>
              <w:jc w:val="center"/>
            </w:pPr>
            <w:r w:rsidRPr="00E87CBB">
              <w:t>Yes</w:t>
            </w:r>
          </w:p>
        </w:tc>
      </w:tr>
    </w:tbl>
    <w:p w:rsidR="003002F2" w:rsidRDefault="003002F2" w:rsidP="003002F2"/>
    <w:p w:rsidR="003002F2" w:rsidRDefault="003002F2" w:rsidP="003002F2">
      <w:pPr>
        <w:pStyle w:val="Caption"/>
        <w:rPr>
          <w:rFonts w:ascii="Times New Roman" w:hAnsi="Times New Roman"/>
        </w:rPr>
      </w:pPr>
      <w:bookmarkStart w:id="452" w:name="_Ref269756235"/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452"/>
      <w:r>
        <w:t xml:space="preserve"> True and False with $Data</w:t>
      </w:r>
    </w:p>
    <w:p w:rsidR="003002F2" w:rsidRDefault="003002F2" w:rsidP="003002F2">
      <w:pPr>
        <w:pStyle w:val="Code"/>
      </w:pPr>
      <w:r>
        <w:t xml:space="preserve">  </w:t>
      </w:r>
    </w:p>
    <w:p w:rsidR="003002F2" w:rsidRPr="00F84763" w:rsidRDefault="003002F2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sch" w:val="1"/>
          <w:attr w:name="val" w:val="1"/>
        </w:smartTagPr>
        <w:r w:rsidRPr="00F84763">
          <w:t>1</w:t>
        </w:r>
      </w:smartTag>
      <w:r w:rsidRPr="00F84763">
        <w:t>)="data"</w:t>
      </w:r>
    </w:p>
    <w:p w:rsidR="003002F2" w:rsidRPr="00F84763" w:rsidRDefault="003002F2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sch" w:val="1"/>
          <w:attr w:name="val" w:val="2"/>
        </w:smartTagPr>
        <w:r w:rsidRPr="00F84763">
          <w:t>2</w:t>
        </w:r>
      </w:smartTag>
      <w:r w:rsidRPr="00F84763">
        <w:t>)=""</w:t>
      </w:r>
    </w:p>
    <w:p w:rsidR="003002F2" w:rsidRPr="00F84763" w:rsidRDefault="003002F2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6">
        <w:smartTagPr>
          <w:attr w:name="sch" w:val="4"/>
          <w:attr w:name="val" w:val="3,1"/>
        </w:smartTagPr>
        <w:r w:rsidRPr="00F84763">
          <w:t>3,1</w:t>
        </w:r>
      </w:smartTag>
      <w:r w:rsidRPr="00F84763">
        <w:t>)="data"</w:t>
      </w:r>
    </w:p>
    <w:p w:rsidR="003002F2" w:rsidRPr="00F84763" w:rsidRDefault="003002F2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0">
        <w:smartTagPr>
          <w:attr w:name="sch" w:val="1"/>
          <w:attr w:name="val" w:val="4"/>
        </w:smartTagPr>
        <w:r w:rsidRPr="00F84763">
          <w:t>4</w:t>
        </w:r>
      </w:smartTag>
      <w:r w:rsidRPr="00F84763">
        <w:t>)="data"</w:t>
      </w:r>
    </w:p>
    <w:p w:rsidR="003002F2" w:rsidRPr="00F84763" w:rsidRDefault="003002F2" w:rsidP="009C6846">
      <w:pPr>
        <w:pStyle w:val="Code1"/>
      </w:pPr>
      <w:r>
        <w:t xml:space="preserve">Set </w:t>
      </w:r>
      <w:r w:rsidRPr="00F84763">
        <w:t>A(</w:t>
      </w:r>
      <w:smartTag w:uri="urn:schemas-microsoft-com:office:cs:smarttags" w:element="NumConv6p6">
        <w:smartTagPr>
          <w:attr w:name="sch" w:val="4"/>
          <w:attr w:name="val" w:val="4,1"/>
        </w:smartTagPr>
        <w:r w:rsidRPr="00F84763">
          <w:t>4,1</w:t>
        </w:r>
      </w:smartTag>
      <w:r w:rsidRPr="00F84763">
        <w:t>)="data"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$D(A(1)) Write "True"</w:t>
      </w:r>
      <w:r>
        <w:tab/>
      </w:r>
      <w:r>
        <w:tab/>
        <w:t>;this will return a 1 or true</w:t>
      </w:r>
    </w:p>
    <w:p w:rsidR="003002F2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'$D(A(1)) Write "True"</w:t>
      </w:r>
      <w:r>
        <w:tab/>
      </w:r>
      <w:r w:rsidR="00385406">
        <w:tab/>
      </w:r>
      <w:r>
        <w:t>;this is not true</w:t>
      </w:r>
    </w:p>
    <w:p w:rsidR="003002F2" w:rsidRDefault="003002F2" w:rsidP="009C6846">
      <w:pPr>
        <w:pStyle w:val="CodeItalic"/>
      </w:pPr>
      <w:r>
        <w:t>&lt;&gt;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$D(A(3)) Write "True"</w:t>
      </w:r>
      <w:r>
        <w:tab/>
      </w:r>
      <w:r>
        <w:tab/>
        <w:t>;this will return a 10 or true</w:t>
      </w:r>
    </w:p>
    <w:p w:rsidR="003002F2" w:rsidRDefault="003002F2" w:rsidP="009C6846">
      <w:pPr>
        <w:pStyle w:val="Code1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'$D(A(3)) Write "True"</w:t>
      </w:r>
      <w:r>
        <w:tab/>
      </w:r>
      <w:r w:rsidR="00385406">
        <w:tab/>
      </w:r>
      <w:r>
        <w:t>;this is not true</w:t>
      </w:r>
    </w:p>
    <w:p w:rsidR="003002F2" w:rsidRDefault="003002F2" w:rsidP="009C6846">
      <w:pPr>
        <w:pStyle w:val="CodeItalic"/>
      </w:pPr>
      <w:r>
        <w:t>&lt;&gt;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$D(A(4)) Write "True"</w:t>
      </w:r>
      <w:r>
        <w:tab/>
      </w:r>
      <w:r>
        <w:tab/>
        <w:t>;this will return a 11 or true</w:t>
      </w:r>
    </w:p>
    <w:p w:rsidR="003002F2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'$D(A(4)) Write "True"</w:t>
      </w:r>
      <w:r>
        <w:tab/>
      </w:r>
      <w:r w:rsidR="00385406">
        <w:tab/>
      </w:r>
      <w:r>
        <w:t>;this is not true</w:t>
      </w:r>
    </w:p>
    <w:p w:rsidR="003002F2" w:rsidRDefault="003002F2" w:rsidP="009C6846">
      <w:pPr>
        <w:pStyle w:val="CodeItalic"/>
      </w:pPr>
      <w:r>
        <w:t>&lt;&gt;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$D(A(5)) Write "True"</w:t>
      </w:r>
      <w:r>
        <w:tab/>
      </w:r>
      <w:r>
        <w:tab/>
        <w:t>;this will return a 0 or false</w:t>
      </w:r>
    </w:p>
    <w:p w:rsidR="003002F2" w:rsidRDefault="003002F2" w:rsidP="009C6846">
      <w:pPr>
        <w:pStyle w:val="CodeItalic"/>
      </w:pPr>
      <w:r>
        <w:t>&lt;&gt;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'$D(A(5)) Write "True"</w:t>
      </w:r>
      <w:r>
        <w:tab/>
      </w:r>
      <w:r w:rsidR="00385406">
        <w:tab/>
      </w:r>
      <w:r>
        <w:t>;this is true</w:t>
      </w:r>
    </w:p>
    <w:p w:rsidR="003002F2" w:rsidRDefault="003002F2" w:rsidP="009C6846">
      <w:pPr>
        <w:pStyle w:val="CodeItalic"/>
      </w:pPr>
      <w:r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$D(A(2)) Write "True"</w:t>
      </w:r>
      <w:r>
        <w:tab/>
      </w:r>
      <w:r>
        <w:tab/>
        <w:t xml:space="preserve">;this will return a 1 or true, even though </w:t>
      </w:r>
    </w:p>
    <w:p w:rsidR="003002F2" w:rsidRDefault="003002F2" w:rsidP="009C6846">
      <w:pPr>
        <w:pStyle w:val="Code1"/>
        <w:rPr>
          <w:b/>
        </w:rPr>
      </w:pPr>
      <w:r w:rsidRPr="00385406">
        <w:rPr>
          <w:rStyle w:val="CodeItalicChar"/>
        </w:rPr>
        <w:t>True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5C51E7">
        <w:t>;the data is blank or null</w:t>
      </w:r>
    </w:p>
    <w:p w:rsidR="003002F2" w:rsidRDefault="003002F2" w:rsidP="003002F2">
      <w:pPr>
        <w:pStyle w:val="Code"/>
      </w:pPr>
    </w:p>
    <w:p w:rsidR="003002F2" w:rsidRDefault="003002F2" w:rsidP="00385406">
      <w:pPr>
        <w:pStyle w:val="Heading2"/>
        <w:keepNext/>
      </w:pPr>
      <w:bookmarkStart w:id="453" w:name="_Toc286579038"/>
      <w:bookmarkStart w:id="454" w:name="_Toc323692349"/>
      <w:r>
        <w:t>Exercises on True, False, Not and $Data</w:t>
      </w:r>
      <w:bookmarkEnd w:id="453"/>
      <w:bookmarkEnd w:id="454"/>
    </w:p>
    <w:p w:rsidR="003002F2" w:rsidRDefault="003002F2" w:rsidP="00385406">
      <w:pPr>
        <w:keepNext/>
      </w:pPr>
      <w:r>
        <w:t>For each of the expressions below, determine whether the variable X is true or false.</w:t>
      </w:r>
    </w:p>
    <w:p w:rsidR="003C42A9" w:rsidRPr="0033080F" w:rsidRDefault="003002F2" w:rsidP="00FA5D5C">
      <w:pPr>
        <w:pStyle w:val="MyList1"/>
      </w:pPr>
      <w:r w:rsidRPr="0033080F">
        <w:t>Set X=1</w:t>
      </w:r>
      <w:r w:rsidR="003C42A9">
        <w:tab/>
      </w:r>
      <w:r w:rsidR="003C42A9">
        <w:tab/>
      </w:r>
      <w:r w:rsidR="003C42A9">
        <w:tab/>
      </w:r>
      <w:r w:rsidR="003C42A9">
        <w:tab/>
      </w:r>
      <w:r w:rsidR="003C42A9">
        <w:tab/>
      </w:r>
    </w:p>
    <w:p w:rsidR="003002F2" w:rsidRPr="0033080F" w:rsidRDefault="003002F2" w:rsidP="00FA5D5C">
      <w:pPr>
        <w:pStyle w:val="MyList1"/>
      </w:pPr>
      <w:r w:rsidRPr="0033080F">
        <w:t>Set X=0</w:t>
      </w:r>
      <w:r>
        <w:tab/>
      </w:r>
      <w:r>
        <w:tab/>
      </w:r>
      <w:r>
        <w:tab/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>Set X=10</w:t>
      </w:r>
      <w:r>
        <w:tab/>
      </w:r>
      <w:r>
        <w:tab/>
      </w:r>
      <w:r>
        <w:tab/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>Set X=-10</w:t>
      </w:r>
      <w:r w:rsidRPr="0033080F">
        <w:tab/>
      </w:r>
      <w:r w:rsidRPr="0033080F">
        <w:tab/>
      </w:r>
      <w:r w:rsidRPr="0033080F">
        <w:tab/>
      </w:r>
      <w:r w:rsidRPr="0033080F">
        <w:tab/>
      </w:r>
      <w:r w:rsidRPr="0033080F">
        <w:tab/>
      </w:r>
    </w:p>
    <w:p w:rsidR="003002F2" w:rsidRPr="0033080F" w:rsidRDefault="003002F2" w:rsidP="00FA5D5C">
      <w:pPr>
        <w:pStyle w:val="MyList1"/>
      </w:pPr>
      <w:r w:rsidRPr="0033080F">
        <w:t>Set X="1"</w:t>
      </w:r>
      <w:r w:rsidRPr="0033080F">
        <w:tab/>
      </w:r>
      <w:r w:rsidRPr="0033080F">
        <w:tab/>
      </w:r>
      <w:r w:rsidRPr="0033080F">
        <w:tab/>
      </w:r>
      <w:r w:rsidRPr="0033080F">
        <w:tab/>
      </w:r>
      <w:r w:rsidRPr="0033080F">
        <w:tab/>
      </w:r>
    </w:p>
    <w:p w:rsidR="003002F2" w:rsidRPr="0033080F" w:rsidRDefault="003002F2" w:rsidP="00FA5D5C">
      <w:pPr>
        <w:pStyle w:val="MyList1"/>
      </w:pPr>
      <w:r w:rsidRPr="0033080F">
        <w:t>Set X="0"</w:t>
      </w:r>
      <w:r w:rsidRPr="0033080F">
        <w:tab/>
      </w:r>
      <w:r w:rsidRPr="0033080F">
        <w:tab/>
      </w:r>
      <w:r w:rsidRPr="0033080F">
        <w:tab/>
      </w:r>
      <w:r w:rsidRPr="0033080F">
        <w:tab/>
      </w:r>
      <w:r w:rsidRPr="0033080F">
        <w:tab/>
      </w:r>
    </w:p>
    <w:p w:rsidR="003002F2" w:rsidRPr="0033080F" w:rsidRDefault="003002F2" w:rsidP="00FA5D5C">
      <w:pPr>
        <w:pStyle w:val="MyList1"/>
      </w:pPr>
      <w:r w:rsidRPr="0033080F">
        <w:t>Set X="1ABC"</w:t>
      </w:r>
      <w:r>
        <w:tab/>
      </w:r>
      <w:r>
        <w:tab/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>Set X="0ABC"</w:t>
      </w:r>
      <w:r>
        <w:tab/>
      </w:r>
      <w:r>
        <w:tab/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>Set X="ABC1"</w:t>
      </w:r>
      <w:r w:rsidRPr="0033080F">
        <w:tab/>
      </w:r>
      <w:r w:rsidRPr="0033080F">
        <w:tab/>
        <w:t xml:space="preserve">  </w:t>
      </w:r>
      <w:r w:rsidRPr="0033080F">
        <w:tab/>
      </w:r>
      <w:r w:rsidRPr="0033080F">
        <w:tab/>
      </w:r>
    </w:p>
    <w:p w:rsidR="003002F2" w:rsidRPr="0033080F" w:rsidRDefault="003002F2" w:rsidP="00FA5D5C">
      <w:pPr>
        <w:pStyle w:val="MyList1"/>
      </w:pPr>
      <w:r w:rsidRPr="0033080F">
        <w:t>Set X=’1</w:t>
      </w:r>
      <w:r w:rsidRPr="0033080F">
        <w:tab/>
      </w:r>
      <w:r w:rsidRPr="0033080F">
        <w:tab/>
      </w:r>
      <w:r w:rsidRPr="0033080F">
        <w:tab/>
      </w:r>
      <w:r w:rsidRPr="0033080F">
        <w:tab/>
      </w:r>
      <w:r w:rsidRPr="0033080F">
        <w:tab/>
      </w:r>
    </w:p>
    <w:p w:rsidR="003002F2" w:rsidRPr="0033080F" w:rsidRDefault="003002F2" w:rsidP="00FA5D5C">
      <w:pPr>
        <w:pStyle w:val="MyList1"/>
      </w:pPr>
      <w:r w:rsidRPr="0033080F">
        <w:t xml:space="preserve">Set </w:t>
      </w:r>
      <w:r>
        <w:t>X=’0</w:t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 xml:space="preserve">Set </w:t>
      </w:r>
      <w:r>
        <w:t>X=5</w:t>
      </w:r>
      <w:r>
        <w:tab/>
      </w:r>
      <w:r>
        <w:tab/>
      </w:r>
      <w:r>
        <w:tab/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 xml:space="preserve">Set </w:t>
      </w:r>
      <w:r>
        <w:t>X=’5</w:t>
      </w:r>
      <w:r>
        <w:tab/>
      </w:r>
      <w:r>
        <w:tab/>
      </w:r>
      <w:r>
        <w:tab/>
      </w:r>
      <w:r>
        <w:tab/>
      </w:r>
      <w:r>
        <w:tab/>
      </w:r>
    </w:p>
    <w:p w:rsidR="003002F2" w:rsidRDefault="003002F2" w:rsidP="003C42A9">
      <w:pPr>
        <w:spacing w:after="0" w:line="360" w:lineRule="auto"/>
        <w:ind w:left="720"/>
      </w:pPr>
      <w:r>
        <w:t>For the following assume:</w:t>
      </w:r>
    </w:p>
    <w:p w:rsidR="003002F2" w:rsidRPr="0033080F" w:rsidRDefault="003002F2" w:rsidP="003C42A9">
      <w:pPr>
        <w:spacing w:after="0" w:line="360" w:lineRule="auto"/>
        <w:ind w:left="1080"/>
      </w:pPr>
      <w:r w:rsidRPr="0033080F">
        <w:t>Set A(</w:t>
      </w:r>
      <w:smartTag w:uri="urn:schemas-microsoft-com:office:cs:smarttags" w:element="NumConv6p0">
        <w:smartTagPr>
          <w:attr w:name="sch" w:val="1"/>
          <w:attr w:name="val" w:val="1"/>
        </w:smartTagPr>
        <w:r w:rsidRPr="0033080F">
          <w:t>1</w:t>
        </w:r>
      </w:smartTag>
      <w:r w:rsidRPr="0033080F">
        <w:t>)="data"</w:t>
      </w:r>
    </w:p>
    <w:p w:rsidR="003002F2" w:rsidRPr="0033080F" w:rsidRDefault="003002F2" w:rsidP="003C42A9">
      <w:pPr>
        <w:spacing w:after="0" w:line="360" w:lineRule="auto"/>
        <w:ind w:left="1080"/>
      </w:pPr>
      <w:r w:rsidRPr="0033080F">
        <w:t>Set A(</w:t>
      </w:r>
      <w:smartTag w:uri="urn:schemas-microsoft-com:office:cs:smarttags" w:element="NumConv6p0">
        <w:smartTagPr>
          <w:attr w:name="sch" w:val="1"/>
          <w:attr w:name="val" w:val="2"/>
        </w:smartTagPr>
        <w:r w:rsidRPr="0033080F">
          <w:t>2</w:t>
        </w:r>
      </w:smartTag>
      <w:r w:rsidRPr="0033080F">
        <w:t>)=""</w:t>
      </w:r>
    </w:p>
    <w:p w:rsidR="003002F2" w:rsidRPr="0033080F" w:rsidRDefault="003002F2" w:rsidP="003C42A9">
      <w:pPr>
        <w:spacing w:after="0" w:line="360" w:lineRule="auto"/>
        <w:ind w:left="1080"/>
      </w:pPr>
      <w:r w:rsidRPr="0033080F">
        <w:t>Set A(</w:t>
      </w:r>
      <w:smartTag w:uri="urn:schemas-microsoft-com:office:cs:smarttags" w:element="NumConv6p6">
        <w:smartTagPr>
          <w:attr w:name="sch" w:val="4"/>
          <w:attr w:name="val" w:val="3,1"/>
        </w:smartTagPr>
        <w:r w:rsidRPr="0033080F">
          <w:t>3,1</w:t>
        </w:r>
      </w:smartTag>
      <w:r w:rsidRPr="0033080F">
        <w:t>)="data"</w:t>
      </w:r>
    </w:p>
    <w:p w:rsidR="003002F2" w:rsidRPr="0033080F" w:rsidRDefault="003002F2" w:rsidP="003C42A9">
      <w:pPr>
        <w:spacing w:after="0" w:line="360" w:lineRule="auto"/>
        <w:ind w:left="1080"/>
      </w:pPr>
      <w:r w:rsidRPr="0033080F">
        <w:t>Set A(</w:t>
      </w:r>
      <w:smartTag w:uri="urn:schemas-microsoft-com:office:cs:smarttags" w:element="NumConv6p0">
        <w:smartTagPr>
          <w:attr w:name="sch" w:val="1"/>
          <w:attr w:name="val" w:val="4"/>
        </w:smartTagPr>
        <w:r w:rsidRPr="0033080F">
          <w:t>4</w:t>
        </w:r>
      </w:smartTag>
      <w:r w:rsidRPr="0033080F">
        <w:t>)="data"</w:t>
      </w:r>
    </w:p>
    <w:p w:rsidR="003002F2" w:rsidRPr="0033080F" w:rsidRDefault="003002F2" w:rsidP="003C42A9">
      <w:pPr>
        <w:spacing w:after="0" w:line="360" w:lineRule="auto"/>
        <w:ind w:left="1080"/>
      </w:pPr>
      <w:r w:rsidRPr="0033080F">
        <w:t>Set A(</w:t>
      </w:r>
      <w:smartTag w:uri="urn:schemas-microsoft-com:office:cs:smarttags" w:element="NumConv6p6">
        <w:smartTagPr>
          <w:attr w:name="sch" w:val="4"/>
          <w:attr w:name="val" w:val="4,1"/>
        </w:smartTagPr>
        <w:r w:rsidRPr="0033080F">
          <w:t>4,1</w:t>
        </w:r>
      </w:smartTag>
      <w:r w:rsidRPr="0033080F">
        <w:t>)="data"</w:t>
      </w:r>
    </w:p>
    <w:p w:rsidR="003002F2" w:rsidRPr="0033080F" w:rsidRDefault="003002F2" w:rsidP="00FA5D5C">
      <w:pPr>
        <w:pStyle w:val="MyList1"/>
      </w:pPr>
      <w:r w:rsidRPr="0033080F">
        <w:t xml:space="preserve">Set </w:t>
      </w:r>
      <w:r>
        <w:t>X=$D(A(1))</w:t>
      </w:r>
      <w:r>
        <w:tab/>
      </w:r>
      <w:r>
        <w:tab/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 xml:space="preserve">Set </w:t>
      </w:r>
      <w:r>
        <w:t>X='$D(A(1))</w:t>
      </w:r>
      <w:r>
        <w:tab/>
      </w:r>
      <w:r>
        <w:tab/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 xml:space="preserve">Set </w:t>
      </w:r>
      <w:r>
        <w:t>X=$D(A(3))</w:t>
      </w:r>
      <w:r>
        <w:tab/>
      </w:r>
      <w:r>
        <w:tab/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 xml:space="preserve">Set </w:t>
      </w:r>
      <w:r>
        <w:t>X=$D(A(5))</w:t>
      </w:r>
      <w:r>
        <w:tab/>
      </w:r>
      <w:r>
        <w:tab/>
      </w:r>
      <w:r>
        <w:tab/>
      </w:r>
      <w:r>
        <w:tab/>
      </w:r>
    </w:p>
    <w:p w:rsidR="003002F2" w:rsidRPr="0033080F" w:rsidRDefault="003002F2" w:rsidP="00FA5D5C">
      <w:pPr>
        <w:pStyle w:val="MyList1"/>
      </w:pPr>
      <w:r w:rsidRPr="0033080F">
        <w:t xml:space="preserve">Set </w:t>
      </w:r>
      <w:r>
        <w:t>X=$D(A(2))</w:t>
      </w:r>
      <w:r>
        <w:tab/>
      </w:r>
      <w:r>
        <w:tab/>
      </w:r>
      <w:r>
        <w:tab/>
      </w:r>
      <w:r>
        <w:tab/>
      </w:r>
    </w:p>
    <w:p w:rsidR="003002F2" w:rsidRDefault="003002F2" w:rsidP="003002F2">
      <w:pPr>
        <w:spacing w:after="0"/>
        <w:ind w:left="360" w:firstLine="0"/>
      </w:pPr>
    </w:p>
    <w:p w:rsidR="003002F2" w:rsidRDefault="003002F2" w:rsidP="00B24DF1">
      <w:pPr>
        <w:pStyle w:val="Heading2"/>
        <w:keepNext/>
      </w:pPr>
      <w:bookmarkStart w:id="455" w:name="_Toc286579039"/>
      <w:bookmarkStart w:id="456" w:name="_Toc323692350"/>
      <w:r>
        <w:t>Answers to Exercises on True, False, Not and $Data</w:t>
      </w:r>
      <w:bookmarkEnd w:id="455"/>
      <w:bookmarkEnd w:id="456"/>
    </w:p>
    <w:p w:rsidR="003002F2" w:rsidRDefault="003002F2" w:rsidP="00B24DF1">
      <w:pPr>
        <w:pStyle w:val="Caption"/>
        <w:keepNext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r>
        <w:t xml:space="preserve"> Answers to Exercises on True, False, Not and $Data True and False with $Data</w:t>
      </w:r>
    </w:p>
    <w:p w:rsidR="003002F2" w:rsidRDefault="003002F2" w:rsidP="00B24DF1">
      <w:pPr>
        <w:pStyle w:val="Code1"/>
        <w:keepNext/>
      </w:pPr>
    </w:p>
    <w:p w:rsidR="003002F2" w:rsidRPr="00656587" w:rsidRDefault="003002F2" w:rsidP="00B24DF1">
      <w:pPr>
        <w:pStyle w:val="Code1"/>
        <w:keepNext/>
      </w:pPr>
      <w:r>
        <w:t xml:space="preserve">Set </w:t>
      </w:r>
      <w:r w:rsidRPr="00656587">
        <w:t>X=1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B24DF1">
      <w:pPr>
        <w:pStyle w:val="Code1"/>
        <w:keepNext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X=0</w:t>
      </w:r>
      <w:r>
        <w:tab/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Pr="001246B0" w:rsidRDefault="003002F2" w:rsidP="009C6846">
      <w:pPr>
        <w:pStyle w:val="Code1"/>
      </w:pPr>
      <w:r>
        <w:t xml:space="preserve">Set </w:t>
      </w:r>
      <w:r w:rsidRPr="001246B0">
        <w:t>X=10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Pr="001246B0" w:rsidRDefault="003002F2" w:rsidP="009C6846">
      <w:pPr>
        <w:pStyle w:val="Code1"/>
      </w:pPr>
      <w:r>
        <w:t xml:space="preserve">Set </w:t>
      </w:r>
      <w:r w:rsidRPr="001246B0">
        <w:t>X=</w:t>
      </w:r>
      <w:r>
        <w:t>-</w:t>
      </w:r>
      <w:r w:rsidRPr="001246B0">
        <w:t>10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X="1"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X="0"</w:t>
      </w:r>
      <w:r>
        <w:tab/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X="1ABC"</w:t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X="0ABC"</w:t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X="ABC1"</w:t>
      </w:r>
      <w:r>
        <w:tab/>
      </w:r>
      <w:r>
        <w:tab/>
        <w:t xml:space="preserve">  </w:t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X=’1</w:t>
      </w:r>
      <w:r>
        <w:tab/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X=’0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X=5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X=’5</w:t>
      </w:r>
      <w:r>
        <w:tab/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For the following assume:</w:t>
      </w:r>
    </w:p>
    <w:p w:rsidR="003002F2" w:rsidRPr="0033080F" w:rsidRDefault="003002F2" w:rsidP="009C6846">
      <w:pPr>
        <w:pStyle w:val="Code1"/>
      </w:pPr>
      <w:r>
        <w:tab/>
      </w:r>
      <w:r w:rsidRPr="0033080F">
        <w:t>Set A(</w:t>
      </w:r>
      <w:smartTag w:uri="urn:schemas-microsoft-com:office:cs:smarttags" w:element="NumConv6p0">
        <w:smartTagPr>
          <w:attr w:name="sch" w:val="1"/>
          <w:attr w:name="val" w:val="1"/>
        </w:smartTagPr>
        <w:r w:rsidRPr="0033080F">
          <w:t>1</w:t>
        </w:r>
      </w:smartTag>
      <w:r w:rsidRPr="0033080F">
        <w:t>)="data"</w:t>
      </w:r>
    </w:p>
    <w:p w:rsidR="003002F2" w:rsidRPr="0033080F" w:rsidRDefault="003002F2" w:rsidP="009C6846">
      <w:pPr>
        <w:pStyle w:val="Code1"/>
      </w:pPr>
      <w:r>
        <w:tab/>
      </w:r>
      <w:r w:rsidRPr="0033080F">
        <w:t>Set A(</w:t>
      </w:r>
      <w:smartTag w:uri="urn:schemas-microsoft-com:office:cs:smarttags" w:element="NumConv6p0">
        <w:smartTagPr>
          <w:attr w:name="sch" w:val="1"/>
          <w:attr w:name="val" w:val="2"/>
        </w:smartTagPr>
        <w:r w:rsidRPr="0033080F">
          <w:t>2</w:t>
        </w:r>
      </w:smartTag>
      <w:r w:rsidRPr="0033080F">
        <w:t>)=""</w:t>
      </w:r>
    </w:p>
    <w:p w:rsidR="003002F2" w:rsidRPr="0033080F" w:rsidRDefault="003002F2" w:rsidP="009C6846">
      <w:pPr>
        <w:pStyle w:val="Code1"/>
      </w:pPr>
      <w:r>
        <w:tab/>
      </w:r>
      <w:r w:rsidRPr="0033080F">
        <w:t>Set A(</w:t>
      </w:r>
      <w:smartTag w:uri="urn:schemas-microsoft-com:office:cs:smarttags" w:element="NumConv6p6">
        <w:smartTagPr>
          <w:attr w:name="sch" w:val="4"/>
          <w:attr w:name="val" w:val="3,1"/>
        </w:smartTagPr>
        <w:r w:rsidRPr="0033080F">
          <w:t>3,1</w:t>
        </w:r>
      </w:smartTag>
      <w:r w:rsidRPr="0033080F">
        <w:t>)="data"</w:t>
      </w:r>
    </w:p>
    <w:p w:rsidR="003002F2" w:rsidRPr="0033080F" w:rsidRDefault="003002F2" w:rsidP="009C6846">
      <w:pPr>
        <w:pStyle w:val="Code1"/>
      </w:pPr>
      <w:r>
        <w:tab/>
      </w:r>
      <w:r w:rsidRPr="0033080F">
        <w:t>Set A(</w:t>
      </w:r>
      <w:smartTag w:uri="urn:schemas-microsoft-com:office:cs:smarttags" w:element="NumConv6p0">
        <w:smartTagPr>
          <w:attr w:name="sch" w:val="1"/>
          <w:attr w:name="val" w:val="4"/>
        </w:smartTagPr>
        <w:r w:rsidRPr="0033080F">
          <w:t>4</w:t>
        </w:r>
      </w:smartTag>
      <w:r w:rsidRPr="0033080F">
        <w:t>)="data"</w:t>
      </w:r>
    </w:p>
    <w:p w:rsidR="003002F2" w:rsidRDefault="003002F2" w:rsidP="009C6846">
      <w:pPr>
        <w:pStyle w:val="Code1"/>
      </w:pPr>
      <w:r>
        <w:tab/>
      </w:r>
      <w:r w:rsidRPr="0033080F">
        <w:t>Set A(</w:t>
      </w:r>
      <w:smartTag w:uri="urn:schemas-microsoft-com:office:cs:smarttags" w:element="NumConv6p6">
        <w:smartTagPr>
          <w:attr w:name="sch" w:val="4"/>
          <w:attr w:name="val" w:val="4,1"/>
        </w:smartTagPr>
        <w:r w:rsidRPr="0033080F">
          <w:t>4,1</w:t>
        </w:r>
      </w:smartTag>
      <w:r w:rsidRPr="0033080F">
        <w:t>)="data"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Set X=$D(A(1))</w:t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Set X='$D(A(1))</w:t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X=$D(A(3))</w:t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Set X=$D(A(5))</w:t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Set X=$D(A(2))</w:t>
      </w:r>
      <w:r>
        <w:tab/>
      </w:r>
      <w:r>
        <w:tab/>
      </w:r>
      <w:r>
        <w:tab/>
      </w:r>
      <w:r>
        <w:tab/>
        <w:t>True</w:t>
      </w:r>
    </w:p>
    <w:p w:rsidR="003002F2" w:rsidRPr="00FC18D7" w:rsidRDefault="003002F2" w:rsidP="009C6846">
      <w:pPr>
        <w:pStyle w:val="Code1"/>
      </w:pPr>
    </w:p>
    <w:p w:rsidR="009B2324" w:rsidRDefault="009B2324" w:rsidP="00385406">
      <w:pPr>
        <w:pStyle w:val="Caption"/>
        <w:keepNext/>
      </w:pPr>
      <w:bookmarkStart w:id="457" w:name="_Ref269756281"/>
      <w:bookmarkEnd w:id="451"/>
    </w:p>
    <w:p w:rsidR="003002F2" w:rsidRDefault="003002F2" w:rsidP="00385406">
      <w:pPr>
        <w:pStyle w:val="Caption"/>
        <w:keepNext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457"/>
      <w:r>
        <w:t xml:space="preserve"> Simple Numeric Comparisons</w:t>
      </w:r>
    </w:p>
    <w:p w:rsidR="003002F2" w:rsidRDefault="003002F2" w:rsidP="00385406">
      <w:pPr>
        <w:pStyle w:val="Code"/>
        <w:keepNext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2&gt;1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2 is greater than 1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1&lt;2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1 is less than 2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Pr="00FC18D7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1'&gt;2 </w:t>
      </w:r>
      <w:r>
        <w:t>Write "True"</w:t>
      </w:r>
      <w:r>
        <w:tab/>
      </w:r>
      <w:r w:rsidRPr="00656587">
        <w:t>;1 is not greater than 2</w:t>
      </w:r>
    </w:p>
    <w:p w:rsidR="003002F2" w:rsidRPr="00FC18D7" w:rsidRDefault="003002F2" w:rsidP="009C6846">
      <w:pPr>
        <w:pStyle w:val="Code1"/>
      </w:pPr>
      <w:r w:rsidRPr="00FC18D7">
        <w:t>True</w:t>
      </w:r>
    </w:p>
    <w:p w:rsidR="003002F2" w:rsidRPr="00FC18D7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2'&lt;1 </w:t>
      </w:r>
      <w:r>
        <w:t>Write "True"</w:t>
      </w:r>
      <w:r>
        <w:tab/>
      </w:r>
      <w:r w:rsidRPr="00656587">
        <w:t xml:space="preserve">;2 is not </w:t>
      </w:r>
      <w:r>
        <w:t>less</w:t>
      </w:r>
      <w:r w:rsidRPr="00656587">
        <w:t xml:space="preserve"> than 1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Pr="00CD02F0" w:rsidRDefault="003002F2" w:rsidP="003002F2">
      <w:pPr>
        <w:pStyle w:val="Code"/>
        <w:rPr>
          <w:color w:val="FF0000"/>
        </w:rPr>
      </w:pPr>
    </w:p>
    <w:p w:rsidR="009B2324" w:rsidRDefault="009B2324" w:rsidP="003002F2">
      <w:pPr>
        <w:pStyle w:val="Caption"/>
      </w:pPr>
      <w:bookmarkStart w:id="458" w:name="_Ref286046629"/>
      <w:bookmarkStart w:id="459" w:name="_Ref175905613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458"/>
      <w:r>
        <w:t xml:space="preserve"> </w:t>
      </w:r>
      <w:bookmarkEnd w:id="459"/>
      <w:r>
        <w:t>Binary Less Than and Binary Greater Than used on quoted numeric text</w:t>
      </w:r>
    </w:p>
    <w:p w:rsidR="003002F2" w:rsidRDefault="003002F2" w:rsidP="003002F2">
      <w:pPr>
        <w:pStyle w:val="Code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"2"&gt;"1" </w:t>
      </w:r>
      <w:r>
        <w:t xml:space="preserve">Write </w:t>
      </w:r>
      <w:r w:rsidRPr="00656587">
        <w:t>"True</w:t>
      </w:r>
      <w:r>
        <w:t>"</w:t>
      </w:r>
      <w:r>
        <w:tab/>
      </w:r>
      <w:r>
        <w:tab/>
        <w:t>;</w:t>
      </w:r>
      <w:r w:rsidRPr="00656587">
        <w:t>2 is greater than 1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"1"&lt;"2" </w:t>
      </w:r>
      <w:r>
        <w:t xml:space="preserve">Write </w:t>
      </w:r>
      <w:r w:rsidRPr="00656587">
        <w:t>"True</w:t>
      </w:r>
      <w:r>
        <w:t>"</w:t>
      </w:r>
      <w:r>
        <w:tab/>
      </w:r>
      <w:r>
        <w:tab/>
        <w:t>;</w:t>
      </w:r>
      <w:r w:rsidRPr="00656587">
        <w:t>1 is less than 2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"1"'&gt;"2" </w:t>
      </w:r>
      <w:r>
        <w:t>Write "True"</w:t>
      </w:r>
      <w:r>
        <w:tab/>
      </w:r>
      <w:r>
        <w:tab/>
      </w:r>
      <w:r w:rsidRPr="00656587">
        <w:t>;1 is not greater than 2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"2"'&lt;"1" </w:t>
      </w:r>
      <w:r>
        <w:t>Write "True"</w:t>
      </w:r>
      <w:r>
        <w:tab/>
      </w:r>
      <w:r>
        <w:tab/>
      </w:r>
      <w:r w:rsidRPr="00656587">
        <w:t xml:space="preserve">;2 is not </w:t>
      </w:r>
      <w:r>
        <w:t>less</w:t>
      </w:r>
      <w:r w:rsidRPr="00656587">
        <w:t xml:space="preserve"> than 1</w:t>
      </w:r>
    </w:p>
    <w:p w:rsidR="003002F2" w:rsidRPr="00656587" w:rsidRDefault="003002F2" w:rsidP="009C6846">
      <w:pPr>
        <w:pStyle w:val="CodeItalic"/>
      </w:pPr>
      <w:r w:rsidRPr="00656587">
        <w:t>True</w:t>
      </w:r>
    </w:p>
    <w:p w:rsidR="003002F2" w:rsidRPr="00CD02F0" w:rsidRDefault="003002F2" w:rsidP="003002F2">
      <w:pPr>
        <w:pStyle w:val="Code"/>
        <w:rPr>
          <w:color w:val="FF0000"/>
        </w:rPr>
      </w:pPr>
    </w:p>
    <w:p w:rsidR="009B2324" w:rsidRDefault="009B2324" w:rsidP="00B24DF1">
      <w:pPr>
        <w:pStyle w:val="Caption"/>
        <w:keepNext/>
      </w:pPr>
      <w:bookmarkStart w:id="460" w:name="_Ref286046720"/>
    </w:p>
    <w:p w:rsidR="003002F2" w:rsidRDefault="003002F2" w:rsidP="00B24DF1">
      <w:pPr>
        <w:pStyle w:val="Caption"/>
        <w:keepNext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460"/>
      <w:r>
        <w:t xml:space="preserve"> Binary Less Than and Greater Than with variables that contain quoted numbers.</w:t>
      </w:r>
    </w:p>
    <w:p w:rsidR="003002F2" w:rsidRDefault="003002F2" w:rsidP="00B24DF1">
      <w:pPr>
        <w:pStyle w:val="Code"/>
        <w:keepNext/>
      </w:pPr>
    </w:p>
    <w:p w:rsidR="003002F2" w:rsidRPr="00656587" w:rsidRDefault="003002F2" w:rsidP="00B24DF1">
      <w:pPr>
        <w:pStyle w:val="Code1"/>
        <w:keepNext/>
      </w:pPr>
      <w:r>
        <w:t xml:space="preserve">Set </w:t>
      </w:r>
      <w:r w:rsidRPr="00656587">
        <w:t>A="1"</w:t>
      </w:r>
    </w:p>
    <w:p w:rsidR="003002F2" w:rsidRPr="00656587" w:rsidRDefault="003002F2" w:rsidP="00B24DF1">
      <w:pPr>
        <w:pStyle w:val="Code1"/>
        <w:keepNext/>
      </w:pPr>
      <w:r>
        <w:t xml:space="preserve">Set </w:t>
      </w:r>
      <w:r w:rsidRPr="00656587">
        <w:t>B="2"</w:t>
      </w:r>
    </w:p>
    <w:p w:rsidR="003002F2" w:rsidRPr="00656587" w:rsidRDefault="003002F2" w:rsidP="00B24DF1">
      <w:pPr>
        <w:pStyle w:val="Code1"/>
        <w:keepNext/>
      </w:pPr>
      <w:r>
        <w:t xml:space="preserve">If </w:t>
      </w:r>
      <w:r w:rsidRPr="00656587">
        <w:t xml:space="preserve">B&gt;A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 or 2 is greater than A or 1</w:t>
      </w:r>
    </w:p>
    <w:p w:rsidR="003002F2" w:rsidRPr="00FC18D7" w:rsidRDefault="003002F2" w:rsidP="00B24DF1">
      <w:pPr>
        <w:pStyle w:val="CodeItalic"/>
        <w:keepNext/>
      </w:pPr>
      <w:r w:rsidRPr="00FC18D7">
        <w:t>True</w:t>
      </w:r>
    </w:p>
    <w:p w:rsidR="003002F2" w:rsidRDefault="003002F2" w:rsidP="00B24DF1">
      <w:pPr>
        <w:pStyle w:val="Code1"/>
        <w:keepNext/>
      </w:pPr>
    </w:p>
    <w:p w:rsidR="003002F2" w:rsidRPr="00656587" w:rsidRDefault="003002F2" w:rsidP="00B24DF1">
      <w:pPr>
        <w:pStyle w:val="Code1"/>
        <w:keepNext/>
      </w:pPr>
      <w:r>
        <w:t xml:space="preserve">If </w:t>
      </w:r>
      <w:r w:rsidRPr="00656587">
        <w:t xml:space="preserve">A&lt;B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 or 1 is less than B or 2</w:t>
      </w:r>
    </w:p>
    <w:p w:rsidR="003002F2" w:rsidRPr="00FC18D7" w:rsidRDefault="003002F2" w:rsidP="00B24DF1">
      <w:pPr>
        <w:pStyle w:val="CodeItalic"/>
        <w:keepNext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A'&gt;B </w:t>
      </w:r>
      <w:r>
        <w:t>Write "True"</w:t>
      </w:r>
      <w:r>
        <w:tab/>
      </w:r>
      <w:r w:rsidRPr="00656587">
        <w:t>;A or 1 is not greater than B or 2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B'&lt;A </w:t>
      </w:r>
      <w:r>
        <w:t>Write "True"</w:t>
      </w:r>
      <w:r>
        <w:tab/>
      </w:r>
      <w:r w:rsidRPr="00656587">
        <w:t xml:space="preserve">;B or 2 is not </w:t>
      </w:r>
      <w:r>
        <w:t>less</w:t>
      </w:r>
      <w:r w:rsidRPr="00656587">
        <w:t xml:space="preserve"> than A or 1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Pr="00CD02F0" w:rsidRDefault="003002F2" w:rsidP="003002F2">
      <w:pPr>
        <w:pStyle w:val="Code"/>
        <w:rPr>
          <w:color w:val="FF0000"/>
        </w:rPr>
      </w:pPr>
    </w:p>
    <w:p w:rsidR="009B2324" w:rsidRDefault="009B2324" w:rsidP="003002F2">
      <w:pPr>
        <w:pStyle w:val="Caption"/>
      </w:pPr>
      <w:bookmarkStart w:id="461" w:name="_Ref286046763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461"/>
      <w:r>
        <w:t xml:space="preserve"> Binary Less Than and Greater Than used on alphanumeric text</w:t>
      </w:r>
    </w:p>
    <w:p w:rsidR="003002F2" w:rsidRDefault="003002F2" w:rsidP="003002F2">
      <w:pPr>
        <w:pStyle w:val="Code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A="A"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B="B"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B&gt;A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 xml:space="preserve">Any </w:t>
      </w:r>
      <w:r>
        <w:t>alphanumeric text</w:t>
      </w:r>
      <w:r w:rsidRPr="00656587">
        <w:t xml:space="preserve"> is assumed to be 0</w:t>
      </w:r>
    </w:p>
    <w:p w:rsidR="003002F2" w:rsidRPr="00FC18D7" w:rsidRDefault="003002F2" w:rsidP="009C6846">
      <w:pPr>
        <w:pStyle w:val="CodeItalic"/>
      </w:pPr>
      <w:r>
        <w:t>&lt;</w:t>
      </w:r>
      <w:r w:rsidRPr="00FC18D7">
        <w:t>&gt;</w:t>
      </w:r>
    </w:p>
    <w:p w:rsidR="003002F2" w:rsidRPr="006C2A5B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A&lt;B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 xml:space="preserve">Any </w:t>
      </w:r>
      <w:r>
        <w:t xml:space="preserve">alphanumeric </w:t>
      </w:r>
      <w:r w:rsidRPr="00656587">
        <w:t>text is assumed to be 0</w:t>
      </w:r>
    </w:p>
    <w:p w:rsidR="003002F2" w:rsidRPr="00FC18D7" w:rsidRDefault="003002F2" w:rsidP="009C6846">
      <w:pPr>
        <w:pStyle w:val="CodeItalic"/>
      </w:pPr>
      <w:r>
        <w:t>&lt;</w:t>
      </w:r>
      <w:r w:rsidRPr="00FC18D7">
        <w:t>&gt;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A'&gt;B </w:t>
      </w:r>
      <w:r w:rsidR="00385406">
        <w:t xml:space="preserve">Write "True" </w:t>
      </w:r>
      <w:r w:rsidRPr="00656587">
        <w:t>;"Not Greater Than" is the same as equal to or less than</w:t>
      </w:r>
    </w:p>
    <w:p w:rsidR="003002F2" w:rsidRPr="004B2F08" w:rsidRDefault="003002F2" w:rsidP="009C6846">
      <w:pPr>
        <w:pStyle w:val="Code1"/>
      </w:pPr>
      <w:r w:rsidRPr="00385406">
        <w:rPr>
          <w:rStyle w:val="CodeItalicChar"/>
        </w:rPr>
        <w:t>True</w:t>
      </w:r>
      <w:r>
        <w:rPr>
          <w:b/>
        </w:rPr>
        <w:tab/>
      </w:r>
      <w:r>
        <w:rPr>
          <w:b/>
        </w:rPr>
        <w:tab/>
      </w:r>
      <w:r w:rsidR="00385406">
        <w:rPr>
          <w:b/>
        </w:rPr>
        <w:t xml:space="preserve">   </w:t>
      </w:r>
      <w:r w:rsidRPr="00326C9D">
        <w:t>;</w:t>
      </w:r>
      <w:r w:rsidRPr="00656587">
        <w:t>and 0 is equal to 0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B'&lt;A </w:t>
      </w:r>
      <w:r w:rsidR="00385406">
        <w:t xml:space="preserve">Write "True" </w:t>
      </w:r>
      <w:r w:rsidRPr="00656587">
        <w:t>;"No</w:t>
      </w:r>
      <w:r>
        <w:t>t</w:t>
      </w:r>
      <w:r w:rsidRPr="00656587">
        <w:t xml:space="preserve"> Less Than" is the same as equal to or greater than</w:t>
      </w:r>
    </w:p>
    <w:p w:rsidR="003002F2" w:rsidRPr="00656587" w:rsidRDefault="003002F2" w:rsidP="009C6846">
      <w:pPr>
        <w:pStyle w:val="Code1"/>
      </w:pPr>
      <w:r w:rsidRPr="00385406">
        <w:rPr>
          <w:rStyle w:val="CodeItalicChar"/>
        </w:rPr>
        <w:t>True</w:t>
      </w:r>
      <w:r>
        <w:rPr>
          <w:b/>
        </w:rPr>
        <w:tab/>
      </w:r>
      <w:r>
        <w:rPr>
          <w:b/>
        </w:rPr>
        <w:tab/>
      </w:r>
      <w:r w:rsidR="00385406">
        <w:rPr>
          <w:b/>
        </w:rPr>
        <w:t xml:space="preserve">   </w:t>
      </w:r>
      <w:r w:rsidRPr="00326C9D">
        <w:t>;</w:t>
      </w:r>
      <w:r w:rsidRPr="00656587">
        <w:t>and 0 is equal to 0</w:t>
      </w:r>
    </w:p>
    <w:p w:rsidR="003002F2" w:rsidRPr="004B2F08" w:rsidRDefault="003002F2" w:rsidP="003002F2">
      <w:pPr>
        <w:pStyle w:val="Code"/>
      </w:pPr>
    </w:p>
    <w:p w:rsidR="009B2324" w:rsidRDefault="009B2324" w:rsidP="003002F2">
      <w:pPr>
        <w:pStyle w:val="Caption"/>
      </w:pPr>
      <w:bookmarkStart w:id="462" w:name="_Ref286567827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462"/>
      <w:r>
        <w:t xml:space="preserve"> Binary Less Than and Greater Than used on alphanumeric text</w:t>
      </w:r>
    </w:p>
    <w:p w:rsidR="003002F2" w:rsidRDefault="003002F2" w:rsidP="003002F2">
      <w:pPr>
        <w:pStyle w:val="Code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A="1A"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B="2B"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B&gt;A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As we saw before, the lead</w:t>
      </w:r>
      <w:r>
        <w:t>ing number is used and</w:t>
      </w:r>
    </w:p>
    <w:p w:rsidR="003002F2" w:rsidRPr="00FC5618" w:rsidRDefault="003002F2" w:rsidP="009C6846">
      <w:pPr>
        <w:pStyle w:val="Code1"/>
      </w:pPr>
      <w:r w:rsidRPr="00385406">
        <w:rPr>
          <w:rStyle w:val="CodeItalicChar"/>
        </w:rPr>
        <w:t>True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FC5618">
        <w:t>;the rest is ignored</w:t>
      </w:r>
    </w:p>
    <w:p w:rsidR="003002F2" w:rsidRPr="006C2A5B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A&lt;B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Ditto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4C6D1C" w:rsidRDefault="003002F2" w:rsidP="009C6846">
      <w:pPr>
        <w:pStyle w:val="Code1"/>
      </w:pPr>
      <w:r>
        <w:t xml:space="preserve">If </w:t>
      </w:r>
      <w:r w:rsidRPr="00656587">
        <w:t xml:space="preserve">A'&gt;B </w:t>
      </w:r>
      <w:r>
        <w:t>Write "True"</w:t>
      </w:r>
      <w:r>
        <w:tab/>
        <w:t>;</w:t>
      </w:r>
      <w:r w:rsidRPr="00B62AFB">
        <w:t>Is 1 not greater than 2, yes it is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7204E5" w:rsidRDefault="003002F2" w:rsidP="009C6846">
      <w:pPr>
        <w:pStyle w:val="Code1"/>
      </w:pPr>
      <w:r>
        <w:t xml:space="preserve">If </w:t>
      </w:r>
      <w:r w:rsidRPr="00656587">
        <w:t xml:space="preserve">B'&lt;A </w:t>
      </w:r>
      <w:r>
        <w:t>Write "True"</w:t>
      </w:r>
      <w:r>
        <w:tab/>
        <w:t>;</w:t>
      </w:r>
      <w:r w:rsidRPr="00B62AFB">
        <w:t>Is 2 not less than 1, yes it is</w:t>
      </w:r>
    </w:p>
    <w:p w:rsidR="003002F2" w:rsidRPr="00FC18D7" w:rsidRDefault="003002F2" w:rsidP="009C6846">
      <w:pPr>
        <w:pStyle w:val="CodeItalic"/>
      </w:pPr>
      <w:r w:rsidRPr="00FC18D7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B'&gt;A </w:t>
      </w:r>
      <w:r>
        <w:t>Write "True"</w:t>
      </w:r>
      <w:r>
        <w:tab/>
        <w:t>;Is 2 not greater than 1, no</w:t>
      </w:r>
    </w:p>
    <w:p w:rsidR="003002F2" w:rsidRPr="00FC18D7" w:rsidRDefault="003002F2" w:rsidP="009C6846">
      <w:pPr>
        <w:pStyle w:val="CodeItalic"/>
      </w:pPr>
      <w:r w:rsidRPr="00FC18D7">
        <w:t>&lt;&gt;</w:t>
      </w:r>
    </w:p>
    <w:p w:rsidR="003002F2" w:rsidRDefault="003002F2" w:rsidP="009C6846">
      <w:pPr>
        <w:pStyle w:val="Code1"/>
      </w:pPr>
    </w:p>
    <w:p w:rsidR="003002F2" w:rsidRPr="007204E5" w:rsidRDefault="003002F2" w:rsidP="009C6846">
      <w:pPr>
        <w:pStyle w:val="Code1"/>
      </w:pPr>
      <w:r>
        <w:t xml:space="preserve">If </w:t>
      </w:r>
      <w:r w:rsidRPr="00656587">
        <w:t xml:space="preserve">A'&lt;B </w:t>
      </w:r>
      <w:r>
        <w:t>Write "True"</w:t>
      </w:r>
      <w:r>
        <w:tab/>
      </w:r>
      <w:r w:rsidRPr="00656587">
        <w:t>;</w:t>
      </w:r>
      <w:r>
        <w:t>Is 1 not less than 2, no</w:t>
      </w:r>
    </w:p>
    <w:p w:rsidR="003002F2" w:rsidRPr="00FC18D7" w:rsidRDefault="003002F2" w:rsidP="009C6846">
      <w:pPr>
        <w:pStyle w:val="CodeItalic"/>
      </w:pPr>
      <w:r w:rsidRPr="00FC18D7">
        <w:t>&lt;&gt;</w:t>
      </w:r>
    </w:p>
    <w:p w:rsidR="003002F2" w:rsidRPr="00CD02F0" w:rsidRDefault="003002F2" w:rsidP="003002F2">
      <w:pPr>
        <w:pStyle w:val="Code"/>
        <w:rPr>
          <w:color w:val="FF0000"/>
        </w:rPr>
      </w:pPr>
    </w:p>
    <w:p w:rsidR="009B2324" w:rsidRDefault="009B2324" w:rsidP="003002F2">
      <w:pPr>
        <w:pStyle w:val="Heading2"/>
      </w:pPr>
      <w:bookmarkStart w:id="463" w:name="_Toc286579045"/>
      <w:bookmarkStart w:id="464" w:name="_Toc323692352"/>
    </w:p>
    <w:p w:rsidR="003002F2" w:rsidRDefault="003002F2" w:rsidP="003002F2">
      <w:pPr>
        <w:pStyle w:val="Heading2"/>
      </w:pPr>
      <w:r>
        <w:t>Exercises on Binary Less Than and Greater Than</w:t>
      </w:r>
      <w:bookmarkEnd w:id="463"/>
      <w:bookmarkEnd w:id="464"/>
    </w:p>
    <w:p w:rsidR="003002F2" w:rsidRDefault="003002F2" w:rsidP="003002F2">
      <w:r>
        <w:t>For each of the expressions below, determine whether the expression true or false.</w:t>
      </w:r>
    </w:p>
    <w:p w:rsidR="003002F2" w:rsidRDefault="003002F2" w:rsidP="00FA5D5C">
      <w:pPr>
        <w:pStyle w:val="MyList1"/>
      </w:pPr>
      <w:r w:rsidRPr="00656587">
        <w:t>2&gt;1</w:t>
      </w:r>
      <w:r>
        <w:tab/>
      </w:r>
      <w:r>
        <w:tab/>
      </w:r>
      <w:r>
        <w:tab/>
      </w:r>
      <w:r>
        <w:tab/>
      </w:r>
      <w:r>
        <w:tab/>
      </w:r>
    </w:p>
    <w:p w:rsidR="003002F2" w:rsidRDefault="003002F2" w:rsidP="00FA5D5C">
      <w:pPr>
        <w:pStyle w:val="MyList1"/>
      </w:pPr>
      <w:r w:rsidRPr="00656587">
        <w:t xml:space="preserve">1&lt;2 </w:t>
      </w:r>
      <w:r>
        <w:tab/>
      </w:r>
      <w:r>
        <w:tab/>
      </w:r>
      <w:r>
        <w:tab/>
      </w:r>
      <w:r>
        <w:tab/>
      </w:r>
    </w:p>
    <w:p w:rsidR="003002F2" w:rsidRDefault="003002F2" w:rsidP="00FA5D5C">
      <w:pPr>
        <w:pStyle w:val="MyList1"/>
      </w:pPr>
      <w:r>
        <w:t xml:space="preserve">If </w:t>
      </w:r>
      <w:r w:rsidRPr="00656587">
        <w:t>1'&gt;2</w:t>
      </w:r>
      <w:r>
        <w:tab/>
      </w:r>
      <w:r>
        <w:tab/>
      </w:r>
      <w:r>
        <w:tab/>
      </w:r>
      <w:r>
        <w:tab/>
      </w:r>
    </w:p>
    <w:p w:rsidR="003002F2" w:rsidRDefault="003002F2" w:rsidP="00FA5D5C">
      <w:pPr>
        <w:pStyle w:val="MyList1"/>
      </w:pPr>
      <w:r w:rsidRPr="00656587">
        <w:t xml:space="preserve">2'&lt;1 </w:t>
      </w:r>
      <w:r>
        <w:tab/>
      </w:r>
      <w:r>
        <w:tab/>
      </w:r>
      <w:r>
        <w:tab/>
      </w:r>
      <w:r>
        <w:tab/>
      </w:r>
    </w:p>
    <w:p w:rsidR="003002F2" w:rsidRDefault="003002F2" w:rsidP="00FA5D5C">
      <w:pPr>
        <w:pStyle w:val="MyList1"/>
      </w:pPr>
      <w:r>
        <w:t xml:space="preserve">If </w:t>
      </w:r>
      <w:r w:rsidRPr="00656587">
        <w:t xml:space="preserve">"2"&gt;"1" </w:t>
      </w:r>
      <w:r>
        <w:tab/>
      </w:r>
      <w:r>
        <w:tab/>
      </w:r>
      <w:r>
        <w:tab/>
      </w:r>
    </w:p>
    <w:p w:rsidR="003002F2" w:rsidRDefault="003002F2" w:rsidP="00FA5D5C">
      <w:pPr>
        <w:pStyle w:val="MyList1"/>
      </w:pPr>
      <w:r>
        <w:t xml:space="preserve">If </w:t>
      </w:r>
      <w:r w:rsidRPr="00656587">
        <w:t xml:space="preserve">"1"&lt;"2" </w:t>
      </w:r>
      <w:r>
        <w:tab/>
      </w:r>
      <w:r>
        <w:tab/>
      </w:r>
      <w:r>
        <w:tab/>
      </w:r>
    </w:p>
    <w:p w:rsidR="003002F2" w:rsidRDefault="003002F2" w:rsidP="003002F2">
      <w:pPr>
        <w:spacing w:after="0"/>
        <w:ind w:left="360"/>
      </w:pPr>
      <w:r>
        <w:t>For the following</w:t>
      </w:r>
      <w:r w:rsidRPr="00CE3148">
        <w:t xml:space="preserve"> assume:</w:t>
      </w:r>
    </w:p>
    <w:p w:rsidR="003002F2" w:rsidRPr="00CE3148" w:rsidRDefault="003002F2" w:rsidP="003002F2">
      <w:pPr>
        <w:spacing w:after="0"/>
        <w:ind w:left="720"/>
      </w:pPr>
      <w:r w:rsidRPr="00CE3148">
        <w:t>Set A="1"</w:t>
      </w:r>
    </w:p>
    <w:p w:rsidR="003002F2" w:rsidRDefault="003002F2" w:rsidP="003002F2">
      <w:pPr>
        <w:spacing w:after="0"/>
        <w:ind w:left="720"/>
      </w:pPr>
      <w:r w:rsidRPr="00CE3148">
        <w:t>Set B="2"</w:t>
      </w:r>
    </w:p>
    <w:p w:rsidR="003002F2" w:rsidRPr="00CE3148" w:rsidRDefault="003002F2" w:rsidP="003002F2">
      <w:pPr>
        <w:spacing w:after="0"/>
        <w:ind w:left="720"/>
      </w:pPr>
    </w:p>
    <w:p w:rsidR="003002F2" w:rsidRDefault="003002F2" w:rsidP="00FA5D5C">
      <w:pPr>
        <w:pStyle w:val="MyList1"/>
      </w:pPr>
      <w:r w:rsidRPr="00656587">
        <w:t xml:space="preserve">B&gt;A </w:t>
      </w:r>
      <w:r>
        <w:tab/>
      </w:r>
      <w:r>
        <w:tab/>
      </w:r>
      <w:r>
        <w:tab/>
      </w:r>
      <w:r>
        <w:tab/>
      </w:r>
      <w:r>
        <w:tab/>
      </w:r>
    </w:p>
    <w:p w:rsidR="003002F2" w:rsidRDefault="003002F2" w:rsidP="00FA5D5C">
      <w:pPr>
        <w:pStyle w:val="MyList1"/>
      </w:pPr>
      <w:r w:rsidRPr="00656587">
        <w:t xml:space="preserve">A'&gt;B </w:t>
      </w:r>
      <w:r>
        <w:tab/>
      </w:r>
      <w:r>
        <w:tab/>
      </w:r>
      <w:r>
        <w:tab/>
      </w:r>
      <w:r>
        <w:tab/>
      </w:r>
      <w:r>
        <w:tab/>
      </w:r>
    </w:p>
    <w:p w:rsidR="003002F2" w:rsidRDefault="003002F2" w:rsidP="003002F2">
      <w:pPr>
        <w:spacing w:after="0"/>
        <w:ind w:left="360"/>
      </w:pPr>
      <w:r>
        <w:t>For the following</w:t>
      </w:r>
      <w:r w:rsidRPr="00CE3148">
        <w:t xml:space="preserve"> assume:</w:t>
      </w:r>
    </w:p>
    <w:p w:rsidR="003002F2" w:rsidRPr="00656587" w:rsidRDefault="003002F2" w:rsidP="003002F2">
      <w:pPr>
        <w:spacing w:after="0"/>
        <w:ind w:left="720"/>
      </w:pPr>
      <w:r>
        <w:t xml:space="preserve">Set </w:t>
      </w:r>
      <w:r w:rsidRPr="00656587">
        <w:t>A="A"</w:t>
      </w:r>
    </w:p>
    <w:p w:rsidR="003002F2" w:rsidRDefault="003002F2" w:rsidP="003002F2">
      <w:pPr>
        <w:spacing w:after="0"/>
        <w:ind w:left="720"/>
      </w:pPr>
      <w:r>
        <w:t xml:space="preserve">Set </w:t>
      </w:r>
      <w:r w:rsidRPr="00656587">
        <w:t>B="B"</w:t>
      </w:r>
    </w:p>
    <w:p w:rsidR="003002F2" w:rsidRPr="00656587" w:rsidRDefault="003002F2" w:rsidP="003002F2">
      <w:pPr>
        <w:spacing w:after="0"/>
        <w:ind w:left="720"/>
      </w:pPr>
    </w:p>
    <w:p w:rsidR="003002F2" w:rsidRDefault="003002F2" w:rsidP="00FA5D5C">
      <w:pPr>
        <w:pStyle w:val="MyList1"/>
      </w:pPr>
      <w:r w:rsidRPr="00656587">
        <w:t>B&gt;A</w:t>
      </w:r>
      <w:r>
        <w:tab/>
      </w:r>
      <w:r>
        <w:tab/>
      </w:r>
      <w:r>
        <w:tab/>
      </w:r>
      <w:r>
        <w:tab/>
      </w:r>
      <w:r>
        <w:tab/>
      </w:r>
    </w:p>
    <w:p w:rsidR="003002F2" w:rsidRDefault="003002F2" w:rsidP="00FA5D5C">
      <w:pPr>
        <w:pStyle w:val="MyList1"/>
      </w:pPr>
      <w:r w:rsidRPr="00656587">
        <w:t xml:space="preserve">A&lt;B </w:t>
      </w:r>
      <w:r>
        <w:tab/>
      </w:r>
      <w:r>
        <w:tab/>
      </w:r>
      <w:r>
        <w:tab/>
      </w:r>
      <w:r>
        <w:tab/>
      </w:r>
      <w:r>
        <w:tab/>
      </w:r>
    </w:p>
    <w:p w:rsidR="003002F2" w:rsidRDefault="003002F2" w:rsidP="00FA5D5C">
      <w:pPr>
        <w:pStyle w:val="MyList1"/>
      </w:pPr>
      <w:r w:rsidRPr="00656587">
        <w:t xml:space="preserve">A'&gt;B </w:t>
      </w:r>
      <w:r>
        <w:tab/>
      </w:r>
      <w:r>
        <w:tab/>
      </w:r>
      <w:r>
        <w:tab/>
      </w:r>
      <w:r>
        <w:tab/>
      </w:r>
      <w:r>
        <w:tab/>
      </w:r>
    </w:p>
    <w:p w:rsidR="003002F2" w:rsidRDefault="003002F2" w:rsidP="00FA5D5C">
      <w:pPr>
        <w:pStyle w:val="MyList1"/>
      </w:pPr>
      <w:r w:rsidRPr="00656587">
        <w:t xml:space="preserve">B'&lt;A </w:t>
      </w:r>
      <w:r>
        <w:tab/>
      </w:r>
      <w:r>
        <w:tab/>
      </w:r>
      <w:r>
        <w:tab/>
      </w:r>
      <w:r>
        <w:tab/>
      </w:r>
      <w:r>
        <w:tab/>
      </w:r>
    </w:p>
    <w:p w:rsidR="009B2324" w:rsidRDefault="009B2324" w:rsidP="004B0B94">
      <w:pPr>
        <w:pStyle w:val="Caption"/>
        <w:keepNext/>
      </w:pPr>
    </w:p>
    <w:p w:rsidR="003002F2" w:rsidRDefault="003002F2" w:rsidP="004B0B94">
      <w:pPr>
        <w:pStyle w:val="Caption"/>
        <w:keepNext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r>
        <w:t xml:space="preserve"> Answers to Exercises on Binary Less Than and Greater Than</w:t>
      </w:r>
    </w:p>
    <w:p w:rsidR="003002F2" w:rsidRDefault="003002F2" w:rsidP="009C6846">
      <w:pPr>
        <w:pStyle w:val="Code1"/>
      </w:pPr>
      <w:bookmarkStart w:id="465" w:name="_Toc218859046"/>
    </w:p>
    <w:p w:rsidR="003002F2" w:rsidRDefault="003002F2" w:rsidP="009C6846">
      <w:pPr>
        <w:pStyle w:val="Code1"/>
      </w:pPr>
      <w:r w:rsidRPr="00656587">
        <w:t>2&gt;1</w:t>
      </w:r>
      <w:r>
        <w:tab/>
      </w:r>
      <w:r>
        <w:tab/>
      </w:r>
      <w:r>
        <w:tab/>
      </w:r>
      <w:r>
        <w:tab/>
      </w:r>
      <w:r>
        <w:tab/>
      </w:r>
      <w:r w:rsidR="00385406">
        <w:tab/>
      </w:r>
      <w:r>
        <w:t>True</w:t>
      </w:r>
      <w:r w:rsidRPr="00656587">
        <w:t xml:space="preserve"> 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1&lt;2 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 xml:space="preserve">If </w:t>
      </w:r>
      <w:r w:rsidRPr="00656587">
        <w:t>1'&gt;2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Pr="00FC18D7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2'&lt;1 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 xml:space="preserve">If </w:t>
      </w:r>
      <w:r w:rsidRPr="00656587">
        <w:t xml:space="preserve">"2"&gt;"1" </w:t>
      </w:r>
      <w:r>
        <w:tab/>
      </w:r>
      <w:r>
        <w:tab/>
      </w:r>
      <w:r>
        <w:tab/>
      </w:r>
      <w:r>
        <w:tab/>
      </w:r>
      <w:r w:rsidR="00FA5D5C">
        <w:tab/>
      </w:r>
      <w:r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 xml:space="preserve">If </w:t>
      </w:r>
      <w:r w:rsidRPr="00656587">
        <w:t xml:space="preserve">"1"&lt;"2" </w:t>
      </w:r>
      <w:r>
        <w:tab/>
      </w:r>
      <w:r>
        <w:tab/>
      </w:r>
      <w:r>
        <w:tab/>
      </w:r>
      <w:r>
        <w:tab/>
      </w:r>
      <w:r w:rsidR="00FA5D5C">
        <w:tab/>
      </w:r>
      <w:r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For the following</w:t>
      </w:r>
      <w:r w:rsidRPr="00CE3148">
        <w:t xml:space="preserve"> assume:</w:t>
      </w:r>
    </w:p>
    <w:p w:rsidR="003002F2" w:rsidRPr="00CE3148" w:rsidRDefault="003002F2" w:rsidP="009C6846">
      <w:pPr>
        <w:pStyle w:val="Code1"/>
      </w:pPr>
      <w:r>
        <w:tab/>
      </w:r>
      <w:r w:rsidRPr="00CE3148">
        <w:t>Set A="1"</w:t>
      </w:r>
    </w:p>
    <w:p w:rsidR="003002F2" w:rsidRDefault="003002F2" w:rsidP="009C6846">
      <w:pPr>
        <w:pStyle w:val="Code1"/>
      </w:pPr>
      <w:r>
        <w:tab/>
      </w:r>
      <w:r w:rsidRPr="00CE3148">
        <w:t>Set B="2"</w:t>
      </w:r>
    </w:p>
    <w:p w:rsidR="003002F2" w:rsidRDefault="003002F2" w:rsidP="003002F2">
      <w:pPr>
        <w:pStyle w:val="Code"/>
        <w:rPr>
          <w:color w:val="FF0000"/>
        </w:rPr>
      </w:pPr>
    </w:p>
    <w:p w:rsidR="003002F2" w:rsidRDefault="003002F2" w:rsidP="009C6846">
      <w:pPr>
        <w:pStyle w:val="Code1"/>
      </w:pPr>
      <w:r w:rsidRPr="00656587">
        <w:t xml:space="preserve">B&gt;A 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A'&gt;B 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For the following</w:t>
      </w:r>
      <w:r w:rsidRPr="00CE3148">
        <w:t xml:space="preserve"> assume:</w:t>
      </w:r>
    </w:p>
    <w:p w:rsidR="003002F2" w:rsidRPr="00656587" w:rsidRDefault="003002F2" w:rsidP="009C6846">
      <w:pPr>
        <w:pStyle w:val="Code1"/>
      </w:pPr>
      <w:r>
        <w:tab/>
        <w:t xml:space="preserve">Set </w:t>
      </w:r>
      <w:r w:rsidRPr="00656587">
        <w:t>A="A"</w:t>
      </w:r>
    </w:p>
    <w:p w:rsidR="003002F2" w:rsidRDefault="003002F2" w:rsidP="009C6846">
      <w:pPr>
        <w:pStyle w:val="Code1"/>
      </w:pPr>
      <w:r>
        <w:tab/>
        <w:t xml:space="preserve">Set </w:t>
      </w:r>
      <w:r w:rsidRPr="00656587">
        <w:t>B="B"</w:t>
      </w:r>
    </w:p>
    <w:p w:rsidR="003002F2" w:rsidRPr="00DD73D4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>B&gt;A</w:t>
      </w:r>
      <w:r>
        <w:tab/>
      </w:r>
      <w:r>
        <w:tab/>
      </w:r>
      <w:r>
        <w:tab/>
      </w:r>
      <w:r>
        <w:tab/>
      </w:r>
      <w:r>
        <w:tab/>
      </w:r>
      <w:r w:rsidR="00FA5D5C">
        <w:tab/>
      </w:r>
      <w:r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A&lt;B </w:t>
      </w:r>
      <w:r>
        <w:tab/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A'&gt;B 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B'&lt;A </w:t>
      </w:r>
      <w:r>
        <w:tab/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9B2324" w:rsidRDefault="009B2324" w:rsidP="00B24DF1">
      <w:pPr>
        <w:pStyle w:val="Caption"/>
        <w:keepNext/>
      </w:pPr>
      <w:bookmarkStart w:id="466" w:name="_Ref286568462"/>
      <w:bookmarkEnd w:id="465"/>
    </w:p>
    <w:p w:rsidR="003002F2" w:rsidRDefault="003002F2" w:rsidP="00B24DF1">
      <w:pPr>
        <w:pStyle w:val="Caption"/>
        <w:keepNext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466"/>
      <w:r>
        <w:t xml:space="preserve"> Binary And using numbers</w:t>
      </w:r>
    </w:p>
    <w:p w:rsidR="003002F2" w:rsidRDefault="003002F2" w:rsidP="00B24DF1">
      <w:pPr>
        <w:pStyle w:val="Code"/>
        <w:keepNext/>
      </w:pPr>
      <w:r>
        <w:t xml:space="preserve">  </w:t>
      </w:r>
    </w:p>
    <w:p w:rsidR="003002F2" w:rsidRPr="00656587" w:rsidRDefault="003002F2" w:rsidP="00B24DF1">
      <w:pPr>
        <w:pStyle w:val="Code1"/>
        <w:keepNext/>
      </w:pPr>
      <w:r>
        <w:t xml:space="preserve">If </w:t>
      </w:r>
      <w:r w:rsidRPr="00656587">
        <w:t xml:space="preserve">1&amp;1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1 and 1 are true so the result is true</w:t>
      </w:r>
    </w:p>
    <w:p w:rsidR="003002F2" w:rsidRPr="003C2D8F" w:rsidRDefault="003002F2" w:rsidP="00B24DF1">
      <w:pPr>
        <w:pStyle w:val="CodeItalic"/>
        <w:keepNext/>
      </w:pPr>
      <w:r w:rsidRPr="003C2D8F">
        <w:t>True</w:t>
      </w:r>
    </w:p>
    <w:p w:rsidR="003002F2" w:rsidRDefault="003002F2" w:rsidP="00B24DF1">
      <w:pPr>
        <w:pStyle w:val="Code1"/>
        <w:keepNext/>
      </w:pPr>
    </w:p>
    <w:p w:rsidR="003002F2" w:rsidRPr="00656587" w:rsidRDefault="003002F2" w:rsidP="00B24DF1">
      <w:pPr>
        <w:pStyle w:val="Code1"/>
        <w:keepNext/>
      </w:pPr>
      <w:r>
        <w:t xml:space="preserve">If </w:t>
      </w:r>
      <w:r w:rsidRPr="00656587">
        <w:t xml:space="preserve">5&amp;5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Any non 0 value is considered true</w:t>
      </w:r>
    </w:p>
    <w:p w:rsidR="003002F2" w:rsidRPr="003C2D8F" w:rsidRDefault="003002F2" w:rsidP="009C6846">
      <w:pPr>
        <w:pStyle w:val="CodeItalic"/>
      </w:pPr>
      <w:r w:rsidRPr="003C2D8F">
        <w:t>True</w:t>
      </w:r>
    </w:p>
    <w:p w:rsidR="003002F2" w:rsidRPr="000603AD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1&amp;0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have to be true and 0 is not true</w:t>
      </w:r>
    </w:p>
    <w:p w:rsidR="003002F2" w:rsidRPr="003C2D8F" w:rsidRDefault="003002F2" w:rsidP="009C6846">
      <w:pPr>
        <w:pStyle w:val="CodeItalic"/>
      </w:pPr>
      <w:r w:rsidRPr="003C2D8F">
        <w:t>&lt;&gt;</w:t>
      </w:r>
    </w:p>
    <w:p w:rsidR="003002F2" w:rsidRPr="000603AD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1&amp;'0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have to be true and "Not 0" is true</w:t>
      </w:r>
    </w:p>
    <w:p w:rsidR="003002F2" w:rsidRPr="003C2D8F" w:rsidRDefault="003002F2" w:rsidP="009C6846">
      <w:pPr>
        <w:pStyle w:val="CodeItalic"/>
      </w:pPr>
      <w:r w:rsidRPr="003C2D8F">
        <w:t>True</w:t>
      </w:r>
    </w:p>
    <w:p w:rsidR="003002F2" w:rsidRPr="000603AD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'1&amp;'1 </w:t>
      </w:r>
      <w:r>
        <w:t xml:space="preserve">Write </w:t>
      </w:r>
      <w:r w:rsidRPr="00656587">
        <w:t xml:space="preserve">"True"  </w:t>
      </w:r>
      <w:r w:rsidR="00385406">
        <w:tab/>
      </w:r>
      <w:r w:rsidRPr="00656587">
        <w:t>;Not 1 is 0, and "0 AND 0" is not true</w:t>
      </w:r>
    </w:p>
    <w:p w:rsidR="003002F2" w:rsidRPr="003C2D8F" w:rsidRDefault="003002F2" w:rsidP="009C6846">
      <w:pPr>
        <w:pStyle w:val="CodeItalic"/>
      </w:pPr>
      <w:r w:rsidRPr="003C2D8F">
        <w:t>&lt;&gt;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1,1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1 and 1 are true so the result is true</w:t>
      </w:r>
    </w:p>
    <w:p w:rsidR="003002F2" w:rsidRPr="003C2D8F" w:rsidRDefault="003002F2" w:rsidP="009C6846">
      <w:pPr>
        <w:pStyle w:val="CodeItalic"/>
      </w:pPr>
      <w:r w:rsidRPr="003C2D8F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5,5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Any non 0 value is considered true</w:t>
      </w:r>
    </w:p>
    <w:p w:rsidR="003002F2" w:rsidRPr="003C2D8F" w:rsidRDefault="003002F2" w:rsidP="009C6846">
      <w:pPr>
        <w:pStyle w:val="CodeItalic"/>
      </w:pPr>
      <w:r w:rsidRPr="003C2D8F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1,0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have to be true and 0 is not true</w:t>
      </w:r>
    </w:p>
    <w:p w:rsidR="003002F2" w:rsidRPr="003C2D8F" w:rsidRDefault="003002F2" w:rsidP="009C6846">
      <w:pPr>
        <w:pStyle w:val="CodeItalic"/>
      </w:pPr>
      <w:r w:rsidRPr="003C2D8F">
        <w:t>&lt;&gt;</w:t>
      </w:r>
    </w:p>
    <w:p w:rsidR="003002F2" w:rsidRPr="000603AD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1,'0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have to be true and "Not 0" is true</w:t>
      </w:r>
    </w:p>
    <w:p w:rsidR="003002F2" w:rsidRPr="003C2D8F" w:rsidRDefault="003002F2" w:rsidP="009C6846">
      <w:pPr>
        <w:pStyle w:val="CodeItalic"/>
      </w:pPr>
      <w:r w:rsidRPr="003C2D8F">
        <w:t>True</w:t>
      </w:r>
    </w:p>
    <w:p w:rsidR="003002F2" w:rsidRPr="000603AD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1,0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have to be true and 0 is not true</w:t>
      </w:r>
    </w:p>
    <w:p w:rsidR="003002F2" w:rsidRPr="003C2D8F" w:rsidRDefault="003002F2" w:rsidP="009C6846">
      <w:pPr>
        <w:pStyle w:val="CodeItalic"/>
      </w:pPr>
      <w:r w:rsidRPr="003C2D8F">
        <w:t>&lt;&gt;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'1,'1 </w:t>
      </w:r>
      <w:r>
        <w:t>Write "True"</w:t>
      </w:r>
      <w:r>
        <w:tab/>
      </w:r>
      <w:r w:rsidRPr="00656587">
        <w:t>;Not 1 is 0, and "0 AND 0" is not true</w:t>
      </w:r>
    </w:p>
    <w:p w:rsidR="003002F2" w:rsidRPr="003C2D8F" w:rsidRDefault="003002F2" w:rsidP="009C6846">
      <w:pPr>
        <w:pStyle w:val="CodeItalic"/>
      </w:pPr>
      <w:r w:rsidRPr="003C2D8F">
        <w:t>&lt;&gt;</w:t>
      </w:r>
    </w:p>
    <w:p w:rsidR="003002F2" w:rsidRPr="000603AD" w:rsidRDefault="003002F2" w:rsidP="009C6846">
      <w:pPr>
        <w:pStyle w:val="Code1"/>
      </w:pPr>
    </w:p>
    <w:p w:rsidR="009B2324" w:rsidRDefault="009B2324" w:rsidP="003002F2">
      <w:pPr>
        <w:pStyle w:val="Caption"/>
      </w:pPr>
      <w:bookmarkStart w:id="467" w:name="GCOS_C5568"/>
      <w:bookmarkStart w:id="468" w:name="_Ref286568514"/>
      <w:bookmarkEnd w:id="467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468"/>
      <w:r>
        <w:t xml:space="preserve"> Binary And using variables</w:t>
      </w:r>
    </w:p>
    <w:p w:rsidR="003002F2" w:rsidRDefault="003002F2" w:rsidP="003002F2">
      <w:pPr>
        <w:pStyle w:val="Code"/>
      </w:pPr>
      <w:r>
        <w:t xml:space="preserve">  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A=1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B=1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A&amp;A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A and B are true so the result is true</w:t>
      </w:r>
    </w:p>
    <w:p w:rsidR="003002F2" w:rsidRPr="003C2D8F" w:rsidRDefault="003002F2" w:rsidP="009C6846">
      <w:pPr>
        <w:pStyle w:val="CodeItalic"/>
      </w:pPr>
      <w:r w:rsidRPr="003C2D8F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A=5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B=5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A&amp;B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Any non 0 value is considered true</w:t>
      </w:r>
    </w:p>
    <w:p w:rsidR="003002F2" w:rsidRPr="003C2D8F" w:rsidRDefault="003002F2" w:rsidP="009C6846">
      <w:pPr>
        <w:pStyle w:val="CodeItalic"/>
      </w:pPr>
      <w:r w:rsidRPr="003C2D8F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A=1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A&amp;B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have to be true and B is not true</w:t>
      </w:r>
    </w:p>
    <w:p w:rsidR="003002F2" w:rsidRPr="003C2D8F" w:rsidRDefault="003002F2" w:rsidP="009C6846">
      <w:pPr>
        <w:pStyle w:val="CodeItalic"/>
      </w:pPr>
      <w:r w:rsidRPr="003C2D8F">
        <w:t>&lt;&gt;</w:t>
      </w:r>
    </w:p>
    <w:p w:rsidR="003002F2" w:rsidRPr="000603AD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A=1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A&amp;'B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have to be true and "Not B" is true</w:t>
      </w:r>
    </w:p>
    <w:p w:rsidR="003002F2" w:rsidRPr="003C2D8F" w:rsidRDefault="003002F2" w:rsidP="009C6846">
      <w:pPr>
        <w:pStyle w:val="CodeItalic"/>
      </w:pPr>
      <w:r w:rsidRPr="003C2D8F">
        <w:t>True</w:t>
      </w:r>
    </w:p>
    <w:p w:rsidR="003002F2" w:rsidRPr="000603AD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A=1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B=1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A,B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A and B are true so the result is true</w:t>
      </w:r>
    </w:p>
    <w:p w:rsidR="003002F2" w:rsidRPr="003C2D8F" w:rsidRDefault="003002F2" w:rsidP="009C6846">
      <w:pPr>
        <w:pStyle w:val="CodeItalic"/>
      </w:pPr>
      <w:r w:rsidRPr="003C2D8F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A=5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B=5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A,B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Any non 0 value is considered true</w:t>
      </w:r>
    </w:p>
    <w:p w:rsidR="003002F2" w:rsidRPr="00CD346A" w:rsidRDefault="003002F2" w:rsidP="009C6846">
      <w:pPr>
        <w:pStyle w:val="CodeItalic"/>
      </w:pPr>
      <w:r w:rsidRPr="00CD346A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A=1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A,B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have to be true and B is not true</w:t>
      </w:r>
    </w:p>
    <w:p w:rsidR="003002F2" w:rsidRPr="00CD346A" w:rsidRDefault="003002F2" w:rsidP="009C6846">
      <w:pPr>
        <w:pStyle w:val="CodeItalic"/>
      </w:pPr>
      <w:r w:rsidRPr="00CD346A">
        <w:t>&lt;&gt;</w:t>
      </w:r>
    </w:p>
    <w:p w:rsidR="003002F2" w:rsidRPr="000603AD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A=1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A,'B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Both have to be true and "Not B" is true</w:t>
      </w:r>
    </w:p>
    <w:p w:rsidR="003002F2" w:rsidRPr="00CD346A" w:rsidRDefault="003002F2" w:rsidP="009C6846">
      <w:pPr>
        <w:pStyle w:val="CodeItalic"/>
      </w:pPr>
      <w:r w:rsidRPr="00CD346A">
        <w:t>True</w:t>
      </w:r>
    </w:p>
    <w:p w:rsidR="003002F2" w:rsidRPr="000603AD" w:rsidRDefault="003002F2" w:rsidP="009C6846">
      <w:pPr>
        <w:pStyle w:val="Code1"/>
      </w:pPr>
    </w:p>
    <w:p w:rsidR="009B2324" w:rsidRDefault="009B2324" w:rsidP="003002F2">
      <w:pPr>
        <w:pStyle w:val="Caption"/>
      </w:pPr>
      <w:bookmarkStart w:id="469" w:name="_Ref286568564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469"/>
      <w:r>
        <w:t xml:space="preserve"> Binary Or using numbers</w:t>
      </w:r>
    </w:p>
    <w:p w:rsidR="003002F2" w:rsidRPr="00DF43A2" w:rsidRDefault="003002F2" w:rsidP="009C6846">
      <w:pPr>
        <w:pStyle w:val="Code1"/>
      </w:pPr>
      <w:r w:rsidRPr="00DF43A2">
        <w:t xml:space="preserve">  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1!1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If either literal is true the result is true</w:t>
      </w:r>
    </w:p>
    <w:p w:rsidR="003002F2" w:rsidRPr="00667E3A" w:rsidRDefault="003002F2" w:rsidP="009C6846">
      <w:pPr>
        <w:pStyle w:val="CodeItalic"/>
      </w:pPr>
      <w:r w:rsidRPr="00667E3A">
        <w:t>True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1!0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If either literal is true the result is true</w:t>
      </w:r>
    </w:p>
    <w:p w:rsidR="003002F2" w:rsidRPr="00667E3A" w:rsidRDefault="003002F2" w:rsidP="009C6846">
      <w:pPr>
        <w:pStyle w:val="CodeItalic"/>
      </w:pPr>
      <w:r w:rsidRPr="00667E3A">
        <w:t>True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5!0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Any non 0 value is considered true</w:t>
      </w:r>
    </w:p>
    <w:p w:rsidR="003002F2" w:rsidRPr="00667E3A" w:rsidRDefault="003002F2" w:rsidP="009C6846">
      <w:pPr>
        <w:pStyle w:val="CodeItalic"/>
      </w:pPr>
      <w:r w:rsidRPr="00667E3A">
        <w:t>True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0!0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At least one operand needs to be true</w:t>
      </w:r>
    </w:p>
    <w:p w:rsidR="003002F2" w:rsidRPr="00667E3A" w:rsidRDefault="003002F2" w:rsidP="009C6846">
      <w:pPr>
        <w:pStyle w:val="CodeItalic"/>
      </w:pPr>
      <w:r w:rsidRPr="00667E3A">
        <w:t>&lt;&gt;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0!'0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"Not 0" is considered true</w:t>
      </w:r>
    </w:p>
    <w:p w:rsidR="003002F2" w:rsidRPr="00667E3A" w:rsidRDefault="003002F2" w:rsidP="009C6846">
      <w:pPr>
        <w:pStyle w:val="CodeItalic"/>
      </w:pPr>
      <w:r w:rsidRPr="00667E3A">
        <w:t>True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If '1!</w:t>
      </w:r>
      <w:r w:rsidRPr="00656587">
        <w:t xml:space="preserve">'1 </w:t>
      </w:r>
      <w:r>
        <w:t>Write "True"</w:t>
      </w:r>
      <w:r>
        <w:tab/>
      </w:r>
      <w:r w:rsidRPr="00656587">
        <w:t xml:space="preserve">;Not 1 is 0, and "0 </w:t>
      </w:r>
      <w:r>
        <w:t>or</w:t>
      </w:r>
      <w:r w:rsidRPr="00656587">
        <w:t xml:space="preserve"> 0" is not true</w:t>
      </w:r>
    </w:p>
    <w:p w:rsidR="003002F2" w:rsidRPr="00667E3A" w:rsidRDefault="003002F2" w:rsidP="009C6846">
      <w:pPr>
        <w:pStyle w:val="CodeItalic"/>
      </w:pPr>
      <w:r w:rsidRPr="00667E3A">
        <w:t>&lt;&gt;</w:t>
      </w:r>
    </w:p>
    <w:p w:rsidR="003002F2" w:rsidRPr="00DF43A2" w:rsidRDefault="003002F2" w:rsidP="003002F2">
      <w:pPr>
        <w:pStyle w:val="Code"/>
        <w:rPr>
          <w:b/>
          <w:color w:val="FF0000"/>
        </w:rPr>
      </w:pPr>
    </w:p>
    <w:p w:rsidR="009B2324" w:rsidRDefault="009B2324" w:rsidP="003002F2">
      <w:pPr>
        <w:pStyle w:val="Caption"/>
      </w:pPr>
      <w:bookmarkStart w:id="470" w:name="_Ref286568618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470"/>
      <w:r>
        <w:t xml:space="preserve"> Binary Or using variables</w:t>
      </w:r>
    </w:p>
    <w:p w:rsidR="003002F2" w:rsidRPr="00DF43A2" w:rsidRDefault="003002F2" w:rsidP="009C6846">
      <w:pPr>
        <w:pStyle w:val="Code1"/>
      </w:pPr>
      <w:r w:rsidRPr="00DF43A2">
        <w:t xml:space="preserve"> </w:t>
      </w:r>
    </w:p>
    <w:p w:rsidR="003002F2" w:rsidRPr="00D30AC5" w:rsidRDefault="003002F2" w:rsidP="009C6846">
      <w:pPr>
        <w:pStyle w:val="Code1"/>
      </w:pPr>
      <w:r>
        <w:t xml:space="preserve">Set </w:t>
      </w:r>
      <w:r w:rsidRPr="00D30AC5">
        <w:t>A=1</w:t>
      </w:r>
    </w:p>
    <w:p w:rsidR="003002F2" w:rsidRPr="00D30AC5" w:rsidRDefault="003002F2" w:rsidP="009C6846">
      <w:pPr>
        <w:pStyle w:val="Code1"/>
      </w:pPr>
      <w:r>
        <w:t xml:space="preserve">Set </w:t>
      </w:r>
      <w:r w:rsidRPr="00D30AC5">
        <w:t>B=1</w:t>
      </w:r>
    </w:p>
    <w:p w:rsidR="003002F2" w:rsidRPr="00D30AC5" w:rsidRDefault="003002F2" w:rsidP="009C6846">
      <w:pPr>
        <w:pStyle w:val="Code1"/>
      </w:pPr>
      <w:r>
        <w:t xml:space="preserve">If </w:t>
      </w:r>
      <w:r w:rsidRPr="00D30AC5">
        <w:t xml:space="preserve">A!B </w:t>
      </w:r>
      <w:r>
        <w:t xml:space="preserve">Write </w:t>
      </w:r>
      <w:r w:rsidRPr="00D30AC5">
        <w:t>"True</w:t>
      </w:r>
      <w:r>
        <w:t>"</w:t>
      </w:r>
      <w:r>
        <w:tab/>
        <w:t>;</w:t>
      </w:r>
      <w:r w:rsidRPr="00D30AC5">
        <w:t>If either variable is true the result is true</w:t>
      </w:r>
    </w:p>
    <w:p w:rsidR="003002F2" w:rsidRPr="00D30AC5" w:rsidRDefault="003002F2" w:rsidP="009C6846">
      <w:pPr>
        <w:pStyle w:val="CodeItalic"/>
      </w:pPr>
      <w:r w:rsidRPr="00D30AC5">
        <w:t>True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A=1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1!0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If either variable is true the result is true</w:t>
      </w:r>
    </w:p>
    <w:p w:rsidR="003002F2" w:rsidRPr="00667E3A" w:rsidRDefault="003002F2" w:rsidP="009C6846">
      <w:pPr>
        <w:pStyle w:val="CodeItalic"/>
      </w:pPr>
      <w:r w:rsidRPr="00667E3A">
        <w:t>True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A=5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A!B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Any non 0 variable is considered true</w:t>
      </w:r>
    </w:p>
    <w:p w:rsidR="003002F2" w:rsidRPr="00667E3A" w:rsidRDefault="003002F2" w:rsidP="009C6846">
      <w:pPr>
        <w:pStyle w:val="CodeItalic"/>
      </w:pPr>
      <w:r w:rsidRPr="00667E3A">
        <w:t>True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A=0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A!B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At least one operand needs to be true</w:t>
      </w:r>
    </w:p>
    <w:p w:rsidR="003002F2" w:rsidRPr="00667E3A" w:rsidRDefault="003002F2" w:rsidP="009C6846">
      <w:pPr>
        <w:pStyle w:val="CodeItalic"/>
      </w:pPr>
      <w:r w:rsidRPr="00667E3A">
        <w:t>&lt;&gt;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A=0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B=0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A!'B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"Not 0" is considered true</w:t>
      </w:r>
    </w:p>
    <w:p w:rsidR="003002F2" w:rsidRPr="00667E3A" w:rsidRDefault="003002F2" w:rsidP="009C6846">
      <w:pPr>
        <w:pStyle w:val="CodeItalic"/>
      </w:pPr>
      <w:r w:rsidRPr="00667E3A">
        <w:t>True</w:t>
      </w:r>
    </w:p>
    <w:p w:rsidR="003002F2" w:rsidRPr="00DF43A2" w:rsidRDefault="003002F2" w:rsidP="009C6846">
      <w:pPr>
        <w:pStyle w:val="Code1"/>
      </w:pPr>
      <w:r w:rsidRPr="00DF43A2">
        <w:t xml:space="preserve"> 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A=1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B=1</w:t>
      </w:r>
    </w:p>
    <w:p w:rsidR="003002F2" w:rsidRPr="00656587" w:rsidRDefault="003002F2" w:rsidP="009C6846">
      <w:pPr>
        <w:pStyle w:val="Code1"/>
      </w:pPr>
      <w:r>
        <w:t>If 'A!</w:t>
      </w:r>
      <w:r w:rsidRPr="00656587">
        <w:t xml:space="preserve">'B </w:t>
      </w:r>
      <w:r>
        <w:t xml:space="preserve">Write </w:t>
      </w:r>
      <w:r w:rsidRPr="00656587">
        <w:t xml:space="preserve">"True"  </w:t>
      </w:r>
      <w:r>
        <w:tab/>
      </w:r>
      <w:r w:rsidRPr="00656587">
        <w:t xml:space="preserve">;Not 1 is 0, and "0 </w:t>
      </w:r>
      <w:r>
        <w:t>or</w:t>
      </w:r>
      <w:r w:rsidRPr="00656587">
        <w:t xml:space="preserve"> 0" is </w:t>
      </w:r>
      <w:r>
        <w:t xml:space="preserve">zero and </w:t>
      </w:r>
      <w:r w:rsidRPr="00656587">
        <w:t>not true</w:t>
      </w:r>
    </w:p>
    <w:p w:rsidR="003002F2" w:rsidRPr="00667E3A" w:rsidRDefault="003002F2" w:rsidP="009C6846">
      <w:pPr>
        <w:pStyle w:val="CodeItalic"/>
      </w:pPr>
      <w:r w:rsidRPr="00667E3A">
        <w:t>&lt;&gt;</w:t>
      </w:r>
    </w:p>
    <w:p w:rsidR="003002F2" w:rsidRPr="00DF43A2" w:rsidRDefault="003002F2" w:rsidP="003002F2">
      <w:pPr>
        <w:pStyle w:val="Code"/>
        <w:rPr>
          <w:b/>
          <w:color w:val="FF0000"/>
        </w:rPr>
      </w:pPr>
    </w:p>
    <w:p w:rsidR="009B2324" w:rsidRDefault="009B2324" w:rsidP="004A05A8">
      <w:pPr>
        <w:pStyle w:val="Caption"/>
        <w:keepNext/>
      </w:pPr>
      <w:bookmarkStart w:id="471" w:name="_Ref286568670"/>
      <w:bookmarkStart w:id="472" w:name="_Ref177083988"/>
    </w:p>
    <w:p w:rsidR="003002F2" w:rsidRDefault="003002F2" w:rsidP="004A05A8">
      <w:pPr>
        <w:pStyle w:val="Caption"/>
        <w:keepNext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471"/>
      <w:r>
        <w:t xml:space="preserve"> Multiple Binary ORs</w:t>
      </w:r>
      <w:bookmarkEnd w:id="472"/>
      <w:r>
        <w:t xml:space="preserve"> and Binary ANDs</w:t>
      </w:r>
    </w:p>
    <w:p w:rsidR="003002F2" w:rsidRPr="00DF43A2" w:rsidRDefault="003002F2" w:rsidP="004A05A8">
      <w:pPr>
        <w:pStyle w:val="Code"/>
        <w:keepNext/>
        <w:rPr>
          <w:color w:val="auto"/>
        </w:rPr>
      </w:pPr>
      <w:r w:rsidRPr="00DF43A2">
        <w:rPr>
          <w:color w:val="auto"/>
        </w:rPr>
        <w:t xml:space="preserve">  </w:t>
      </w:r>
    </w:p>
    <w:p w:rsidR="003002F2" w:rsidRDefault="003002F2" w:rsidP="009C6846">
      <w:pPr>
        <w:pStyle w:val="Code1"/>
      </w:pPr>
      <w:r>
        <w:t>Set A=1</w:t>
      </w:r>
    </w:p>
    <w:p w:rsidR="003002F2" w:rsidRDefault="003002F2" w:rsidP="009C6846">
      <w:pPr>
        <w:pStyle w:val="Code1"/>
      </w:pPr>
      <w:r>
        <w:t>Set B=2</w:t>
      </w:r>
    </w:p>
    <w:p w:rsidR="003002F2" w:rsidRDefault="003002F2" w:rsidP="009C6846">
      <w:pPr>
        <w:pStyle w:val="Code1"/>
      </w:pPr>
      <w:r>
        <w:t>Set C=3</w:t>
      </w:r>
    </w:p>
    <w:p w:rsidR="003002F2" w:rsidRDefault="003002F2" w:rsidP="009C6846">
      <w:pPr>
        <w:pStyle w:val="Code1"/>
      </w:pPr>
    </w:p>
    <w:p w:rsidR="003002F2" w:rsidRPr="00762510" w:rsidRDefault="003002F2" w:rsidP="009C6846">
      <w:pPr>
        <w:pStyle w:val="Code1"/>
      </w:pPr>
      <w:r>
        <w:t xml:space="preserve">If </w:t>
      </w:r>
      <w:r w:rsidRPr="00762510">
        <w:t xml:space="preserve">A=1!B=2!C=3 </w:t>
      </w:r>
      <w:r>
        <w:t xml:space="preserve">Write </w:t>
      </w:r>
      <w:r w:rsidRPr="00762510">
        <w:t>"True"</w:t>
      </w:r>
    </w:p>
    <w:p w:rsidR="003002F2" w:rsidRPr="00762510" w:rsidRDefault="003002F2" w:rsidP="009C6846">
      <w:pPr>
        <w:pStyle w:val="Code1"/>
      </w:pPr>
      <w:r w:rsidRPr="00762510">
        <w:t>&lt;&gt;</w:t>
      </w:r>
    </w:p>
    <w:p w:rsidR="003002F2" w:rsidRPr="00762510" w:rsidRDefault="003002F2" w:rsidP="009C6846">
      <w:pPr>
        <w:pStyle w:val="Code1"/>
      </w:pPr>
    </w:p>
    <w:p w:rsidR="003002F2" w:rsidRPr="00762510" w:rsidRDefault="003002F2" w:rsidP="009C6846">
      <w:pPr>
        <w:pStyle w:val="Code1"/>
      </w:pPr>
      <w:r>
        <w:t xml:space="preserve">If </w:t>
      </w:r>
      <w:r w:rsidRPr="00762510">
        <w:t xml:space="preserve">A=1&amp;B=2&amp;C=3 </w:t>
      </w:r>
      <w:r>
        <w:t xml:space="preserve">Write </w:t>
      </w:r>
      <w:r w:rsidRPr="00762510">
        <w:t>"True"</w:t>
      </w:r>
    </w:p>
    <w:p w:rsidR="003002F2" w:rsidRPr="00762510" w:rsidRDefault="003002F2" w:rsidP="009C6846">
      <w:pPr>
        <w:pStyle w:val="Code1"/>
      </w:pPr>
      <w:r w:rsidRPr="00762510">
        <w:t>&lt;&gt;</w:t>
      </w:r>
    </w:p>
    <w:p w:rsidR="003002F2" w:rsidRPr="00762510" w:rsidRDefault="003002F2" w:rsidP="009C6846">
      <w:pPr>
        <w:pStyle w:val="Code1"/>
      </w:pPr>
    </w:p>
    <w:p w:rsidR="009B2324" w:rsidRDefault="009B2324" w:rsidP="003002F2">
      <w:pPr>
        <w:pStyle w:val="Caption"/>
      </w:pPr>
      <w:bookmarkStart w:id="473" w:name="_Ref286568857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473"/>
      <w:r>
        <w:t xml:space="preserve"> Multiple Binary ORs and Binary ANDs</w:t>
      </w:r>
    </w:p>
    <w:p w:rsidR="003002F2" w:rsidRDefault="003002F2" w:rsidP="003002F2">
      <w:pPr>
        <w:pStyle w:val="Code"/>
        <w:rPr>
          <w:b/>
          <w:color w:val="FF0000"/>
        </w:rPr>
      </w:pPr>
      <w:r w:rsidRPr="00DF43A2">
        <w:rPr>
          <w:b/>
          <w:color w:val="FF0000"/>
        </w:rPr>
        <w:t xml:space="preserve">  </w:t>
      </w:r>
    </w:p>
    <w:p w:rsidR="003002F2" w:rsidRPr="000F2222" w:rsidRDefault="003002F2" w:rsidP="009C6846">
      <w:pPr>
        <w:pStyle w:val="Code1"/>
        <w:rPr>
          <w:b/>
        </w:rPr>
      </w:pPr>
      <w:r>
        <w:t>Set A=1</w:t>
      </w:r>
    </w:p>
    <w:p w:rsidR="003002F2" w:rsidRDefault="003002F2" w:rsidP="009C6846">
      <w:pPr>
        <w:pStyle w:val="Code1"/>
      </w:pPr>
      <w:r>
        <w:t>Set B=2</w:t>
      </w:r>
    </w:p>
    <w:p w:rsidR="003002F2" w:rsidRDefault="003002F2" w:rsidP="009C6846">
      <w:pPr>
        <w:pStyle w:val="Code1"/>
      </w:pPr>
      <w:r>
        <w:t>Set C=3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 xml:space="preserve">If </w:t>
      </w:r>
      <w:r w:rsidRPr="00656587">
        <w:t xml:space="preserve">(A=1)!(B=2)!(C=3) </w:t>
      </w:r>
      <w:r>
        <w:t xml:space="preserve">Write </w:t>
      </w:r>
      <w:r w:rsidRPr="00656587">
        <w:t>"True"</w:t>
      </w:r>
    </w:p>
    <w:p w:rsidR="003002F2" w:rsidRDefault="003002F2" w:rsidP="009C6846">
      <w:pPr>
        <w:pStyle w:val="Code1"/>
      </w:pPr>
      <w:r w:rsidRPr="00CD346A"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 xml:space="preserve">If </w:t>
      </w:r>
      <w:r w:rsidRPr="00656587">
        <w:t xml:space="preserve">(A=1)&amp;(B=2)&amp;(C=3) </w:t>
      </w:r>
      <w:r>
        <w:t xml:space="preserve">Write </w:t>
      </w:r>
      <w:r w:rsidRPr="00656587">
        <w:t>"True"</w:t>
      </w:r>
    </w:p>
    <w:p w:rsidR="003002F2" w:rsidRPr="000F2222" w:rsidRDefault="003002F2" w:rsidP="009C6846">
      <w:pPr>
        <w:pStyle w:val="Code1"/>
      </w:pPr>
      <w:r w:rsidRPr="00CD346A">
        <w:t>True</w:t>
      </w:r>
    </w:p>
    <w:p w:rsidR="003002F2" w:rsidRPr="00DF43A2" w:rsidRDefault="003002F2" w:rsidP="009C6846">
      <w:pPr>
        <w:pStyle w:val="Code1"/>
      </w:pPr>
    </w:p>
    <w:p w:rsidR="003002F2" w:rsidRDefault="003002F2" w:rsidP="003002F2">
      <w:pPr>
        <w:pStyle w:val="Heading2"/>
      </w:pPr>
      <w:bookmarkStart w:id="474" w:name="_Toc286579055"/>
      <w:bookmarkStart w:id="475" w:name="_Toc323692355"/>
      <w:r>
        <w:t>Exercises on Binary And and Binary Or</w:t>
      </w:r>
      <w:bookmarkEnd w:id="474"/>
      <w:bookmarkEnd w:id="475"/>
    </w:p>
    <w:p w:rsidR="003002F2" w:rsidRPr="002C51FB" w:rsidRDefault="003002F2" w:rsidP="003002F2">
      <w:r>
        <w:t>For each of the expressions, below and determine whether it is true or false.</w:t>
      </w:r>
    </w:p>
    <w:p w:rsidR="003002F2" w:rsidRDefault="003002F2" w:rsidP="00054CA4">
      <w:pPr>
        <w:pStyle w:val="MyList1"/>
      </w:pPr>
      <w:r w:rsidRPr="00656587">
        <w:t>1&amp;1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>5&amp;5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>1&amp;0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 xml:space="preserve">1&amp;'0 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>'1&amp;'1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 xml:space="preserve">1,1 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 xml:space="preserve">1,0 </w:t>
      </w:r>
      <w:r>
        <w:tab/>
      </w:r>
      <w:r>
        <w:tab/>
      </w:r>
      <w:r>
        <w:tab/>
      </w:r>
      <w:r>
        <w:tab/>
      </w:r>
    </w:p>
    <w:p w:rsidR="003002F2" w:rsidRDefault="003002F2" w:rsidP="003002F2">
      <w:pPr>
        <w:spacing w:after="0"/>
        <w:ind w:left="360"/>
      </w:pPr>
      <w:r>
        <w:t>For the following</w:t>
      </w:r>
      <w:r w:rsidRPr="00CE3148">
        <w:t xml:space="preserve"> assume:</w:t>
      </w:r>
    </w:p>
    <w:p w:rsidR="003002F2" w:rsidRPr="00656587" w:rsidRDefault="003002F2" w:rsidP="003002F2">
      <w:pPr>
        <w:spacing w:after="0"/>
        <w:ind w:left="720"/>
      </w:pPr>
      <w:r>
        <w:t xml:space="preserve">Set </w:t>
      </w:r>
      <w:r w:rsidRPr="00656587">
        <w:t>A=1</w:t>
      </w:r>
    </w:p>
    <w:p w:rsidR="003002F2" w:rsidRDefault="003002F2" w:rsidP="003002F2">
      <w:pPr>
        <w:spacing w:after="0"/>
        <w:ind w:left="720"/>
      </w:pPr>
      <w:r>
        <w:t xml:space="preserve">Set </w:t>
      </w:r>
      <w:r w:rsidRPr="00656587">
        <w:t>B=1</w:t>
      </w:r>
    </w:p>
    <w:p w:rsidR="003002F2" w:rsidRPr="00656587" w:rsidRDefault="003002F2" w:rsidP="003002F2">
      <w:pPr>
        <w:spacing w:after="0"/>
        <w:ind w:left="360"/>
      </w:pPr>
    </w:p>
    <w:p w:rsidR="003002F2" w:rsidRDefault="003002F2" w:rsidP="00054CA4">
      <w:pPr>
        <w:pStyle w:val="MyList1"/>
      </w:pPr>
      <w:r>
        <w:t>A&amp;B</w:t>
      </w:r>
      <w:r>
        <w:tab/>
      </w:r>
      <w:r>
        <w:tab/>
      </w:r>
      <w:r>
        <w:tab/>
      </w:r>
      <w:r>
        <w:tab/>
      </w:r>
    </w:p>
    <w:p w:rsidR="003002F2" w:rsidRDefault="003002F2" w:rsidP="003002F2">
      <w:pPr>
        <w:spacing w:after="0"/>
        <w:ind w:left="360"/>
      </w:pPr>
      <w:r>
        <w:t>For the following</w:t>
      </w:r>
      <w:r w:rsidRPr="00CE3148">
        <w:t xml:space="preserve"> assume:</w:t>
      </w:r>
    </w:p>
    <w:p w:rsidR="003002F2" w:rsidRPr="00656587" w:rsidRDefault="003002F2" w:rsidP="003002F2">
      <w:pPr>
        <w:spacing w:after="0"/>
        <w:ind w:left="720"/>
      </w:pPr>
      <w:r>
        <w:t xml:space="preserve">Set </w:t>
      </w:r>
      <w:r w:rsidRPr="00656587">
        <w:t>A=1</w:t>
      </w:r>
    </w:p>
    <w:p w:rsidR="003002F2" w:rsidRDefault="003002F2" w:rsidP="003002F2">
      <w:pPr>
        <w:spacing w:after="0"/>
        <w:ind w:left="720"/>
      </w:pPr>
      <w:r>
        <w:t xml:space="preserve">Set </w:t>
      </w:r>
      <w:r w:rsidRPr="00656587">
        <w:t>B=0</w:t>
      </w:r>
    </w:p>
    <w:p w:rsidR="003002F2" w:rsidRPr="00656587" w:rsidRDefault="003002F2" w:rsidP="003002F2">
      <w:pPr>
        <w:spacing w:after="0"/>
        <w:ind w:left="720"/>
      </w:pPr>
    </w:p>
    <w:p w:rsidR="003002F2" w:rsidRPr="00656587" w:rsidRDefault="003002F2" w:rsidP="00054CA4">
      <w:pPr>
        <w:pStyle w:val="MyList1"/>
      </w:pPr>
      <w:r w:rsidRPr="00656587">
        <w:t>A&amp;B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 xml:space="preserve">A&amp;'B </w:t>
      </w:r>
      <w:r>
        <w:tab/>
      </w:r>
      <w:r>
        <w:tab/>
      </w:r>
      <w:r>
        <w:tab/>
      </w:r>
      <w:r>
        <w:tab/>
      </w:r>
    </w:p>
    <w:p w:rsidR="003002F2" w:rsidRPr="00656587" w:rsidRDefault="003002F2" w:rsidP="00054CA4">
      <w:pPr>
        <w:pStyle w:val="MyList1"/>
      </w:pPr>
      <w:r w:rsidRPr="00656587">
        <w:t xml:space="preserve">A,B </w:t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 xml:space="preserve">A,'B 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 xml:space="preserve">1!1 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 xml:space="preserve">1!0 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>0!0</w:t>
      </w:r>
      <w:r>
        <w:tab/>
      </w:r>
      <w:r>
        <w:tab/>
      </w:r>
      <w:r>
        <w:tab/>
      </w:r>
      <w:r>
        <w:tab/>
      </w:r>
    </w:p>
    <w:p w:rsidR="003002F2" w:rsidRPr="00903EFE" w:rsidRDefault="003002F2" w:rsidP="00054CA4">
      <w:pPr>
        <w:pStyle w:val="MyList1"/>
      </w:pPr>
      <w:r w:rsidRPr="00656587">
        <w:t>0!'0</w:t>
      </w:r>
      <w:r>
        <w:tab/>
      </w:r>
      <w:r>
        <w:tab/>
      </w:r>
      <w:r>
        <w:tab/>
      </w:r>
      <w:r>
        <w:tab/>
      </w:r>
    </w:p>
    <w:p w:rsidR="003002F2" w:rsidRDefault="003002F2" w:rsidP="00054CA4">
      <w:pPr>
        <w:pStyle w:val="MyList1"/>
      </w:pPr>
      <w:r w:rsidRPr="00656587">
        <w:t xml:space="preserve">'1&amp;'1 </w:t>
      </w:r>
      <w:r>
        <w:tab/>
      </w:r>
      <w:r>
        <w:tab/>
      </w:r>
      <w:r>
        <w:tab/>
      </w:r>
      <w:r>
        <w:tab/>
      </w:r>
    </w:p>
    <w:p w:rsidR="003002F2" w:rsidRDefault="003002F2" w:rsidP="003002F2">
      <w:pPr>
        <w:spacing w:after="0"/>
        <w:ind w:left="360"/>
      </w:pPr>
      <w:r>
        <w:t>For the following</w:t>
      </w:r>
      <w:r w:rsidRPr="00CE3148">
        <w:t xml:space="preserve"> assume:</w:t>
      </w:r>
    </w:p>
    <w:p w:rsidR="003002F2" w:rsidRPr="00656587" w:rsidRDefault="003002F2" w:rsidP="003002F2">
      <w:pPr>
        <w:spacing w:after="0"/>
        <w:ind w:left="720"/>
      </w:pPr>
      <w:r>
        <w:t xml:space="preserve">Set </w:t>
      </w:r>
      <w:r w:rsidRPr="00656587">
        <w:t>A=0</w:t>
      </w:r>
    </w:p>
    <w:p w:rsidR="003002F2" w:rsidRDefault="003002F2" w:rsidP="003002F2">
      <w:pPr>
        <w:spacing w:after="0"/>
        <w:ind w:left="720"/>
      </w:pPr>
      <w:r>
        <w:t xml:space="preserve">Set </w:t>
      </w:r>
      <w:r w:rsidRPr="00656587">
        <w:t>B=0</w:t>
      </w:r>
    </w:p>
    <w:p w:rsidR="003002F2" w:rsidRPr="00656587" w:rsidRDefault="003002F2" w:rsidP="003002F2">
      <w:pPr>
        <w:spacing w:after="0"/>
        <w:ind w:left="720"/>
      </w:pPr>
    </w:p>
    <w:p w:rsidR="003002F2" w:rsidRDefault="003002F2" w:rsidP="00054CA4">
      <w:pPr>
        <w:pStyle w:val="MyList1"/>
      </w:pPr>
      <w:r>
        <w:t>If A!'B</w:t>
      </w:r>
      <w:r>
        <w:tab/>
      </w:r>
      <w:r>
        <w:tab/>
      </w:r>
      <w:r>
        <w:tab/>
      </w:r>
      <w:r>
        <w:tab/>
      </w:r>
    </w:p>
    <w:p w:rsidR="003002F2" w:rsidRDefault="003002F2" w:rsidP="003002F2">
      <w:pPr>
        <w:spacing w:after="0"/>
        <w:ind w:left="360"/>
      </w:pPr>
      <w:r>
        <w:t>For the following</w:t>
      </w:r>
      <w:r w:rsidRPr="00CE3148">
        <w:t xml:space="preserve"> assume:</w:t>
      </w:r>
    </w:p>
    <w:p w:rsidR="003002F2" w:rsidRPr="00656587" w:rsidRDefault="003002F2" w:rsidP="003002F2">
      <w:pPr>
        <w:spacing w:after="0"/>
        <w:ind w:left="720"/>
      </w:pPr>
      <w:r>
        <w:t xml:space="preserve">Set </w:t>
      </w:r>
      <w:r w:rsidRPr="00656587">
        <w:t>A=1</w:t>
      </w:r>
    </w:p>
    <w:p w:rsidR="003002F2" w:rsidRDefault="003002F2" w:rsidP="003002F2">
      <w:pPr>
        <w:spacing w:after="0"/>
        <w:ind w:left="720"/>
      </w:pPr>
      <w:r>
        <w:t xml:space="preserve">Set </w:t>
      </w:r>
      <w:r w:rsidRPr="00656587">
        <w:t>B=1</w:t>
      </w:r>
    </w:p>
    <w:p w:rsidR="003002F2" w:rsidRPr="00656587" w:rsidRDefault="003002F2" w:rsidP="003002F2">
      <w:pPr>
        <w:spacing w:after="0"/>
        <w:ind w:left="720"/>
      </w:pPr>
    </w:p>
    <w:p w:rsidR="003002F2" w:rsidRPr="00903EFE" w:rsidRDefault="003002F2" w:rsidP="00054CA4">
      <w:pPr>
        <w:pStyle w:val="MyList1"/>
      </w:pPr>
      <w:r w:rsidRPr="00656587">
        <w:t>'A&amp;'B</w:t>
      </w:r>
      <w:r>
        <w:tab/>
      </w:r>
      <w:r>
        <w:tab/>
      </w:r>
      <w:r>
        <w:tab/>
      </w:r>
      <w:r>
        <w:tab/>
      </w:r>
    </w:p>
    <w:p w:rsidR="003002F2" w:rsidRDefault="003002F2" w:rsidP="003002F2">
      <w:pPr>
        <w:spacing w:after="0"/>
        <w:ind w:left="360"/>
      </w:pPr>
      <w:r>
        <w:t>For the following</w:t>
      </w:r>
      <w:r w:rsidRPr="00CE3148">
        <w:t xml:space="preserve"> assume:</w:t>
      </w:r>
    </w:p>
    <w:p w:rsidR="003002F2" w:rsidRDefault="003002F2" w:rsidP="003002F2">
      <w:pPr>
        <w:spacing w:after="0"/>
        <w:ind w:left="720"/>
      </w:pPr>
      <w:r>
        <w:t>Set A=1</w:t>
      </w:r>
    </w:p>
    <w:p w:rsidR="003002F2" w:rsidRDefault="003002F2" w:rsidP="003002F2">
      <w:pPr>
        <w:spacing w:after="0"/>
        <w:ind w:left="720"/>
      </w:pPr>
      <w:r>
        <w:t>Set B=2</w:t>
      </w:r>
    </w:p>
    <w:p w:rsidR="003002F2" w:rsidRDefault="003002F2" w:rsidP="003002F2">
      <w:pPr>
        <w:spacing w:after="0"/>
        <w:ind w:left="720"/>
      </w:pPr>
      <w:r>
        <w:t>Set C=3</w:t>
      </w:r>
    </w:p>
    <w:p w:rsidR="003002F2" w:rsidRDefault="003002F2" w:rsidP="003002F2">
      <w:pPr>
        <w:spacing w:after="0"/>
        <w:ind w:left="720"/>
      </w:pPr>
    </w:p>
    <w:p w:rsidR="003002F2" w:rsidRDefault="003002F2" w:rsidP="00054CA4">
      <w:pPr>
        <w:pStyle w:val="MyList1"/>
      </w:pPr>
      <w:r w:rsidRPr="00762510">
        <w:t>A=1!B=2!C=3</w:t>
      </w:r>
      <w:r>
        <w:tab/>
      </w:r>
      <w:r>
        <w:tab/>
      </w:r>
    </w:p>
    <w:p w:rsidR="003002F2" w:rsidRDefault="003002F2" w:rsidP="00054CA4">
      <w:pPr>
        <w:pStyle w:val="MyList1"/>
      </w:pPr>
      <w:r w:rsidRPr="00762510">
        <w:t>A=1&amp;B=2&amp;C=3</w:t>
      </w:r>
      <w:r>
        <w:tab/>
      </w:r>
      <w:r>
        <w:tab/>
      </w:r>
    </w:p>
    <w:p w:rsidR="003002F2" w:rsidRDefault="003002F2" w:rsidP="00054CA4">
      <w:pPr>
        <w:pStyle w:val="MyList1"/>
      </w:pPr>
      <w:r>
        <w:t xml:space="preserve"> (A=1)!(B=2)!(C=3) </w:t>
      </w:r>
      <w:r>
        <w:tab/>
      </w:r>
    </w:p>
    <w:p w:rsidR="003002F2" w:rsidRDefault="003002F2" w:rsidP="00054CA4">
      <w:pPr>
        <w:pStyle w:val="MyList1"/>
      </w:pPr>
      <w:r>
        <w:t xml:space="preserve"> (A=1)&amp;(B=2)&amp;(C=3) </w:t>
      </w:r>
      <w:r>
        <w:tab/>
      </w:r>
    </w:p>
    <w:p w:rsidR="003002F2" w:rsidRDefault="003002F2" w:rsidP="004A05A8">
      <w:pPr>
        <w:pStyle w:val="Heading2"/>
        <w:keepNext/>
      </w:pPr>
      <w:bookmarkStart w:id="476" w:name="_Toc286579056"/>
      <w:bookmarkStart w:id="477" w:name="_Toc323692356"/>
      <w:bookmarkStart w:id="478" w:name="_Toc218859050"/>
      <w:r>
        <w:t>Answers to Exercises on Binary And and Binary O</w:t>
      </w:r>
      <w:bookmarkEnd w:id="476"/>
      <w:r>
        <w:t>r</w:t>
      </w:r>
      <w:bookmarkEnd w:id="477"/>
    </w:p>
    <w:p w:rsidR="003002F2" w:rsidRDefault="003002F2" w:rsidP="004A05A8">
      <w:pPr>
        <w:pStyle w:val="Caption"/>
        <w:keepNext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r>
        <w:t xml:space="preserve"> Answers to Exercises on Binary And and Binary Or</w:t>
      </w:r>
    </w:p>
    <w:p w:rsidR="004A05A8" w:rsidRDefault="004A05A8" w:rsidP="009C6846">
      <w:pPr>
        <w:pStyle w:val="Code1"/>
      </w:pPr>
    </w:p>
    <w:p w:rsidR="003002F2" w:rsidRDefault="003002F2" w:rsidP="009C6846">
      <w:pPr>
        <w:pStyle w:val="Code1"/>
      </w:pPr>
      <w:r w:rsidRPr="00656587">
        <w:t>1&amp;1</w:t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>5&amp;5</w:t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>1&amp;0</w:t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1&amp;'0 </w:t>
      </w:r>
      <w:r w:rsidR="004A05A8">
        <w:tab/>
      </w:r>
      <w:r w:rsidR="004A05A8">
        <w:tab/>
      </w:r>
      <w:r w:rsidR="004A05A8">
        <w:tab/>
      </w:r>
      <w:r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>'1&amp;'1</w:t>
      </w:r>
      <w:r w:rsidR="004A05A8">
        <w:tab/>
      </w:r>
      <w:r w:rsidR="004A05A8">
        <w:tab/>
      </w:r>
      <w:r w:rsidR="004A05A8">
        <w:tab/>
      </w:r>
      <w:r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1,1 </w:t>
      </w:r>
      <w:r w:rsidR="004A05A8">
        <w:tab/>
      </w:r>
      <w:r w:rsidR="004A05A8">
        <w:tab/>
      </w:r>
      <w:r w:rsidR="004A05A8">
        <w:tab/>
      </w:r>
      <w:r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1,0 </w:t>
      </w:r>
      <w:r w:rsidR="004A05A8">
        <w:tab/>
      </w:r>
      <w:r w:rsidR="004A05A8">
        <w:tab/>
      </w:r>
      <w:r w:rsidR="004A05A8">
        <w:tab/>
      </w:r>
      <w:r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For the following</w:t>
      </w:r>
      <w:r w:rsidRPr="00CE3148">
        <w:t xml:space="preserve"> assume:</w:t>
      </w:r>
    </w:p>
    <w:p w:rsidR="003002F2" w:rsidRPr="00656587" w:rsidRDefault="003002F2" w:rsidP="009C6846">
      <w:pPr>
        <w:pStyle w:val="Code1"/>
      </w:pPr>
      <w:r>
        <w:tab/>
        <w:t xml:space="preserve">Set </w:t>
      </w:r>
      <w:r w:rsidRPr="00656587">
        <w:t>A=1</w:t>
      </w:r>
    </w:p>
    <w:p w:rsidR="003002F2" w:rsidRDefault="003002F2" w:rsidP="009C6846">
      <w:pPr>
        <w:pStyle w:val="Code1"/>
      </w:pPr>
      <w:r>
        <w:tab/>
        <w:t xml:space="preserve">Set </w:t>
      </w:r>
      <w:r w:rsidRPr="00656587">
        <w:t>B=1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A&amp;B</w:t>
      </w:r>
      <w:r>
        <w:tab/>
      </w:r>
      <w:r>
        <w:tab/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For the following</w:t>
      </w:r>
      <w:r w:rsidRPr="00CE3148">
        <w:t xml:space="preserve"> assume:</w:t>
      </w:r>
    </w:p>
    <w:p w:rsidR="003002F2" w:rsidRPr="00656587" w:rsidRDefault="003002F2" w:rsidP="009C6846">
      <w:pPr>
        <w:pStyle w:val="Code1"/>
      </w:pPr>
      <w:r>
        <w:tab/>
        <w:t xml:space="preserve">Set </w:t>
      </w:r>
      <w:r w:rsidRPr="00656587">
        <w:t>A=1</w:t>
      </w:r>
    </w:p>
    <w:p w:rsidR="003002F2" w:rsidRDefault="003002F2" w:rsidP="009C6846">
      <w:pPr>
        <w:pStyle w:val="Code1"/>
      </w:pPr>
      <w:r>
        <w:tab/>
        <w:t>Set B=0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>A&amp;B</w:t>
      </w:r>
      <w:r>
        <w:tab/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A&amp;'B </w:t>
      </w:r>
      <w:r w:rsidR="004A05A8">
        <w:tab/>
      </w:r>
      <w:r w:rsidR="004A05A8">
        <w:tab/>
      </w:r>
      <w:r w:rsidR="004A05A8">
        <w:tab/>
      </w:r>
      <w:r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A,B </w:t>
      </w:r>
      <w:r w:rsidR="004A05A8">
        <w:tab/>
      </w:r>
      <w:r w:rsidR="004A05A8">
        <w:tab/>
      </w:r>
      <w:r w:rsidR="004A05A8">
        <w:tab/>
      </w:r>
      <w:r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A,'B </w:t>
      </w:r>
      <w:r w:rsidR="004A05A8">
        <w:tab/>
      </w:r>
      <w:r w:rsidR="004A05A8">
        <w:tab/>
      </w:r>
      <w:r w:rsidR="004A05A8">
        <w:tab/>
      </w:r>
      <w:r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For the following</w:t>
      </w:r>
      <w:r w:rsidRPr="00CE3148">
        <w:t xml:space="preserve"> assume:</w:t>
      </w:r>
    </w:p>
    <w:p w:rsidR="003002F2" w:rsidRPr="00656587" w:rsidRDefault="003002F2" w:rsidP="009C6846">
      <w:pPr>
        <w:pStyle w:val="Code1"/>
      </w:pPr>
      <w:r>
        <w:tab/>
        <w:t xml:space="preserve">Set </w:t>
      </w:r>
      <w:r w:rsidRPr="00656587">
        <w:t>A=1</w:t>
      </w:r>
    </w:p>
    <w:p w:rsidR="003002F2" w:rsidRDefault="003002F2" w:rsidP="009C6846">
      <w:pPr>
        <w:pStyle w:val="Code1"/>
      </w:pPr>
      <w:r>
        <w:tab/>
        <w:t xml:space="preserve">Set </w:t>
      </w:r>
      <w:r w:rsidRPr="00656587">
        <w:t>B=1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 xml:space="preserve">1!1 </w:t>
      </w:r>
      <w:r w:rsidR="004A05A8">
        <w:tab/>
      </w:r>
      <w:r w:rsidR="004A05A8">
        <w:tab/>
      </w:r>
      <w:r w:rsidR="004A05A8">
        <w:tab/>
      </w:r>
      <w:r>
        <w:t>True</w:t>
      </w:r>
    </w:p>
    <w:p w:rsidR="003002F2" w:rsidRDefault="003002F2" w:rsidP="009C6846">
      <w:pPr>
        <w:pStyle w:val="Code1"/>
      </w:pPr>
      <w:r w:rsidRPr="00656587">
        <w:t xml:space="preserve">1!0 </w:t>
      </w:r>
      <w:r w:rsidR="004A05A8">
        <w:tab/>
      </w:r>
      <w:r w:rsidR="004A05A8">
        <w:tab/>
      </w:r>
      <w:r w:rsidR="004A05A8">
        <w:tab/>
      </w:r>
      <w:r>
        <w:t>True</w:t>
      </w:r>
    </w:p>
    <w:p w:rsidR="003002F2" w:rsidRDefault="003002F2" w:rsidP="009C6846">
      <w:pPr>
        <w:pStyle w:val="Code1"/>
      </w:pPr>
      <w:r w:rsidRPr="00656587">
        <w:t>0!0</w:t>
      </w:r>
      <w:r>
        <w:tab/>
      </w:r>
      <w:r>
        <w:tab/>
      </w:r>
      <w:r>
        <w:tab/>
      </w:r>
      <w:r>
        <w:tab/>
        <w:t>False</w:t>
      </w:r>
    </w:p>
    <w:p w:rsidR="003002F2" w:rsidRPr="00903EFE" w:rsidRDefault="003002F2" w:rsidP="009C6846">
      <w:pPr>
        <w:pStyle w:val="Code1"/>
      </w:pPr>
      <w:r w:rsidRPr="00656587">
        <w:t>0!'0</w:t>
      </w:r>
      <w:r w:rsidR="004A05A8">
        <w:tab/>
      </w:r>
      <w:r w:rsidR="004A05A8">
        <w:tab/>
      </w:r>
      <w:r w:rsidR="004A05A8">
        <w:tab/>
      </w:r>
      <w:r>
        <w:t>True</w:t>
      </w:r>
    </w:p>
    <w:p w:rsidR="003002F2" w:rsidRDefault="003002F2" w:rsidP="009C6846">
      <w:pPr>
        <w:pStyle w:val="Code1"/>
      </w:pPr>
      <w:r w:rsidRPr="00656587">
        <w:t xml:space="preserve">'1&amp;'1 </w:t>
      </w:r>
      <w:r w:rsidR="004A05A8">
        <w:tab/>
      </w:r>
      <w:r w:rsidR="004A05A8">
        <w:tab/>
      </w:r>
      <w:r w:rsidR="004A05A8">
        <w:tab/>
      </w:r>
      <w:r>
        <w:t>False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For the following</w:t>
      </w:r>
      <w:r w:rsidRPr="00CE3148">
        <w:t xml:space="preserve"> assume:</w:t>
      </w:r>
    </w:p>
    <w:p w:rsidR="003002F2" w:rsidRPr="00656587" w:rsidRDefault="003002F2" w:rsidP="009C6846">
      <w:pPr>
        <w:pStyle w:val="Code1"/>
      </w:pPr>
      <w:r>
        <w:tab/>
        <w:t>Set A=0</w:t>
      </w:r>
    </w:p>
    <w:p w:rsidR="003002F2" w:rsidRDefault="003002F2" w:rsidP="009C6846">
      <w:pPr>
        <w:pStyle w:val="Code1"/>
      </w:pPr>
      <w:r>
        <w:tab/>
        <w:t>Set B=0</w:t>
      </w:r>
    </w:p>
    <w:p w:rsidR="003002F2" w:rsidRDefault="003002F2" w:rsidP="009C6846">
      <w:pPr>
        <w:pStyle w:val="Code1"/>
      </w:pPr>
    </w:p>
    <w:p w:rsidR="003002F2" w:rsidRDefault="004A05A8" w:rsidP="009C6846">
      <w:pPr>
        <w:pStyle w:val="Code1"/>
      </w:pPr>
      <w:r>
        <w:t>If A!'B</w:t>
      </w:r>
      <w:r>
        <w:tab/>
      </w:r>
      <w:r>
        <w:tab/>
      </w:r>
      <w:r>
        <w:tab/>
      </w:r>
      <w:r w:rsidR="003002F2">
        <w:t>True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For the following</w:t>
      </w:r>
      <w:r w:rsidRPr="00CE3148">
        <w:t xml:space="preserve"> assume:</w:t>
      </w:r>
    </w:p>
    <w:p w:rsidR="003002F2" w:rsidRPr="00656587" w:rsidRDefault="003002F2" w:rsidP="009C6846">
      <w:pPr>
        <w:pStyle w:val="Code1"/>
      </w:pPr>
      <w:r>
        <w:tab/>
        <w:t xml:space="preserve">Set </w:t>
      </w:r>
      <w:r w:rsidRPr="00656587">
        <w:t>A=1</w:t>
      </w:r>
    </w:p>
    <w:p w:rsidR="003002F2" w:rsidRDefault="003002F2" w:rsidP="009C6846">
      <w:pPr>
        <w:pStyle w:val="Code1"/>
      </w:pPr>
      <w:r>
        <w:tab/>
        <w:t xml:space="preserve">Set </w:t>
      </w:r>
      <w:r w:rsidRPr="00656587">
        <w:t>B=1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656587">
        <w:t>'A&amp;'B</w:t>
      </w:r>
      <w:r w:rsidR="004A05A8">
        <w:tab/>
      </w:r>
      <w:r w:rsidR="004A05A8">
        <w:tab/>
      </w:r>
      <w:r w:rsidR="004A05A8">
        <w:tab/>
        <w:t>F</w:t>
      </w:r>
      <w:r>
        <w:t>alse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For the following</w:t>
      </w:r>
      <w:r w:rsidRPr="00CE3148">
        <w:t xml:space="preserve"> assume:</w:t>
      </w:r>
    </w:p>
    <w:p w:rsidR="003002F2" w:rsidRPr="00656587" w:rsidRDefault="003002F2" w:rsidP="009C6846">
      <w:pPr>
        <w:pStyle w:val="Code1"/>
      </w:pPr>
      <w:r>
        <w:tab/>
        <w:t xml:space="preserve">Set </w:t>
      </w:r>
      <w:r w:rsidRPr="00656587">
        <w:t>A=1</w:t>
      </w:r>
    </w:p>
    <w:p w:rsidR="003002F2" w:rsidRDefault="003002F2" w:rsidP="009C6846">
      <w:pPr>
        <w:pStyle w:val="Code1"/>
      </w:pPr>
      <w:r>
        <w:tab/>
        <w:t xml:space="preserve">Set </w:t>
      </w:r>
      <w:r w:rsidRPr="00656587">
        <w:t>B=1</w:t>
      </w:r>
    </w:p>
    <w:p w:rsidR="003002F2" w:rsidRDefault="003002F2" w:rsidP="009C6846">
      <w:pPr>
        <w:pStyle w:val="Code1"/>
      </w:pPr>
      <w:r>
        <w:tab/>
        <w:t>Set C=1</w:t>
      </w:r>
    </w:p>
    <w:p w:rsidR="003002F2" w:rsidRPr="00903EFE" w:rsidRDefault="003002F2" w:rsidP="009C6846">
      <w:pPr>
        <w:pStyle w:val="Code1"/>
      </w:pPr>
    </w:p>
    <w:p w:rsidR="003002F2" w:rsidRDefault="003002F2" w:rsidP="009C6846">
      <w:pPr>
        <w:pStyle w:val="Code1"/>
      </w:pPr>
      <w:r w:rsidRPr="00762510">
        <w:t>A=1!B=2!C=3</w:t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  <w:r w:rsidRPr="00762510">
        <w:t>A=1&amp;B=2&amp;C=3</w:t>
      </w:r>
      <w:r>
        <w:tab/>
      </w:r>
      <w:r>
        <w:tab/>
      </w:r>
      <w:r>
        <w:tab/>
        <w:t>False</w:t>
      </w:r>
    </w:p>
    <w:p w:rsidR="003002F2" w:rsidRDefault="003002F2" w:rsidP="009C6846">
      <w:pPr>
        <w:pStyle w:val="Code1"/>
      </w:pPr>
      <w:r>
        <w:t xml:space="preserve">(A=1)!(B=2)!(C=3) </w:t>
      </w:r>
      <w:r>
        <w:tab/>
      </w:r>
      <w:r>
        <w:tab/>
        <w:t>True</w:t>
      </w:r>
    </w:p>
    <w:p w:rsidR="003002F2" w:rsidRDefault="003002F2" w:rsidP="009C6846">
      <w:pPr>
        <w:pStyle w:val="Code1"/>
      </w:pPr>
      <w:r>
        <w:t xml:space="preserve">(A=1)&amp;(B=2)&amp;(C=3) </w:t>
      </w:r>
      <w:r>
        <w:tab/>
      </w:r>
      <w:r>
        <w:tab/>
        <w:t>True</w:t>
      </w:r>
    </w:p>
    <w:p w:rsidR="003002F2" w:rsidRDefault="003002F2" w:rsidP="009C6846">
      <w:pPr>
        <w:pStyle w:val="Code1"/>
      </w:pPr>
    </w:p>
    <w:p w:rsidR="009B2324" w:rsidRDefault="009B2324" w:rsidP="003002F2">
      <w:pPr>
        <w:pStyle w:val="Caption"/>
      </w:pPr>
      <w:bookmarkStart w:id="479" w:name="_Ref286578794"/>
      <w:bookmarkEnd w:id="478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479"/>
      <w:r>
        <w:t xml:space="preserve"> Equal sign as an assignment operator</w:t>
      </w:r>
    </w:p>
    <w:p w:rsidR="003002F2" w:rsidRPr="00DF43A2" w:rsidRDefault="003002F2" w:rsidP="003002F2">
      <w:pPr>
        <w:pStyle w:val="Code"/>
        <w:rPr>
          <w:b/>
          <w:color w:val="FF0000"/>
        </w:rPr>
      </w:pPr>
      <w:r w:rsidRPr="00DF43A2">
        <w:rPr>
          <w:b/>
          <w:color w:val="FF0000"/>
        </w:rPr>
        <w:t xml:space="preserve">  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A=1</w:t>
      </w:r>
      <w:r>
        <w:tab/>
      </w:r>
      <w:r>
        <w:tab/>
      </w:r>
      <w:r>
        <w:tab/>
        <w:t>;</w:t>
      </w:r>
      <w:r w:rsidRPr="00656587">
        <w:t>set variable A to 1</w:t>
      </w:r>
    </w:p>
    <w:p w:rsidR="003002F2" w:rsidRPr="00656587" w:rsidRDefault="003002F2" w:rsidP="009C6846">
      <w:pPr>
        <w:pStyle w:val="Code1"/>
      </w:pPr>
      <w:r>
        <w:t xml:space="preserve">Write </w:t>
      </w:r>
      <w:r w:rsidRPr="00656587">
        <w:t>!,A</w:t>
      </w:r>
    </w:p>
    <w:p w:rsidR="003002F2" w:rsidRDefault="003002F2" w:rsidP="009C6846">
      <w:pPr>
        <w:pStyle w:val="CodeItalic"/>
      </w:pPr>
      <w:r w:rsidRPr="00CD346A">
        <w:t>1</w:t>
      </w:r>
    </w:p>
    <w:p w:rsidR="003002F2" w:rsidRDefault="003002F2" w:rsidP="009C6846">
      <w:pPr>
        <w:pStyle w:val="Code1"/>
      </w:pPr>
    </w:p>
    <w:p w:rsidR="003002F2" w:rsidRPr="00D30AC5" w:rsidRDefault="003002F2" w:rsidP="009C6846">
      <w:pPr>
        <w:pStyle w:val="Code1"/>
        <w:rPr>
          <w:b/>
        </w:rPr>
      </w:pPr>
      <w:r>
        <w:t xml:space="preserve">Set </w:t>
      </w:r>
      <w:r w:rsidRPr="00656587">
        <w:t>B="Text</w:t>
      </w:r>
      <w:r>
        <w:t>"</w:t>
      </w:r>
      <w:r>
        <w:tab/>
      </w:r>
      <w:r>
        <w:tab/>
      </w:r>
      <w:r w:rsidRPr="00656587">
        <w:t>;set variable B to Text</w:t>
      </w:r>
    </w:p>
    <w:p w:rsidR="003002F2" w:rsidRDefault="003002F2" w:rsidP="009C6846">
      <w:pPr>
        <w:pStyle w:val="Code1"/>
      </w:pPr>
      <w:r>
        <w:t xml:space="preserve">Write </w:t>
      </w:r>
      <w:r w:rsidRPr="00656587">
        <w:t>!,B</w:t>
      </w:r>
    </w:p>
    <w:p w:rsidR="003002F2" w:rsidRDefault="003002F2" w:rsidP="009C6846">
      <w:pPr>
        <w:pStyle w:val="CodeItalic"/>
      </w:pPr>
      <w:r w:rsidRPr="00CD346A">
        <w:t>Text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C=1+2+3</w:t>
      </w:r>
      <w:r>
        <w:tab/>
      </w:r>
      <w:r>
        <w:tab/>
      </w:r>
      <w:r w:rsidR="004A05A8">
        <w:tab/>
      </w:r>
      <w:r w:rsidRPr="00656587">
        <w:t>;set variable C to 6</w:t>
      </w:r>
    </w:p>
    <w:p w:rsidR="003002F2" w:rsidRDefault="003002F2" w:rsidP="009C6846">
      <w:pPr>
        <w:pStyle w:val="Code1"/>
      </w:pPr>
      <w:r>
        <w:t xml:space="preserve">Write </w:t>
      </w:r>
      <w:r w:rsidRPr="00656587">
        <w:t>!,C</w:t>
      </w:r>
    </w:p>
    <w:p w:rsidR="003002F2" w:rsidRPr="004A05A8" w:rsidRDefault="003002F2" w:rsidP="009C6846">
      <w:pPr>
        <w:pStyle w:val="CodeItalic"/>
      </w:pPr>
      <w:r w:rsidRPr="00CD346A">
        <w:t>6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^Global(0)=6/3</w:t>
      </w:r>
      <w:r>
        <w:tab/>
      </w:r>
      <w:r w:rsidRPr="00656587">
        <w:t>;set ^Global(0) to 2</w:t>
      </w:r>
    </w:p>
    <w:p w:rsidR="003002F2" w:rsidRDefault="003002F2" w:rsidP="009C6846">
      <w:pPr>
        <w:pStyle w:val="Code1"/>
      </w:pPr>
      <w:r>
        <w:t xml:space="preserve">Write </w:t>
      </w:r>
      <w:r w:rsidRPr="00656587">
        <w:t>^Global(0)</w:t>
      </w:r>
    </w:p>
    <w:p w:rsidR="003002F2" w:rsidRDefault="003002F2" w:rsidP="009C6846">
      <w:pPr>
        <w:pStyle w:val="CodeItalic"/>
      </w:pPr>
      <w:r w:rsidRPr="00CD346A">
        <w:t>2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D=^Global(0)</w:t>
      </w:r>
      <w:r>
        <w:tab/>
      </w:r>
      <w:r>
        <w:tab/>
      </w:r>
      <w:r w:rsidRPr="00656587">
        <w:t>;set variable D to the data contained in ^Global(0) or 2</w:t>
      </w:r>
    </w:p>
    <w:p w:rsidR="003002F2" w:rsidRDefault="003002F2" w:rsidP="009C6846">
      <w:pPr>
        <w:pStyle w:val="Code1"/>
      </w:pPr>
      <w:r>
        <w:t xml:space="preserve">Write </w:t>
      </w:r>
      <w:r w:rsidRPr="00656587">
        <w:t>!,D</w:t>
      </w:r>
    </w:p>
    <w:p w:rsidR="003002F2" w:rsidRPr="004A05A8" w:rsidRDefault="003002F2" w:rsidP="009C6846">
      <w:pPr>
        <w:pStyle w:val="CodeItalic"/>
      </w:pPr>
      <w:r w:rsidRPr="00CD346A">
        <w:t>2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$E(E,3,4)=55</w:t>
      </w:r>
      <w:r>
        <w:tab/>
      </w:r>
      <w:r>
        <w:tab/>
      </w:r>
      <w:r w:rsidRPr="00656587">
        <w:t xml:space="preserve">;set the </w:t>
      </w:r>
      <w:r w:rsidR="005C490D">
        <w:t>3rd</w:t>
      </w:r>
      <w:r>
        <w:t xml:space="preserve"> and </w:t>
      </w:r>
      <w:r w:rsidR="005C490D">
        <w:t>4th</w:t>
      </w:r>
      <w:r>
        <w:t xml:space="preserve"> character E to 5</w:t>
      </w:r>
    </w:p>
    <w:p w:rsidR="003002F2" w:rsidRDefault="003002F2" w:rsidP="009C6846">
      <w:pPr>
        <w:pStyle w:val="Code1"/>
      </w:pPr>
      <w:r>
        <w:t>Write !,E</w:t>
      </w:r>
    </w:p>
    <w:p w:rsidR="003002F2" w:rsidRDefault="003002F2" w:rsidP="009C6846">
      <w:pPr>
        <w:pStyle w:val="CodeItalic"/>
      </w:pPr>
      <w:r>
        <w:t xml:space="preserve">  </w:t>
      </w:r>
      <w:r w:rsidRPr="00CD346A">
        <w:t>55</w:t>
      </w:r>
    </w:p>
    <w:p w:rsidR="003002F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$P(F,"^",2)=10</w:t>
      </w:r>
      <w:r>
        <w:tab/>
      </w:r>
      <w:r w:rsidRPr="00656587">
        <w:t xml:space="preserve">;set the second </w:t>
      </w:r>
      <w:r>
        <w:t>piece of variable F to 10</w:t>
      </w:r>
    </w:p>
    <w:p w:rsidR="003002F2" w:rsidRDefault="003002F2" w:rsidP="009C6846">
      <w:pPr>
        <w:pStyle w:val="Code1"/>
      </w:pPr>
      <w:r>
        <w:t xml:space="preserve">Write </w:t>
      </w:r>
      <w:r w:rsidRPr="00656587">
        <w:t>!,F</w:t>
      </w:r>
    </w:p>
    <w:p w:rsidR="003002F2" w:rsidRPr="00D30AC5" w:rsidRDefault="003002F2" w:rsidP="009C6846">
      <w:pPr>
        <w:pStyle w:val="CodeItalic"/>
      </w:pPr>
      <w:r w:rsidRPr="00CD346A">
        <w:t>^10</w:t>
      </w:r>
      <w:r w:rsidRPr="004A05A8">
        <w:br/>
      </w:r>
    </w:p>
    <w:p w:rsidR="009B2324" w:rsidRDefault="009B2324" w:rsidP="003002F2">
      <w:pPr>
        <w:pStyle w:val="Caption"/>
      </w:pPr>
      <w:bookmarkStart w:id="480" w:name="_Ref286578842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480"/>
      <w:r>
        <w:t xml:space="preserve"> Equal sign as a comparison operator between two operands</w:t>
      </w:r>
    </w:p>
    <w:p w:rsidR="003002F2" w:rsidRPr="00DF43A2" w:rsidRDefault="003002F2" w:rsidP="003002F2">
      <w:pPr>
        <w:pStyle w:val="Code"/>
        <w:rPr>
          <w:b/>
          <w:color w:val="FF0000"/>
        </w:rPr>
      </w:pPr>
      <w:r w:rsidRPr="00DF43A2">
        <w:rPr>
          <w:b/>
          <w:color w:val="FF0000"/>
        </w:rPr>
        <w:t xml:space="preserve">  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1=1 </w:t>
      </w:r>
      <w:r>
        <w:t xml:space="preserve">Write </w:t>
      </w:r>
      <w:r w:rsidRPr="00656587">
        <w:t xml:space="preserve">!,"Equal"  </w:t>
      </w:r>
    </w:p>
    <w:p w:rsidR="003002F2" w:rsidRPr="00CD346A" w:rsidRDefault="003002F2" w:rsidP="009C6846">
      <w:pPr>
        <w:pStyle w:val="CodeItalic"/>
      </w:pPr>
      <w:r w:rsidRPr="00CD346A">
        <w:t>Equal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1'=1 </w:t>
      </w:r>
      <w:r>
        <w:t xml:space="preserve">Write </w:t>
      </w:r>
      <w:r w:rsidRPr="00656587">
        <w:t xml:space="preserve">!,"Equal"  </w:t>
      </w:r>
    </w:p>
    <w:p w:rsidR="003002F2" w:rsidRDefault="003002F2" w:rsidP="009C6846">
      <w:pPr>
        <w:pStyle w:val="CodeItalic"/>
      </w:pPr>
      <w:r w:rsidRPr="00CD346A">
        <w:t>&lt;&gt;</w:t>
      </w:r>
    </w:p>
    <w:p w:rsidR="003002F2" w:rsidRDefault="003002F2" w:rsidP="009C6846">
      <w:pPr>
        <w:pStyle w:val="Code1"/>
      </w:pPr>
    </w:p>
    <w:p w:rsidR="003002F2" w:rsidRPr="002900C3" w:rsidRDefault="003002F2" w:rsidP="009C6846">
      <w:pPr>
        <w:pStyle w:val="Code1"/>
        <w:rPr>
          <w:b/>
        </w:rPr>
      </w:pPr>
      <w:r>
        <w:t xml:space="preserve">If </w:t>
      </w:r>
      <w:r w:rsidRPr="00656587">
        <w:t xml:space="preserve">"Text"="Text" </w:t>
      </w:r>
      <w:r>
        <w:t xml:space="preserve">Write </w:t>
      </w:r>
      <w:r w:rsidRPr="00656587">
        <w:t>!,"Equal"</w:t>
      </w:r>
      <w:r w:rsidRPr="00DF43A2">
        <w:t xml:space="preserve"> </w:t>
      </w:r>
    </w:p>
    <w:p w:rsidR="003002F2" w:rsidRPr="00CD346A" w:rsidRDefault="003002F2" w:rsidP="009C6846">
      <w:pPr>
        <w:pStyle w:val="CodeItalic"/>
      </w:pPr>
      <w:r w:rsidRPr="00CD346A">
        <w:t>Equal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1+2+3=1+2+3 </w:t>
      </w:r>
      <w:r>
        <w:t xml:space="preserve">Write </w:t>
      </w:r>
      <w:r w:rsidRPr="00656587">
        <w:t>!,"Equal"</w:t>
      </w:r>
    </w:p>
    <w:p w:rsidR="003002F2" w:rsidRPr="00CD346A" w:rsidRDefault="003002F2" w:rsidP="009C6846">
      <w:pPr>
        <w:pStyle w:val="CodeItalic"/>
      </w:pPr>
      <w:r w:rsidRPr="00CD346A">
        <w:t>Equal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1="1" </w:t>
      </w:r>
      <w:r>
        <w:t xml:space="preserve">Write </w:t>
      </w:r>
      <w:r w:rsidRPr="00656587">
        <w:t>"Equal"</w:t>
      </w:r>
    </w:p>
    <w:p w:rsidR="003002F2" w:rsidRPr="00CD346A" w:rsidRDefault="003002F2" w:rsidP="009C6846">
      <w:pPr>
        <w:pStyle w:val="CodeItalic"/>
      </w:pPr>
      <w:r w:rsidRPr="00CD346A">
        <w:t>Equal</w:t>
      </w:r>
    </w:p>
    <w:p w:rsidR="003002F2" w:rsidRPr="00DF43A2" w:rsidRDefault="003002F2" w:rsidP="009C6846">
      <w:pPr>
        <w:pStyle w:val="CodeItalic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1+1="2" </w:t>
      </w:r>
      <w:r>
        <w:t xml:space="preserve">Write </w:t>
      </w:r>
      <w:r w:rsidRPr="00656587">
        <w:t>"Equal"</w:t>
      </w:r>
    </w:p>
    <w:p w:rsidR="003002F2" w:rsidRPr="00CD346A" w:rsidRDefault="003002F2" w:rsidP="009C6846">
      <w:pPr>
        <w:pStyle w:val="CodeItalic"/>
      </w:pPr>
      <w:r w:rsidRPr="00CD346A">
        <w:t>Equal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1+1="1+1" </w:t>
      </w:r>
      <w:r>
        <w:t xml:space="preserve">Write </w:t>
      </w:r>
      <w:r w:rsidRPr="00656587">
        <w:t>"Equal</w:t>
      </w:r>
      <w:r>
        <w:t>"</w:t>
      </w:r>
      <w:r>
        <w:tab/>
        <w:t>;</w:t>
      </w:r>
      <w:r w:rsidRPr="00656587">
        <w:t>Quoting numbers does make a difference</w:t>
      </w:r>
    </w:p>
    <w:p w:rsidR="003002F2" w:rsidRPr="00CD346A" w:rsidRDefault="003002F2" w:rsidP="009C6846">
      <w:pPr>
        <w:pStyle w:val="CodeItalic"/>
      </w:pPr>
      <w:r w:rsidRPr="00CD346A">
        <w:t>&lt;&gt;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"003"="3" </w:t>
      </w:r>
      <w:r>
        <w:t xml:space="preserve">Write </w:t>
      </w:r>
      <w:r w:rsidRPr="00656587">
        <w:t>!,"Equal"</w:t>
      </w:r>
    </w:p>
    <w:p w:rsidR="003002F2" w:rsidRPr="00CD346A" w:rsidRDefault="003002F2" w:rsidP="009C6846">
      <w:pPr>
        <w:pStyle w:val="CodeItalic"/>
      </w:pPr>
      <w:r w:rsidRPr="00CD346A">
        <w:t>&lt;&gt;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003=3 </w:t>
      </w:r>
      <w:r>
        <w:t xml:space="preserve">Write </w:t>
      </w:r>
      <w:r w:rsidRPr="00656587">
        <w:t>!,"Equal"</w:t>
      </w:r>
    </w:p>
    <w:p w:rsidR="003002F2" w:rsidRPr="00CD346A" w:rsidRDefault="003002F2" w:rsidP="009C6846">
      <w:pPr>
        <w:pStyle w:val="CodeItalic"/>
      </w:pPr>
      <w:r w:rsidRPr="00CD346A">
        <w:t>Equal</w:t>
      </w:r>
    </w:p>
    <w:p w:rsidR="003002F2" w:rsidRPr="00DF43A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$E(E,3,4)=55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E=E </w:t>
      </w:r>
      <w:r>
        <w:t xml:space="preserve">Write </w:t>
      </w:r>
      <w:r w:rsidRPr="00656587">
        <w:t>!,"Equal"</w:t>
      </w:r>
    </w:p>
    <w:p w:rsidR="003002F2" w:rsidRPr="00CD346A" w:rsidRDefault="003002F2" w:rsidP="009C6846">
      <w:pPr>
        <w:pStyle w:val="CodeItalic"/>
      </w:pPr>
      <w:r w:rsidRPr="00CD346A">
        <w:t>Equal</w:t>
      </w:r>
    </w:p>
    <w:p w:rsidR="003002F2" w:rsidRPr="00DF43A2" w:rsidRDefault="003002F2" w:rsidP="009C6846">
      <w:pPr>
        <w:pStyle w:val="Code1"/>
      </w:pPr>
    </w:p>
    <w:p w:rsidR="003002F2" w:rsidRDefault="003002F2" w:rsidP="009C6846">
      <w:pPr>
        <w:pStyle w:val="Code1"/>
      </w:pPr>
      <w:r>
        <w:t>Set $P(F,"^",2)=10</w:t>
      </w:r>
    </w:p>
    <w:p w:rsidR="003002F2" w:rsidRPr="00656587" w:rsidRDefault="003002F2" w:rsidP="009C6846">
      <w:pPr>
        <w:pStyle w:val="Code1"/>
      </w:pPr>
      <w:r>
        <w:rPr>
          <w:lang w:val="en-GB"/>
        </w:rPr>
        <w:t xml:space="preserve">If </w:t>
      </w:r>
      <w:r w:rsidRPr="00B62AFB">
        <w:rPr>
          <w:lang w:val="en-GB"/>
        </w:rPr>
        <w:t>$P(F,"^",2)=$P(F,"^",2) Write</w:t>
      </w:r>
      <w:r>
        <w:rPr>
          <w:lang w:val="en-GB"/>
        </w:rPr>
        <w:t xml:space="preserve"> </w:t>
      </w:r>
      <w:r w:rsidRPr="00656587">
        <w:t>!,"Equal"</w:t>
      </w:r>
    </w:p>
    <w:p w:rsidR="003002F2" w:rsidRPr="00CD346A" w:rsidRDefault="003002F2" w:rsidP="009C6846">
      <w:pPr>
        <w:pStyle w:val="CodeItalic"/>
      </w:pPr>
      <w:r w:rsidRPr="00CD346A">
        <w:t>Equal</w:t>
      </w:r>
      <w:r w:rsidRPr="00CD346A">
        <w:br/>
      </w:r>
    </w:p>
    <w:p w:rsidR="009B2324" w:rsidRDefault="009B2324" w:rsidP="003002F2">
      <w:pPr>
        <w:pStyle w:val="Caption"/>
      </w:pPr>
      <w:bookmarkStart w:id="481" w:name="GCOS_C6322"/>
      <w:bookmarkStart w:id="482" w:name="_Ref286578932"/>
      <w:bookmarkEnd w:id="481"/>
    </w:p>
    <w:p w:rsidR="003002F2" w:rsidRDefault="003002F2" w:rsidP="003002F2">
      <w:pPr>
        <w:pStyle w:val="Caption"/>
        <w:rPr>
          <w:rFonts w:ascii="Times New Roman" w:hAnsi="Times New Roman"/>
        </w:rPr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482"/>
      <w:r>
        <w:t xml:space="preserve"> Binary Contains</w:t>
      </w:r>
    </w:p>
    <w:p w:rsidR="003002F2" w:rsidRPr="00DF43A2" w:rsidRDefault="003002F2" w:rsidP="003002F2">
      <w:pPr>
        <w:pStyle w:val="Code"/>
        <w:rPr>
          <w:b/>
          <w:color w:val="FF0000"/>
        </w:rPr>
      </w:pPr>
      <w:r w:rsidRPr="00DF43A2">
        <w:rPr>
          <w:b/>
          <w:color w:val="FF0000"/>
        </w:rPr>
        <w:t xml:space="preserve">  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"This is our Country"["Country" </w:t>
      </w:r>
      <w:r>
        <w:t xml:space="preserve">Write </w:t>
      </w:r>
      <w:r w:rsidRPr="00656587">
        <w:t xml:space="preserve">!,"Contains" </w:t>
      </w:r>
    </w:p>
    <w:p w:rsidR="003002F2" w:rsidRPr="00CD346A" w:rsidRDefault="003002F2" w:rsidP="009C6846">
      <w:pPr>
        <w:pStyle w:val="CodeItalic"/>
      </w:pPr>
      <w:r w:rsidRPr="00CD346A">
        <w:t>Contains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"This is our Country"["is our" </w:t>
      </w:r>
      <w:r>
        <w:t xml:space="preserve">Write </w:t>
      </w:r>
      <w:r w:rsidRPr="00656587">
        <w:t xml:space="preserve">!,"Contains" </w:t>
      </w:r>
    </w:p>
    <w:p w:rsidR="003002F2" w:rsidRPr="00CD346A" w:rsidRDefault="003002F2" w:rsidP="009C6846">
      <w:pPr>
        <w:pStyle w:val="CodeItalic"/>
      </w:pPr>
      <w:r w:rsidRPr="00CD346A">
        <w:t>Contains</w:t>
      </w:r>
    </w:p>
    <w:p w:rsidR="003002F2" w:rsidRPr="00DF43A2" w:rsidRDefault="003002F2" w:rsidP="009C6846">
      <w:pPr>
        <w:pStyle w:val="Code1"/>
      </w:pPr>
      <w:r w:rsidRPr="00DF43A2">
        <w:t xml:space="preserve"> </w:t>
      </w: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"This is our Country"["this is" </w:t>
      </w:r>
      <w:r>
        <w:t xml:space="preserve">Write </w:t>
      </w:r>
      <w:r w:rsidRPr="00656587">
        <w:t>!,"Contains"   ;cases must match</w:t>
      </w:r>
    </w:p>
    <w:p w:rsidR="003002F2" w:rsidRPr="00CD346A" w:rsidRDefault="003002F2" w:rsidP="009C6846">
      <w:pPr>
        <w:pStyle w:val="CodeItalic"/>
      </w:pPr>
      <w:r w:rsidRPr="00CD346A">
        <w:t>&lt;&gt;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"This is our Country"'["ABC123" </w:t>
      </w:r>
      <w:r>
        <w:t xml:space="preserve">Write </w:t>
      </w:r>
      <w:r w:rsidRPr="00656587">
        <w:t>!,"Not Contains"   ;not contains</w:t>
      </w:r>
    </w:p>
    <w:p w:rsidR="003002F2" w:rsidRPr="00CD346A" w:rsidRDefault="003002F2" w:rsidP="009C6846">
      <w:pPr>
        <w:pStyle w:val="CodeItalic"/>
      </w:pPr>
      <w:r w:rsidRPr="00CD346A">
        <w:t>Not Contains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002[2 </w:t>
      </w:r>
      <w:r>
        <w:t xml:space="preserve">Write </w:t>
      </w:r>
      <w:r w:rsidRPr="00656587">
        <w:t>!,"Contains"</w:t>
      </w:r>
    </w:p>
    <w:p w:rsidR="003002F2" w:rsidRPr="00DF43A2" w:rsidRDefault="003002F2" w:rsidP="009C6846">
      <w:pPr>
        <w:pStyle w:val="CodeItalic"/>
      </w:pPr>
      <w:r w:rsidRPr="00CD346A">
        <w:t>Contains</w:t>
      </w:r>
    </w:p>
    <w:p w:rsidR="003002F2" w:rsidRPr="00DF43A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2[002 </w:t>
      </w:r>
      <w:r>
        <w:t xml:space="preserve">Write </w:t>
      </w:r>
      <w:r w:rsidRPr="00656587">
        <w:t>!,"Contains</w:t>
      </w:r>
      <w:r>
        <w:t>"</w:t>
      </w:r>
      <w:r>
        <w:tab/>
        <w:t>;</w:t>
      </w:r>
      <w:r w:rsidRPr="00656587">
        <w:t>the 002 is reduced to 2</w:t>
      </w:r>
    </w:p>
    <w:p w:rsidR="003002F2" w:rsidRPr="00CD346A" w:rsidRDefault="003002F2" w:rsidP="009C6846">
      <w:pPr>
        <w:pStyle w:val="CodeItalic"/>
      </w:pPr>
      <w:r w:rsidRPr="00CD346A">
        <w:t>Contains</w:t>
      </w:r>
    </w:p>
    <w:p w:rsidR="003002F2" w:rsidRPr="00DF43A2" w:rsidRDefault="003002F2" w:rsidP="003002F2">
      <w:pPr>
        <w:pStyle w:val="Code"/>
        <w:rPr>
          <w:b/>
          <w:color w:val="FF0000"/>
        </w:rPr>
      </w:pPr>
    </w:p>
    <w:p w:rsidR="009B2324" w:rsidRDefault="009B2324" w:rsidP="003002F2">
      <w:pPr>
        <w:pStyle w:val="Caption"/>
      </w:pPr>
      <w:bookmarkStart w:id="483" w:name="_Ref286578972"/>
    </w:p>
    <w:p w:rsidR="003002F2" w:rsidRDefault="003002F2" w:rsidP="003002F2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483"/>
      <w:r w:rsidR="00251F4E">
        <w:t xml:space="preserve"> Binary Follows</w:t>
      </w:r>
      <w:r>
        <w:t xml:space="preserve"> with alpha data</w:t>
      </w:r>
    </w:p>
    <w:p w:rsidR="003002F2" w:rsidRDefault="003002F2" w:rsidP="003002F2">
      <w:pPr>
        <w:pStyle w:val="Code"/>
      </w:pPr>
      <w:r>
        <w:t xml:space="preserve">  </w:t>
      </w:r>
    </w:p>
    <w:p w:rsidR="003002F2" w:rsidRPr="00656587" w:rsidRDefault="003002F2" w:rsidP="009C6846">
      <w:pPr>
        <w:pStyle w:val="Code1"/>
      </w:pPr>
      <w:r>
        <w:t>Write $Ascii("A")</w:t>
      </w:r>
      <w:r>
        <w:tab/>
      </w:r>
      <w:r>
        <w:tab/>
      </w:r>
      <w:r w:rsidRPr="00656587">
        <w:t>;ASCII value of "A"</w:t>
      </w:r>
    </w:p>
    <w:p w:rsidR="003002F2" w:rsidRPr="00CD346A" w:rsidRDefault="003002F2" w:rsidP="009C6846">
      <w:pPr>
        <w:pStyle w:val="CodeItalic"/>
      </w:pPr>
      <w:r w:rsidRPr="00CD346A">
        <w:t>65</w:t>
      </w:r>
    </w:p>
    <w:p w:rsidR="003002F2" w:rsidRPr="00FE2307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>Write $Ascii("B")</w:t>
      </w:r>
      <w:r>
        <w:tab/>
      </w:r>
      <w:r>
        <w:tab/>
      </w:r>
      <w:r w:rsidRPr="00656587">
        <w:t>;ASCII value of "B"</w:t>
      </w:r>
    </w:p>
    <w:p w:rsidR="003002F2" w:rsidRPr="00CD346A" w:rsidRDefault="003002F2" w:rsidP="009C6846">
      <w:pPr>
        <w:pStyle w:val="CodeItalic"/>
      </w:pPr>
      <w:r w:rsidRPr="00CD346A">
        <w:t>66</w:t>
      </w:r>
    </w:p>
    <w:p w:rsidR="003002F2" w:rsidRPr="00FE2307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"B"]"A" </w:t>
      </w:r>
      <w:r>
        <w:t xml:space="preserve">Write </w:t>
      </w:r>
      <w:r w:rsidRPr="00656587">
        <w:t>"True</w:t>
      </w:r>
      <w:r>
        <w:t>"</w:t>
      </w:r>
      <w:r>
        <w:tab/>
      </w:r>
      <w:r w:rsidRPr="00656587">
        <w:t>;ASCII value of "B" follows the ASCII value of "A"</w:t>
      </w:r>
    </w:p>
    <w:p w:rsidR="003002F2" w:rsidRPr="00CD346A" w:rsidRDefault="003002F2" w:rsidP="009C6846">
      <w:pPr>
        <w:pStyle w:val="CodeItalic"/>
      </w:pPr>
      <w:r w:rsidRPr="00CD346A">
        <w:t>True</w:t>
      </w:r>
    </w:p>
    <w:p w:rsidR="003002F2" w:rsidRPr="00FE2307" w:rsidRDefault="003002F2" w:rsidP="003002F2">
      <w:pPr>
        <w:pStyle w:val="Code"/>
        <w:rPr>
          <w:color w:val="FF0000"/>
        </w:rPr>
      </w:pPr>
    </w:p>
    <w:p w:rsidR="00F83E4A" w:rsidRDefault="00F83E4A" w:rsidP="003002F2">
      <w:pPr>
        <w:pStyle w:val="Caption"/>
      </w:pPr>
      <w:bookmarkStart w:id="484" w:name="_Ref286589295"/>
    </w:p>
    <w:p w:rsidR="003002F2" w:rsidRDefault="003002F2" w:rsidP="003002F2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484"/>
      <w:r w:rsidR="00251F4E">
        <w:t xml:space="preserve"> Binary Follows</w:t>
      </w:r>
      <w:r>
        <w:t xml:space="preserve"> Operator with numeric data</w:t>
      </w:r>
    </w:p>
    <w:p w:rsidR="003002F2" w:rsidRDefault="003002F2" w:rsidP="003002F2">
      <w:pPr>
        <w:pStyle w:val="Code"/>
      </w:pPr>
    </w:p>
    <w:p w:rsidR="003002F2" w:rsidRPr="00656587" w:rsidRDefault="003002F2" w:rsidP="009C6846">
      <w:pPr>
        <w:pStyle w:val="Code1"/>
      </w:pPr>
      <w:r>
        <w:t xml:space="preserve">Write </w:t>
      </w:r>
      <w:r w:rsidRPr="00656587">
        <w:t>$Ascii(2)</w:t>
      </w:r>
    </w:p>
    <w:p w:rsidR="003002F2" w:rsidRPr="00CD346A" w:rsidRDefault="003002F2" w:rsidP="009C6846">
      <w:pPr>
        <w:pStyle w:val="CodeItalic"/>
      </w:pPr>
      <w:r w:rsidRPr="00CD346A">
        <w:t>50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Write </w:t>
      </w:r>
      <w:r w:rsidRPr="00656587">
        <w:t>$Ascii(1)</w:t>
      </w:r>
    </w:p>
    <w:p w:rsidR="003002F2" w:rsidRPr="00CD346A" w:rsidRDefault="003002F2" w:rsidP="009C6846">
      <w:pPr>
        <w:pStyle w:val="CodeItalic"/>
      </w:pPr>
      <w:r w:rsidRPr="00CD346A">
        <w:t>49</w:t>
      </w:r>
    </w:p>
    <w:p w:rsidR="003002F2" w:rsidRPr="00AB74FA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>
        <w:t xml:space="preserve">If </w:t>
      </w:r>
      <w:r w:rsidRPr="00656587">
        <w:t xml:space="preserve">2]19 </w:t>
      </w:r>
      <w:r>
        <w:t xml:space="preserve">Write </w:t>
      </w:r>
      <w:r w:rsidRPr="00656587">
        <w:t>"True"</w:t>
      </w:r>
    </w:p>
    <w:p w:rsidR="003002F2" w:rsidRPr="00CD346A" w:rsidRDefault="003002F2" w:rsidP="009C6846">
      <w:pPr>
        <w:pStyle w:val="CodeItalic"/>
      </w:pPr>
      <w:r w:rsidRPr="00CD346A">
        <w:t>True</w:t>
      </w:r>
    </w:p>
    <w:p w:rsidR="003002F2" w:rsidRPr="00AB74FA" w:rsidRDefault="003002F2" w:rsidP="003002F2">
      <w:pPr>
        <w:pStyle w:val="Code"/>
        <w:rPr>
          <w:color w:val="FF0000"/>
        </w:rPr>
      </w:pPr>
    </w:p>
    <w:p w:rsidR="009B2324" w:rsidRDefault="009B2324" w:rsidP="003002F2">
      <w:pPr>
        <w:pStyle w:val="Caption"/>
      </w:pPr>
      <w:bookmarkStart w:id="485" w:name="_Ref286589362"/>
    </w:p>
    <w:p w:rsidR="003002F2" w:rsidRDefault="003002F2" w:rsidP="003002F2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485"/>
      <w:r>
        <w:t xml:space="preserve"> Setting the ^TMP Global</w:t>
      </w:r>
    </w:p>
    <w:p w:rsidR="003002F2" w:rsidRDefault="003002F2" w:rsidP="003002F2">
      <w:pPr>
        <w:pStyle w:val="Code"/>
      </w:pP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^TMP("ABC")=""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^TMP(1)=""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^TMP(0)=""</w:t>
      </w:r>
    </w:p>
    <w:p w:rsidR="003002F2" w:rsidRPr="00656587" w:rsidRDefault="003002F2" w:rsidP="009C6846">
      <w:pPr>
        <w:pStyle w:val="Code1"/>
      </w:pPr>
      <w:r>
        <w:t xml:space="preserve">Set </w:t>
      </w:r>
      <w:r w:rsidRPr="00656587">
        <w:t>^TMP(-1)=""</w:t>
      </w:r>
    </w:p>
    <w:p w:rsidR="003002F2" w:rsidRDefault="003002F2" w:rsidP="003002F2">
      <w:pPr>
        <w:pStyle w:val="Code"/>
      </w:pPr>
    </w:p>
    <w:p w:rsidR="00725288" w:rsidRDefault="00C01119" w:rsidP="003002F2">
      <w:pPr>
        <w:pStyle w:val="Caption"/>
      </w:pPr>
      <w:r>
        <w:fldChar w:fldCharType="begin"/>
      </w:r>
      <w:r w:rsidR="003002F2">
        <w:instrText xml:space="preserve"> REF _Ref286589362 \h </w:instrText>
      </w:r>
      <w:r>
        <w:fldChar w:fldCharType="separate"/>
      </w:r>
    </w:p>
    <w:p w:rsidR="003002F2" w:rsidRDefault="00725288" w:rsidP="003002F2">
      <w:r>
        <w:t xml:space="preserve">Example </w:t>
      </w:r>
      <w:r>
        <w:rPr>
          <w:noProof/>
        </w:rPr>
        <w:t>11</w:t>
      </w:r>
      <w:r>
        <w:noBreakHyphen/>
      </w:r>
      <w:r>
        <w:rPr>
          <w:noProof/>
        </w:rPr>
        <w:t>25</w:t>
      </w:r>
      <w:r w:rsidR="00C01119">
        <w:fldChar w:fldCharType="end"/>
      </w:r>
      <w:r w:rsidR="003002F2">
        <w:t xml:space="preserve"> uses four different subscripts in setting the ^TMP Global, when we display the Global, what do we see?</w:t>
      </w:r>
    </w:p>
    <w:p w:rsidR="003002F2" w:rsidRDefault="003002F2" w:rsidP="00531321">
      <w:pPr>
        <w:pStyle w:val="Caption"/>
        <w:keepNext/>
      </w:pPr>
      <w:bookmarkStart w:id="486" w:name="_Ref286589404"/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26</w:t>
        </w:r>
      </w:fldSimple>
      <w:bookmarkEnd w:id="486"/>
      <w:r>
        <w:t xml:space="preserve"> How a Global is sorted</w:t>
      </w:r>
    </w:p>
    <w:p w:rsidR="003002F2" w:rsidRDefault="003002F2" w:rsidP="003002F2">
      <w:pPr>
        <w:pStyle w:val="Code"/>
      </w:pPr>
    </w:p>
    <w:p w:rsidR="003002F2" w:rsidRPr="00656587" w:rsidRDefault="003002F2" w:rsidP="009C6846">
      <w:pPr>
        <w:pStyle w:val="Code1"/>
      </w:pPr>
      <w:r w:rsidRPr="00656587">
        <w:t>D ^%G</w:t>
      </w:r>
    </w:p>
    <w:p w:rsidR="003002F2" w:rsidRPr="00656587" w:rsidRDefault="003002F2" w:rsidP="009C6846">
      <w:pPr>
        <w:pStyle w:val="Code1"/>
      </w:pPr>
      <w:r w:rsidRPr="00656587">
        <w:t>Global ^TMP</w:t>
      </w:r>
    </w:p>
    <w:p w:rsidR="003002F2" w:rsidRPr="00656587" w:rsidRDefault="003002F2" w:rsidP="009C6846">
      <w:pPr>
        <w:pStyle w:val="Code1"/>
      </w:pPr>
      <w:r w:rsidRPr="00656587">
        <w:t xml:space="preserve">   ^TMP(-1)=""</w:t>
      </w:r>
    </w:p>
    <w:p w:rsidR="003002F2" w:rsidRPr="00656587" w:rsidRDefault="003002F2" w:rsidP="009C6846">
      <w:pPr>
        <w:pStyle w:val="Code1"/>
      </w:pPr>
      <w:r w:rsidRPr="00656587">
        <w:t xml:space="preserve">   ^TMP(0)=""</w:t>
      </w:r>
    </w:p>
    <w:p w:rsidR="003002F2" w:rsidRPr="00656587" w:rsidRDefault="003002F2" w:rsidP="009C6846">
      <w:pPr>
        <w:pStyle w:val="Code1"/>
      </w:pPr>
      <w:r w:rsidRPr="00656587">
        <w:t xml:space="preserve">   ^TMP(1)=""</w:t>
      </w:r>
    </w:p>
    <w:p w:rsidR="003002F2" w:rsidRPr="00656587" w:rsidRDefault="003002F2" w:rsidP="009C6846">
      <w:pPr>
        <w:pStyle w:val="Code1"/>
      </w:pPr>
      <w:r w:rsidRPr="00656587">
        <w:t xml:space="preserve">   ^TMP("ABC")=""</w:t>
      </w:r>
    </w:p>
    <w:p w:rsidR="003002F2" w:rsidRDefault="003002F2" w:rsidP="003002F2">
      <w:pPr>
        <w:pStyle w:val="Code"/>
      </w:pPr>
    </w:p>
    <w:p w:rsidR="00F83E4A" w:rsidRDefault="00F83E4A" w:rsidP="003002F2">
      <w:pPr>
        <w:pStyle w:val="Caption"/>
      </w:pPr>
      <w:bookmarkStart w:id="487" w:name="_Ref286589459"/>
      <w:bookmarkStart w:id="488" w:name="_Ref177382380"/>
    </w:p>
    <w:p w:rsidR="003002F2" w:rsidRDefault="003002F2" w:rsidP="003002F2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11</w:t>
        </w:r>
      </w:fldSimple>
      <w:r>
        <w:noBreakHyphen/>
      </w:r>
      <w:fldSimple w:instr=" SEQ Example \* ARABIC \s 1 ">
        <w:r w:rsidR="00725288">
          <w:rPr>
            <w:noProof/>
          </w:rPr>
          <w:t>27</w:t>
        </w:r>
      </w:fldSimple>
      <w:bookmarkEnd w:id="487"/>
      <w:r>
        <w:t xml:space="preserve"> Binary Sort After Operator</w:t>
      </w:r>
      <w:bookmarkEnd w:id="488"/>
    </w:p>
    <w:p w:rsidR="003002F2" w:rsidRDefault="003002F2" w:rsidP="003002F2">
      <w:pPr>
        <w:pStyle w:val="Code"/>
      </w:pPr>
    </w:p>
    <w:p w:rsidR="003002F2" w:rsidRPr="00656587" w:rsidRDefault="003002F2" w:rsidP="009C6846">
      <w:pPr>
        <w:pStyle w:val="Code1"/>
      </w:pPr>
      <w:r w:rsidRPr="00656587">
        <w:t xml:space="preserve">I "-1"]]"" </w:t>
      </w:r>
      <w:r>
        <w:t>Write "True"</w:t>
      </w:r>
      <w:r>
        <w:tab/>
      </w:r>
      <w:r w:rsidRPr="00656587">
        <w:t>;"-1" Sorts After ""</w:t>
      </w:r>
    </w:p>
    <w:p w:rsidR="003002F2" w:rsidRPr="002900C3" w:rsidRDefault="003002F2" w:rsidP="009C6846">
      <w:pPr>
        <w:pStyle w:val="CodeItalic"/>
      </w:pPr>
      <w:r w:rsidRPr="002900C3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 w:rsidRPr="00656587">
        <w:t xml:space="preserve">I "0"]]"-1" </w:t>
      </w:r>
      <w:r>
        <w:t xml:space="preserve">Write </w:t>
      </w:r>
      <w:r w:rsidRPr="00656587">
        <w:t>"True</w:t>
      </w:r>
      <w:r>
        <w:t>"</w:t>
      </w:r>
      <w:r>
        <w:tab/>
        <w:t>;</w:t>
      </w:r>
      <w:r w:rsidRPr="00656587">
        <w:t>"0" Sorts After "-1"</w:t>
      </w:r>
    </w:p>
    <w:p w:rsidR="003002F2" w:rsidRPr="002900C3" w:rsidRDefault="003002F2" w:rsidP="009C6846">
      <w:pPr>
        <w:pStyle w:val="CodeItalic"/>
      </w:pPr>
      <w:r w:rsidRPr="002900C3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 w:rsidRPr="00656587">
        <w:t xml:space="preserve">I "1"]]"0" </w:t>
      </w:r>
      <w:r>
        <w:t>Write "True"</w:t>
      </w:r>
      <w:r>
        <w:tab/>
      </w:r>
      <w:r w:rsidRPr="00656587">
        <w:t>;"1" Sorts After "0"</w:t>
      </w:r>
    </w:p>
    <w:p w:rsidR="003002F2" w:rsidRPr="00CD346A" w:rsidRDefault="003002F2" w:rsidP="009C6846">
      <w:pPr>
        <w:pStyle w:val="CodeItalic"/>
      </w:pPr>
      <w:r w:rsidRPr="00CD346A">
        <w:t>True</w:t>
      </w:r>
    </w:p>
    <w:p w:rsidR="003002F2" w:rsidRDefault="003002F2" w:rsidP="009C6846">
      <w:pPr>
        <w:pStyle w:val="Code1"/>
      </w:pPr>
    </w:p>
    <w:p w:rsidR="003002F2" w:rsidRPr="00656587" w:rsidRDefault="003002F2" w:rsidP="009C6846">
      <w:pPr>
        <w:pStyle w:val="Code1"/>
      </w:pPr>
      <w:r w:rsidRPr="00656587">
        <w:t xml:space="preserve">I "ABC"]]"1" </w:t>
      </w:r>
      <w:r>
        <w:t>Write "True"</w:t>
      </w:r>
      <w:r>
        <w:tab/>
      </w:r>
      <w:r w:rsidRPr="00656587">
        <w:t>;"ABC" Sorts After "1"</w:t>
      </w:r>
    </w:p>
    <w:p w:rsidR="003002F2" w:rsidRPr="00CD346A" w:rsidRDefault="003002F2" w:rsidP="009C6846">
      <w:pPr>
        <w:pStyle w:val="CodeItalic"/>
      </w:pPr>
      <w:r w:rsidRPr="00CD346A">
        <w:t>True</w:t>
      </w:r>
    </w:p>
    <w:p w:rsidR="003002F2" w:rsidRPr="00077ECB" w:rsidRDefault="003002F2" w:rsidP="003002F2">
      <w:pPr>
        <w:pStyle w:val="Code"/>
        <w:rPr>
          <w:color w:val="FF0000"/>
        </w:rPr>
      </w:pPr>
    </w:p>
    <w:p w:rsidR="003B41E4" w:rsidRDefault="003B41E4" w:rsidP="003002F2"/>
    <w:p w:rsidR="003B41E4" w:rsidRDefault="003B41E4" w:rsidP="003002F2">
      <w:pPr>
        <w:sectPr w:rsidR="003B41E4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3B41E4" w:rsidRPr="00404D39" w:rsidRDefault="003B41E4" w:rsidP="00861BB5">
      <w:pPr>
        <w:pStyle w:val="Heading1"/>
        <w:jc w:val="center"/>
        <w:rPr>
          <w:sz w:val="52"/>
          <w:szCs w:val="52"/>
        </w:rPr>
      </w:pPr>
      <w:bookmarkStart w:id="489" w:name="_Toc292524788"/>
      <w:bookmarkStart w:id="490" w:name="_Toc323692361"/>
      <w:bookmarkStart w:id="491" w:name="_Toc219322895"/>
      <w:r w:rsidRPr="00404D39">
        <w:rPr>
          <w:sz w:val="52"/>
          <w:szCs w:val="52"/>
        </w:rPr>
        <w:t>File Processing</w:t>
      </w:r>
      <w:bookmarkEnd w:id="489"/>
      <w:bookmarkEnd w:id="490"/>
    </w:p>
    <w:p w:rsidR="00D47C84" w:rsidRDefault="00D47C84" w:rsidP="00861BB5">
      <w:pPr>
        <w:pStyle w:val="Caption"/>
      </w:pPr>
      <w:bookmarkStart w:id="492" w:name="_Ref292175821"/>
      <w:bookmarkStart w:id="493" w:name="_Ref292033060"/>
      <w:bookmarkStart w:id="494" w:name="_Ref178236808"/>
      <w:bookmarkEnd w:id="491"/>
    </w:p>
    <w:p w:rsidR="003B41E4" w:rsidRPr="00884201" w:rsidRDefault="003B41E4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492"/>
      <w:r w:rsidR="0096357B">
        <w:t xml:space="preserve"> Write to </w:t>
      </w:r>
      <w:r>
        <w:t>an External File</w:t>
      </w:r>
    </w:p>
    <w:p w:rsidR="003B41E4" w:rsidRDefault="003B41E4" w:rsidP="009C6846">
      <w:pPr>
        <w:pStyle w:val="Code1"/>
      </w:pPr>
    </w:p>
    <w:p w:rsidR="00E56399" w:rsidRDefault="003B41E4" w:rsidP="009C6846">
      <w:pPr>
        <w:pStyle w:val="Code1"/>
      </w:pPr>
      <w:r>
        <w:t xml:space="preserve">Line1: </w:t>
      </w:r>
    </w:p>
    <w:p w:rsidR="003B41E4" w:rsidRDefault="00E56399" w:rsidP="009C6846">
      <w:pPr>
        <w:pStyle w:val="Code1"/>
      </w:pPr>
      <w:r>
        <w:tab/>
      </w:r>
      <w:r w:rsidR="003B41E4">
        <w:t>WriteFile</w:t>
      </w:r>
      <w:r w:rsidR="003B41E4">
        <w:tab/>
        <w:t>;</w:t>
      </w:r>
    </w:p>
    <w:p w:rsidR="00E56399" w:rsidRDefault="003B41E4" w:rsidP="009C6846">
      <w:pPr>
        <w:pStyle w:val="Code1"/>
      </w:pPr>
      <w:r w:rsidRPr="00933EFA">
        <w:t xml:space="preserve">Line2: </w:t>
      </w:r>
      <w:r w:rsidRPr="00933EFA">
        <w:tab/>
      </w:r>
    </w:p>
    <w:p w:rsidR="003B41E4" w:rsidRDefault="00E56399" w:rsidP="009C6846">
      <w:pPr>
        <w:pStyle w:val="Code1"/>
      </w:pPr>
      <w:r>
        <w:tab/>
      </w:r>
      <w:r>
        <w:tab/>
      </w:r>
      <w:r w:rsidR="003B41E4">
        <w:t>Set OutFile="FILE.TXT"</w:t>
      </w:r>
      <w:r w:rsidR="003B41E4">
        <w:tab/>
      </w:r>
      <w:r w:rsidR="003B41E4">
        <w:tab/>
        <w:t>;name of out file – FILE.TXT</w:t>
      </w:r>
    </w:p>
    <w:p w:rsidR="00E56399" w:rsidRDefault="003B41E4" w:rsidP="009C6846">
      <w:pPr>
        <w:pStyle w:val="Code1"/>
      </w:pPr>
      <w:r w:rsidRPr="00933EFA">
        <w:t>Line3:</w:t>
      </w:r>
      <w:r w:rsidRPr="00933EFA">
        <w:tab/>
      </w:r>
    </w:p>
    <w:p w:rsidR="003B41E4" w:rsidRDefault="00E56399" w:rsidP="009C6846">
      <w:pPr>
        <w:pStyle w:val="Code1"/>
      </w:pPr>
      <w:r>
        <w:tab/>
      </w:r>
      <w:r>
        <w:tab/>
      </w:r>
      <w:r w:rsidR="003B41E4">
        <w:t>Close OutFile</w:t>
      </w:r>
      <w:r w:rsidR="003B41E4">
        <w:tab/>
      </w:r>
      <w:r w:rsidR="003B41E4">
        <w:tab/>
      </w:r>
      <w:r w:rsidR="003B41E4">
        <w:tab/>
        <w:t>;close a file before you open it</w:t>
      </w:r>
    </w:p>
    <w:p w:rsidR="00E56399" w:rsidRDefault="003B41E4" w:rsidP="009C6846">
      <w:pPr>
        <w:pStyle w:val="Code1"/>
      </w:pPr>
      <w:r w:rsidRPr="00933EFA">
        <w:t>Line4:</w:t>
      </w:r>
      <w:r w:rsidRPr="00933EFA">
        <w:tab/>
      </w:r>
    </w:p>
    <w:p w:rsidR="003B41E4" w:rsidRDefault="00E56399" w:rsidP="009C6846">
      <w:pPr>
        <w:pStyle w:val="Code1"/>
      </w:pPr>
      <w:r>
        <w:tab/>
      </w:r>
      <w:r>
        <w:tab/>
      </w:r>
      <w:r w:rsidR="003B41E4">
        <w:t>Open OutFile</w:t>
      </w:r>
      <w:r w:rsidR="003B41E4" w:rsidRPr="00933EFA">
        <w:t>:"</w:t>
      </w:r>
      <w:r w:rsidR="003B41E4">
        <w:t>WNS</w:t>
      </w:r>
      <w:r w:rsidR="003B41E4" w:rsidRPr="00933EFA">
        <w:t>"</w:t>
      </w:r>
      <w:r w:rsidR="003B41E4">
        <w:t>:10</w:t>
      </w:r>
      <w:r w:rsidR="003B41E4">
        <w:tab/>
      </w:r>
      <w:r w:rsidR="003B41E4">
        <w:tab/>
      </w:r>
      <w:r w:rsidR="003B41E4" w:rsidRPr="00933EFA">
        <w:t>;open the file</w:t>
      </w:r>
      <w:r w:rsidR="003B41E4">
        <w:t xml:space="preserve"> for writing,</w:t>
      </w:r>
    </w:p>
    <w:p w:rsidR="003B41E4" w:rsidRDefault="003B41E4" w:rsidP="009C6846">
      <w:pPr>
        <w:pStyle w:val="Code1"/>
      </w:pPr>
      <w:r>
        <w:t xml:space="preserve">     </w:t>
      </w:r>
      <w:r w:rsidR="001D5410">
        <w:t xml:space="preserve">                               </w:t>
      </w:r>
      <w:r w:rsidR="001D5410">
        <w:tab/>
        <w:t>;</w:t>
      </w:r>
      <w:r>
        <w:t>WNS – write, new, stream</w:t>
      </w:r>
    </w:p>
    <w:p w:rsidR="003B41E4" w:rsidRDefault="003B41E4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</w:r>
      <w:r>
        <w:tab/>
        <w:t>;timeout of 10 seconds</w:t>
      </w:r>
    </w:p>
    <w:p w:rsidR="00E56399" w:rsidRDefault="003B41E4" w:rsidP="009C6846">
      <w:pPr>
        <w:pStyle w:val="Code1"/>
      </w:pPr>
      <w:r>
        <w:t>Line5:</w:t>
      </w:r>
      <w:r>
        <w:tab/>
      </w:r>
    </w:p>
    <w:p w:rsidR="003B41E4" w:rsidRDefault="00E56399" w:rsidP="009C6846">
      <w:pPr>
        <w:pStyle w:val="Code1"/>
      </w:pPr>
      <w:r>
        <w:tab/>
      </w:r>
      <w:r>
        <w:tab/>
      </w:r>
      <w:r w:rsidR="003B41E4">
        <w:t xml:space="preserve">If </w:t>
      </w:r>
      <w:r w:rsidR="003B41E4" w:rsidRPr="00933EFA">
        <w:t>'</w:t>
      </w:r>
      <w:r w:rsidR="003B41E4">
        <w:t>$Test</w:t>
      </w:r>
      <w:r w:rsidR="003B41E4" w:rsidRPr="00933EFA">
        <w:t xml:space="preserve"> </w:t>
      </w:r>
      <w:r w:rsidR="003B41E4">
        <w:t xml:space="preserve">Write </w:t>
      </w:r>
      <w:r w:rsidR="003B41E4" w:rsidRPr="00933EFA">
        <w:t>!,</w:t>
      </w:r>
      <w:r w:rsidR="003B41E4">
        <w:t>OutFile</w:t>
      </w:r>
      <w:r w:rsidR="003B41E4" w:rsidRPr="00933EFA">
        <w:t>," cannot be opened."</w:t>
      </w:r>
      <w:r w:rsidR="001D5410">
        <w:t xml:space="preserve"> Quit ;cannot open</w:t>
      </w:r>
    </w:p>
    <w:p w:rsidR="00E56399" w:rsidRDefault="003B41E4" w:rsidP="009C6846">
      <w:pPr>
        <w:pStyle w:val="Code1"/>
      </w:pPr>
      <w:r>
        <w:t>Line6:</w:t>
      </w:r>
      <w:r>
        <w:tab/>
      </w:r>
    </w:p>
    <w:p w:rsidR="003B41E4" w:rsidRDefault="00E56399" w:rsidP="009C6846">
      <w:pPr>
        <w:pStyle w:val="Code1"/>
      </w:pPr>
      <w:r>
        <w:tab/>
      </w:r>
      <w:r>
        <w:tab/>
      </w:r>
      <w:r w:rsidR="003B41E4">
        <w:t>Use OutFile</w:t>
      </w:r>
      <w:r w:rsidR="003B41E4">
        <w:tab/>
      </w:r>
      <w:r w:rsidR="003B41E4">
        <w:tab/>
      </w:r>
      <w:r w:rsidR="003B41E4">
        <w:tab/>
        <w:t>;Sets OutFile as the current device</w:t>
      </w:r>
    </w:p>
    <w:p w:rsidR="00E56399" w:rsidRDefault="007B3EDC" w:rsidP="009C6846">
      <w:pPr>
        <w:pStyle w:val="Code1"/>
      </w:pPr>
      <w:r>
        <w:t>Line7:</w:t>
      </w:r>
      <w:r>
        <w:tab/>
      </w:r>
    </w:p>
    <w:p w:rsidR="003B41E4" w:rsidRDefault="00E56399" w:rsidP="009C6846">
      <w:pPr>
        <w:pStyle w:val="Code1"/>
      </w:pPr>
      <w:r>
        <w:tab/>
      </w:r>
      <w:r>
        <w:tab/>
      </w:r>
      <w:r w:rsidR="007B3EDC">
        <w:t>Write "First Record"</w:t>
      </w:r>
    </w:p>
    <w:p w:rsidR="00E56399" w:rsidRDefault="003B41E4" w:rsidP="009C6846">
      <w:pPr>
        <w:pStyle w:val="Code1"/>
      </w:pPr>
      <w:r>
        <w:t>Line8:</w:t>
      </w:r>
      <w:r>
        <w:tab/>
      </w:r>
    </w:p>
    <w:p w:rsidR="003B41E4" w:rsidRDefault="00E56399" w:rsidP="009C6846">
      <w:pPr>
        <w:pStyle w:val="Code1"/>
      </w:pPr>
      <w:r>
        <w:tab/>
      </w:r>
      <w:r>
        <w:tab/>
      </w:r>
      <w:r w:rsidR="003B41E4">
        <w:t>Write !,"Second Record"</w:t>
      </w:r>
    </w:p>
    <w:p w:rsidR="00E56399" w:rsidRDefault="003B41E4" w:rsidP="009C6846">
      <w:pPr>
        <w:pStyle w:val="Code1"/>
      </w:pPr>
      <w:r>
        <w:t>Line9:</w:t>
      </w:r>
      <w:r>
        <w:tab/>
      </w:r>
    </w:p>
    <w:p w:rsidR="003B41E4" w:rsidRDefault="00E56399" w:rsidP="009C6846">
      <w:pPr>
        <w:pStyle w:val="Code1"/>
      </w:pPr>
      <w:r>
        <w:tab/>
      </w:r>
      <w:r>
        <w:tab/>
      </w:r>
      <w:r w:rsidR="003B41E4">
        <w:t>Write !,"Third Record"</w:t>
      </w:r>
    </w:p>
    <w:p w:rsidR="00E56399" w:rsidRDefault="003B41E4" w:rsidP="009C6846">
      <w:pPr>
        <w:pStyle w:val="Code1"/>
      </w:pPr>
      <w:r>
        <w:t>Line10</w:t>
      </w:r>
      <w:r w:rsidRPr="00933EFA">
        <w:t>:</w:t>
      </w:r>
      <w:r w:rsidRPr="00933EFA">
        <w:tab/>
      </w:r>
    </w:p>
    <w:p w:rsidR="003B41E4" w:rsidRDefault="00E56399" w:rsidP="009C6846">
      <w:pPr>
        <w:pStyle w:val="Code1"/>
      </w:pPr>
      <w:r>
        <w:tab/>
      </w:r>
      <w:r>
        <w:tab/>
      </w:r>
      <w:r w:rsidR="003B41E4">
        <w:t xml:space="preserve">Use </w:t>
      </w:r>
      <w:r w:rsidR="003B41E4" w:rsidRPr="00933EFA">
        <w:t xml:space="preserve">0 </w:t>
      </w:r>
      <w:r w:rsidR="003B41E4">
        <w:t xml:space="preserve">Write </w:t>
      </w:r>
      <w:r w:rsidR="003B41E4" w:rsidRPr="00933EFA">
        <w:t xml:space="preserve">!,"End of </w:t>
      </w:r>
      <w:r w:rsidR="003B41E4">
        <w:t>Program</w:t>
      </w:r>
      <w:r w:rsidR="003B41E4" w:rsidRPr="00933EFA">
        <w:t xml:space="preserve"> reached"</w:t>
      </w:r>
    </w:p>
    <w:p w:rsidR="00E56399" w:rsidRDefault="003B41E4" w:rsidP="009C6846">
      <w:pPr>
        <w:pStyle w:val="Code1"/>
      </w:pPr>
      <w:r>
        <w:t>Line11</w:t>
      </w:r>
      <w:r w:rsidRPr="00933EFA">
        <w:t>:</w:t>
      </w:r>
      <w:r w:rsidRPr="00933EFA">
        <w:tab/>
      </w:r>
    </w:p>
    <w:p w:rsidR="003B41E4" w:rsidRPr="00933EFA" w:rsidRDefault="00E56399" w:rsidP="009C6846">
      <w:pPr>
        <w:pStyle w:val="Code1"/>
      </w:pPr>
      <w:r>
        <w:tab/>
      </w:r>
      <w:r>
        <w:tab/>
      </w:r>
      <w:r w:rsidR="003B41E4" w:rsidRPr="00933EFA">
        <w:t>Q</w:t>
      </w:r>
      <w:r w:rsidR="003B41E4">
        <w:t>uit</w:t>
      </w:r>
      <w:r w:rsidR="003B41E4" w:rsidRPr="00933EFA">
        <w:br/>
      </w:r>
    </w:p>
    <w:p w:rsidR="001D5410" w:rsidRDefault="001D5410" w:rsidP="001D5410">
      <w:pPr>
        <w:spacing w:after="0" w:line="360" w:lineRule="auto"/>
        <w:ind w:left="1080" w:firstLine="0"/>
      </w:pPr>
    </w:p>
    <w:p w:rsidR="001D5410" w:rsidRDefault="001D5410" w:rsidP="001D5410">
      <w:pPr>
        <w:spacing w:after="0" w:line="360" w:lineRule="auto"/>
      </w:pPr>
    </w:p>
    <w:p w:rsidR="007B3EDC" w:rsidRDefault="007B3EDC" w:rsidP="00861BB5"/>
    <w:p w:rsidR="003B41E4" w:rsidRDefault="007B3EDC" w:rsidP="00D47C84">
      <w:r>
        <w:br w:type="page"/>
      </w:r>
    </w:p>
    <w:p w:rsidR="003B41E4" w:rsidRDefault="003B41E4" w:rsidP="00861BB5">
      <w:pPr>
        <w:pStyle w:val="Caption"/>
      </w:pPr>
      <w:bookmarkStart w:id="495" w:name="_Ref292180140"/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493"/>
      <w:bookmarkEnd w:id="495"/>
      <w:r>
        <w:t xml:space="preserve"> Read a file and display its records</w:t>
      </w:r>
      <w:bookmarkEnd w:id="494"/>
    </w:p>
    <w:p w:rsidR="003B41E4" w:rsidRDefault="003B41E4" w:rsidP="009C6846">
      <w:pPr>
        <w:pStyle w:val="Code1"/>
      </w:pPr>
    </w:p>
    <w:p w:rsidR="003B41E4" w:rsidRDefault="003B41E4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B41E4" w:rsidRDefault="003B41E4" w:rsidP="009C6846">
      <w:pPr>
        <w:pStyle w:val="Code1"/>
      </w:pPr>
    </w:p>
    <w:p w:rsidR="006A5DED" w:rsidRDefault="003B41E4" w:rsidP="009C6846">
      <w:pPr>
        <w:pStyle w:val="Code1"/>
      </w:pPr>
      <w:r>
        <w:t xml:space="preserve">Line1: </w:t>
      </w:r>
    </w:p>
    <w:p w:rsidR="003B41E4" w:rsidRDefault="006A5DED" w:rsidP="009C6846">
      <w:pPr>
        <w:pStyle w:val="Code1"/>
      </w:pPr>
      <w:r>
        <w:tab/>
      </w:r>
      <w:r w:rsidR="003B41E4">
        <w:t>ReadFile</w:t>
      </w:r>
      <w:r w:rsidR="003B41E4">
        <w:tab/>
        <w:t>;</w:t>
      </w:r>
    </w:p>
    <w:p w:rsidR="006A5DED" w:rsidRDefault="003B41E4" w:rsidP="009C6846">
      <w:pPr>
        <w:pStyle w:val="Code1"/>
      </w:pPr>
      <w:r w:rsidRPr="00933EFA">
        <w:t xml:space="preserve">Line2: 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>Set InFile</w:t>
      </w:r>
      <w:r w:rsidR="003B41E4" w:rsidRPr="00933EFA">
        <w:t>="FILE.TXT"</w:t>
      </w:r>
      <w:r w:rsidR="003B41E4">
        <w:tab/>
      </w:r>
      <w:r w:rsidR="003B41E4">
        <w:tab/>
        <w:t>;name of infile – FILE.TXT</w:t>
      </w:r>
    </w:p>
    <w:p w:rsidR="006A5DED" w:rsidRDefault="003B41E4" w:rsidP="009C6846">
      <w:pPr>
        <w:pStyle w:val="Code1"/>
      </w:pPr>
      <w:r w:rsidRPr="00933EFA">
        <w:t>Line3: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 xml:space="preserve">Close InFile </w:t>
      </w:r>
      <w:r w:rsidR="003B41E4">
        <w:tab/>
      </w:r>
      <w:r w:rsidR="003B41E4">
        <w:tab/>
      </w:r>
      <w:r w:rsidR="003B41E4">
        <w:tab/>
        <w:t>;close a file before you open it</w:t>
      </w:r>
    </w:p>
    <w:p w:rsidR="006A5DED" w:rsidRDefault="003B41E4" w:rsidP="009C6846">
      <w:pPr>
        <w:pStyle w:val="Code1"/>
      </w:pPr>
      <w:r w:rsidRPr="00933EFA">
        <w:t>Line4: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>Open InFile</w:t>
      </w:r>
      <w:r w:rsidR="003B41E4" w:rsidRPr="00933EFA">
        <w:t>:"R"</w:t>
      </w:r>
      <w:r w:rsidR="003B41E4">
        <w:t xml:space="preserve">:10          </w:t>
      </w:r>
      <w:r w:rsidR="003B41E4">
        <w:tab/>
        <w:t xml:space="preserve">;open </w:t>
      </w:r>
      <w:r w:rsidR="003B41E4" w:rsidRPr="00933EFA">
        <w:t>file</w:t>
      </w:r>
      <w:r w:rsidR="003B41E4">
        <w:t xml:space="preserve"> for read</w:t>
      </w:r>
      <w:r w:rsidR="00F27116">
        <w:t xml:space="preserve">, timeout 10 </w:t>
      </w:r>
      <w:r w:rsidR="003B41E4">
        <w:t>sec</w:t>
      </w:r>
    </w:p>
    <w:p w:rsidR="006A5DED" w:rsidRDefault="003B41E4" w:rsidP="009C6846">
      <w:pPr>
        <w:pStyle w:val="Code1"/>
      </w:pPr>
      <w:r w:rsidRPr="00933EFA">
        <w:t>Line5: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 xml:space="preserve">If </w:t>
      </w:r>
      <w:r w:rsidR="003B41E4" w:rsidRPr="00933EFA">
        <w:t>'</w:t>
      </w:r>
      <w:r w:rsidR="003B41E4">
        <w:t>$Test</w:t>
      </w:r>
      <w:r w:rsidR="003B41E4" w:rsidRPr="00933EFA">
        <w:t xml:space="preserve"> </w:t>
      </w:r>
      <w:r w:rsidR="003B41E4">
        <w:t xml:space="preserve">Write </w:t>
      </w:r>
      <w:r w:rsidR="003B41E4" w:rsidRPr="00933EFA">
        <w:t>!,</w:t>
      </w:r>
      <w:r w:rsidR="003B41E4">
        <w:t>InFile</w:t>
      </w:r>
      <w:r w:rsidR="003B41E4" w:rsidRPr="00933EFA">
        <w:t>," cannot be opened."</w:t>
      </w:r>
      <w:r w:rsidR="003B41E4">
        <w:t xml:space="preserve"> Quit</w:t>
      </w:r>
    </w:p>
    <w:p w:rsidR="006A5DED" w:rsidRDefault="003B41E4" w:rsidP="009C6846">
      <w:pPr>
        <w:pStyle w:val="Code1"/>
      </w:pPr>
      <w:r w:rsidRPr="00933EFA">
        <w:t>Line6: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>Set InCount=0</w:t>
      </w:r>
      <w:r w:rsidR="003B41E4">
        <w:tab/>
      </w:r>
      <w:r w:rsidR="003B41E4">
        <w:tab/>
      </w:r>
      <w:r w:rsidR="003B41E4">
        <w:tab/>
        <w:t>;init counter of records read</w:t>
      </w:r>
    </w:p>
    <w:p w:rsidR="006A5DED" w:rsidRDefault="003B41E4" w:rsidP="009C6846">
      <w:pPr>
        <w:pStyle w:val="Code1"/>
      </w:pPr>
      <w:r w:rsidRPr="00933EFA">
        <w:t>Line7: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 xml:space="preserve">Set </w:t>
      </w:r>
      <w:r w:rsidR="003B41E4" w:rsidRPr="00933EFA">
        <w:t>X=</w:t>
      </w:r>
      <w:r w:rsidR="003B41E4">
        <w:t>$ZU(68,40,1)</w:t>
      </w:r>
      <w:r w:rsidR="003B41E4">
        <w:tab/>
      </w:r>
      <w:r w:rsidR="003B41E4">
        <w:tab/>
        <w:t>;</w:t>
      </w:r>
      <w:r w:rsidR="003B41E4" w:rsidRPr="00933EFA">
        <w:t>ena</w:t>
      </w:r>
      <w:r w:rsidR="003B41E4">
        <w:t>ble the $ZEOF special variable</w:t>
      </w:r>
    </w:p>
    <w:p w:rsidR="00026BB3" w:rsidRDefault="00026BB3" w:rsidP="009C6846">
      <w:pPr>
        <w:pStyle w:val="Code1"/>
      </w:pPr>
      <w:r>
        <w:t>Line7a:</w:t>
      </w:r>
    </w:p>
    <w:p w:rsidR="00026BB3" w:rsidRDefault="00026BB3" w:rsidP="00026BB3">
      <w:pPr>
        <w:pStyle w:val="Code1"/>
      </w:pPr>
      <w:r w:rsidRPr="00026BB3">
        <w:tab/>
      </w:r>
      <w:r w:rsidRPr="00026BB3">
        <w:tab/>
        <w:t>Set system.Process.SetZEOF(</w:t>
      </w:r>
      <w:r>
        <w:t>1</w:t>
      </w:r>
      <w:r w:rsidRPr="00026BB3">
        <w:t>)</w:t>
      </w:r>
      <w:r>
        <w:t xml:space="preserve"> ;</w:t>
      </w:r>
      <w:r w:rsidRPr="00933EFA">
        <w:t>ena</w:t>
      </w:r>
      <w:r>
        <w:t>ble the $ZEOF special variable</w:t>
      </w:r>
    </w:p>
    <w:p w:rsidR="006A5DED" w:rsidRDefault="003B41E4" w:rsidP="009C6846">
      <w:pPr>
        <w:pStyle w:val="Code1"/>
      </w:pPr>
      <w:r w:rsidRPr="00933EFA">
        <w:t>Line8: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>Set EOF=0 Do {</w:t>
      </w:r>
      <w:r w:rsidR="003B41E4">
        <w:tab/>
      </w:r>
      <w:r w:rsidR="003B41E4">
        <w:tab/>
      </w:r>
      <w:r w:rsidR="003B41E4">
        <w:tab/>
        <w:t>;EOF is end of file switch</w:t>
      </w:r>
    </w:p>
    <w:p w:rsidR="006A5DED" w:rsidRDefault="003B41E4" w:rsidP="009C6846">
      <w:pPr>
        <w:pStyle w:val="Code1"/>
      </w:pPr>
      <w:r w:rsidRPr="00933EFA">
        <w:t>Line9: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 w:rsidRPr="00933EFA">
        <w:t xml:space="preserve">  </w:t>
      </w:r>
      <w:r w:rsidR="003B41E4">
        <w:t>Use InFile</w:t>
      </w:r>
      <w:r w:rsidR="003B41E4">
        <w:tab/>
      </w:r>
      <w:r w:rsidR="003B41E4">
        <w:tab/>
      </w:r>
      <w:r w:rsidR="003B41E4">
        <w:tab/>
        <w:t>;sets InFile as the Current Device</w:t>
      </w:r>
    </w:p>
    <w:p w:rsidR="006A5DED" w:rsidRDefault="003B41E4" w:rsidP="009C6846">
      <w:pPr>
        <w:pStyle w:val="Code1"/>
      </w:pPr>
      <w:r w:rsidRPr="00933EFA">
        <w:t>Line10: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 w:rsidRPr="00933EFA">
        <w:t xml:space="preserve">  </w:t>
      </w:r>
      <w:r w:rsidR="003B41E4">
        <w:t>Read InRecord</w:t>
      </w:r>
      <w:r w:rsidR="003B41E4">
        <w:tab/>
      </w:r>
      <w:r w:rsidR="003B41E4">
        <w:tab/>
        <w:t>;read record from file</w:t>
      </w:r>
    </w:p>
    <w:p w:rsidR="006A5DED" w:rsidRDefault="003B41E4" w:rsidP="009C6846">
      <w:pPr>
        <w:pStyle w:val="Code1"/>
      </w:pPr>
      <w:r w:rsidRPr="00933EFA">
        <w:t>Line11: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 w:rsidRPr="00933EFA">
        <w:t xml:space="preserve">  </w:t>
      </w:r>
      <w:r w:rsidR="003B41E4">
        <w:t xml:space="preserve">If </w:t>
      </w:r>
      <w:r w:rsidR="003B41E4" w:rsidRPr="00933EFA">
        <w:t xml:space="preserve">$ZEOF=-1 </w:t>
      </w:r>
      <w:r w:rsidR="003B41E4">
        <w:t>Set EOF=1 Quit</w:t>
      </w:r>
      <w:r w:rsidR="003B41E4">
        <w:tab/>
      </w:r>
      <w:r w:rsidR="003B41E4" w:rsidRPr="00933EFA">
        <w:t>;$Z</w:t>
      </w:r>
      <w:r w:rsidR="003B41E4">
        <w:t>EOF=-1 when end of file reached</w:t>
      </w:r>
    </w:p>
    <w:p w:rsidR="006A5DED" w:rsidRDefault="003B41E4" w:rsidP="009C6846">
      <w:pPr>
        <w:pStyle w:val="Code1"/>
      </w:pPr>
      <w:r w:rsidRPr="00933EFA">
        <w:t>Line12: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 w:rsidRPr="00933EFA">
        <w:t xml:space="preserve">  </w:t>
      </w:r>
      <w:r w:rsidR="003B41E4">
        <w:t xml:space="preserve">Set </w:t>
      </w:r>
      <w:r w:rsidR="003B41E4" w:rsidRPr="00933EFA">
        <w:t>X=$Increment(</w:t>
      </w:r>
      <w:r w:rsidR="003B41E4">
        <w:t>InCount)</w:t>
      </w:r>
      <w:r w:rsidR="003B41E4">
        <w:tab/>
        <w:t>;increment counter</w:t>
      </w:r>
    </w:p>
    <w:p w:rsidR="006A5DED" w:rsidRDefault="003B41E4" w:rsidP="009C6846">
      <w:pPr>
        <w:pStyle w:val="Code1"/>
      </w:pPr>
      <w:r w:rsidRPr="00933EFA">
        <w:t>Line13: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 w:rsidRPr="00933EFA">
        <w:t xml:space="preserve">  </w:t>
      </w:r>
      <w:r w:rsidR="003B41E4">
        <w:t xml:space="preserve">Use </w:t>
      </w:r>
      <w:r w:rsidR="003B41E4" w:rsidRPr="00933EFA">
        <w:t xml:space="preserve">0 </w:t>
      </w:r>
      <w:r w:rsidR="003B41E4">
        <w:t xml:space="preserve">Write </w:t>
      </w:r>
      <w:r w:rsidR="003B41E4" w:rsidRPr="00933EFA">
        <w:t>!,</w:t>
      </w:r>
      <w:r w:rsidR="003B41E4">
        <w:t>InRecord</w:t>
      </w:r>
      <w:r w:rsidR="003B41E4">
        <w:tab/>
      </w:r>
      <w:r w:rsidR="003B41E4" w:rsidRPr="00933EFA">
        <w:t>;display record</w:t>
      </w:r>
    </w:p>
    <w:p w:rsidR="006A5DED" w:rsidRDefault="003B41E4" w:rsidP="009C6846">
      <w:pPr>
        <w:pStyle w:val="Code1"/>
      </w:pPr>
      <w:r>
        <w:t>Line14:</w:t>
      </w:r>
      <w:r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>} While EOF=0</w:t>
      </w:r>
      <w:r w:rsidR="003B41E4">
        <w:tab/>
      </w:r>
      <w:r w:rsidR="003B41E4">
        <w:tab/>
      </w:r>
      <w:r w:rsidR="003B41E4">
        <w:tab/>
        <w:t>;read until end of file</w:t>
      </w:r>
    </w:p>
    <w:p w:rsidR="006A5DED" w:rsidRDefault="003B41E4" w:rsidP="009C6846">
      <w:pPr>
        <w:pStyle w:val="Code1"/>
      </w:pPr>
      <w:r w:rsidRPr="00933EFA">
        <w:t>Line15: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 xml:space="preserve">Use </w:t>
      </w:r>
      <w:r w:rsidR="003B41E4" w:rsidRPr="00933EFA">
        <w:t xml:space="preserve">0 </w:t>
      </w:r>
      <w:r w:rsidR="003B41E4">
        <w:t xml:space="preserve">Write </w:t>
      </w:r>
      <w:r w:rsidR="003B41E4" w:rsidRPr="00933EFA">
        <w:t>!,</w:t>
      </w:r>
      <w:r w:rsidR="003B41E4">
        <w:t>InCount</w:t>
      </w:r>
      <w:r w:rsidR="003B41E4" w:rsidRPr="00933EFA">
        <w:t>," Records read"</w:t>
      </w:r>
    </w:p>
    <w:p w:rsidR="006A5DED" w:rsidRDefault="003B41E4" w:rsidP="009C6846">
      <w:pPr>
        <w:pStyle w:val="Code1"/>
      </w:pPr>
      <w:r w:rsidRPr="00933EFA">
        <w:t>Line16:</w:t>
      </w:r>
      <w:r w:rsidRPr="00933EFA">
        <w:tab/>
      </w:r>
    </w:p>
    <w:p w:rsidR="003B41E4" w:rsidRDefault="006A5DED" w:rsidP="009C6846">
      <w:pPr>
        <w:pStyle w:val="Code1"/>
      </w:pPr>
      <w:r>
        <w:tab/>
      </w:r>
      <w:r>
        <w:tab/>
      </w:r>
      <w:r w:rsidR="003B41E4">
        <w:t xml:space="preserve">Use </w:t>
      </w:r>
      <w:r w:rsidR="003B41E4" w:rsidRPr="00933EFA">
        <w:t xml:space="preserve">0 </w:t>
      </w:r>
      <w:r w:rsidR="003B41E4">
        <w:t xml:space="preserve">Write </w:t>
      </w:r>
      <w:r w:rsidR="003B41E4" w:rsidRPr="00933EFA">
        <w:t>!,"End of File reached"</w:t>
      </w:r>
    </w:p>
    <w:p w:rsidR="006A5DED" w:rsidRDefault="003B41E4" w:rsidP="009C6846">
      <w:pPr>
        <w:pStyle w:val="Code1"/>
      </w:pPr>
      <w:r w:rsidRPr="00933EFA">
        <w:t>Line17:</w:t>
      </w:r>
      <w:r w:rsidRPr="00933EFA">
        <w:tab/>
      </w:r>
    </w:p>
    <w:p w:rsidR="003B41E4" w:rsidRPr="00933EFA" w:rsidRDefault="006A5DED" w:rsidP="009C6846">
      <w:pPr>
        <w:pStyle w:val="Code1"/>
      </w:pPr>
      <w:r>
        <w:tab/>
      </w:r>
      <w:r>
        <w:tab/>
      </w:r>
      <w:r w:rsidR="003B41E4" w:rsidRPr="00933EFA">
        <w:t>Q</w:t>
      </w:r>
      <w:r w:rsidR="003B41E4">
        <w:t>uit</w:t>
      </w:r>
      <w:r w:rsidR="003B41E4" w:rsidRPr="00933EFA">
        <w:br/>
      </w:r>
    </w:p>
    <w:p w:rsidR="00D47C84" w:rsidRDefault="00D47C84" w:rsidP="00861BB5">
      <w:pPr>
        <w:pStyle w:val="Caption"/>
      </w:pPr>
      <w:bookmarkStart w:id="496" w:name="_Ref292309487"/>
      <w:bookmarkStart w:id="497" w:name="_Toc218859227"/>
    </w:p>
    <w:p w:rsidR="003B41E4" w:rsidRDefault="003B41E4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496"/>
      <w:r>
        <w:t xml:space="preserve"> Running Routine ^ReadFile</w:t>
      </w:r>
    </w:p>
    <w:p w:rsidR="003B41E4" w:rsidRDefault="003B41E4" w:rsidP="009C6846">
      <w:pPr>
        <w:pStyle w:val="Code1"/>
      </w:pPr>
    </w:p>
    <w:p w:rsidR="003B41E4" w:rsidRPr="002D7620" w:rsidRDefault="003B41E4" w:rsidP="009C6846">
      <w:pPr>
        <w:pStyle w:val="Code1"/>
      </w:pPr>
      <w:r>
        <w:t xml:space="preserve">Do </w:t>
      </w:r>
      <w:r w:rsidRPr="002D7620">
        <w:t>^ReadFile</w:t>
      </w:r>
    </w:p>
    <w:p w:rsidR="003B41E4" w:rsidRPr="004A1762" w:rsidRDefault="003B41E4" w:rsidP="009C6846">
      <w:pPr>
        <w:pStyle w:val="CodeItalic"/>
      </w:pPr>
      <w:r w:rsidRPr="004A1762">
        <w:t>First Record</w:t>
      </w:r>
    </w:p>
    <w:p w:rsidR="003B41E4" w:rsidRPr="004A1762" w:rsidRDefault="003B41E4" w:rsidP="009C6846">
      <w:pPr>
        <w:pStyle w:val="CodeItalic"/>
      </w:pPr>
      <w:r w:rsidRPr="004A1762">
        <w:t>Second Record</w:t>
      </w:r>
    </w:p>
    <w:p w:rsidR="003B41E4" w:rsidRPr="004A1762" w:rsidRDefault="003B41E4" w:rsidP="009C6846">
      <w:pPr>
        <w:pStyle w:val="CodeItalic"/>
      </w:pPr>
      <w:r w:rsidRPr="004A1762">
        <w:t>Third Record</w:t>
      </w:r>
    </w:p>
    <w:p w:rsidR="003B41E4" w:rsidRPr="004A1762" w:rsidRDefault="003B41E4" w:rsidP="009C6846">
      <w:pPr>
        <w:pStyle w:val="CodeItalic"/>
      </w:pPr>
      <w:r w:rsidRPr="004A1762">
        <w:t>3 Records read</w:t>
      </w:r>
    </w:p>
    <w:p w:rsidR="003B41E4" w:rsidRPr="004A1762" w:rsidRDefault="003B41E4" w:rsidP="009C6846">
      <w:pPr>
        <w:pStyle w:val="CodeItalic"/>
      </w:pPr>
      <w:r w:rsidRPr="004A1762">
        <w:t>End of File reached</w:t>
      </w:r>
    </w:p>
    <w:p w:rsidR="003B41E4" w:rsidRPr="00465990" w:rsidRDefault="003B41E4" w:rsidP="009C6846">
      <w:pPr>
        <w:pStyle w:val="Code1"/>
      </w:pPr>
    </w:p>
    <w:p w:rsidR="00D47C84" w:rsidRDefault="00D47C84" w:rsidP="00861BB5">
      <w:pPr>
        <w:pStyle w:val="Caption"/>
      </w:pPr>
      <w:bookmarkStart w:id="498" w:name="_Ref292033126"/>
      <w:bookmarkEnd w:id="497"/>
    </w:p>
    <w:p w:rsidR="003B41E4" w:rsidRDefault="003B41E4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498"/>
      <w:r>
        <w:t xml:space="preserve"> Read</w:t>
      </w:r>
      <w:r w:rsidR="00FA0BA0">
        <w:t xml:space="preserve"> and W</w:t>
      </w:r>
      <w:r w:rsidR="0019631B">
        <w:t>rite</w:t>
      </w:r>
      <w:r>
        <w:t xml:space="preserve"> a file</w:t>
      </w:r>
    </w:p>
    <w:p w:rsidR="003B41E4" w:rsidRDefault="003B41E4" w:rsidP="009C6846">
      <w:pPr>
        <w:pStyle w:val="Code1"/>
      </w:pPr>
    </w:p>
    <w:p w:rsidR="003B41E4" w:rsidRDefault="003B41E4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>ReadAndWrite</w:t>
      </w:r>
      <w:r>
        <w:tab/>
        <w:t>;</w:t>
      </w:r>
    </w:p>
    <w:p w:rsidR="003B41E4" w:rsidRPr="00933EFA" w:rsidRDefault="003B41E4" w:rsidP="009C6846">
      <w:pPr>
        <w:pStyle w:val="Code1"/>
      </w:pPr>
      <w:r>
        <w:tab/>
        <w:t>Set InFile</w:t>
      </w:r>
      <w:r w:rsidRPr="00933EFA">
        <w:t>="FILE.TXT"</w:t>
      </w:r>
      <w:r>
        <w:tab/>
      </w:r>
      <w:r>
        <w:tab/>
      </w:r>
      <w:r w:rsidRPr="00933EFA">
        <w:t>;name of infile – FILE.TXT</w:t>
      </w:r>
    </w:p>
    <w:p w:rsidR="003B41E4" w:rsidRPr="002D7620" w:rsidRDefault="003B41E4" w:rsidP="009C6846">
      <w:pPr>
        <w:pStyle w:val="Code1"/>
      </w:pPr>
      <w:r>
        <w:tab/>
      </w:r>
      <w:r w:rsidRPr="002D7620">
        <w:t>Set OutFile="FILE2.TXT"</w:t>
      </w:r>
      <w:r>
        <w:tab/>
      </w:r>
      <w:r w:rsidRPr="002D7620">
        <w:t>;name of outfile – FILE2.TXT</w:t>
      </w:r>
    </w:p>
    <w:p w:rsidR="003B41E4" w:rsidRDefault="003B41E4" w:rsidP="009C6846">
      <w:pPr>
        <w:pStyle w:val="Code1"/>
      </w:pPr>
      <w:r>
        <w:tab/>
        <w:t>Close InFile,OutFile</w:t>
      </w:r>
      <w:r>
        <w:tab/>
      </w:r>
      <w:r>
        <w:tab/>
        <w:t>;</w:t>
      </w:r>
      <w:r w:rsidRPr="00933EFA">
        <w:t xml:space="preserve">close a file </w:t>
      </w:r>
      <w:r>
        <w:t>before you open it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ab/>
        <w:t>Open InFile</w:t>
      </w:r>
      <w:r w:rsidRPr="00933EFA">
        <w:t>:"R"</w:t>
      </w:r>
      <w:r>
        <w:t>:10</w:t>
      </w:r>
      <w:r>
        <w:tab/>
      </w:r>
      <w:r>
        <w:tab/>
      </w:r>
      <w:r w:rsidRPr="00933EFA">
        <w:t>;open the file</w:t>
      </w:r>
      <w:r>
        <w:t xml:space="preserve"> for reading, timeout 10 sec</w:t>
      </w:r>
    </w:p>
    <w:p w:rsidR="003B41E4" w:rsidRPr="00933EFA" w:rsidRDefault="003B41E4" w:rsidP="009C6846">
      <w:pPr>
        <w:pStyle w:val="Code1"/>
      </w:pPr>
      <w:r>
        <w:tab/>
        <w:t xml:space="preserve">If </w:t>
      </w:r>
      <w:r w:rsidRPr="00933EFA">
        <w:t>'</w:t>
      </w:r>
      <w:r>
        <w:t>$Test</w:t>
      </w:r>
      <w:r w:rsidRPr="00933EFA">
        <w:t xml:space="preserve"> </w:t>
      </w:r>
      <w:r>
        <w:t xml:space="preserve">Write </w:t>
      </w:r>
      <w:r w:rsidRPr="00933EFA">
        <w:t>!,</w:t>
      </w:r>
      <w:r>
        <w:t>InFile</w:t>
      </w:r>
      <w:r w:rsidRPr="00933EFA">
        <w:t>," cannot be opened." Q</w:t>
      </w:r>
      <w:r>
        <w:t>uit</w:t>
      </w:r>
      <w:r w:rsidRPr="00933EFA">
        <w:t xml:space="preserve">   ;cannot open file</w:t>
      </w:r>
    </w:p>
    <w:p w:rsidR="003B41E4" w:rsidRDefault="003B41E4" w:rsidP="009C6846">
      <w:pPr>
        <w:pStyle w:val="Code1"/>
      </w:pPr>
      <w:r>
        <w:tab/>
        <w:t>Open OutFile</w:t>
      </w:r>
      <w:r w:rsidRPr="000B3FD1">
        <w:t>:"</w:t>
      </w:r>
      <w:r>
        <w:t>WNS</w:t>
      </w:r>
      <w:r w:rsidRPr="000B3FD1">
        <w:t>"</w:t>
      </w:r>
      <w:r>
        <w:t>:10</w:t>
      </w:r>
      <w:r>
        <w:tab/>
      </w:r>
      <w:r>
        <w:tab/>
      </w:r>
      <w:r w:rsidRPr="000B3FD1">
        <w:t>;open file for write, new, timeout of 10 sec</w:t>
      </w:r>
    </w:p>
    <w:p w:rsidR="003B41E4" w:rsidRDefault="003B41E4" w:rsidP="009C6846">
      <w:pPr>
        <w:pStyle w:val="Code1"/>
      </w:pPr>
      <w:r>
        <w:tab/>
        <w:t xml:space="preserve">If </w:t>
      </w:r>
      <w:r w:rsidRPr="000B3FD1">
        <w:t>'</w:t>
      </w:r>
      <w:r>
        <w:t>$Test</w:t>
      </w:r>
      <w:r w:rsidRPr="000B3FD1">
        <w:t xml:space="preserve"> </w:t>
      </w:r>
      <w:r>
        <w:t xml:space="preserve">Write </w:t>
      </w:r>
      <w:r w:rsidRPr="000B3FD1">
        <w:t>!,</w:t>
      </w:r>
      <w:r>
        <w:t>OutFile</w:t>
      </w:r>
      <w:r w:rsidRPr="000B3FD1">
        <w:t>," cannot be opened." Q</w:t>
      </w:r>
      <w:r>
        <w:t>uit</w:t>
      </w:r>
      <w:r w:rsidRPr="000B3FD1">
        <w:t xml:space="preserve">   ;cannot open file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ab/>
        <w:t xml:space="preserve">Set </w:t>
      </w:r>
      <w:r w:rsidRPr="00933EFA">
        <w:t>(</w:t>
      </w:r>
      <w:r>
        <w:t>InCount,OutCount)=0</w:t>
      </w:r>
      <w:r>
        <w:tab/>
      </w:r>
      <w:r w:rsidRPr="00933EFA">
        <w:t>;init counter of records read</w:t>
      </w:r>
      <w:r>
        <w:t xml:space="preserve"> and write</w:t>
      </w:r>
    </w:p>
    <w:p w:rsidR="003B41E4" w:rsidRDefault="003B41E4" w:rsidP="009C6846">
      <w:pPr>
        <w:pStyle w:val="Code1"/>
      </w:pPr>
      <w:r>
        <w:tab/>
        <w:t xml:space="preserve">Set </w:t>
      </w:r>
      <w:r w:rsidRPr="00933EFA">
        <w:t>X=</w:t>
      </w:r>
      <w:r>
        <w:t>$ZU(68,40,1)</w:t>
      </w:r>
      <w:r>
        <w:tab/>
      </w:r>
      <w:r>
        <w:tab/>
      </w:r>
      <w:r w:rsidR="00F27116">
        <w:t>;</w:t>
      </w:r>
      <w:r w:rsidRPr="00933EFA">
        <w:t>ena</w:t>
      </w:r>
      <w:r>
        <w:t>bles the $ZEOF special variable</w:t>
      </w:r>
    </w:p>
    <w:p w:rsidR="00026BB3" w:rsidRDefault="00026BB3" w:rsidP="00026BB3">
      <w:pPr>
        <w:pStyle w:val="Code1"/>
      </w:pPr>
      <w:r w:rsidRPr="00026BB3">
        <w:tab/>
      </w:r>
      <w:r>
        <w:t>;</w:t>
      </w:r>
      <w:r w:rsidRPr="00026BB3">
        <w:t>Set system.Process.SetZEOF(</w:t>
      </w:r>
      <w:r>
        <w:t>1</w:t>
      </w:r>
      <w:r w:rsidRPr="00026BB3">
        <w:t>)</w:t>
      </w:r>
      <w:r>
        <w:t xml:space="preserve"> ;</w:t>
      </w:r>
      <w:r w:rsidRPr="00933EFA">
        <w:t>ena</w:t>
      </w:r>
      <w:r>
        <w:t>ble the $ZEOF special variable</w:t>
      </w:r>
    </w:p>
    <w:p w:rsidR="00026BB3" w:rsidRDefault="00026BB3" w:rsidP="009C6846">
      <w:pPr>
        <w:pStyle w:val="Code1"/>
      </w:pPr>
    </w:p>
    <w:p w:rsidR="003B41E4" w:rsidRDefault="003B41E4" w:rsidP="009C6846">
      <w:pPr>
        <w:pStyle w:val="Code1"/>
      </w:pPr>
      <w:r>
        <w:tab/>
      </w:r>
    </w:p>
    <w:p w:rsidR="003B41E4" w:rsidRDefault="003B41E4" w:rsidP="009C6846">
      <w:pPr>
        <w:pStyle w:val="Code1"/>
      </w:pPr>
      <w:r>
        <w:tab/>
        <w:t>Set EOF=0 Do {</w:t>
      </w:r>
      <w:r>
        <w:tab/>
      </w:r>
      <w:r>
        <w:tab/>
      </w:r>
      <w:r>
        <w:tab/>
      </w:r>
      <w:r>
        <w:tab/>
      </w:r>
      <w:r w:rsidRPr="00933EFA">
        <w:t xml:space="preserve">;EOF is </w:t>
      </w:r>
      <w:r>
        <w:t xml:space="preserve">the </w:t>
      </w:r>
      <w:r w:rsidRPr="00933EFA">
        <w:t>end</w:t>
      </w:r>
      <w:r>
        <w:t xml:space="preserve"> of file switch</w:t>
      </w:r>
    </w:p>
    <w:p w:rsidR="003B41E4" w:rsidRDefault="003B41E4" w:rsidP="009C6846">
      <w:pPr>
        <w:pStyle w:val="Code1"/>
      </w:pPr>
      <w:r>
        <w:tab/>
      </w:r>
      <w:r>
        <w:tab/>
        <w:t>Use InFile</w:t>
      </w:r>
      <w:r>
        <w:tab/>
      </w:r>
      <w:r>
        <w:tab/>
      </w:r>
      <w:r>
        <w:tab/>
        <w:t>;sets InFile as the current device</w:t>
      </w:r>
    </w:p>
    <w:p w:rsidR="003B41E4" w:rsidRDefault="003B41E4" w:rsidP="009C6846">
      <w:pPr>
        <w:pStyle w:val="Code1"/>
      </w:pPr>
      <w:r>
        <w:tab/>
      </w:r>
      <w:r>
        <w:tab/>
        <w:t>Read InRecord</w:t>
      </w:r>
      <w:r>
        <w:tab/>
      </w:r>
      <w:r>
        <w:tab/>
      </w:r>
      <w:r>
        <w:tab/>
        <w:t>;read record from file</w:t>
      </w:r>
    </w:p>
    <w:p w:rsidR="003B41E4" w:rsidRDefault="003B41E4" w:rsidP="009C6846">
      <w:pPr>
        <w:pStyle w:val="Code1"/>
      </w:pPr>
      <w:r>
        <w:tab/>
      </w:r>
      <w:r>
        <w:tab/>
        <w:t xml:space="preserve">If </w:t>
      </w:r>
      <w:r w:rsidRPr="00933EFA">
        <w:t xml:space="preserve">$ZEOF=-1 </w:t>
      </w:r>
      <w:r>
        <w:t xml:space="preserve">Set </w:t>
      </w:r>
      <w:r w:rsidRPr="00933EFA">
        <w:t>EOF=</w:t>
      </w:r>
      <w:r>
        <w:t>1 Quit</w:t>
      </w:r>
      <w:r>
        <w:tab/>
      </w:r>
      <w:r w:rsidRPr="00933EFA">
        <w:t>;$Z</w:t>
      </w:r>
      <w:r>
        <w:t>EOF=-1 when end of file reached</w:t>
      </w:r>
    </w:p>
    <w:p w:rsidR="003B41E4" w:rsidRDefault="003B41E4" w:rsidP="009C6846">
      <w:pPr>
        <w:pStyle w:val="Code1"/>
      </w:pPr>
      <w:r>
        <w:tab/>
      </w:r>
      <w:r>
        <w:tab/>
        <w:t xml:space="preserve">Set </w:t>
      </w:r>
      <w:r w:rsidRPr="00933EFA">
        <w:t>X=$Increm</w:t>
      </w:r>
      <w:r>
        <w:t>ent(InCount)</w:t>
      </w:r>
      <w:r>
        <w:tab/>
        <w:t>;increment counter</w:t>
      </w:r>
    </w:p>
    <w:p w:rsidR="003B41E4" w:rsidRPr="00933EFA" w:rsidRDefault="003B41E4" w:rsidP="009C6846">
      <w:pPr>
        <w:pStyle w:val="Code1"/>
      </w:pPr>
      <w:r>
        <w:tab/>
      </w:r>
      <w:r>
        <w:tab/>
        <w:t xml:space="preserve">Use </w:t>
      </w:r>
      <w:r w:rsidRPr="00933EFA">
        <w:t xml:space="preserve">0 </w:t>
      </w:r>
      <w:r>
        <w:t>Write !,InRecord</w:t>
      </w:r>
      <w:r>
        <w:tab/>
      </w:r>
      <w:r>
        <w:tab/>
      </w:r>
      <w:r w:rsidRPr="00933EFA">
        <w:t>;display record</w:t>
      </w:r>
    </w:p>
    <w:p w:rsidR="003B41E4" w:rsidRPr="000B3FD1" w:rsidRDefault="003B41E4" w:rsidP="009C6846">
      <w:pPr>
        <w:pStyle w:val="Code1"/>
      </w:pPr>
      <w:r>
        <w:tab/>
      </w:r>
      <w:r>
        <w:tab/>
        <w:t xml:space="preserve">Set </w:t>
      </w:r>
      <w:r w:rsidRPr="000B3FD1">
        <w:t>X=$Increment(</w:t>
      </w:r>
      <w:r>
        <w:t>OutCount)</w:t>
      </w:r>
      <w:r>
        <w:tab/>
      </w:r>
      <w:r w:rsidRPr="000B3FD1">
        <w:t>;increment counter</w:t>
      </w:r>
    </w:p>
    <w:p w:rsidR="003B41E4" w:rsidRPr="000B3FD1" w:rsidRDefault="003B41E4" w:rsidP="009C6846">
      <w:pPr>
        <w:pStyle w:val="Code1"/>
      </w:pPr>
      <w:r>
        <w:tab/>
      </w:r>
      <w:r>
        <w:tab/>
        <w:t>Use OutFile</w:t>
      </w:r>
      <w:r>
        <w:tab/>
      </w:r>
      <w:r>
        <w:tab/>
      </w:r>
      <w:r>
        <w:tab/>
      </w:r>
      <w:r w:rsidRPr="000B3FD1">
        <w:t>;</w:t>
      </w:r>
      <w:r>
        <w:t>sets OutFile as the current device</w:t>
      </w:r>
    </w:p>
    <w:p w:rsidR="003B41E4" w:rsidRDefault="003B41E4" w:rsidP="009C6846">
      <w:pPr>
        <w:pStyle w:val="Code1"/>
      </w:pPr>
      <w:r>
        <w:tab/>
      </w:r>
      <w:r>
        <w:tab/>
        <w:t>Write InRecord</w:t>
      </w:r>
      <w:r w:rsidRPr="000B3FD1">
        <w:t>,!</w:t>
      </w:r>
    </w:p>
    <w:p w:rsidR="003B41E4" w:rsidRDefault="003B41E4" w:rsidP="009C6846">
      <w:pPr>
        <w:pStyle w:val="Code1"/>
      </w:pPr>
      <w:r>
        <w:tab/>
      </w:r>
      <w:r w:rsidRPr="00933EFA">
        <w:t xml:space="preserve">} While EOF=0     </w:t>
      </w:r>
      <w:r>
        <w:t xml:space="preserve">          </w:t>
      </w:r>
      <w:r>
        <w:tab/>
      </w:r>
      <w:r>
        <w:tab/>
        <w:t>;read until end of file</w:t>
      </w:r>
    </w:p>
    <w:p w:rsidR="003B41E4" w:rsidRPr="00933EFA" w:rsidRDefault="003B41E4" w:rsidP="009C6846">
      <w:pPr>
        <w:pStyle w:val="Code1"/>
      </w:pPr>
      <w:r>
        <w:tab/>
        <w:t xml:space="preserve">Use </w:t>
      </w:r>
      <w:r w:rsidRPr="00933EFA">
        <w:t xml:space="preserve">0 </w:t>
      </w:r>
      <w:r>
        <w:t xml:space="preserve">Write </w:t>
      </w:r>
      <w:r w:rsidRPr="00933EFA">
        <w:t>!,</w:t>
      </w:r>
      <w:r>
        <w:t>InCount</w:t>
      </w:r>
      <w:r w:rsidRPr="00933EFA">
        <w:t>," Records read"</w:t>
      </w:r>
    </w:p>
    <w:p w:rsidR="003B41E4" w:rsidRDefault="003B41E4" w:rsidP="009C6846">
      <w:pPr>
        <w:pStyle w:val="Code1"/>
      </w:pPr>
      <w:r>
        <w:tab/>
        <w:t xml:space="preserve">Use </w:t>
      </w:r>
      <w:r w:rsidRPr="000B3FD1">
        <w:t xml:space="preserve">0 </w:t>
      </w:r>
      <w:r>
        <w:t xml:space="preserve">Write </w:t>
      </w:r>
      <w:r w:rsidRPr="000B3FD1">
        <w:t>!,</w:t>
      </w:r>
      <w:r>
        <w:t>OutCount</w:t>
      </w:r>
      <w:r w:rsidRPr="000B3FD1">
        <w:t>," Records written"</w:t>
      </w:r>
    </w:p>
    <w:p w:rsidR="003B41E4" w:rsidRDefault="003B41E4" w:rsidP="009C6846">
      <w:pPr>
        <w:pStyle w:val="Code1"/>
      </w:pPr>
      <w:r>
        <w:tab/>
        <w:t xml:space="preserve">Use </w:t>
      </w:r>
      <w:r w:rsidRPr="00933EFA">
        <w:t xml:space="preserve">0 </w:t>
      </w:r>
      <w:r>
        <w:t xml:space="preserve">Write </w:t>
      </w:r>
      <w:r w:rsidRPr="00933EFA">
        <w:t>!,"End of File reached"</w:t>
      </w:r>
    </w:p>
    <w:p w:rsidR="003B41E4" w:rsidRPr="00933EFA" w:rsidRDefault="003B41E4" w:rsidP="009C6846">
      <w:pPr>
        <w:pStyle w:val="Code1"/>
      </w:pPr>
      <w:r>
        <w:tab/>
      </w:r>
      <w:r w:rsidRPr="00933EFA">
        <w:t>Q</w:t>
      </w:r>
      <w:r>
        <w:t>uit</w:t>
      </w:r>
      <w:r w:rsidRPr="00933EFA">
        <w:br/>
      </w:r>
    </w:p>
    <w:p w:rsidR="003B41E4" w:rsidRDefault="003B41E4" w:rsidP="00861BB5">
      <w:pPr>
        <w:spacing w:after="0"/>
        <w:ind w:left="720" w:firstLine="0"/>
      </w:pPr>
    </w:p>
    <w:p w:rsidR="001D5410" w:rsidRDefault="001D5410" w:rsidP="00861BB5">
      <w:pPr>
        <w:spacing w:after="0"/>
        <w:ind w:left="720" w:firstLine="0"/>
      </w:pPr>
    </w:p>
    <w:p w:rsidR="003B41E4" w:rsidRDefault="003B41E4" w:rsidP="00861BB5">
      <w:pPr>
        <w:pStyle w:val="Caption"/>
      </w:pPr>
      <w:bookmarkStart w:id="499" w:name="RCOS_C51141"/>
      <w:bookmarkStart w:id="500" w:name="RCOS_C51144"/>
      <w:bookmarkStart w:id="501" w:name="_Ref292379037"/>
      <w:bookmarkEnd w:id="499"/>
      <w:bookmarkEnd w:id="500"/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501"/>
      <w:r>
        <w:t xml:space="preserve"> Running Routine ^ReadAndWrite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>Do ^ReadAndWrite</w:t>
      </w:r>
    </w:p>
    <w:p w:rsidR="003B41E4" w:rsidRPr="004A1762" w:rsidRDefault="003B41E4" w:rsidP="009C6846">
      <w:pPr>
        <w:pStyle w:val="CodeItalic"/>
      </w:pPr>
      <w:r w:rsidRPr="004A1762">
        <w:t>First Record</w:t>
      </w:r>
    </w:p>
    <w:p w:rsidR="003B41E4" w:rsidRPr="004A1762" w:rsidRDefault="003B41E4" w:rsidP="009C6846">
      <w:pPr>
        <w:pStyle w:val="CodeItalic"/>
      </w:pPr>
      <w:r w:rsidRPr="004A1762">
        <w:t>Second Record</w:t>
      </w:r>
    </w:p>
    <w:p w:rsidR="003B41E4" w:rsidRPr="004A1762" w:rsidRDefault="003B41E4" w:rsidP="009C6846">
      <w:pPr>
        <w:pStyle w:val="CodeItalic"/>
      </w:pPr>
      <w:r w:rsidRPr="004A1762">
        <w:t>Third Record</w:t>
      </w:r>
    </w:p>
    <w:p w:rsidR="003B41E4" w:rsidRPr="004A1762" w:rsidRDefault="003B41E4" w:rsidP="009C6846">
      <w:pPr>
        <w:pStyle w:val="CodeItalic"/>
      </w:pPr>
      <w:r w:rsidRPr="004A1762">
        <w:t>3 Records read</w:t>
      </w:r>
    </w:p>
    <w:p w:rsidR="003B41E4" w:rsidRPr="004A1762" w:rsidRDefault="003B41E4" w:rsidP="009C6846">
      <w:pPr>
        <w:pStyle w:val="CodeItalic"/>
      </w:pPr>
      <w:r w:rsidRPr="004A1762">
        <w:t>3 Records written</w:t>
      </w:r>
    </w:p>
    <w:p w:rsidR="003B41E4" w:rsidRPr="004A1762" w:rsidRDefault="003B41E4" w:rsidP="009C6846">
      <w:pPr>
        <w:pStyle w:val="CodeItalic"/>
      </w:pPr>
      <w:r w:rsidRPr="004A1762">
        <w:t>End of File reached</w:t>
      </w:r>
    </w:p>
    <w:p w:rsidR="003B41E4" w:rsidRDefault="003B41E4" w:rsidP="009C6846">
      <w:pPr>
        <w:pStyle w:val="Code1"/>
      </w:pPr>
    </w:p>
    <w:p w:rsidR="00D47C84" w:rsidRDefault="00D47C84" w:rsidP="00531321">
      <w:pPr>
        <w:pStyle w:val="Caption"/>
        <w:keepNext/>
      </w:pPr>
      <w:bookmarkStart w:id="502" w:name="RCOS_C43634"/>
      <w:bookmarkStart w:id="503" w:name="_Ref292189402"/>
      <w:bookmarkEnd w:id="502"/>
    </w:p>
    <w:p w:rsidR="003B41E4" w:rsidRDefault="003B41E4" w:rsidP="0053132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503"/>
      <w:r>
        <w:t xml:space="preserve"> Cycle through several files</w:t>
      </w:r>
    </w:p>
    <w:p w:rsidR="003B41E4" w:rsidRDefault="003B41E4" w:rsidP="009C6846">
      <w:pPr>
        <w:pStyle w:val="Code1"/>
      </w:pPr>
    </w:p>
    <w:p w:rsidR="003B41E4" w:rsidRDefault="003B41E4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>CycleThruFiles</w:t>
      </w:r>
      <w:r>
        <w:tab/>
        <w:t>;</w:t>
      </w:r>
    </w:p>
    <w:p w:rsidR="003B41E4" w:rsidRDefault="003B41E4" w:rsidP="009C6846">
      <w:pPr>
        <w:pStyle w:val="Code1"/>
      </w:pPr>
      <w:r>
        <w:tab/>
        <w:t>For File="FILE1.TXT","FILE2.TXT","FILE3.TXT" {</w:t>
      </w:r>
    </w:p>
    <w:p w:rsidR="003B41E4" w:rsidRDefault="003B41E4" w:rsidP="009C6846">
      <w:pPr>
        <w:pStyle w:val="Code1"/>
      </w:pPr>
      <w:r>
        <w:t xml:space="preserve">  </w:t>
      </w:r>
      <w:r>
        <w:tab/>
        <w:t>Open File:"WNS"</w:t>
      </w:r>
    </w:p>
    <w:p w:rsidR="003B41E4" w:rsidRDefault="003B41E4" w:rsidP="009C6846">
      <w:pPr>
        <w:pStyle w:val="Code1"/>
      </w:pPr>
      <w:r>
        <w:t xml:space="preserve">  </w:t>
      </w:r>
      <w:r>
        <w:tab/>
        <w:t>Close File</w:t>
      </w:r>
    </w:p>
    <w:p w:rsidR="003B41E4" w:rsidRDefault="003B41E4" w:rsidP="009C6846">
      <w:pPr>
        <w:pStyle w:val="Code1"/>
      </w:pPr>
      <w:r>
        <w:tab/>
        <w:t>}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ab/>
        <w:t>Set File=("</w:t>
      </w:r>
      <w:r w:rsidRPr="00564B51">
        <w:t>FILE</w:t>
      </w:r>
      <w:r w:rsidRPr="00F962F2">
        <w:t>*</w:t>
      </w:r>
      <w:r w:rsidRPr="00564B51">
        <w:t>.TXT</w:t>
      </w:r>
      <w:r w:rsidRPr="00926EF1">
        <w:t>")</w:t>
      </w:r>
      <w:r>
        <w:tab/>
        <w:t>;use</w:t>
      </w:r>
      <w:r w:rsidRPr="00926EF1">
        <w:t xml:space="preserve"> * as a wildcard</w:t>
      </w:r>
    </w:p>
    <w:p w:rsidR="003B41E4" w:rsidRDefault="003B41E4" w:rsidP="009C6846">
      <w:pPr>
        <w:pStyle w:val="Code1"/>
      </w:pPr>
      <w:r>
        <w:tab/>
        <w:t xml:space="preserve">Set </w:t>
      </w:r>
      <w:r w:rsidRPr="00926EF1">
        <w:t>File=$ZSearch(File)</w:t>
      </w:r>
      <w:r>
        <w:tab/>
      </w:r>
      <w:r>
        <w:tab/>
      </w:r>
    </w:p>
    <w:p w:rsidR="003B41E4" w:rsidRDefault="003B41E4" w:rsidP="009C6846">
      <w:pPr>
        <w:pStyle w:val="Code1"/>
      </w:pPr>
      <w:r>
        <w:tab/>
        <w:t>Write !,File</w:t>
      </w:r>
    </w:p>
    <w:p w:rsidR="003B41E4" w:rsidRDefault="003B41E4" w:rsidP="009C6846">
      <w:pPr>
        <w:pStyle w:val="Code1"/>
      </w:pPr>
      <w:r>
        <w:tab/>
        <w:t>Do {</w:t>
      </w:r>
    </w:p>
    <w:p w:rsidR="003B41E4" w:rsidRDefault="003B41E4" w:rsidP="009C6846">
      <w:pPr>
        <w:pStyle w:val="Code1"/>
      </w:pPr>
      <w:r>
        <w:tab/>
      </w:r>
      <w:r>
        <w:tab/>
        <w:t>Set File=$ZS</w:t>
      </w:r>
      <w:r w:rsidR="001907CE">
        <w:t>earch("")</w:t>
      </w:r>
      <w:r w:rsidR="001907CE">
        <w:tab/>
      </w:r>
      <w:r w:rsidRPr="00926EF1">
        <w:t>;use a blank parameter to get next file</w:t>
      </w:r>
    </w:p>
    <w:p w:rsidR="003B41E4" w:rsidRDefault="003B41E4" w:rsidP="009C6846">
      <w:pPr>
        <w:pStyle w:val="Code1"/>
      </w:pPr>
      <w:r>
        <w:tab/>
      </w:r>
      <w:r>
        <w:tab/>
        <w:t>If File="" Q</w:t>
      </w:r>
    </w:p>
    <w:p w:rsidR="003B41E4" w:rsidRDefault="003B41E4" w:rsidP="009C6846">
      <w:pPr>
        <w:pStyle w:val="Code1"/>
      </w:pPr>
      <w:r>
        <w:tab/>
      </w:r>
      <w:r>
        <w:tab/>
        <w:t>Write !,File</w:t>
      </w:r>
    </w:p>
    <w:p w:rsidR="003B41E4" w:rsidRPr="00926EF1" w:rsidRDefault="003B41E4" w:rsidP="009C6846">
      <w:pPr>
        <w:pStyle w:val="Code1"/>
      </w:pPr>
      <w:r>
        <w:tab/>
      </w:r>
      <w:r w:rsidRPr="00926EF1">
        <w:t>} While File'=""</w:t>
      </w:r>
    </w:p>
    <w:p w:rsidR="003B41E4" w:rsidRDefault="003B41E4" w:rsidP="009C6846">
      <w:pPr>
        <w:pStyle w:val="Code1"/>
      </w:pPr>
    </w:p>
    <w:p w:rsidR="00D47C84" w:rsidRDefault="00D47C84" w:rsidP="003B41E4">
      <w:pPr>
        <w:pStyle w:val="Caption"/>
        <w:keepNext/>
      </w:pPr>
      <w:bookmarkStart w:id="504" w:name="_Ref292309991"/>
    </w:p>
    <w:p w:rsidR="003B41E4" w:rsidRDefault="003B41E4" w:rsidP="003B41E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504"/>
      <w:r>
        <w:t xml:space="preserve"> Running Routine ^CycleThruFiles</w:t>
      </w:r>
    </w:p>
    <w:p w:rsidR="003B41E4" w:rsidRDefault="003B41E4" w:rsidP="009C6846">
      <w:pPr>
        <w:pStyle w:val="Code1"/>
      </w:pPr>
    </w:p>
    <w:p w:rsidR="003B41E4" w:rsidRPr="00E30E34" w:rsidRDefault="003B41E4" w:rsidP="009C6846">
      <w:pPr>
        <w:pStyle w:val="Code1"/>
      </w:pPr>
      <w:r>
        <w:t xml:space="preserve">Do </w:t>
      </w:r>
      <w:r w:rsidRPr="00E30E34">
        <w:t>^CycleThruFiles</w:t>
      </w:r>
    </w:p>
    <w:p w:rsidR="003B41E4" w:rsidRPr="00E30E34" w:rsidRDefault="003B41E4" w:rsidP="009C6846">
      <w:pPr>
        <w:pStyle w:val="Code1"/>
      </w:pPr>
      <w:r w:rsidRPr="00E30E34">
        <w:t xml:space="preserve"> </w:t>
      </w:r>
    </w:p>
    <w:p w:rsidR="003B41E4" w:rsidRPr="004A1762" w:rsidRDefault="003B41E4" w:rsidP="009C6846">
      <w:pPr>
        <w:pStyle w:val="CodeItalic"/>
      </w:pPr>
      <w:r w:rsidRPr="004A1762">
        <w:t>C:\Cache2010\mgr\user\FILE.TXT</w:t>
      </w:r>
    </w:p>
    <w:p w:rsidR="003B41E4" w:rsidRPr="004A1762" w:rsidRDefault="003B41E4" w:rsidP="009C6846">
      <w:pPr>
        <w:pStyle w:val="CodeItalic"/>
      </w:pPr>
      <w:r w:rsidRPr="004A1762">
        <w:t>C:\Cache2010\mgr\user\FILE1.TXT</w:t>
      </w:r>
    </w:p>
    <w:p w:rsidR="003B41E4" w:rsidRPr="004A1762" w:rsidRDefault="003B41E4" w:rsidP="009C6846">
      <w:pPr>
        <w:pStyle w:val="CodeItalic"/>
      </w:pPr>
      <w:r w:rsidRPr="004A1762">
        <w:t>C:\Cache2010\mgr\user\FILE2.TXT</w:t>
      </w:r>
    </w:p>
    <w:p w:rsidR="003B41E4" w:rsidRPr="004A1762" w:rsidRDefault="003B41E4" w:rsidP="009C6846">
      <w:pPr>
        <w:pStyle w:val="CodeItalic"/>
      </w:pPr>
      <w:r w:rsidRPr="004A1762">
        <w:t>C:\Cache2010\mgr\user\FILE3.TXT</w:t>
      </w:r>
    </w:p>
    <w:p w:rsidR="003B41E4" w:rsidRDefault="003B41E4" w:rsidP="009C6846">
      <w:pPr>
        <w:pStyle w:val="Code1"/>
      </w:pPr>
    </w:p>
    <w:p w:rsidR="00D47C84" w:rsidRDefault="00D47C84" w:rsidP="00861BB5">
      <w:pPr>
        <w:pStyle w:val="Caption"/>
      </w:pPr>
      <w:bookmarkStart w:id="505" w:name="_Ref292034166"/>
    </w:p>
    <w:p w:rsidR="003B41E4" w:rsidRDefault="003B41E4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505"/>
      <w:r>
        <w:t xml:space="preserve"> Search multiple files for a specific string</w:t>
      </w:r>
    </w:p>
    <w:p w:rsidR="003B41E4" w:rsidRDefault="003B41E4" w:rsidP="009C6846">
      <w:pPr>
        <w:pStyle w:val="Code1"/>
      </w:pPr>
    </w:p>
    <w:p w:rsidR="003B41E4" w:rsidRDefault="003B41E4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B41E4" w:rsidRDefault="003B41E4" w:rsidP="009C6846">
      <w:pPr>
        <w:pStyle w:val="Code1"/>
      </w:pPr>
    </w:p>
    <w:p w:rsidR="003B41E4" w:rsidRPr="004A1762" w:rsidRDefault="003B41E4" w:rsidP="009C6846">
      <w:pPr>
        <w:pStyle w:val="Code1"/>
      </w:pPr>
      <w:r w:rsidRPr="004A1762">
        <w:t>SearchForString</w:t>
      </w:r>
      <w:r w:rsidRPr="004A1762">
        <w:br/>
      </w:r>
      <w:r w:rsidRPr="004A1762">
        <w:tab/>
        <w:t>For File="FILE1</w:t>
      </w:r>
      <w:r w:rsidR="00F27116">
        <w:t xml:space="preserve">.TXT","FILE3.TXT","FILE5.TXT" {  </w:t>
      </w:r>
      <w:r w:rsidRPr="004A1762">
        <w:t>;three empty files</w:t>
      </w:r>
      <w:r w:rsidRPr="004A1762">
        <w:br/>
        <w:t>  </w:t>
      </w:r>
      <w:r w:rsidRPr="004A1762">
        <w:tab/>
      </w:r>
      <w:r w:rsidRPr="004A1762">
        <w:tab/>
        <w:t>Open File:"</w:t>
      </w:r>
      <w:r>
        <w:t>WNS</w:t>
      </w:r>
      <w:r w:rsidRPr="004A1762">
        <w:t>"</w:t>
      </w:r>
      <w:r w:rsidRPr="004A1762">
        <w:br/>
        <w:t>  </w:t>
      </w:r>
      <w:r w:rsidRPr="004A1762">
        <w:tab/>
      </w:r>
      <w:r w:rsidRPr="004A1762">
        <w:tab/>
        <w:t>Close File</w:t>
      </w:r>
      <w:r w:rsidRPr="004A1762">
        <w:br/>
      </w:r>
      <w:r w:rsidRPr="004A1762">
        <w:tab/>
        <w:t>}</w:t>
      </w:r>
      <w:r w:rsidRPr="004A1762">
        <w:br/>
      </w:r>
      <w:r w:rsidRPr="004A1762">
        <w:tab/>
        <w:t>For File="FILE2</w:t>
      </w:r>
      <w:r w:rsidR="00F27116">
        <w:t xml:space="preserve">.TXT","FILE4.TXT","FILE6.TXT" {  </w:t>
      </w:r>
      <w:r w:rsidRPr="004A1762">
        <w:t>;three files with "</w:t>
      </w:r>
      <w:r>
        <w:t>fleas</w:t>
      </w:r>
      <w:r w:rsidRPr="004A1762">
        <w:t>"</w:t>
      </w:r>
      <w:r w:rsidRPr="004A1762">
        <w:br/>
        <w:t>  </w:t>
      </w:r>
      <w:r w:rsidRPr="004A1762">
        <w:tab/>
      </w:r>
      <w:r w:rsidRPr="004A1762">
        <w:tab/>
        <w:t>Open File:"</w:t>
      </w:r>
      <w:r>
        <w:t>WNS</w:t>
      </w:r>
      <w:r w:rsidRPr="004A1762">
        <w:t>"</w:t>
      </w:r>
      <w:r w:rsidRPr="004A1762">
        <w:br/>
        <w:t>  </w:t>
      </w:r>
      <w:r w:rsidRPr="004A1762">
        <w:tab/>
      </w:r>
      <w:r w:rsidRPr="004A1762">
        <w:tab/>
        <w:t xml:space="preserve">Use File Write !,"My dog has </w:t>
      </w:r>
      <w:r>
        <w:t>fleas</w:t>
      </w:r>
      <w:r w:rsidRPr="004A1762">
        <w:t>"</w:t>
      </w:r>
      <w:r w:rsidRPr="004A1762">
        <w:br/>
        <w:t>  </w:t>
      </w:r>
      <w:r w:rsidRPr="004A1762">
        <w:tab/>
      </w:r>
      <w:r w:rsidRPr="004A1762">
        <w:tab/>
        <w:t>Close File</w:t>
      </w:r>
      <w:r w:rsidRPr="004A1762">
        <w:br/>
      </w:r>
      <w:r w:rsidRPr="004A1762">
        <w:tab/>
        <w:t>}</w:t>
      </w:r>
      <w:r w:rsidRPr="004A1762">
        <w:br/>
      </w:r>
      <w:r w:rsidRPr="004A1762">
        <w:br/>
      </w:r>
      <w:r w:rsidRPr="004A1762">
        <w:tab/>
        <w:t>Set File=("FILE*.TXT") ;set initial files to search</w:t>
      </w:r>
      <w:r w:rsidRPr="004A1762">
        <w:br/>
      </w:r>
      <w:r w:rsidRPr="004A1762">
        <w:tab/>
        <w:t>Set File=$ZSearch(File) ;set initial search</w:t>
      </w:r>
      <w:r w:rsidRPr="004A1762">
        <w:br/>
      </w:r>
      <w:r w:rsidRPr="004A1762">
        <w:tab/>
        <w:t>Do {</w:t>
      </w:r>
      <w:r w:rsidRPr="004A1762">
        <w:br/>
      </w:r>
      <w:r w:rsidRPr="004A1762">
        <w:tab/>
      </w:r>
      <w:r w:rsidRPr="004A1762">
        <w:tab/>
        <w:t xml:space="preserve">Set File=$ZSearch("") </w:t>
      </w:r>
      <w:r w:rsidR="00FA0BA0">
        <w:tab/>
      </w:r>
      <w:r w:rsidR="00FA0BA0">
        <w:tab/>
      </w:r>
      <w:r w:rsidR="00FA0BA0">
        <w:tab/>
      </w:r>
      <w:r w:rsidR="00FA0BA0">
        <w:tab/>
      </w:r>
      <w:r w:rsidRPr="004A1762">
        <w:t>;get next file</w:t>
      </w:r>
      <w:r w:rsidRPr="004A1762">
        <w:br/>
      </w:r>
      <w:r w:rsidRPr="004A1762">
        <w:tab/>
      </w:r>
      <w:r w:rsidRPr="004A1762">
        <w:tab/>
        <w:t>If File="" </w:t>
      </w:r>
      <w:r>
        <w:t>Quit</w:t>
      </w:r>
      <w:r>
        <w:tab/>
      </w:r>
      <w:r>
        <w:tab/>
      </w:r>
      <w:r>
        <w:tab/>
      </w:r>
      <w:r>
        <w:tab/>
      </w:r>
      <w:r w:rsidRPr="004A1762">
        <w:t>;end of file list</w:t>
      </w:r>
      <w:r w:rsidRPr="004A1762">
        <w:br/>
        <w:t>   </w:t>
      </w:r>
      <w:r w:rsidRPr="004A1762">
        <w:tab/>
      </w:r>
      <w:r w:rsidRPr="004A1762">
        <w:tab/>
        <w:t>Open File:"R":10 ;open files</w:t>
      </w:r>
      <w:r w:rsidRPr="004A1762">
        <w:br/>
        <w:t>   </w:t>
      </w:r>
      <w:r w:rsidRPr="004A1762">
        <w:tab/>
      </w:r>
      <w:r w:rsidRPr="004A1762">
        <w:tab/>
        <w:t>If '$Test Write !,File," cannot be opened." Quit</w:t>
      </w:r>
      <w:r w:rsidRPr="004A1762">
        <w:br/>
        <w:t>   </w:t>
      </w:r>
      <w:r w:rsidRPr="004A1762">
        <w:tab/>
      </w:r>
      <w:r w:rsidRPr="004A1762">
        <w:tab/>
        <w:t xml:space="preserve">Set X=$ZU(68,40,1) </w:t>
      </w:r>
      <w:r>
        <w:tab/>
      </w:r>
      <w:r>
        <w:tab/>
      </w:r>
      <w:r>
        <w:tab/>
      </w:r>
      <w:r>
        <w:tab/>
      </w:r>
      <w:r w:rsidRPr="004A1762">
        <w:t>;set up $ZEOF</w:t>
      </w:r>
      <w:r w:rsidRPr="004A1762">
        <w:br/>
        <w:t>   </w:t>
      </w:r>
      <w:r w:rsidRPr="004A1762">
        <w:tab/>
      </w:r>
      <w:r w:rsidRPr="004A1762">
        <w:tab/>
        <w:t>Set EOF=0 Do { </w:t>
      </w:r>
      <w:r w:rsidRPr="004A1762">
        <w:br/>
        <w:t>     </w:t>
      </w:r>
      <w:r w:rsidRPr="004A1762">
        <w:tab/>
      </w:r>
      <w:r w:rsidRPr="004A1762">
        <w:tab/>
        <w:t xml:space="preserve">Use File </w:t>
      </w:r>
      <w:r w:rsidR="00F27116">
        <w:tab/>
      </w:r>
      <w:r w:rsidR="00F27116">
        <w:tab/>
        <w:t xml:space="preserve">     </w:t>
      </w:r>
      <w:r w:rsidR="00F27116">
        <w:tab/>
        <w:t xml:space="preserve">;set File as </w:t>
      </w:r>
      <w:r w:rsidRPr="004A1762">
        <w:t>current device</w:t>
      </w:r>
      <w:r w:rsidRPr="004A1762">
        <w:br/>
        <w:t>     </w:t>
      </w:r>
      <w:r w:rsidRPr="004A1762">
        <w:tab/>
      </w:r>
      <w:r w:rsidRPr="004A1762">
        <w:tab/>
        <w:t xml:space="preserve">Read Inrec </w:t>
      </w:r>
      <w:r w:rsidR="00F27116">
        <w:tab/>
      </w:r>
      <w:r w:rsidR="00F27116">
        <w:tab/>
        <w:t xml:space="preserve">     </w:t>
      </w:r>
      <w:r w:rsidR="00F27116">
        <w:tab/>
      </w:r>
      <w:r w:rsidRPr="004A1762">
        <w:t>;read record</w:t>
      </w:r>
      <w:r w:rsidRPr="004A1762">
        <w:br/>
        <w:t>     </w:t>
      </w:r>
      <w:r w:rsidRPr="004A1762">
        <w:tab/>
      </w:r>
      <w:r w:rsidRPr="004A1762">
        <w:tab/>
        <w:t>If $ZEOF=-1 Set EOF=1 Q</w:t>
      </w:r>
      <w:r>
        <w:t>uit</w:t>
      </w:r>
      <w:r w:rsidRPr="004A1762">
        <w:br/>
        <w:t>     </w:t>
      </w:r>
      <w:r w:rsidRPr="004A1762">
        <w:tab/>
      </w:r>
      <w:r w:rsidRPr="004A1762">
        <w:tab/>
        <w:t>If Inrec["</w:t>
      </w:r>
      <w:r>
        <w:t>fleas</w:t>
      </w:r>
      <w:r w:rsidRPr="004A1762">
        <w:t>" {</w:t>
      </w:r>
      <w:r w:rsidRPr="004A1762">
        <w:br/>
      </w:r>
      <w:r w:rsidRPr="004A1762">
        <w:tab/>
        <w:t>     </w:t>
      </w:r>
      <w:r w:rsidRPr="004A1762">
        <w:tab/>
      </w:r>
      <w:r w:rsidRPr="004A1762">
        <w:tab/>
      </w:r>
      <w:r>
        <w:tab/>
      </w:r>
      <w:r w:rsidRPr="004A1762">
        <w:t>Use 0 Write !,"File: "</w:t>
      </w:r>
      <w:r w:rsidRPr="004A1762">
        <w:br/>
      </w:r>
      <w:r w:rsidRPr="004A1762">
        <w:tab/>
        <w:t>     </w:t>
      </w:r>
      <w:r w:rsidRPr="004A1762">
        <w:tab/>
      </w:r>
      <w:r w:rsidRPr="004A1762">
        <w:tab/>
      </w:r>
      <w:r>
        <w:tab/>
      </w:r>
      <w:r w:rsidRPr="004A1762">
        <w:t>Write File," contains string '</w:t>
      </w:r>
      <w:r>
        <w:t>fleas</w:t>
      </w:r>
      <w:r w:rsidRPr="004A1762">
        <w:t>'."</w:t>
      </w:r>
      <w:r w:rsidRPr="004A1762">
        <w:br/>
        <w:t>     </w:t>
      </w:r>
      <w:r w:rsidRPr="004A1762">
        <w:tab/>
      </w:r>
      <w:r w:rsidRPr="004A1762">
        <w:tab/>
        <w:t>}</w:t>
      </w:r>
      <w:r w:rsidRPr="004A1762">
        <w:br/>
        <w:t>  </w:t>
      </w:r>
      <w:r w:rsidRPr="004A1762">
        <w:tab/>
      </w:r>
      <w:r w:rsidRPr="004A1762">
        <w:tab/>
        <w:t>} While EOF=0</w:t>
      </w:r>
      <w:r w:rsidRPr="004A1762">
        <w:br/>
        <w:t> </w:t>
      </w:r>
      <w:r w:rsidRPr="004A1762">
        <w:tab/>
      </w:r>
      <w:r w:rsidRPr="004A1762">
        <w:tab/>
        <w:t>Close File</w:t>
      </w:r>
      <w:r w:rsidRPr="004A1762">
        <w:br/>
      </w:r>
      <w:r w:rsidRPr="004A1762">
        <w:tab/>
        <w:t>} While File'=""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</w:p>
    <w:p w:rsidR="003B41E4" w:rsidRDefault="003B41E4" w:rsidP="00861BB5">
      <w:pPr>
        <w:pStyle w:val="Caption"/>
      </w:pPr>
      <w:bookmarkStart w:id="506" w:name="_Ref292340405"/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506"/>
      <w:r>
        <w:t xml:space="preserve"> Running Routine ^SearchForString</w:t>
      </w:r>
    </w:p>
    <w:p w:rsidR="003B41E4" w:rsidRDefault="003B41E4" w:rsidP="009C6846">
      <w:pPr>
        <w:pStyle w:val="Code1"/>
      </w:pPr>
    </w:p>
    <w:p w:rsidR="003B41E4" w:rsidRPr="00E30E34" w:rsidRDefault="003B41E4" w:rsidP="009C6846">
      <w:pPr>
        <w:pStyle w:val="Code1"/>
      </w:pPr>
      <w:r>
        <w:t xml:space="preserve">Do </w:t>
      </w:r>
      <w:r w:rsidRPr="00E30E34">
        <w:t>^</w:t>
      </w:r>
      <w:r>
        <w:t>SearchForString</w:t>
      </w:r>
    </w:p>
    <w:p w:rsidR="003B41E4" w:rsidRPr="00E30E34" w:rsidRDefault="003B41E4" w:rsidP="009C6846">
      <w:pPr>
        <w:pStyle w:val="Code1"/>
      </w:pPr>
      <w:r w:rsidRPr="00E30E34">
        <w:t xml:space="preserve"> </w:t>
      </w:r>
    </w:p>
    <w:p w:rsidR="003B41E4" w:rsidRPr="004A1762" w:rsidRDefault="003B41E4" w:rsidP="009C6846">
      <w:pPr>
        <w:pStyle w:val="CodeItalic"/>
      </w:pPr>
      <w:r w:rsidRPr="004A1762">
        <w:t>File: C:\Cache2010\mgr\user\FILE2.TXT contains string '</w:t>
      </w:r>
      <w:r>
        <w:t>fleas</w:t>
      </w:r>
      <w:r w:rsidRPr="004A1762">
        <w:t>'.</w:t>
      </w:r>
    </w:p>
    <w:p w:rsidR="003B41E4" w:rsidRPr="004A1762" w:rsidRDefault="003B41E4" w:rsidP="009C6846">
      <w:pPr>
        <w:pStyle w:val="CodeItalic"/>
      </w:pPr>
      <w:r w:rsidRPr="004A1762">
        <w:t>File: C:\Cache2010\mgr\user\FILE4.TXT contains string '</w:t>
      </w:r>
      <w:r>
        <w:t>fleas</w:t>
      </w:r>
      <w:r w:rsidRPr="004A1762">
        <w:t>'.</w:t>
      </w:r>
    </w:p>
    <w:p w:rsidR="003B41E4" w:rsidRPr="004A1762" w:rsidRDefault="003B41E4" w:rsidP="009C6846">
      <w:pPr>
        <w:pStyle w:val="CodeItalic"/>
      </w:pPr>
      <w:r w:rsidRPr="004A1762">
        <w:t>File: C:\Cache2010\mgr\user\FILE6.TXT contains string '</w:t>
      </w:r>
      <w:r>
        <w:t>fleas</w:t>
      </w:r>
      <w:r w:rsidRPr="004A1762">
        <w:t>'.</w:t>
      </w:r>
    </w:p>
    <w:p w:rsidR="003B41E4" w:rsidRDefault="003B41E4" w:rsidP="009C6846">
      <w:pPr>
        <w:pStyle w:val="Code1"/>
      </w:pPr>
    </w:p>
    <w:p w:rsidR="00D47C84" w:rsidRDefault="00D47C84" w:rsidP="00861BB5">
      <w:pPr>
        <w:pStyle w:val="Caption"/>
      </w:pPr>
      <w:bookmarkStart w:id="507" w:name="_Ref292192059"/>
    </w:p>
    <w:p w:rsidR="003B41E4" w:rsidRDefault="003B41E4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507"/>
      <w:r>
        <w:t xml:space="preserve"> Finding a File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>Set File=$ZSearch("FILE.TXT")</w:t>
      </w:r>
      <w:r>
        <w:tab/>
      </w:r>
      <w:r>
        <w:tab/>
      </w:r>
      <w:r>
        <w:tab/>
        <w:t>;Find a File that exists</w:t>
      </w:r>
    </w:p>
    <w:p w:rsidR="003B41E4" w:rsidRDefault="003B41E4" w:rsidP="009C6846">
      <w:pPr>
        <w:pStyle w:val="Code1"/>
      </w:pPr>
      <w:r>
        <w:t>Write !,File</w:t>
      </w:r>
    </w:p>
    <w:p w:rsidR="003B41E4" w:rsidRDefault="003B41E4" w:rsidP="009C6846">
      <w:pPr>
        <w:pStyle w:val="CodeItalic"/>
      </w:pPr>
      <w:r>
        <w:t>C:\Cache2010\mgr\user\FILE</w:t>
      </w:r>
      <w:r w:rsidRPr="00FB16C2">
        <w:t>.TXT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>Set File=$ZSearch("FILEXXX.TXT")</w:t>
      </w:r>
      <w:r>
        <w:tab/>
      </w:r>
      <w:r>
        <w:tab/>
      </w:r>
      <w:r w:rsidR="00823E26">
        <w:tab/>
      </w:r>
      <w:r>
        <w:t>;Find a file that does not exist</w:t>
      </w:r>
    </w:p>
    <w:p w:rsidR="003B41E4" w:rsidRDefault="003B41E4" w:rsidP="009C6846">
      <w:pPr>
        <w:pStyle w:val="Code1"/>
      </w:pPr>
      <w:r>
        <w:t>Write !,File</w:t>
      </w:r>
    </w:p>
    <w:p w:rsidR="003B41E4" w:rsidRPr="004A1762" w:rsidRDefault="003B41E4" w:rsidP="009C6846">
      <w:pPr>
        <w:pStyle w:val="CodeItalic"/>
      </w:pPr>
      <w:r>
        <w:t>&lt;&gt;</w:t>
      </w:r>
    </w:p>
    <w:p w:rsidR="003B41E4" w:rsidRDefault="003B41E4" w:rsidP="009C6846">
      <w:pPr>
        <w:pStyle w:val="Code1"/>
      </w:pPr>
    </w:p>
    <w:p w:rsidR="00D47C84" w:rsidRDefault="00D47C84" w:rsidP="00861BB5">
      <w:pPr>
        <w:pStyle w:val="Caption"/>
      </w:pPr>
      <w:bookmarkStart w:id="508" w:name="_Ref292033717"/>
    </w:p>
    <w:p w:rsidR="003B41E4" w:rsidRDefault="003B41E4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508"/>
      <w:r>
        <w:t xml:space="preserve"> Retrieve date information about a File</w:t>
      </w:r>
    </w:p>
    <w:p w:rsidR="003B41E4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 xml:space="preserve">Set </w:t>
      </w:r>
      <w:r w:rsidRPr="00926EF1">
        <w:t>File="FILE.TXT"</w:t>
      </w:r>
    </w:p>
    <w:p w:rsidR="003B41E4" w:rsidRPr="00926EF1" w:rsidRDefault="003B41E4" w:rsidP="009C6846">
      <w:pPr>
        <w:pStyle w:val="Code1"/>
      </w:pPr>
      <w:r>
        <w:t xml:space="preserve">Write </w:t>
      </w:r>
      <w:r w:rsidRPr="00926EF1">
        <w:t>$ZU(140,3,File)</w:t>
      </w:r>
      <w:r w:rsidRPr="00926EF1">
        <w:tab/>
      </w:r>
      <w:r w:rsidRPr="00926EF1">
        <w:tab/>
      </w:r>
      <w:r>
        <w:tab/>
      </w:r>
      <w:r>
        <w:tab/>
      </w:r>
      <w:r w:rsidRPr="00926EF1">
        <w:t>; Create Date/Time</w:t>
      </w:r>
    </w:p>
    <w:p w:rsidR="003B41E4" w:rsidRPr="00FB16C2" w:rsidRDefault="003B41E4" w:rsidP="009C6846">
      <w:pPr>
        <w:pStyle w:val="CodeItalic"/>
      </w:pPr>
      <w:r w:rsidRPr="00FB16C2">
        <w:t>61371,68318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>Write $ZDatetime(</w:t>
      </w:r>
      <w:r w:rsidRPr="00926EF1">
        <w:t>$ZU(140,3,File)</w:t>
      </w:r>
      <w:r>
        <w:t>)</w:t>
      </w:r>
    </w:p>
    <w:p w:rsidR="003B41E4" w:rsidRPr="00082267" w:rsidRDefault="003B41E4" w:rsidP="009C6846">
      <w:pPr>
        <w:pStyle w:val="CodeItalic"/>
      </w:pPr>
      <w:r w:rsidRPr="00082267">
        <w:t>01/10/2009 18:58:38</w:t>
      </w:r>
    </w:p>
    <w:p w:rsidR="003B41E4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 xml:space="preserve">Write </w:t>
      </w:r>
      <w:r w:rsidRPr="00926EF1">
        <w:t>$ZU(140,2,File)</w:t>
      </w:r>
      <w:r w:rsidRPr="00926EF1">
        <w:tab/>
      </w:r>
      <w:r w:rsidRPr="00926EF1">
        <w:tab/>
      </w:r>
      <w:r>
        <w:tab/>
      </w:r>
      <w:r>
        <w:tab/>
      </w:r>
      <w:r w:rsidRPr="00926EF1">
        <w:t xml:space="preserve">; </w:t>
      </w:r>
      <w:r>
        <w:t>Modified Date/Time</w:t>
      </w:r>
    </w:p>
    <w:p w:rsidR="003B41E4" w:rsidRPr="00FB16C2" w:rsidRDefault="003B41E4" w:rsidP="009C6846">
      <w:pPr>
        <w:pStyle w:val="CodeItalic"/>
      </w:pPr>
      <w:r w:rsidRPr="00FB16C2">
        <w:t>61371,68318</w:t>
      </w:r>
    </w:p>
    <w:p w:rsidR="003B41E4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 xml:space="preserve">Write </w:t>
      </w:r>
      <w:r w:rsidRPr="00926EF1">
        <w:t>$ZD</w:t>
      </w:r>
      <w:r>
        <w:t>ateTime</w:t>
      </w:r>
      <w:r w:rsidRPr="00926EF1">
        <w:t>($ZU(140,2,File))</w:t>
      </w:r>
    </w:p>
    <w:p w:rsidR="003B41E4" w:rsidRPr="00FB16C2" w:rsidRDefault="003B41E4" w:rsidP="009C6846">
      <w:pPr>
        <w:pStyle w:val="CodeItalic"/>
      </w:pPr>
      <w:r w:rsidRPr="00FB16C2">
        <w:t>01/10/2009 18:58:38</w:t>
      </w:r>
    </w:p>
    <w:p w:rsidR="003B41E4" w:rsidRPr="00926EF1" w:rsidRDefault="003B41E4" w:rsidP="009C6846">
      <w:pPr>
        <w:pStyle w:val="Code1"/>
      </w:pPr>
    </w:p>
    <w:p w:rsidR="00D47C84" w:rsidRDefault="00D47C84" w:rsidP="00861BB5">
      <w:pPr>
        <w:pStyle w:val="Caption"/>
      </w:pPr>
      <w:bookmarkStart w:id="509" w:name="_Ref292033821"/>
    </w:p>
    <w:p w:rsidR="003B41E4" w:rsidRDefault="003B41E4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509"/>
      <w:r>
        <w:t xml:space="preserve"> Check on the existence of a File</w:t>
      </w:r>
    </w:p>
    <w:p w:rsidR="003B41E4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 xml:space="preserve">Set </w:t>
      </w:r>
      <w:r w:rsidRPr="00926EF1">
        <w:t>File="FILE.TXT"</w:t>
      </w:r>
    </w:p>
    <w:p w:rsidR="003B41E4" w:rsidRDefault="003B41E4" w:rsidP="009C6846">
      <w:pPr>
        <w:pStyle w:val="Code1"/>
      </w:pPr>
      <w:r>
        <w:t xml:space="preserve">Write </w:t>
      </w:r>
      <w:r w:rsidRPr="004F73CB">
        <w:t>$ZU(140,4,File)</w:t>
      </w:r>
      <w:r w:rsidRPr="004F73CB">
        <w:tab/>
      </w:r>
      <w:r w:rsidRPr="004F73CB">
        <w:tab/>
        <w:t>; Existence of File</w:t>
      </w:r>
    </w:p>
    <w:p w:rsidR="003B41E4" w:rsidRPr="00E039AA" w:rsidRDefault="003B41E4" w:rsidP="009C6846">
      <w:pPr>
        <w:pStyle w:val="CodeItalic"/>
      </w:pPr>
      <w:r w:rsidRPr="00E039AA">
        <w:t>0</w:t>
      </w:r>
      <w:r w:rsidRPr="00E039AA">
        <w:tab/>
      </w:r>
      <w:r w:rsidRPr="00E039AA">
        <w:tab/>
      </w:r>
      <w:r w:rsidRPr="00E039AA">
        <w:tab/>
      </w:r>
      <w:r w:rsidRPr="00E039AA">
        <w:tab/>
      </w:r>
      <w:r w:rsidRPr="00E039AA">
        <w:tab/>
        <w:t>; 0  – file exists</w:t>
      </w:r>
    </w:p>
    <w:p w:rsidR="003B41E4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 xml:space="preserve">Set </w:t>
      </w:r>
      <w:r w:rsidRPr="00926EF1">
        <w:t>File="FILE</w:t>
      </w:r>
      <w:r>
        <w:t>XXX</w:t>
      </w:r>
      <w:r w:rsidRPr="00926EF1">
        <w:t>.TXT"</w:t>
      </w:r>
    </w:p>
    <w:p w:rsidR="003B41E4" w:rsidRPr="004F73CB" w:rsidRDefault="003B41E4" w:rsidP="009C6846">
      <w:pPr>
        <w:pStyle w:val="Code1"/>
      </w:pPr>
      <w:r>
        <w:t xml:space="preserve">Write </w:t>
      </w:r>
      <w:r w:rsidRPr="004F73CB">
        <w:t>$ZU(140,4,File)</w:t>
      </w:r>
      <w:r w:rsidRPr="004F73CB">
        <w:tab/>
      </w:r>
      <w:r w:rsidRPr="004F73CB">
        <w:tab/>
        <w:t>; Existence of File</w:t>
      </w:r>
    </w:p>
    <w:p w:rsidR="003B41E4" w:rsidRPr="00E039AA" w:rsidRDefault="003B41E4" w:rsidP="009C6846">
      <w:pPr>
        <w:pStyle w:val="CodeItalic"/>
      </w:pPr>
      <w:r w:rsidRPr="00E039AA">
        <w:t>-2</w:t>
      </w:r>
      <w:r w:rsidRPr="00E039AA">
        <w:tab/>
      </w:r>
      <w:r w:rsidRPr="00E039AA">
        <w:tab/>
      </w:r>
      <w:r w:rsidRPr="00E039AA">
        <w:tab/>
      </w:r>
      <w:r w:rsidRPr="00E039AA">
        <w:tab/>
      </w:r>
      <w:r w:rsidRPr="00E039AA">
        <w:tab/>
        <w:t>; -2 – file does not exist</w:t>
      </w:r>
    </w:p>
    <w:p w:rsidR="003B41E4" w:rsidRPr="004F73CB" w:rsidRDefault="003B41E4" w:rsidP="009C6846">
      <w:pPr>
        <w:pStyle w:val="Code1"/>
      </w:pPr>
    </w:p>
    <w:p w:rsidR="00D47C84" w:rsidRDefault="00D47C84" w:rsidP="00861BB5">
      <w:pPr>
        <w:pStyle w:val="Caption"/>
      </w:pPr>
      <w:bookmarkStart w:id="510" w:name="_Ref292033863"/>
      <w:bookmarkStart w:id="511" w:name="_Ref214094496"/>
    </w:p>
    <w:p w:rsidR="003B41E4" w:rsidRPr="00213FA6" w:rsidRDefault="003B41E4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510"/>
      <w:r>
        <w:t xml:space="preserve"> Copying a file </w:t>
      </w:r>
    </w:p>
    <w:p w:rsidR="003B41E4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 xml:space="preserve">Set </w:t>
      </w:r>
      <w:r w:rsidRPr="00926EF1">
        <w:t>File="FILE.TXT"</w:t>
      </w:r>
    </w:p>
    <w:p w:rsidR="003B41E4" w:rsidRDefault="003B41E4" w:rsidP="009C6846">
      <w:pPr>
        <w:pStyle w:val="Code1"/>
      </w:pPr>
      <w:r>
        <w:t>Set NewFile="NEWFILE.TXT"</w:t>
      </w:r>
    </w:p>
    <w:p w:rsidR="003B41E4" w:rsidRPr="004F73CB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 xml:space="preserve">Write </w:t>
      </w:r>
      <w:r w:rsidRPr="004F73CB">
        <w:t>$ZU(140,</w:t>
      </w:r>
      <w:r w:rsidRPr="000F6BF0">
        <w:t>11</w:t>
      </w:r>
      <w:r>
        <w:t>,File,NewFile)</w:t>
      </w:r>
      <w:r>
        <w:tab/>
        <w:t>; Copy FILE.TXT to NEWFILE.TXT</w:t>
      </w:r>
    </w:p>
    <w:p w:rsidR="003B41E4" w:rsidRPr="00E039AA" w:rsidRDefault="003B41E4" w:rsidP="009C6846">
      <w:pPr>
        <w:pStyle w:val="Code1"/>
      </w:pPr>
      <w:r w:rsidRPr="00E039AA">
        <w:rPr>
          <w:i/>
        </w:rPr>
        <w:t>0</w:t>
      </w:r>
      <w:r w:rsidRPr="00E039AA">
        <w:tab/>
      </w:r>
      <w:r w:rsidRPr="00E039AA">
        <w:tab/>
      </w:r>
      <w:r w:rsidRPr="00E039AA">
        <w:tab/>
      </w:r>
      <w:r w:rsidRPr="00E039AA">
        <w:tab/>
      </w:r>
      <w:r w:rsidRPr="00E039AA">
        <w:tab/>
        <w:t>; copy successfull</w:t>
      </w:r>
    </w:p>
    <w:p w:rsidR="003B41E4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 xml:space="preserve">Set </w:t>
      </w:r>
      <w:r w:rsidRPr="00926EF1">
        <w:t>File="</w:t>
      </w:r>
      <w:r>
        <w:t>NEW</w:t>
      </w:r>
      <w:r w:rsidRPr="00926EF1">
        <w:t>FILE.TXT"</w:t>
      </w:r>
    </w:p>
    <w:p w:rsidR="003B41E4" w:rsidRPr="00926EF1" w:rsidRDefault="003B41E4" w:rsidP="009C6846">
      <w:pPr>
        <w:pStyle w:val="Code1"/>
      </w:pPr>
      <w:r>
        <w:t xml:space="preserve">Write </w:t>
      </w:r>
      <w:r w:rsidRPr="00926EF1">
        <w:t>$ZU(140,3,File)</w:t>
      </w:r>
      <w:r w:rsidRPr="00926EF1">
        <w:tab/>
      </w:r>
      <w:r w:rsidRPr="00926EF1">
        <w:tab/>
        <w:t>; Create Date/Time</w:t>
      </w:r>
      <w:r>
        <w:t xml:space="preserve"> of the new file</w:t>
      </w:r>
    </w:p>
    <w:p w:rsidR="003B41E4" w:rsidRPr="006C18B0" w:rsidRDefault="003B41E4" w:rsidP="009C6846">
      <w:pPr>
        <w:pStyle w:val="Code1"/>
      </w:pPr>
      <w:r w:rsidRPr="00E039AA">
        <w:t>61372</w:t>
      </w:r>
      <w:r w:rsidRPr="006C18B0">
        <w:t>,</w:t>
      </w:r>
      <w:r w:rsidRPr="00E039AA">
        <w:t>35519</w:t>
      </w:r>
    </w:p>
    <w:p w:rsidR="003B41E4" w:rsidRDefault="003B41E4" w:rsidP="009C6846">
      <w:pPr>
        <w:pStyle w:val="Code1"/>
      </w:pPr>
    </w:p>
    <w:p w:rsidR="00D47C84" w:rsidRDefault="00D47C84" w:rsidP="00E039AA">
      <w:pPr>
        <w:pStyle w:val="Caption"/>
        <w:keepNext/>
      </w:pPr>
      <w:bookmarkStart w:id="512" w:name="_Ref292033915"/>
      <w:bookmarkEnd w:id="511"/>
    </w:p>
    <w:p w:rsidR="003B41E4" w:rsidRPr="004F73CB" w:rsidRDefault="003B41E4" w:rsidP="00E039A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512"/>
      <w:r>
        <w:t xml:space="preserve"> Renaming a file </w:t>
      </w:r>
    </w:p>
    <w:p w:rsidR="003B41E4" w:rsidRPr="004F73CB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 xml:space="preserve">Set </w:t>
      </w:r>
      <w:r w:rsidRPr="00926EF1">
        <w:t>File="FILE.TXT"</w:t>
      </w:r>
    </w:p>
    <w:p w:rsidR="003B41E4" w:rsidRDefault="003B41E4" w:rsidP="009C6846">
      <w:pPr>
        <w:pStyle w:val="Code1"/>
      </w:pPr>
      <w:r>
        <w:t>Set NewFile="NEWFILE.TXT"</w:t>
      </w:r>
    </w:p>
    <w:p w:rsidR="003B41E4" w:rsidRPr="004F73CB" w:rsidRDefault="003B41E4" w:rsidP="009C6846">
      <w:pPr>
        <w:pStyle w:val="Code1"/>
      </w:pPr>
    </w:p>
    <w:p w:rsidR="003B41E4" w:rsidRDefault="003B41E4" w:rsidP="009C6846">
      <w:pPr>
        <w:pStyle w:val="Code1"/>
      </w:pPr>
      <w:r>
        <w:t>Write $ZU(140,6,File,NewFile)</w:t>
      </w:r>
      <w:r>
        <w:tab/>
      </w:r>
      <w:r w:rsidRPr="004F73CB">
        <w:t xml:space="preserve">; Rename </w:t>
      </w:r>
      <w:r>
        <w:t>FILE.TXT to NEWFILE.TXT</w:t>
      </w:r>
    </w:p>
    <w:p w:rsidR="003B41E4" w:rsidRDefault="003B41E4" w:rsidP="009C6846">
      <w:pPr>
        <w:pStyle w:val="Code1"/>
      </w:pPr>
    </w:p>
    <w:p w:rsidR="003B41E4" w:rsidRPr="006A6B80" w:rsidRDefault="003B41E4" w:rsidP="009C6846">
      <w:pPr>
        <w:pStyle w:val="Code1"/>
      </w:pPr>
      <w:r>
        <w:t xml:space="preserve">Set </w:t>
      </w:r>
      <w:r w:rsidRPr="00926EF1">
        <w:t>File="FILE.TXT"</w:t>
      </w:r>
    </w:p>
    <w:p w:rsidR="003B41E4" w:rsidRDefault="003B41E4" w:rsidP="009C6846">
      <w:pPr>
        <w:pStyle w:val="Code1"/>
      </w:pPr>
      <w:r>
        <w:t xml:space="preserve">Write </w:t>
      </w:r>
      <w:r w:rsidRPr="004F73CB">
        <w:t>$ZU(140,4,File)</w:t>
      </w:r>
      <w:r w:rsidRPr="004F73CB">
        <w:tab/>
      </w:r>
      <w:r w:rsidRPr="004F73CB">
        <w:tab/>
        <w:t xml:space="preserve">; </w:t>
      </w:r>
      <w:r>
        <w:t>Check the e</w:t>
      </w:r>
      <w:r w:rsidRPr="004F73CB">
        <w:t>xistence of File</w:t>
      </w:r>
    </w:p>
    <w:p w:rsidR="003B41E4" w:rsidRDefault="003B41E4" w:rsidP="009C6846">
      <w:pPr>
        <w:pStyle w:val="Code1"/>
      </w:pPr>
      <w:r w:rsidRPr="00E039AA">
        <w:rPr>
          <w:rStyle w:val="CodeItalicChar"/>
        </w:rPr>
        <w:t>-2</w:t>
      </w:r>
      <w:r>
        <w:tab/>
      </w:r>
      <w:r>
        <w:tab/>
      </w:r>
      <w:r>
        <w:tab/>
      </w:r>
      <w:r>
        <w:tab/>
      </w:r>
      <w:r>
        <w:tab/>
        <w:t xml:space="preserve">; Old file does not exist, </w:t>
      </w:r>
    </w:p>
    <w:p w:rsidR="003B41E4" w:rsidRPr="004F73CB" w:rsidRDefault="003B41E4" w:rsidP="009C6846">
      <w:pPr>
        <w:pStyle w:val="Code1"/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C20B21">
        <w:t>;</w:t>
      </w:r>
      <w:r>
        <w:t xml:space="preserve"> it has been renamed</w:t>
      </w:r>
    </w:p>
    <w:p w:rsidR="003B41E4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>Set File="NEWFILE</w:t>
      </w:r>
      <w:r w:rsidRPr="00926EF1">
        <w:t>.TXT"</w:t>
      </w:r>
    </w:p>
    <w:p w:rsidR="003B41E4" w:rsidRDefault="003B41E4" w:rsidP="009C6846">
      <w:pPr>
        <w:pStyle w:val="Code1"/>
      </w:pPr>
      <w:r>
        <w:t xml:space="preserve">Write </w:t>
      </w:r>
      <w:r w:rsidRPr="004F73CB">
        <w:t>$ZU(140,4,File)</w:t>
      </w:r>
      <w:r w:rsidRPr="004F73CB">
        <w:tab/>
      </w:r>
      <w:r w:rsidRPr="004F73CB">
        <w:tab/>
        <w:t xml:space="preserve">; </w:t>
      </w:r>
      <w:r>
        <w:t>Check the existence</w:t>
      </w:r>
      <w:r w:rsidRPr="004F73CB">
        <w:t xml:space="preserve"> of File</w:t>
      </w:r>
    </w:p>
    <w:p w:rsidR="003B41E4" w:rsidRDefault="003B41E4" w:rsidP="009C6846">
      <w:pPr>
        <w:pStyle w:val="Code1"/>
      </w:pPr>
      <w:r w:rsidRPr="00E039AA">
        <w:rPr>
          <w:rStyle w:val="CodeItalicChar"/>
        </w:rPr>
        <w:t>0</w:t>
      </w:r>
      <w:r>
        <w:tab/>
      </w:r>
      <w:r>
        <w:tab/>
      </w:r>
      <w:r>
        <w:tab/>
      </w:r>
      <w:r>
        <w:tab/>
      </w:r>
      <w:r>
        <w:tab/>
        <w:t>; New file does exist</w:t>
      </w:r>
    </w:p>
    <w:p w:rsidR="003B41E4" w:rsidRDefault="003B41E4" w:rsidP="009C6846">
      <w:pPr>
        <w:pStyle w:val="Code1"/>
      </w:pPr>
    </w:p>
    <w:p w:rsidR="00D47C84" w:rsidRDefault="00D47C84" w:rsidP="00861BB5">
      <w:pPr>
        <w:pStyle w:val="Caption"/>
      </w:pPr>
      <w:bookmarkStart w:id="513" w:name="_Ref292033974"/>
    </w:p>
    <w:p w:rsidR="003B41E4" w:rsidRDefault="003B41E4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12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513"/>
      <w:r>
        <w:t xml:space="preserve"> </w:t>
      </w:r>
      <w:r w:rsidR="00850F7D">
        <w:t>Delete a File</w:t>
      </w:r>
    </w:p>
    <w:p w:rsidR="003B41E4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 xml:space="preserve">Set </w:t>
      </w:r>
      <w:r w:rsidRPr="00926EF1">
        <w:t>File="</w:t>
      </w:r>
      <w:r>
        <w:t>NEW</w:t>
      </w:r>
      <w:r w:rsidRPr="00926EF1">
        <w:t>FILE.TXT"</w:t>
      </w:r>
    </w:p>
    <w:p w:rsidR="003B41E4" w:rsidRPr="004F73CB" w:rsidRDefault="003B41E4" w:rsidP="009C6846">
      <w:pPr>
        <w:pStyle w:val="Code1"/>
      </w:pPr>
      <w:r>
        <w:t>Write $ZU(140,5</w:t>
      </w:r>
      <w:r w:rsidRPr="004F73CB">
        <w:t>,File)</w:t>
      </w:r>
      <w:r w:rsidRPr="004F73CB">
        <w:tab/>
      </w:r>
      <w:r w:rsidRPr="004F73CB">
        <w:tab/>
        <w:t xml:space="preserve">; </w:t>
      </w:r>
      <w:r>
        <w:t>Delete a file</w:t>
      </w:r>
    </w:p>
    <w:p w:rsidR="003B41E4" w:rsidRDefault="003B41E4" w:rsidP="009C6846">
      <w:pPr>
        <w:pStyle w:val="Code1"/>
      </w:pPr>
      <w:r w:rsidRPr="00E039AA">
        <w:rPr>
          <w:rStyle w:val="CodeItalicChar"/>
        </w:rPr>
        <w:t>0</w:t>
      </w:r>
      <w:r>
        <w:tab/>
      </w:r>
      <w:r>
        <w:tab/>
      </w:r>
      <w:r>
        <w:tab/>
      </w:r>
      <w:r>
        <w:tab/>
      </w:r>
      <w:r>
        <w:tab/>
      </w:r>
      <w:r w:rsidRPr="004F73CB">
        <w:t xml:space="preserve">; 0  – </w:t>
      </w:r>
      <w:r>
        <w:t>delete successful</w:t>
      </w:r>
    </w:p>
    <w:p w:rsidR="003B41E4" w:rsidRDefault="003B41E4" w:rsidP="009C6846">
      <w:pPr>
        <w:pStyle w:val="Code1"/>
      </w:pPr>
    </w:p>
    <w:p w:rsidR="003B41E4" w:rsidRPr="00926EF1" w:rsidRDefault="003B41E4" w:rsidP="009C6846">
      <w:pPr>
        <w:pStyle w:val="Code1"/>
      </w:pPr>
      <w:r>
        <w:t xml:space="preserve">Set </w:t>
      </w:r>
      <w:r w:rsidRPr="00926EF1">
        <w:t>File="</w:t>
      </w:r>
      <w:r>
        <w:t>NEW</w:t>
      </w:r>
      <w:r w:rsidRPr="00926EF1">
        <w:t>FILE.TXT"</w:t>
      </w:r>
    </w:p>
    <w:p w:rsidR="003B41E4" w:rsidRPr="004F73CB" w:rsidRDefault="003B41E4" w:rsidP="009C6846">
      <w:pPr>
        <w:pStyle w:val="Code1"/>
      </w:pPr>
      <w:r>
        <w:t>Write $ZU(140,5</w:t>
      </w:r>
      <w:r w:rsidRPr="004F73CB">
        <w:t>,File)</w:t>
      </w:r>
      <w:r w:rsidRPr="004F73CB">
        <w:tab/>
      </w:r>
      <w:r w:rsidRPr="004F73CB">
        <w:tab/>
        <w:t xml:space="preserve">; </w:t>
      </w:r>
      <w:r>
        <w:t>Delete a file</w:t>
      </w:r>
    </w:p>
    <w:p w:rsidR="003B41E4" w:rsidRDefault="003B41E4" w:rsidP="009C6846">
      <w:pPr>
        <w:pStyle w:val="Code1"/>
      </w:pPr>
      <w:r w:rsidRPr="00E039AA">
        <w:rPr>
          <w:rStyle w:val="CodeItalicChar"/>
        </w:rPr>
        <w:t>-2</w:t>
      </w:r>
      <w:r>
        <w:tab/>
      </w:r>
      <w:r>
        <w:tab/>
      </w:r>
      <w:r>
        <w:tab/>
      </w:r>
      <w:r>
        <w:tab/>
      </w:r>
      <w:r>
        <w:tab/>
      </w:r>
      <w:r w:rsidRPr="004F73CB">
        <w:t xml:space="preserve">; </w:t>
      </w:r>
      <w:r>
        <w:t>-2</w:t>
      </w:r>
      <w:r w:rsidRPr="004F73CB">
        <w:t xml:space="preserve">  – </w:t>
      </w:r>
      <w:r>
        <w:t>delete unsuccessful</w:t>
      </w:r>
    </w:p>
    <w:p w:rsidR="003B41E4" w:rsidRDefault="003B41E4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  <w:t>; already deleted the file</w:t>
      </w:r>
    </w:p>
    <w:p w:rsidR="003B41E4" w:rsidRPr="004F73CB" w:rsidRDefault="003B41E4" w:rsidP="009C6846">
      <w:pPr>
        <w:pStyle w:val="Code1"/>
      </w:pPr>
    </w:p>
    <w:p w:rsidR="00964C6B" w:rsidRDefault="00964C6B" w:rsidP="00861BB5">
      <w:pPr>
        <w:rPr>
          <w:iCs/>
        </w:rPr>
      </w:pPr>
    </w:p>
    <w:p w:rsidR="00964C6B" w:rsidRDefault="00964C6B" w:rsidP="00861BB5">
      <w:pPr>
        <w:rPr>
          <w:iCs/>
        </w:rPr>
        <w:sectPr w:rsidR="00964C6B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964C6B" w:rsidRPr="00742F19" w:rsidRDefault="00964C6B" w:rsidP="00861BB5">
      <w:pPr>
        <w:pStyle w:val="Heading1"/>
        <w:jc w:val="center"/>
        <w:rPr>
          <w:sz w:val="52"/>
          <w:szCs w:val="52"/>
        </w:rPr>
      </w:pPr>
      <w:bookmarkStart w:id="514" w:name="_Toc292640198"/>
      <w:bookmarkStart w:id="515" w:name="_Toc323692368"/>
      <w:r w:rsidRPr="00742F19">
        <w:rPr>
          <w:sz w:val="52"/>
          <w:szCs w:val="52"/>
        </w:rPr>
        <w:t>Error Processing</w:t>
      </w:r>
      <w:bookmarkEnd w:id="514"/>
      <w:bookmarkEnd w:id="515"/>
    </w:p>
    <w:p w:rsidR="00D47C84" w:rsidRDefault="00D47C84" w:rsidP="00964C6B">
      <w:pPr>
        <w:pStyle w:val="Caption"/>
        <w:keepNext/>
      </w:pPr>
      <w:bookmarkStart w:id="516" w:name="_Ref293804545"/>
      <w:bookmarkStart w:id="517" w:name="_Ref292626799"/>
    </w:p>
    <w:p w:rsidR="00964C6B" w:rsidRDefault="00964C6B" w:rsidP="00964C6B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516"/>
      <w:r>
        <w:t xml:space="preserve"> Testing for File Open</w:t>
      </w:r>
    </w:p>
    <w:bookmarkEnd w:id="517"/>
    <w:p w:rsidR="00964C6B" w:rsidRDefault="00964C6B" w:rsidP="009C6846">
      <w:pPr>
        <w:pStyle w:val="Code1"/>
      </w:pPr>
    </w:p>
    <w:p w:rsidR="00964C6B" w:rsidRDefault="00964C6B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64C6B" w:rsidRDefault="00964C6B" w:rsidP="009C6846">
      <w:pPr>
        <w:pStyle w:val="Code1"/>
      </w:pPr>
      <w:r w:rsidRPr="006439DD">
        <w:t xml:space="preserve"> </w:t>
      </w:r>
    </w:p>
    <w:p w:rsidR="00964C6B" w:rsidRDefault="00964C6B" w:rsidP="009C6846">
      <w:pPr>
        <w:pStyle w:val="Code1"/>
      </w:pPr>
      <w:r>
        <w:t xml:space="preserve"> </w:t>
      </w:r>
      <w:r w:rsidRPr="00511D33">
        <w:t>Set File="File.txt"</w:t>
      </w:r>
      <w:r w:rsidRPr="00511D33">
        <w:br/>
        <w:t xml:space="preserve"> Close File </w:t>
      </w:r>
      <w:r>
        <w:tab/>
      </w:r>
      <w:r>
        <w:tab/>
      </w:r>
      <w:r w:rsidRPr="00511D33">
        <w:t xml:space="preserve">;good practice to close a file before </w:t>
      </w:r>
      <w:r w:rsidR="008E0083">
        <w:t>opening</w:t>
      </w:r>
      <w:r w:rsidRPr="00511D33">
        <w:t xml:space="preserve"> it</w:t>
      </w:r>
      <w:r w:rsidRPr="00511D33">
        <w:br/>
        <w:t> Open File:"RS":5</w:t>
      </w:r>
      <w:r w:rsidRPr="00511D33">
        <w:br/>
        <w:t> If '$Test {</w:t>
      </w:r>
      <w:r w:rsidRPr="00511D33">
        <w:tab/>
      </w:r>
      <w:r w:rsidRPr="00511D33">
        <w:tab/>
        <w:t>;test to see if the file is</w:t>
      </w:r>
      <w:r>
        <w:t xml:space="preserve"> open</w:t>
      </w:r>
      <w:r>
        <w:br/>
        <w:t xml:space="preserve"> </w:t>
      </w:r>
      <w:r>
        <w:tab/>
        <w:t>Write "File "_File_" not open"</w:t>
      </w:r>
      <w:r>
        <w:br/>
        <w:t xml:space="preserve"> </w:t>
      </w:r>
      <w:r>
        <w:tab/>
      </w:r>
      <w:r w:rsidRPr="00511D33">
        <w:t>;do some sort of error handling</w:t>
      </w:r>
      <w:r w:rsidRPr="00511D33">
        <w:br/>
        <w:t> }</w:t>
      </w:r>
    </w:p>
    <w:p w:rsidR="00964C6B" w:rsidRDefault="00964C6B" w:rsidP="009C6846">
      <w:pPr>
        <w:pStyle w:val="Code1"/>
      </w:pPr>
      <w:r>
        <w:t xml:space="preserve"> Quit</w:t>
      </w:r>
    </w:p>
    <w:p w:rsidR="00964C6B" w:rsidRPr="00511D33" w:rsidRDefault="00964C6B" w:rsidP="009C6846">
      <w:pPr>
        <w:pStyle w:val="Code1"/>
      </w:pPr>
      <w:r w:rsidRPr="00511D33">
        <w:t> </w:t>
      </w:r>
    </w:p>
    <w:p w:rsidR="00D47C84" w:rsidRDefault="00D47C84" w:rsidP="00861BB5">
      <w:pPr>
        <w:pStyle w:val="Caption"/>
      </w:pPr>
      <w:bookmarkStart w:id="518" w:name="_Ref293804752"/>
    </w:p>
    <w:p w:rsidR="00964C6B" w:rsidRPr="003A5DDC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518"/>
      <w:r>
        <w:t xml:space="preserve"> Testing for the existence of Parameters</w:t>
      </w:r>
    </w:p>
    <w:p w:rsidR="00964C6B" w:rsidRDefault="00964C6B" w:rsidP="009C6846">
      <w:pPr>
        <w:pStyle w:val="Code1"/>
      </w:pPr>
    </w:p>
    <w:p w:rsidR="00964C6B" w:rsidRDefault="00964C6B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64C6B" w:rsidRDefault="00964C6B" w:rsidP="009C6846">
      <w:pPr>
        <w:pStyle w:val="Code1"/>
      </w:pPr>
    </w:p>
    <w:p w:rsidR="00964C6B" w:rsidRDefault="00964C6B" w:rsidP="009C6846">
      <w:pPr>
        <w:pStyle w:val="Code1"/>
      </w:pPr>
      <w:r>
        <w:t>Do Procedure1("Par1","")</w:t>
      </w:r>
    </w:p>
    <w:p w:rsidR="00964C6B" w:rsidRDefault="00964C6B" w:rsidP="009C6846">
      <w:pPr>
        <w:pStyle w:val="Code1"/>
      </w:pPr>
      <w:r>
        <w:t xml:space="preserve">Quit </w:t>
      </w:r>
    </w:p>
    <w:p w:rsidR="00964C6B" w:rsidRDefault="00964C6B" w:rsidP="009C6846">
      <w:pPr>
        <w:pStyle w:val="Code1"/>
      </w:pPr>
    </w:p>
    <w:p w:rsidR="00964C6B" w:rsidRDefault="00964C6B" w:rsidP="009C6846">
      <w:pPr>
        <w:pStyle w:val="Code1"/>
      </w:pPr>
      <w:r>
        <w:t>Procedure1(Param1,Param2)</w:t>
      </w:r>
    </w:p>
    <w:p w:rsidR="00964C6B" w:rsidRDefault="00964C6B" w:rsidP="009C6846">
      <w:pPr>
        <w:pStyle w:val="Code1"/>
      </w:pPr>
    </w:p>
    <w:p w:rsidR="00964C6B" w:rsidRDefault="008E0083" w:rsidP="009C6846">
      <w:pPr>
        <w:pStyle w:val="Code1"/>
      </w:pPr>
      <w:r>
        <w:t xml:space="preserve">  </w:t>
      </w:r>
      <w:r w:rsidR="00964C6B">
        <w:t>If $G(Param1)="" {</w:t>
      </w:r>
    </w:p>
    <w:p w:rsidR="00964C6B" w:rsidRDefault="00964C6B" w:rsidP="009C6846">
      <w:pPr>
        <w:pStyle w:val="Code1"/>
      </w:pPr>
      <w:r>
        <w:tab/>
      </w:r>
      <w:r>
        <w:tab/>
      </w:r>
      <w:r w:rsidRPr="006439DD">
        <w:t>Write "</w:t>
      </w:r>
      <w:r>
        <w:t>Parameter 1 is null."</w:t>
      </w:r>
    </w:p>
    <w:p w:rsidR="00964C6B" w:rsidRDefault="00964C6B" w:rsidP="009C6846">
      <w:pPr>
        <w:pStyle w:val="Code1"/>
      </w:pPr>
      <w:r w:rsidRPr="006439DD">
        <w:tab/>
      </w:r>
      <w:r>
        <w:t xml:space="preserve">  </w:t>
      </w:r>
      <w:r>
        <w:tab/>
      </w:r>
      <w:r w:rsidRPr="006439DD">
        <w:t xml:space="preserve">;do some sort of </w:t>
      </w:r>
      <w:r>
        <w:t>error</w:t>
      </w:r>
      <w:r w:rsidRPr="006439DD">
        <w:t xml:space="preserve"> </w:t>
      </w:r>
      <w:r>
        <w:t>handling</w:t>
      </w:r>
    </w:p>
    <w:p w:rsidR="00964C6B" w:rsidRDefault="00964C6B" w:rsidP="009C6846">
      <w:pPr>
        <w:pStyle w:val="Code1"/>
      </w:pPr>
      <w:r>
        <w:t xml:space="preserve">  }</w:t>
      </w:r>
    </w:p>
    <w:p w:rsidR="00964C6B" w:rsidRDefault="00964C6B" w:rsidP="009C6846">
      <w:pPr>
        <w:pStyle w:val="Code1"/>
      </w:pPr>
    </w:p>
    <w:p w:rsidR="00964C6B" w:rsidRDefault="00964C6B" w:rsidP="009C6846">
      <w:pPr>
        <w:pStyle w:val="Code1"/>
      </w:pPr>
      <w:r>
        <w:t xml:space="preserve">  If $G(Param2)="" {</w:t>
      </w:r>
    </w:p>
    <w:p w:rsidR="00964C6B" w:rsidRDefault="00964C6B" w:rsidP="009C6846">
      <w:pPr>
        <w:pStyle w:val="Code1"/>
      </w:pPr>
      <w:r>
        <w:tab/>
      </w:r>
      <w:r>
        <w:tab/>
      </w:r>
      <w:r w:rsidRPr="006439DD">
        <w:t>Write "</w:t>
      </w:r>
      <w:r>
        <w:t>Parameter 2 is null."</w:t>
      </w:r>
    </w:p>
    <w:p w:rsidR="00964C6B" w:rsidRDefault="00964C6B" w:rsidP="009C6846">
      <w:pPr>
        <w:pStyle w:val="Code1"/>
      </w:pPr>
      <w:r w:rsidRPr="006439DD">
        <w:tab/>
      </w:r>
      <w:r>
        <w:t xml:space="preserve"> </w:t>
      </w:r>
      <w:r>
        <w:tab/>
      </w:r>
      <w:r w:rsidRPr="006439DD">
        <w:t xml:space="preserve">;do some sort of </w:t>
      </w:r>
      <w:r>
        <w:t>error</w:t>
      </w:r>
      <w:r w:rsidRPr="006439DD">
        <w:t xml:space="preserve"> </w:t>
      </w:r>
      <w:r>
        <w:t>handling</w:t>
      </w:r>
    </w:p>
    <w:p w:rsidR="00964C6B" w:rsidRDefault="00964C6B" w:rsidP="009C6846">
      <w:pPr>
        <w:pStyle w:val="Code1"/>
      </w:pPr>
      <w:r>
        <w:t xml:space="preserve">  }</w:t>
      </w:r>
    </w:p>
    <w:p w:rsidR="00964C6B" w:rsidRDefault="00964C6B" w:rsidP="009C6846">
      <w:pPr>
        <w:pStyle w:val="Code1"/>
      </w:pPr>
      <w:r>
        <w:t xml:space="preserve">  Quit</w:t>
      </w:r>
    </w:p>
    <w:p w:rsidR="00964C6B" w:rsidRDefault="00964C6B" w:rsidP="009C6846">
      <w:pPr>
        <w:pStyle w:val="Code1"/>
      </w:pPr>
    </w:p>
    <w:p w:rsidR="00D47C84" w:rsidRDefault="00D47C84" w:rsidP="00861BB5">
      <w:pPr>
        <w:pStyle w:val="Caption"/>
      </w:pPr>
      <w:bookmarkStart w:id="519" w:name="_Ref293805072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519"/>
      <w:r>
        <w:t xml:space="preserve"> Testing the Status Code that is returned from calling another routine </w:t>
      </w:r>
    </w:p>
    <w:p w:rsidR="00964C6B" w:rsidRDefault="00964C6B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Default="00964C6B" w:rsidP="009C6846">
      <w:pPr>
        <w:pStyle w:val="Code1"/>
      </w:pPr>
      <w:r>
        <w:t>Set Statuscode=^SomeRoutine</w:t>
      </w:r>
    </w:p>
    <w:p w:rsidR="00964C6B" w:rsidRDefault="00964C6B" w:rsidP="009C6846">
      <w:pPr>
        <w:pStyle w:val="Code1"/>
      </w:pPr>
      <w:r>
        <w:t>If $G(Statuscode)'=1 {</w:t>
      </w:r>
    </w:p>
    <w:p w:rsidR="00964C6B" w:rsidRDefault="00964C6B" w:rsidP="009C6846">
      <w:pPr>
        <w:pStyle w:val="Code1"/>
      </w:pPr>
      <w:r>
        <w:tab/>
      </w:r>
      <w:r w:rsidRPr="006439DD">
        <w:t>Write "</w:t>
      </w:r>
      <w:r>
        <w:t>Bad Statuscode returned from call to ^SomeRoutine"</w:t>
      </w:r>
    </w:p>
    <w:p w:rsidR="00964C6B" w:rsidRDefault="00964C6B" w:rsidP="009C6846">
      <w:pPr>
        <w:pStyle w:val="Code1"/>
      </w:pPr>
      <w:r>
        <w:tab/>
      </w:r>
      <w:r w:rsidRPr="006439DD">
        <w:t xml:space="preserve">;do some sort of </w:t>
      </w:r>
      <w:r>
        <w:t>error</w:t>
      </w:r>
      <w:r w:rsidRPr="006439DD">
        <w:t xml:space="preserve"> </w:t>
      </w:r>
      <w:r>
        <w:t>handling</w:t>
      </w:r>
    </w:p>
    <w:p w:rsidR="00964C6B" w:rsidRDefault="00964C6B" w:rsidP="009C6846">
      <w:pPr>
        <w:pStyle w:val="Code1"/>
      </w:pPr>
      <w:r>
        <w:t>}</w:t>
      </w:r>
    </w:p>
    <w:p w:rsidR="00964C6B" w:rsidRDefault="00964C6B" w:rsidP="009C6846">
      <w:pPr>
        <w:pStyle w:val="Code1"/>
      </w:pPr>
      <w:r>
        <w:t>Quit</w:t>
      </w:r>
    </w:p>
    <w:p w:rsidR="00964C6B" w:rsidRPr="0071027B" w:rsidRDefault="00964C6B" w:rsidP="009C6846">
      <w:pPr>
        <w:pStyle w:val="Code1"/>
      </w:pPr>
    </w:p>
    <w:p w:rsidR="00D47C84" w:rsidRDefault="00D47C84" w:rsidP="00861BB5">
      <w:pPr>
        <w:pStyle w:val="Caption"/>
      </w:pPr>
      <w:bookmarkStart w:id="520" w:name="_Ref292626939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520"/>
      <w:r>
        <w:t xml:space="preserve"> Setting the Error Trap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63693D" w:rsidRDefault="00964C6B" w:rsidP="009C6846">
      <w:pPr>
        <w:pStyle w:val="Code1"/>
      </w:pPr>
      <w:r>
        <w:t xml:space="preserve"> Set</w:t>
      </w:r>
      <w:r w:rsidRPr="0063693D">
        <w:t xml:space="preserve"> $ZT="^%</w:t>
      </w:r>
      <w:smartTag w:uri="urn:schemas-microsoft-com:office:smarttags" w:element="stockticker">
        <w:r w:rsidRPr="0063693D">
          <w:t>ETN</w:t>
        </w:r>
      </w:smartTag>
      <w:r w:rsidRPr="0063693D">
        <w:t>"   ; $ZT is the error trap special variable, it says when an</w:t>
      </w:r>
    </w:p>
    <w:p w:rsidR="00964C6B" w:rsidRPr="0063693D" w:rsidRDefault="00964C6B" w:rsidP="009C6846">
      <w:pPr>
        <w:pStyle w:val="Code1"/>
      </w:pPr>
      <w:r w:rsidRPr="0063693D">
        <w:t xml:space="preserve">                  </w:t>
      </w:r>
      <w:r>
        <w:t xml:space="preserve"> </w:t>
      </w:r>
      <w:r w:rsidRPr="0063693D">
        <w:t>;</w:t>
      </w:r>
      <w:r>
        <w:t xml:space="preserve"> </w:t>
      </w:r>
      <w:r w:rsidRPr="0063693D">
        <w:t xml:space="preserve">error </w:t>
      </w:r>
      <w:r>
        <w:t>occurs</w:t>
      </w:r>
      <w:r w:rsidRPr="0063693D">
        <w:t>, go to this routine, ^%</w:t>
      </w:r>
      <w:smartTag w:uri="urn:schemas-microsoft-com:office:smarttags" w:element="stockticker">
        <w:r w:rsidRPr="0063693D">
          <w:t>ETN</w:t>
        </w:r>
      </w:smartTag>
      <w:r w:rsidRPr="0063693D">
        <w:t xml:space="preserve"> </w:t>
      </w:r>
    </w:p>
    <w:p w:rsidR="00964C6B" w:rsidRPr="0071027B" w:rsidRDefault="00964C6B" w:rsidP="009C6846">
      <w:pPr>
        <w:pStyle w:val="Code1"/>
      </w:pPr>
    </w:p>
    <w:p w:rsidR="00D47C84" w:rsidRDefault="00D47C84" w:rsidP="00861BB5">
      <w:pPr>
        <w:pStyle w:val="Caption"/>
      </w:pPr>
      <w:bookmarkStart w:id="521" w:name="_Ref292627034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521"/>
      <w:r>
        <w:t xml:space="preserve"> Springing the Error Trap</w:t>
      </w:r>
    </w:p>
    <w:p w:rsidR="00964C6B" w:rsidRDefault="00964C6B" w:rsidP="009C6846">
      <w:pPr>
        <w:pStyle w:val="Code1"/>
      </w:pPr>
    </w:p>
    <w:p w:rsidR="00964C6B" w:rsidRDefault="00964C6B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RoutineA</w:t>
      </w:r>
    </w:p>
    <w:p w:rsidR="00964C6B" w:rsidRPr="0063693D" w:rsidRDefault="00964C6B" w:rsidP="009C6846">
      <w:pPr>
        <w:pStyle w:val="Code1"/>
      </w:pPr>
      <w:r w:rsidRPr="0063693D">
        <w:tab/>
        <w:t>;</w:t>
      </w:r>
    </w:p>
    <w:p w:rsidR="00964C6B" w:rsidRDefault="00964C6B" w:rsidP="009C6846">
      <w:pPr>
        <w:pStyle w:val="Code1"/>
      </w:pPr>
      <w:r w:rsidRPr="0063693D">
        <w:t xml:space="preserve">  </w:t>
      </w:r>
      <w:r>
        <w:t>Set</w:t>
      </w:r>
      <w:r w:rsidRPr="0063693D">
        <w:t xml:space="preserve"> $ZT="^%</w:t>
      </w:r>
      <w:smartTag w:uri="urn:schemas-microsoft-com:office:smarttags" w:element="stockticker">
        <w:r w:rsidRPr="0063693D">
          <w:t>ETN</w:t>
        </w:r>
      </w:smartTag>
      <w:r>
        <w:t xml:space="preserve">" </w:t>
      </w:r>
      <w:r w:rsidRPr="0063693D">
        <w:t xml:space="preserve">; $ZT is the error trap special variable, it </w:t>
      </w:r>
      <w:r>
        <w:t>says when</w:t>
      </w:r>
    </w:p>
    <w:p w:rsidR="00964C6B" w:rsidRPr="0063693D" w:rsidRDefault="00964C6B" w:rsidP="009C6846">
      <w:pPr>
        <w:pStyle w:val="Code1"/>
      </w:pPr>
      <w:r>
        <w:tab/>
      </w:r>
      <w:r>
        <w:tab/>
      </w:r>
      <w:r>
        <w:tab/>
      </w:r>
      <w:r w:rsidRPr="0063693D">
        <w:t>;</w:t>
      </w:r>
      <w:r>
        <w:t xml:space="preserve"> an </w:t>
      </w:r>
      <w:r w:rsidRPr="0063693D">
        <w:t xml:space="preserve">error </w:t>
      </w:r>
      <w:r>
        <w:t>occurs</w:t>
      </w:r>
      <w:r w:rsidRPr="0063693D">
        <w:t>, go to this routine, ^%</w:t>
      </w:r>
      <w:smartTag w:uri="urn:schemas-microsoft-com:office:smarttags" w:element="stockticker">
        <w:r w:rsidRPr="0063693D">
          <w:t>ETN</w:t>
        </w:r>
      </w:smartTag>
      <w:r w:rsidRPr="0063693D">
        <w:t xml:space="preserve"> </w:t>
      </w:r>
    </w:p>
    <w:p w:rsidR="00964C6B" w:rsidRPr="0063693D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 xml:space="preserve">  </w:t>
      </w:r>
      <w:r>
        <w:t xml:space="preserve">Kill </w:t>
      </w:r>
      <w:r w:rsidRPr="0063693D">
        <w:t>X</w:t>
      </w:r>
    </w:p>
    <w:p w:rsidR="00964C6B" w:rsidRDefault="00964C6B" w:rsidP="009C6846">
      <w:pPr>
        <w:pStyle w:val="Code1"/>
      </w:pPr>
      <w:r w:rsidRPr="0063693D">
        <w:t xml:space="preserve">  </w:t>
      </w:r>
      <w:r>
        <w:t xml:space="preserve">Write </w:t>
      </w:r>
      <w:r w:rsidRPr="0063693D">
        <w:t>X</w:t>
      </w:r>
      <w:r>
        <w:tab/>
      </w:r>
      <w:r>
        <w:tab/>
      </w:r>
      <w:r w:rsidRPr="0063693D">
        <w:t>;</w:t>
      </w:r>
      <w:r>
        <w:t xml:space="preserve"> variable</w:t>
      </w:r>
      <w:r w:rsidRPr="0063693D">
        <w:t xml:space="preserve"> X does not exist</w:t>
      </w:r>
      <w:r>
        <w:t xml:space="preserve"> so trying to write variable X</w:t>
      </w:r>
    </w:p>
    <w:p w:rsidR="00964C6B" w:rsidRDefault="00964C6B" w:rsidP="009C6846">
      <w:pPr>
        <w:pStyle w:val="Code1"/>
      </w:pPr>
      <w:r>
        <w:tab/>
      </w:r>
      <w:r>
        <w:tab/>
      </w:r>
      <w:r>
        <w:tab/>
        <w:t>; springs the error trap</w:t>
      </w:r>
    </w:p>
    <w:p w:rsidR="00964C6B" w:rsidRPr="0071027B" w:rsidRDefault="00964C6B" w:rsidP="009C6846">
      <w:pPr>
        <w:pStyle w:val="Code1"/>
      </w:pPr>
    </w:p>
    <w:p w:rsidR="00D47C84" w:rsidRDefault="00D47C84" w:rsidP="005B2647">
      <w:pPr>
        <w:pStyle w:val="Caption"/>
        <w:keepNext/>
      </w:pPr>
      <w:bookmarkStart w:id="522" w:name="_Ref293840721"/>
    </w:p>
    <w:p w:rsidR="00964C6B" w:rsidRDefault="00964C6B" w:rsidP="005B264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522"/>
      <w:r>
        <w:t xml:space="preserve"> Running RoutineA to Spring the Error Trap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>Run ^</w:t>
      </w:r>
      <w:r w:rsidRPr="0063693D">
        <w:t>RoutineA</w:t>
      </w:r>
    </w:p>
    <w:p w:rsidR="00964C6B" w:rsidRPr="0063693D" w:rsidRDefault="00964C6B" w:rsidP="009C6846">
      <w:pPr>
        <w:pStyle w:val="Code1"/>
      </w:pPr>
    </w:p>
    <w:p w:rsidR="00964C6B" w:rsidRPr="00AA23EA" w:rsidRDefault="00964C6B" w:rsidP="009C6846">
      <w:pPr>
        <w:pStyle w:val="CodeItalic"/>
      </w:pPr>
      <w:r w:rsidRPr="00AA23EA">
        <w:t>Error has occurred: &lt;UNDEFINED&gt; at 10:30 AM</w:t>
      </w:r>
    </w:p>
    <w:p w:rsidR="00964C6B" w:rsidRPr="0071027B" w:rsidRDefault="00964C6B" w:rsidP="009C6846">
      <w:pPr>
        <w:pStyle w:val="Code1"/>
      </w:pPr>
    </w:p>
    <w:p w:rsidR="00725288" w:rsidRDefault="00964C6B" w:rsidP="005B2647">
      <w:pPr>
        <w:pStyle w:val="Caption"/>
        <w:keepNext/>
      </w:pPr>
      <w:r>
        <w:t xml:space="preserve">In </w:t>
      </w:r>
      <w:r w:rsidR="00C01119">
        <w:fldChar w:fldCharType="begin"/>
      </w:r>
      <w:r>
        <w:instrText xml:space="preserve"> REF _Ref293840721 \h </w:instrText>
      </w:r>
      <w:r w:rsidR="00C01119">
        <w:fldChar w:fldCharType="separate"/>
      </w:r>
    </w:p>
    <w:p w:rsidR="00964C6B" w:rsidRDefault="00725288" w:rsidP="00861BB5">
      <w:r>
        <w:t xml:space="preserve">Example </w:t>
      </w:r>
      <w:r>
        <w:rPr>
          <w:noProof/>
        </w:rPr>
        <w:t>13</w:t>
      </w:r>
      <w:r>
        <w:noBreakHyphen/>
      </w:r>
      <w:r>
        <w:rPr>
          <w:noProof/>
        </w:rPr>
        <w:t>6</w:t>
      </w:r>
      <w:r w:rsidR="00C01119">
        <w:fldChar w:fldCharType="end"/>
      </w:r>
      <w:r w:rsidR="00964C6B">
        <w:t xml:space="preserve"> we run RoutineA and the result is as expected, and Undefined error.</w:t>
      </w:r>
    </w:p>
    <w:p w:rsidR="008E0083" w:rsidRDefault="008E0083" w:rsidP="00861BB5"/>
    <w:p w:rsidR="00964C6B" w:rsidRDefault="00964C6B" w:rsidP="00861BB5">
      <w:pPr>
        <w:pStyle w:val="Caption"/>
      </w:pPr>
    </w:p>
    <w:p w:rsidR="00964C6B" w:rsidRDefault="00964C6B" w:rsidP="00861BB5">
      <w:pPr>
        <w:pStyle w:val="Caption"/>
      </w:pPr>
      <w:bookmarkStart w:id="523" w:name="_Ref292627128"/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523"/>
      <w:r>
        <w:t xml:space="preserve"> Report upon the Error 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D</w:t>
      </w:r>
      <w:r>
        <w:t>o</w:t>
      </w:r>
      <w:r w:rsidRPr="0063693D">
        <w:t xml:space="preserve"> ^%ERN 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Default="00964C6B" w:rsidP="009C6846">
      <w:pPr>
        <w:pStyle w:val="Code1"/>
      </w:pPr>
      <w:r w:rsidRPr="0063693D">
        <w:t>For Date:</w:t>
      </w:r>
      <w:r w:rsidRPr="008E0083">
        <w:rPr>
          <w:rStyle w:val="CodeItalicChar"/>
        </w:rPr>
        <w:t xml:space="preserve"> T</w:t>
      </w:r>
      <w:r w:rsidRPr="004063B3">
        <w:rPr>
          <w:b/>
        </w:rPr>
        <w:t xml:space="preserve"> </w:t>
      </w:r>
      <w:r>
        <w:t xml:space="preserve"> </w:t>
      </w:r>
      <w:r w:rsidRPr="0063693D">
        <w:t>26 Oct 2008   3 Errors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4063B3" w:rsidRDefault="00964C6B" w:rsidP="009C6846">
      <w:pPr>
        <w:pStyle w:val="Code1"/>
        <w:rPr>
          <w:b/>
        </w:rPr>
      </w:pPr>
      <w:r w:rsidRPr="0063693D">
        <w:t>Error:</w:t>
      </w:r>
      <w:r>
        <w:t xml:space="preserve"> </w:t>
      </w:r>
      <w:r w:rsidRPr="008E0083">
        <w:rPr>
          <w:rStyle w:val="CodeItalicChar"/>
        </w:rPr>
        <w:t>?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63693D" w:rsidRDefault="00964C6B" w:rsidP="009C6846">
      <w:pPr>
        <w:pStyle w:val="Code1"/>
      </w:pPr>
      <w:r w:rsidRPr="0063693D">
        <w:t xml:space="preserve">    Select one of the errors for this date.  Enter ?L to list</w:t>
      </w:r>
    </w:p>
    <w:p w:rsidR="00964C6B" w:rsidRPr="0063693D" w:rsidRDefault="00964C6B" w:rsidP="009C6846">
      <w:pPr>
        <w:pStyle w:val="Code1"/>
      </w:pPr>
      <w:r w:rsidRPr="0063693D">
        <w:t xml:space="preserve">    all the errors which are defined for 26 Oct 2008.</w:t>
      </w:r>
    </w:p>
    <w:p w:rsidR="00964C6B" w:rsidRPr="0063693D" w:rsidRDefault="00964C6B" w:rsidP="009C6846">
      <w:pPr>
        <w:pStyle w:val="Code1"/>
      </w:pPr>
      <w:r w:rsidRPr="0063693D">
        <w:t xml:space="preserve">    Enter * to enter a comment relating to all the errors</w:t>
      </w:r>
    </w:p>
    <w:p w:rsidR="00964C6B" w:rsidRPr="0063693D" w:rsidRDefault="00964C6B" w:rsidP="009C6846">
      <w:pPr>
        <w:pStyle w:val="Code1"/>
      </w:pPr>
      <w:r w:rsidRPr="0063693D">
        <w:t xml:space="preserve">           which exist for this date (e.g. 'all fixed')</w:t>
      </w:r>
    </w:p>
    <w:p w:rsidR="00964C6B" w:rsidRPr="0063693D" w:rsidRDefault="00964C6B" w:rsidP="009C6846">
      <w:pPr>
        <w:pStyle w:val="Code1"/>
      </w:pPr>
      <w:r w:rsidRPr="0063693D">
        <w:t xml:space="preserve">    Enter tag^routine to list this date's errors which</w:t>
      </w:r>
    </w:p>
    <w:p w:rsidR="00964C6B" w:rsidRPr="0063693D" w:rsidRDefault="00964C6B" w:rsidP="009C6846">
      <w:pPr>
        <w:pStyle w:val="Code1"/>
      </w:pPr>
      <w:r w:rsidRPr="0063693D">
        <w:t xml:space="preserve">           occurred in a specific routine.</w:t>
      </w:r>
    </w:p>
    <w:p w:rsidR="00964C6B" w:rsidRPr="0063693D" w:rsidRDefault="00964C6B" w:rsidP="009C6846">
      <w:pPr>
        <w:pStyle w:val="Code1"/>
      </w:pPr>
      <w:r w:rsidRPr="0063693D">
        <w:t xml:space="preserve">    Enter [text to list this date's errors which had 'text'</w:t>
      </w:r>
    </w:p>
    <w:p w:rsidR="00964C6B" w:rsidRPr="0063693D" w:rsidRDefault="00964C6B" w:rsidP="009C6846">
      <w:pPr>
        <w:pStyle w:val="Code1"/>
      </w:pPr>
      <w:r w:rsidRPr="0063693D">
        <w:t xml:space="preserve">           in either the error, line of code or comment.</w:t>
      </w:r>
    </w:p>
    <w:p w:rsidR="00964C6B" w:rsidRPr="0063693D" w:rsidRDefault="00964C6B" w:rsidP="009C6846">
      <w:pPr>
        <w:pStyle w:val="Code1"/>
      </w:pPr>
      <w:r w:rsidRPr="0063693D">
        <w:t xml:space="preserve">    Enter &lt;error to list the errors with the specified error.</w:t>
      </w:r>
    </w:p>
    <w:p w:rsidR="00964C6B" w:rsidRDefault="00964C6B" w:rsidP="009C6846">
      <w:pPr>
        <w:pStyle w:val="Code1"/>
      </w:pPr>
    </w:p>
    <w:p w:rsidR="00964C6B" w:rsidRDefault="00964C6B" w:rsidP="009C6846">
      <w:pPr>
        <w:pStyle w:val="Code1"/>
      </w:pPr>
      <w:r w:rsidRPr="0063693D">
        <w:t>Error:</w:t>
      </w:r>
      <w:r>
        <w:t xml:space="preserve"> </w:t>
      </w:r>
      <w:r w:rsidRPr="008E0083">
        <w:rPr>
          <w:rStyle w:val="CodeItalicChar"/>
        </w:rPr>
        <w:t>?L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63693D" w:rsidRDefault="00964C6B" w:rsidP="009C6846">
      <w:pPr>
        <w:pStyle w:val="Code1"/>
      </w:pPr>
      <w:r w:rsidRPr="0063693D">
        <w:t xml:space="preserve"> 1. &lt;UNDEFINED&gt;RoutineA+5^RoutineA *X  </w:t>
      </w:r>
      <w:r>
        <w:t>at  9:55 am.   $I=|TRM|:|2524</w:t>
      </w:r>
      <w:r w:rsidRPr="0063693D">
        <w:t>($X=0  $Y=136)</w:t>
      </w:r>
    </w:p>
    <w:p w:rsidR="00964C6B" w:rsidRPr="0063693D" w:rsidRDefault="00964C6B" w:rsidP="009C6846">
      <w:pPr>
        <w:pStyle w:val="Code1"/>
      </w:pPr>
      <w:r w:rsidRPr="0063693D">
        <w:t xml:space="preserve">     $J=2524  $ZA=0   $ZB=$c(13)   $ZS=47630 ($S=48618256)</w:t>
      </w:r>
    </w:p>
    <w:p w:rsidR="00964C6B" w:rsidRPr="0063693D" w:rsidRDefault="00964C6B" w:rsidP="009C6846">
      <w:pPr>
        <w:pStyle w:val="Code1"/>
      </w:pPr>
      <w:r w:rsidRPr="0063693D">
        <w:t xml:space="preserve">               </w:t>
      </w:r>
      <w:r>
        <w:t xml:space="preserve">Write </w:t>
      </w:r>
      <w:r w:rsidRPr="0063693D">
        <w:t>X                     ;</w:t>
      </w:r>
      <w:r>
        <w:t>variable</w:t>
      </w:r>
      <w:r w:rsidRPr="0063693D">
        <w:t xml:space="preserve"> X does not exist</w:t>
      </w:r>
    </w:p>
    <w:p w:rsidR="00964C6B" w:rsidRDefault="00964C6B" w:rsidP="009C6846">
      <w:pPr>
        <w:pStyle w:val="Code1"/>
      </w:pPr>
    </w:p>
    <w:p w:rsidR="00964C6B" w:rsidRPr="004063B3" w:rsidRDefault="00964C6B" w:rsidP="009C6846">
      <w:pPr>
        <w:pStyle w:val="Code1"/>
        <w:rPr>
          <w:b/>
        </w:rPr>
      </w:pPr>
      <w:r w:rsidRPr="0063693D">
        <w:t>Error:</w:t>
      </w:r>
      <w:r>
        <w:t xml:space="preserve"> </w:t>
      </w:r>
      <w:r w:rsidRPr="008E0083">
        <w:rPr>
          <w:rStyle w:val="CodeItalicChar"/>
        </w:rPr>
        <w:t>1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63693D" w:rsidRDefault="00964C6B" w:rsidP="009C6846">
      <w:pPr>
        <w:pStyle w:val="Code1"/>
      </w:pPr>
      <w:r w:rsidRPr="0063693D">
        <w:t xml:space="preserve"> 1. &lt;UNDEFINED&gt;RoutineA+5^RoutineA *X  </w:t>
      </w:r>
      <w:r>
        <w:t>at  9:55 am.   $I=|TRM|:|2524</w:t>
      </w:r>
      <w:r w:rsidRPr="0063693D">
        <w:t>($X=0  $Y=136)</w:t>
      </w:r>
    </w:p>
    <w:p w:rsidR="00964C6B" w:rsidRPr="0063693D" w:rsidRDefault="00964C6B" w:rsidP="009C6846">
      <w:pPr>
        <w:pStyle w:val="Code1"/>
      </w:pPr>
      <w:r w:rsidRPr="0063693D">
        <w:t xml:space="preserve">     $J=2524  $ZA=0   $ZB=$c(13)   $ZS=47630 ($S=48618256)</w:t>
      </w:r>
    </w:p>
    <w:p w:rsidR="00964C6B" w:rsidRPr="0063693D" w:rsidRDefault="00964C6B" w:rsidP="009C6846">
      <w:pPr>
        <w:pStyle w:val="Code1"/>
      </w:pPr>
      <w:r w:rsidRPr="0063693D">
        <w:t xml:space="preserve">               </w:t>
      </w:r>
      <w:r>
        <w:t xml:space="preserve">Write </w:t>
      </w:r>
      <w:r w:rsidRPr="0063693D">
        <w:t>X                     ;</w:t>
      </w:r>
      <w:r>
        <w:t>variable</w:t>
      </w:r>
      <w:r w:rsidRPr="0063693D">
        <w:t xml:space="preserve"> X does not exist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4063B3" w:rsidRDefault="00964C6B" w:rsidP="009C6846">
      <w:pPr>
        <w:pStyle w:val="Code1"/>
        <w:rPr>
          <w:b/>
        </w:rPr>
      </w:pPr>
      <w:r w:rsidRPr="0063693D">
        <w:t>Variable:</w:t>
      </w:r>
      <w:r>
        <w:t xml:space="preserve"> </w:t>
      </w:r>
      <w:r w:rsidRPr="008E0083">
        <w:rPr>
          <w:rStyle w:val="CodeItalicChar"/>
        </w:rPr>
        <w:t>?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63693D" w:rsidRDefault="00964C6B" w:rsidP="009C6846">
      <w:pPr>
        <w:pStyle w:val="Code1"/>
      </w:pPr>
      <w:r w:rsidRPr="0063693D">
        <w:t xml:space="preserve">    Enter the name of the variable you wish to view.</w:t>
      </w:r>
    </w:p>
    <w:p w:rsidR="00964C6B" w:rsidRPr="0063693D" w:rsidRDefault="00964C6B" w:rsidP="009C6846">
      <w:pPr>
        <w:pStyle w:val="Code1"/>
      </w:pPr>
      <w:r w:rsidRPr="0063693D">
        <w:t xml:space="preserve">    Enter the stack level you wish to view.</w:t>
      </w:r>
    </w:p>
    <w:p w:rsidR="00964C6B" w:rsidRPr="0063693D" w:rsidRDefault="00964C6B" w:rsidP="009C6846">
      <w:pPr>
        <w:pStyle w:val="Code1"/>
      </w:pPr>
      <w:r w:rsidRPr="0063693D">
        <w:t xml:space="preserve">    Enter ?# to view the variables defined for stack level #</w:t>
      </w:r>
    </w:p>
    <w:p w:rsidR="00964C6B" w:rsidRPr="0063693D" w:rsidRDefault="00964C6B" w:rsidP="009C6846">
      <w:pPr>
        <w:pStyle w:val="Code1"/>
      </w:pPr>
      <w:r w:rsidRPr="0063693D">
        <w:t xml:space="preserve">    Enter ?var to list levels  where variable 'var' is defined</w:t>
      </w:r>
    </w:p>
    <w:p w:rsidR="00964C6B" w:rsidRPr="0063693D" w:rsidRDefault="00964C6B" w:rsidP="009C6846">
      <w:pPr>
        <w:pStyle w:val="Code1"/>
      </w:pPr>
      <w:r w:rsidRPr="0063693D">
        <w:t xml:space="preserve">    Enter *S to view all the Process State Variables ($S,etc)</w:t>
      </w:r>
    </w:p>
    <w:p w:rsidR="00964C6B" w:rsidRPr="0063693D" w:rsidRDefault="00964C6B" w:rsidP="009C6846">
      <w:pPr>
        <w:pStyle w:val="Code1"/>
      </w:pPr>
      <w:r w:rsidRPr="0063693D">
        <w:t xml:space="preserve">    Enter *F to view the execution Frame Stack</w:t>
      </w:r>
    </w:p>
    <w:p w:rsidR="00964C6B" w:rsidRPr="0063693D" w:rsidRDefault="00964C6B" w:rsidP="009C6846">
      <w:pPr>
        <w:pStyle w:val="Code1"/>
      </w:pPr>
      <w:r w:rsidRPr="0063693D">
        <w:t xml:space="preserve">    Enter *C to enter a Comment for this error</w:t>
      </w:r>
    </w:p>
    <w:p w:rsidR="00964C6B" w:rsidRPr="0063693D" w:rsidRDefault="00964C6B" w:rsidP="009C6846">
      <w:pPr>
        <w:pStyle w:val="Code1"/>
      </w:pPr>
      <w:r w:rsidRPr="0063693D">
        <w:t xml:space="preserve">    Enter *L to Load the variables into the current partition</w:t>
      </w:r>
    </w:p>
    <w:p w:rsidR="00964C6B" w:rsidRPr="0063693D" w:rsidRDefault="00964C6B" w:rsidP="009C6846">
      <w:pPr>
        <w:pStyle w:val="Code1"/>
      </w:pPr>
      <w:r w:rsidRPr="0063693D">
        <w:t xml:space="preserve">    Enter *P to Print the Stack &amp; Symbol information to a device</w:t>
      </w:r>
    </w:p>
    <w:p w:rsidR="00964C6B" w:rsidRPr="0063693D" w:rsidRDefault="00964C6B" w:rsidP="009C6846">
      <w:pPr>
        <w:pStyle w:val="Code1"/>
      </w:pPr>
      <w:r w:rsidRPr="0063693D">
        <w:t xml:space="preserve">    Enter *A to to print ALL information, state variables, Stack</w:t>
      </w:r>
    </w:p>
    <w:p w:rsidR="00964C6B" w:rsidRPr="0063693D" w:rsidRDefault="00964C6B" w:rsidP="009C6846">
      <w:pPr>
        <w:pStyle w:val="Code1"/>
      </w:pPr>
      <w:r w:rsidRPr="0063693D">
        <w:t xml:space="preserve">             Frames, and Local Variables to a device.</w:t>
      </w:r>
    </w:p>
    <w:p w:rsidR="00964C6B" w:rsidRPr="0063693D" w:rsidRDefault="00964C6B" w:rsidP="009C6846">
      <w:pPr>
        <w:pStyle w:val="Code1"/>
      </w:pPr>
      <w:r w:rsidRPr="0063693D">
        <w:t xml:space="preserve">    Enter *V to trace selected variables through the frame stack</w:t>
      </w:r>
    </w:p>
    <w:p w:rsidR="00964C6B" w:rsidRPr="0063693D" w:rsidRDefault="00964C6B" w:rsidP="009C6846">
      <w:pPr>
        <w:pStyle w:val="Code1"/>
      </w:pPr>
      <w:r w:rsidRPr="0063693D">
        <w:t xml:space="preserve">    Enter *? to redisplay the error information</w:t>
      </w:r>
    </w:p>
    <w:p w:rsidR="00964C6B" w:rsidRPr="0063693D" w:rsidRDefault="00964C6B" w:rsidP="009C6846">
      <w:pPr>
        <w:pStyle w:val="Code1"/>
      </w:pPr>
      <w:r w:rsidRPr="0063693D">
        <w:t xml:space="preserve"> 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63693D" w:rsidRDefault="00964C6B" w:rsidP="009C6846">
      <w:pPr>
        <w:pStyle w:val="Code1"/>
      </w:pPr>
      <w:r w:rsidRPr="0063693D">
        <w:t>Variable:</w:t>
      </w:r>
    </w:p>
    <w:p w:rsidR="00964C6B" w:rsidRDefault="00964C6B" w:rsidP="00861BB5">
      <w:pPr>
        <w:pStyle w:val="Code"/>
      </w:pPr>
      <w:r>
        <w:t xml:space="preserve"> </w:t>
      </w:r>
    </w:p>
    <w:p w:rsidR="00D47C84" w:rsidRDefault="00D47C84" w:rsidP="00861BB5">
      <w:pPr>
        <w:pStyle w:val="Caption"/>
      </w:pPr>
      <w:bookmarkStart w:id="524" w:name="_Ref292627260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524"/>
      <w:r>
        <w:t xml:space="preserve"> Error Processing Routine for Other (less serious) Errors</w:t>
      </w:r>
    </w:p>
    <w:p w:rsidR="00964C6B" w:rsidRDefault="00964C6B" w:rsidP="009C6846">
      <w:pPr>
        <w:pStyle w:val="Code1"/>
      </w:pPr>
    </w:p>
    <w:p w:rsidR="00964C6B" w:rsidRDefault="00964C6B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64C6B" w:rsidRDefault="00964C6B" w:rsidP="009C6846">
      <w:pPr>
        <w:pStyle w:val="Code1"/>
      </w:pPr>
    </w:p>
    <w:p w:rsidR="00964C6B" w:rsidRPr="0021781C" w:rsidRDefault="00964C6B" w:rsidP="009C6846">
      <w:pPr>
        <w:pStyle w:val="Code1"/>
      </w:pPr>
      <w:r>
        <w:t xml:space="preserve"> </w:t>
      </w:r>
      <w:r w:rsidRPr="0021781C">
        <w:t>RoutineA</w:t>
      </w:r>
      <w:r w:rsidRPr="0021781C">
        <w:br/>
      </w:r>
      <w:r w:rsidRPr="0021781C">
        <w:tab/>
        <w:t>;</w:t>
      </w:r>
      <w:r w:rsidRPr="0021781C">
        <w:br/>
      </w:r>
      <w:r w:rsidRPr="0021781C">
        <w:tab/>
        <w:t>Write !,"RoutineA starting"</w:t>
      </w:r>
      <w:r w:rsidRPr="0021781C">
        <w:tab/>
      </w:r>
      <w:r w:rsidRPr="0021781C">
        <w:br/>
      </w:r>
      <w:r w:rsidRPr="0021781C">
        <w:tab/>
        <w:t xml:space="preserve">; </w:t>
      </w:r>
      <w:r w:rsidRPr="0021781C">
        <w:br/>
      </w:r>
      <w:r>
        <w:t xml:space="preserve"> </w:t>
      </w:r>
      <w:r w:rsidRPr="0021781C">
        <w:t>Label1</w:t>
      </w:r>
      <w:r w:rsidRPr="0021781C">
        <w:br/>
      </w:r>
      <w:r w:rsidRPr="0021781C">
        <w:tab/>
        <w:t>Write !,"RoutineA at Label1"</w:t>
      </w:r>
      <w:r w:rsidRPr="0021781C">
        <w:br/>
      </w:r>
      <w:r w:rsidRPr="0021781C">
        <w:tab/>
        <w:t>Set $ZT="ErrorProcessing"</w:t>
      </w:r>
      <w:r w:rsidRPr="0021781C">
        <w:tab/>
        <w:t xml:space="preserve">; $ZT is the error trap special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 w:rsidRPr="0021781C">
        <w:t xml:space="preserve">; variable, it says when an error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 w:rsidRPr="0021781C">
        <w:t>; occurs, go to this label</w:t>
      </w:r>
      <w:r w:rsidRPr="0021781C">
        <w:br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br/>
      </w:r>
      <w:r w:rsidRPr="0021781C">
        <w:tab/>
        <w:t>Set ReturnLabel="RestartPoint1"</w:t>
      </w:r>
      <w:r w:rsidRPr="0021781C">
        <w:tab/>
        <w:t>; This is the restart label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21781C">
        <w:t>; label after an error occurs</w:t>
      </w:r>
      <w:r w:rsidRPr="0021781C">
        <w:br/>
      </w:r>
      <w:r w:rsidRPr="0021781C">
        <w:tab/>
        <w:t>Kill X</w:t>
      </w:r>
      <w:r w:rsidRPr="0021781C">
        <w:br/>
      </w:r>
      <w:r w:rsidRPr="0021781C">
        <w:tab/>
        <w:t xml:space="preserve">Write X </w:t>
      </w:r>
      <w:r>
        <w:tab/>
      </w:r>
      <w:r>
        <w:tab/>
      </w:r>
      <w:r w:rsidRPr="0021781C">
        <w:t>;</w:t>
      </w:r>
      <w:r>
        <w:t xml:space="preserve"> </w:t>
      </w:r>
      <w:r w:rsidRPr="0021781C">
        <w:t>variable X does not exist so trying to write</w:t>
      </w:r>
      <w:r w:rsidRPr="0021781C">
        <w:br/>
      </w:r>
      <w:r w:rsidRPr="0021781C">
        <w:tab/>
      </w:r>
      <w:r w:rsidRPr="0021781C">
        <w:tab/>
      </w:r>
      <w:r w:rsidRPr="0021781C">
        <w:tab/>
      </w:r>
      <w:r w:rsidRPr="0021781C">
        <w:tab/>
        <w:t>;</w:t>
      </w:r>
      <w:r>
        <w:t xml:space="preserve"> </w:t>
      </w:r>
      <w:r w:rsidRPr="0021781C">
        <w:t>variable X springs the error trap</w:t>
      </w:r>
      <w:r w:rsidRPr="0021781C">
        <w:br/>
      </w:r>
      <w:r w:rsidRPr="0021781C">
        <w:br/>
      </w:r>
      <w:r>
        <w:t xml:space="preserve"> </w:t>
      </w:r>
      <w:r w:rsidRPr="0021781C">
        <w:t>RestartPoint1</w:t>
      </w:r>
      <w:r w:rsidRPr="0021781C">
        <w:br/>
        <w:t>  </w:t>
      </w:r>
      <w:r w:rsidRPr="0021781C">
        <w:tab/>
        <w:t>Write !,"RoutineA at RestartPoint1"</w:t>
      </w:r>
      <w:r w:rsidRPr="0021781C">
        <w:br/>
      </w:r>
      <w:r w:rsidRPr="0021781C">
        <w:tab/>
        <w:t>Set $ZT="ErrorProcessing"</w:t>
      </w:r>
      <w:r w:rsidRPr="0021781C">
        <w:tab/>
        <w:t xml:space="preserve">; $ZT is the error trap special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 w:rsidRPr="0021781C">
        <w:t xml:space="preserve">; variable, it says when an error 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 w:rsidRPr="0021781C">
        <w:t>; occurs, go to this label</w:t>
      </w:r>
      <w:r w:rsidRPr="0021781C">
        <w:br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tab/>
      </w:r>
      <w:r w:rsidRPr="0021781C">
        <w:br/>
      </w:r>
      <w:r w:rsidRPr="0021781C">
        <w:tab/>
        <w:t>Set ReturnLabel="RestartPoint2"</w:t>
      </w:r>
      <w:r w:rsidRPr="0021781C">
        <w:tab/>
        <w:t>; This is the restart label</w:t>
      </w:r>
      <w:r>
        <w:br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21781C">
        <w:t>; label after an error occurs</w:t>
      </w:r>
      <w:r w:rsidRPr="0021781C">
        <w:br/>
      </w:r>
      <w:r w:rsidRPr="0021781C">
        <w:tab/>
        <w:t>Kill X</w:t>
      </w:r>
      <w:r w:rsidRPr="0021781C">
        <w:br/>
      </w:r>
      <w:r w:rsidRPr="0021781C">
        <w:tab/>
        <w:t xml:space="preserve">Write X </w:t>
      </w:r>
      <w:r>
        <w:tab/>
      </w:r>
      <w:r>
        <w:tab/>
      </w:r>
      <w:r w:rsidRPr="0021781C">
        <w:t>;</w:t>
      </w:r>
      <w:r>
        <w:t xml:space="preserve"> </w:t>
      </w:r>
      <w:r w:rsidRPr="0021781C">
        <w:t>variable X does not exist so trying to write</w:t>
      </w:r>
      <w:r w:rsidRPr="0021781C">
        <w:br/>
      </w:r>
      <w:r w:rsidRPr="0021781C">
        <w:tab/>
      </w:r>
      <w:r w:rsidRPr="0021781C">
        <w:tab/>
      </w:r>
      <w:r w:rsidRPr="0021781C">
        <w:tab/>
      </w:r>
      <w:r w:rsidRPr="0021781C">
        <w:tab/>
        <w:t>;</w:t>
      </w:r>
      <w:r>
        <w:t xml:space="preserve"> </w:t>
      </w:r>
      <w:r w:rsidRPr="0021781C">
        <w:t>variable X springs the error trap</w:t>
      </w:r>
      <w:r w:rsidRPr="0021781C">
        <w:br/>
      </w:r>
      <w:r w:rsidRPr="0021781C">
        <w:br/>
        <w:t>RestartPoint2</w:t>
      </w:r>
      <w:r w:rsidRPr="0021781C">
        <w:br/>
        <w:t>  </w:t>
      </w:r>
      <w:r w:rsidRPr="0021781C">
        <w:tab/>
        <w:t>Write !,"RoutineA at RestartPoint2"</w:t>
      </w:r>
      <w:r w:rsidRPr="0021781C">
        <w:br/>
      </w:r>
      <w:r w:rsidRPr="0021781C">
        <w:br/>
        <w:t>  </w:t>
      </w:r>
      <w:r w:rsidRPr="0021781C">
        <w:tab/>
        <w:t xml:space="preserve">Write !,"RoutineA </w:t>
      </w:r>
      <w:r>
        <w:t>exiting</w:t>
      </w:r>
      <w:r w:rsidRPr="0021781C">
        <w:t>"</w:t>
      </w:r>
      <w:r w:rsidRPr="0021781C">
        <w:br/>
        <w:t>  </w:t>
      </w:r>
      <w:r w:rsidRPr="0021781C">
        <w:tab/>
        <w:t>Quit</w:t>
      </w:r>
      <w:r w:rsidRPr="0021781C">
        <w:br/>
      </w:r>
      <w:r w:rsidRPr="0021781C">
        <w:br/>
        <w:t>ErrorProcessing(Location,Message)</w:t>
      </w:r>
      <w:r w:rsidRPr="0021781C">
        <w:br/>
      </w:r>
      <w:r w:rsidRPr="0021781C">
        <w:tab/>
        <w:t>Write !,"RoutineA at ErrorProcessing"</w:t>
      </w:r>
      <w:r w:rsidRPr="0021781C">
        <w:br/>
      </w:r>
      <w:r w:rsidRPr="0021781C">
        <w:tab/>
        <w:t>Write !,$ZE</w:t>
      </w:r>
      <w:r w:rsidRPr="0021781C">
        <w:br/>
      </w:r>
      <w:r w:rsidRPr="0021781C">
        <w:tab/>
        <w:t>Set DateTime=$ZDATETIME($H)</w:t>
      </w:r>
      <w:r w:rsidRPr="0021781C">
        <w:br/>
      </w:r>
      <w:r w:rsidRPr="0021781C">
        <w:tab/>
        <w:t>Set ^ApplError(DateTime)=$ZE</w:t>
      </w:r>
      <w:r w:rsidRPr="0021781C">
        <w:br/>
      </w:r>
      <w:r w:rsidRPr="0021781C">
        <w:tab/>
        <w:t>Write !,DateTime," ",$ZE</w:t>
      </w:r>
      <w:r w:rsidRPr="0021781C">
        <w:br/>
      </w:r>
      <w:r w:rsidRPr="0021781C">
        <w:tab/>
        <w:t>Goto </w:t>
      </w:r>
      <w:r>
        <w:t>@ReturnLabel</w:t>
      </w:r>
      <w:r>
        <w:tab/>
      </w:r>
      <w:r>
        <w:tab/>
        <w:t>; branch back to the restart point.</w:t>
      </w:r>
    </w:p>
    <w:p w:rsidR="00964C6B" w:rsidRDefault="00964C6B" w:rsidP="009C6846">
      <w:pPr>
        <w:pStyle w:val="Code1"/>
      </w:pPr>
    </w:p>
    <w:p w:rsidR="00D47C84" w:rsidRDefault="00D47C84" w:rsidP="00861BB5">
      <w:pPr>
        <w:pStyle w:val="Caption"/>
      </w:pPr>
    </w:p>
    <w:p w:rsidR="00725288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r>
        <w:t xml:space="preserve"> Output from </w:t>
      </w:r>
      <w:r w:rsidR="00C01119">
        <w:fldChar w:fldCharType="begin"/>
      </w:r>
      <w:r>
        <w:instrText xml:space="preserve"> REF _Ref292627260 \h </w:instrText>
      </w:r>
      <w:r w:rsidR="00C01119">
        <w:fldChar w:fldCharType="separate"/>
      </w:r>
    </w:p>
    <w:p w:rsidR="00964C6B" w:rsidRDefault="00725288" w:rsidP="00861BB5">
      <w:pPr>
        <w:pStyle w:val="Caption"/>
      </w:pPr>
      <w:r>
        <w:t xml:space="preserve">Example </w:t>
      </w:r>
      <w:r>
        <w:rPr>
          <w:noProof/>
        </w:rPr>
        <w:t>13</w:t>
      </w:r>
      <w:r>
        <w:noBreakHyphen/>
      </w:r>
      <w:r>
        <w:rPr>
          <w:noProof/>
        </w:rPr>
        <w:t>8</w:t>
      </w:r>
      <w:r w:rsidR="00C01119">
        <w:fldChar w:fldCharType="end"/>
      </w:r>
    </w:p>
    <w:p w:rsidR="00964C6B" w:rsidRDefault="00964C6B" w:rsidP="009C6846">
      <w:pPr>
        <w:pStyle w:val="Code1"/>
      </w:pPr>
    </w:p>
    <w:p w:rsidR="00964C6B" w:rsidRPr="00B97C4D" w:rsidRDefault="00964C6B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64C6B" w:rsidRDefault="00964C6B" w:rsidP="009C6846">
      <w:pPr>
        <w:pStyle w:val="Code1"/>
      </w:pPr>
    </w:p>
    <w:p w:rsidR="00964C6B" w:rsidRDefault="00964C6B" w:rsidP="009C6846">
      <w:pPr>
        <w:pStyle w:val="CodeItalic"/>
      </w:pPr>
      <w:r>
        <w:t>RoutineA starting</w:t>
      </w:r>
    </w:p>
    <w:p w:rsidR="00964C6B" w:rsidRDefault="00964C6B" w:rsidP="009C6846">
      <w:pPr>
        <w:pStyle w:val="CodeItalic"/>
      </w:pPr>
      <w:r>
        <w:t>RoutineA at Label1</w:t>
      </w:r>
    </w:p>
    <w:p w:rsidR="00964C6B" w:rsidRDefault="00964C6B" w:rsidP="009C6846">
      <w:pPr>
        <w:pStyle w:val="CodeItalic"/>
      </w:pPr>
      <w:r>
        <w:t>RoutineA at ErrorProcessing</w:t>
      </w:r>
    </w:p>
    <w:p w:rsidR="00964C6B" w:rsidRDefault="00964C6B" w:rsidP="009C6846">
      <w:pPr>
        <w:pStyle w:val="CodeItalic"/>
      </w:pPr>
      <w:r>
        <w:t>&lt;UNDEFINED&gt;Label1+8^ROUTINEA *X</w:t>
      </w:r>
    </w:p>
    <w:p w:rsidR="00964C6B" w:rsidRDefault="00964C6B" w:rsidP="009C6846">
      <w:pPr>
        <w:pStyle w:val="CodeItalic"/>
      </w:pPr>
      <w:r>
        <w:t>06/09/2011 21:15:37 &lt;UNDEFINED&gt;Label1+8^ROUTINEA *X</w:t>
      </w:r>
    </w:p>
    <w:p w:rsidR="00964C6B" w:rsidRDefault="00964C6B" w:rsidP="009C6846">
      <w:pPr>
        <w:pStyle w:val="CodeItalic"/>
      </w:pPr>
      <w:r>
        <w:t>RoutineA at RestartPoint1</w:t>
      </w:r>
    </w:p>
    <w:p w:rsidR="00964C6B" w:rsidRDefault="00964C6B" w:rsidP="009C6846">
      <w:pPr>
        <w:pStyle w:val="CodeItalic"/>
      </w:pPr>
      <w:r>
        <w:t>RoutineA at ErrorProcessing</w:t>
      </w:r>
    </w:p>
    <w:p w:rsidR="00964C6B" w:rsidRDefault="00964C6B" w:rsidP="009C6846">
      <w:pPr>
        <w:pStyle w:val="CodeItalic"/>
      </w:pPr>
      <w:r>
        <w:t>&lt;UNDEFINED&gt;RestartPoint1+8^ROUTINEA *X</w:t>
      </w:r>
    </w:p>
    <w:p w:rsidR="00964C6B" w:rsidRDefault="00964C6B" w:rsidP="009C6846">
      <w:pPr>
        <w:pStyle w:val="CodeItalic"/>
      </w:pPr>
      <w:r>
        <w:t>06/09/2011 21:15:37 &lt;UNDEFINED&gt;RestartPoint1+8^ROUTINEA *X</w:t>
      </w:r>
    </w:p>
    <w:p w:rsidR="00964C6B" w:rsidRDefault="00964C6B" w:rsidP="009C6846">
      <w:pPr>
        <w:pStyle w:val="CodeItalic"/>
      </w:pPr>
      <w:r>
        <w:t>RoutineA at RestartPoint2</w:t>
      </w:r>
    </w:p>
    <w:p w:rsidR="00964C6B" w:rsidRDefault="00964C6B" w:rsidP="009C6846">
      <w:pPr>
        <w:pStyle w:val="CodeItalic"/>
      </w:pPr>
      <w:r>
        <w:t>RoutineA exiting</w:t>
      </w:r>
    </w:p>
    <w:p w:rsidR="00964C6B" w:rsidRDefault="00964C6B" w:rsidP="009C6846">
      <w:pPr>
        <w:pStyle w:val="Code1"/>
      </w:pPr>
    </w:p>
    <w:p w:rsidR="00D47C84" w:rsidRDefault="00D47C84" w:rsidP="00861BB5">
      <w:pPr>
        <w:pStyle w:val="Caption"/>
      </w:pPr>
      <w:bookmarkStart w:id="525" w:name="GCOS_debug_errortraputils"/>
      <w:bookmarkStart w:id="526" w:name="_Ref292637702"/>
      <w:bookmarkEnd w:id="525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526"/>
      <w:r>
        <w:t xml:space="preserve"> Example of Syntax Errors</w:t>
      </w:r>
    </w:p>
    <w:p w:rsidR="00964C6B" w:rsidRDefault="00964C6B" w:rsidP="009C6846">
      <w:pPr>
        <w:pStyle w:val="Code1"/>
      </w:pPr>
      <w:r>
        <w:t xml:space="preserve">  </w:t>
      </w:r>
    </w:p>
    <w:p w:rsidR="00964C6B" w:rsidRPr="0063693D" w:rsidRDefault="00964C6B" w:rsidP="009C6846">
      <w:pPr>
        <w:pStyle w:val="Code1"/>
      </w:pPr>
      <w:r>
        <w:t xml:space="preserve"> Set Set </w:t>
      </w:r>
      <w:r w:rsidRPr="0063693D">
        <w:t xml:space="preserve">X=1                    </w:t>
      </w:r>
      <w:r>
        <w:tab/>
      </w:r>
      <w:r w:rsidRPr="0063693D">
        <w:t>;Two "Set" commands</w:t>
      </w:r>
    </w:p>
    <w:p w:rsidR="00964C6B" w:rsidRPr="00674B96" w:rsidRDefault="00964C6B" w:rsidP="009C6846">
      <w:pPr>
        <w:pStyle w:val="CodeItalic"/>
      </w:pPr>
      <w:r w:rsidRPr="00674B96">
        <w:t>&lt;SYNTAX&gt;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 xml:space="preserve"> Set </w:t>
      </w:r>
      <w:r w:rsidRPr="0063693D">
        <w:t xml:space="preserve">X=$O(^GLOBAL(X)          </w:t>
      </w:r>
      <w:r w:rsidR="008E0083">
        <w:tab/>
      </w:r>
      <w:r w:rsidRPr="0063693D">
        <w:t>;Missing a second right parentheses</w:t>
      </w:r>
    </w:p>
    <w:p w:rsidR="00964C6B" w:rsidRPr="00674B96" w:rsidRDefault="00964C6B" w:rsidP="009C6846">
      <w:pPr>
        <w:pStyle w:val="CodeItalic"/>
      </w:pPr>
      <w:r w:rsidRPr="00674B96">
        <w:t>&lt;SYNTAX&gt;</w:t>
      </w:r>
    </w:p>
    <w:p w:rsidR="00964C6B" w:rsidRPr="001F12A0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 xml:space="preserve"> Write </w:t>
      </w:r>
      <w:r w:rsidRPr="0063693D">
        <w:t xml:space="preserve">$F(X)                    </w:t>
      </w:r>
      <w:r>
        <w:tab/>
      </w:r>
      <w:r w:rsidRPr="0063693D">
        <w:t>;$Find needs more parameters</w:t>
      </w:r>
    </w:p>
    <w:p w:rsidR="00964C6B" w:rsidRPr="00674B96" w:rsidRDefault="00964C6B" w:rsidP="009C6846">
      <w:pPr>
        <w:pStyle w:val="CodeItalic"/>
      </w:pPr>
      <w:r w:rsidRPr="00674B96">
        <w:t xml:space="preserve">&lt;SYNTAX&gt;  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 xml:space="preserve"> Write </w:t>
      </w:r>
      <w:r w:rsidRPr="0063693D">
        <w:t xml:space="preserve">$E(X,1,1,2)              </w:t>
      </w:r>
      <w:r>
        <w:tab/>
      </w:r>
      <w:r w:rsidRPr="0063693D">
        <w:t>;$Extract has too many parameters</w:t>
      </w:r>
    </w:p>
    <w:p w:rsidR="00964C6B" w:rsidRPr="00674B96" w:rsidRDefault="00964C6B" w:rsidP="009C6846">
      <w:pPr>
        <w:pStyle w:val="CodeItalic"/>
      </w:pPr>
      <w:r w:rsidRPr="00674B96">
        <w:t xml:space="preserve">&lt;SYNTAX&gt;  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 xml:space="preserve"> Write </w:t>
      </w:r>
      <w:r w:rsidRPr="0063693D">
        <w:t xml:space="preserve">$P(X,,1)                 </w:t>
      </w:r>
      <w:r>
        <w:tab/>
      </w:r>
      <w:r w:rsidRPr="0063693D">
        <w:t>;$Piece is missing the middle parameter</w:t>
      </w:r>
    </w:p>
    <w:p w:rsidR="00964C6B" w:rsidRPr="00674B96" w:rsidRDefault="00964C6B" w:rsidP="009C6846">
      <w:pPr>
        <w:pStyle w:val="CodeItalic"/>
      </w:pPr>
      <w:r w:rsidRPr="00674B96">
        <w:t xml:space="preserve">&lt;SYNTAX&gt;  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 xml:space="preserve"> </w:t>
      </w:r>
      <w:r w:rsidRPr="0063693D">
        <w:t xml:space="preserve">QUIT:                      </w:t>
      </w:r>
      <w:r>
        <w:tab/>
      </w:r>
      <w:r w:rsidRPr="0063693D">
        <w:t>;Quit is missing a post-conditional</w:t>
      </w:r>
    </w:p>
    <w:p w:rsidR="00964C6B" w:rsidRPr="00674B96" w:rsidRDefault="00964C6B" w:rsidP="009C6846">
      <w:pPr>
        <w:pStyle w:val="CodeItalic"/>
      </w:pPr>
      <w:r w:rsidRPr="00674B96">
        <w:t xml:space="preserve">&lt;SYNTAX&gt;  </w:t>
      </w:r>
    </w:p>
    <w:p w:rsidR="00964C6B" w:rsidRPr="00774CCB" w:rsidRDefault="00964C6B" w:rsidP="009C6846">
      <w:pPr>
        <w:pStyle w:val="Code1"/>
      </w:pPr>
    </w:p>
    <w:p w:rsidR="00D47C84" w:rsidRDefault="00D47C84" w:rsidP="00861BB5">
      <w:pPr>
        <w:pStyle w:val="Caption"/>
      </w:pPr>
      <w:bookmarkStart w:id="527" w:name="_Ref292628508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527"/>
      <w:r>
        <w:t xml:space="preserve"> Examples of Undefined Errors</w:t>
      </w:r>
    </w:p>
    <w:p w:rsidR="00964C6B" w:rsidRDefault="00964C6B" w:rsidP="009C6846">
      <w:pPr>
        <w:pStyle w:val="Code1"/>
      </w:pPr>
      <w:r>
        <w:t xml:space="preserve">  </w:t>
      </w:r>
    </w:p>
    <w:p w:rsidR="00964C6B" w:rsidRPr="0063693D" w:rsidRDefault="00964C6B" w:rsidP="009C6846">
      <w:pPr>
        <w:pStyle w:val="Code1"/>
      </w:pPr>
      <w:r>
        <w:t xml:space="preserve"> </w:t>
      </w:r>
      <w:r w:rsidRPr="0063693D">
        <w:t>K</w:t>
      </w:r>
      <w:r>
        <w:t>ill</w:t>
      </w:r>
      <w:r w:rsidRPr="0063693D">
        <w:t xml:space="preserve"> X</w:t>
      </w:r>
    </w:p>
    <w:p w:rsidR="00964C6B" w:rsidRPr="0063693D" w:rsidRDefault="00964C6B" w:rsidP="009C6846">
      <w:pPr>
        <w:pStyle w:val="Code1"/>
      </w:pPr>
      <w:r>
        <w:t xml:space="preserve"> Write </w:t>
      </w:r>
      <w:r w:rsidRPr="0063693D">
        <w:t>X                        ;variable X is not defined</w:t>
      </w:r>
    </w:p>
    <w:p w:rsidR="00964C6B" w:rsidRPr="00B45545" w:rsidRDefault="00964C6B" w:rsidP="009C6846">
      <w:pPr>
        <w:pStyle w:val="Code1"/>
      </w:pPr>
      <w:r w:rsidRPr="00B45545">
        <w:t>&lt;UNDEFINED&gt;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 xml:space="preserve"> Kill </w:t>
      </w:r>
      <w:r w:rsidRPr="0063693D">
        <w:t>Y</w:t>
      </w:r>
    </w:p>
    <w:p w:rsidR="00964C6B" w:rsidRPr="0063693D" w:rsidRDefault="00964C6B" w:rsidP="009C6846">
      <w:pPr>
        <w:pStyle w:val="Code1"/>
      </w:pPr>
      <w:r>
        <w:t xml:space="preserve"> Write </w:t>
      </w:r>
      <w:r w:rsidRPr="0063693D">
        <w:t>X=Y                      ;variable Y is not defined</w:t>
      </w:r>
    </w:p>
    <w:p w:rsidR="00964C6B" w:rsidRPr="00B45545" w:rsidRDefault="00964C6B" w:rsidP="009C6846">
      <w:pPr>
        <w:pStyle w:val="Code1"/>
      </w:pPr>
      <w:r w:rsidRPr="00B45545">
        <w:t>&lt;UNDEFINED&gt;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 xml:space="preserve"> Kill </w:t>
      </w:r>
      <w:r w:rsidRPr="0063693D">
        <w:t>^Global(Sub1)</w:t>
      </w:r>
    </w:p>
    <w:p w:rsidR="00964C6B" w:rsidRPr="0063693D" w:rsidRDefault="00964C6B" w:rsidP="009C6846">
      <w:pPr>
        <w:pStyle w:val="Code1"/>
      </w:pPr>
      <w:r>
        <w:t xml:space="preserve"> Write </w:t>
      </w:r>
      <w:r w:rsidRPr="0063693D">
        <w:t>^Global(Sub1)            ;</w:t>
      </w:r>
      <w:r>
        <w:t>Global</w:t>
      </w:r>
      <w:r w:rsidRPr="0063693D">
        <w:t xml:space="preserve"> node does not exi</w:t>
      </w:r>
      <w:r>
        <w:t>s</w:t>
      </w:r>
      <w:r w:rsidRPr="0063693D">
        <w:t>t</w:t>
      </w:r>
    </w:p>
    <w:p w:rsidR="00964C6B" w:rsidRPr="00B45545" w:rsidRDefault="00964C6B" w:rsidP="009C6846">
      <w:pPr>
        <w:pStyle w:val="Code1"/>
      </w:pPr>
      <w:r w:rsidRPr="00B45545">
        <w:t>&lt;UNDEFINED&gt;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 xml:space="preserve"> Kill </w:t>
      </w:r>
      <w:r w:rsidRPr="0063693D">
        <w:t>Sub1</w:t>
      </w:r>
    </w:p>
    <w:p w:rsidR="00964C6B" w:rsidRPr="0063693D" w:rsidRDefault="00964C6B" w:rsidP="009C6846">
      <w:pPr>
        <w:pStyle w:val="Code1"/>
      </w:pPr>
      <w:r>
        <w:t xml:space="preserve"> Write ^Global(Sub1)        </w:t>
      </w:r>
      <w:r w:rsidRPr="0063693D">
        <w:t xml:space="preserve">;it </w:t>
      </w:r>
      <w:r w:rsidR="00753EF1">
        <w:t>may be</w:t>
      </w:r>
      <w:r w:rsidRPr="0063693D">
        <w:t xml:space="preserve"> difficult to tell which is undefined,</w:t>
      </w:r>
    </w:p>
    <w:p w:rsidR="00964C6B" w:rsidRPr="0063693D" w:rsidRDefault="00964C6B" w:rsidP="009C6846">
      <w:pPr>
        <w:pStyle w:val="Code1"/>
      </w:pPr>
      <w:r w:rsidRPr="0063693D">
        <w:t xml:space="preserve">                           </w:t>
      </w:r>
      <w:r w:rsidR="00B60D1E">
        <w:t xml:space="preserve"> </w:t>
      </w:r>
      <w:r w:rsidRPr="0063693D">
        <w:t xml:space="preserve">;the variable used as a subscript, or the </w:t>
      </w:r>
      <w:r>
        <w:t>Global</w:t>
      </w:r>
      <w:r w:rsidRPr="0063693D">
        <w:t xml:space="preserve"> node</w:t>
      </w:r>
    </w:p>
    <w:p w:rsidR="00964C6B" w:rsidRPr="00B45545" w:rsidRDefault="00964C6B" w:rsidP="009C6846">
      <w:pPr>
        <w:pStyle w:val="Code1"/>
      </w:pPr>
      <w:r w:rsidRPr="00B45545">
        <w:t>&lt;UNDEFINED&gt;</w:t>
      </w:r>
    </w:p>
    <w:p w:rsidR="00964C6B" w:rsidRPr="00E60D35" w:rsidRDefault="00964C6B" w:rsidP="009C6846">
      <w:pPr>
        <w:pStyle w:val="Code1"/>
      </w:pPr>
    </w:p>
    <w:p w:rsidR="00D47C84" w:rsidRDefault="00D47C84" w:rsidP="00D5047F">
      <w:pPr>
        <w:pStyle w:val="Caption"/>
        <w:keepNext/>
      </w:pPr>
      <w:bookmarkStart w:id="528" w:name="_Ref292628602"/>
    </w:p>
    <w:p w:rsidR="00964C6B" w:rsidRDefault="00964C6B" w:rsidP="00D5047F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528"/>
      <w:r>
        <w:t xml:space="preserve"> Undefined Errors and the New command</w:t>
      </w:r>
    </w:p>
    <w:p w:rsidR="00964C6B" w:rsidRDefault="00964C6B" w:rsidP="009C6846">
      <w:pPr>
        <w:pStyle w:val="Code1"/>
      </w:pPr>
      <w:r>
        <w:t xml:space="preserve">  </w:t>
      </w:r>
    </w:p>
    <w:p w:rsidR="00964C6B" w:rsidRDefault="00964C6B" w:rsidP="009C6846">
      <w:pPr>
        <w:pStyle w:val="Code1"/>
      </w:pPr>
      <w:r>
        <w:t xml:space="preserve"> Set X=123</w:t>
      </w:r>
      <w:r>
        <w:tab/>
      </w:r>
      <w:r>
        <w:tab/>
      </w:r>
      <w:r>
        <w:tab/>
        <w:t>;variable X is just defined</w:t>
      </w:r>
    </w:p>
    <w:p w:rsidR="00964C6B" w:rsidRDefault="00964C6B" w:rsidP="009C6846">
      <w:pPr>
        <w:pStyle w:val="Code1"/>
      </w:pPr>
    </w:p>
    <w:p w:rsidR="00964C6B" w:rsidRDefault="00964C6B" w:rsidP="009C6846">
      <w:pPr>
        <w:pStyle w:val="Code1"/>
      </w:pPr>
      <w:r>
        <w:t xml:space="preserve"> New X</w:t>
      </w:r>
      <w:r>
        <w:tab/>
      </w:r>
      <w:r>
        <w:tab/>
      </w:r>
      <w:r>
        <w:tab/>
        <w:t>;New command</w:t>
      </w:r>
    </w:p>
    <w:p w:rsidR="00964C6B" w:rsidRPr="0063693D" w:rsidRDefault="00964C6B" w:rsidP="009C6846">
      <w:pPr>
        <w:pStyle w:val="Code1"/>
      </w:pPr>
    </w:p>
    <w:p w:rsidR="00964C6B" w:rsidRPr="0063693D" w:rsidRDefault="00D5047F" w:rsidP="009C6846">
      <w:pPr>
        <w:pStyle w:val="Code1"/>
      </w:pPr>
      <w:r>
        <w:t xml:space="preserve"> Write X</w:t>
      </w:r>
      <w:r>
        <w:tab/>
      </w:r>
      <w:r>
        <w:tab/>
      </w:r>
      <w:r w:rsidR="00964C6B" w:rsidRPr="0063693D">
        <w:t>;variable X is not defined</w:t>
      </w:r>
      <w:r w:rsidR="00964C6B">
        <w:t xml:space="preserve"> because it was just Newed</w:t>
      </w:r>
    </w:p>
    <w:p w:rsidR="00964C6B" w:rsidRPr="00B45545" w:rsidRDefault="00964C6B" w:rsidP="009C6846">
      <w:pPr>
        <w:pStyle w:val="CodeItalic"/>
      </w:pPr>
      <w:r w:rsidRPr="00B45545">
        <w:t>&lt;UNDEFINED&gt;</w:t>
      </w:r>
    </w:p>
    <w:p w:rsidR="00964C6B" w:rsidRDefault="00964C6B" w:rsidP="009C6846">
      <w:pPr>
        <w:pStyle w:val="Code1"/>
      </w:pPr>
    </w:p>
    <w:p w:rsidR="00964C6B" w:rsidRPr="00E60D35" w:rsidRDefault="00964C6B" w:rsidP="009C6846">
      <w:pPr>
        <w:pStyle w:val="Code1"/>
      </w:pPr>
    </w:p>
    <w:p w:rsidR="00543E26" w:rsidRDefault="00543E26" w:rsidP="00861BB5">
      <w:pPr>
        <w:pStyle w:val="Caption"/>
      </w:pPr>
      <w:bookmarkStart w:id="529" w:name="_Ref292628649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529"/>
      <w:r>
        <w:t xml:space="preserve"> Examples of a Subscript Error</w:t>
      </w:r>
    </w:p>
    <w:p w:rsidR="00964C6B" w:rsidRDefault="00964C6B" w:rsidP="009C6846">
      <w:pPr>
        <w:pStyle w:val="Code1"/>
      </w:pPr>
      <w:r>
        <w:t xml:space="preserve">  </w:t>
      </w:r>
    </w:p>
    <w:p w:rsidR="00964C6B" w:rsidRPr="0063693D" w:rsidRDefault="00964C6B" w:rsidP="009C6846">
      <w:pPr>
        <w:pStyle w:val="Code1"/>
      </w:pPr>
      <w:r>
        <w:t xml:space="preserve"> Set </w:t>
      </w:r>
      <w:r w:rsidRPr="0063693D">
        <w:t>Sub1=""</w:t>
      </w:r>
    </w:p>
    <w:p w:rsidR="00964C6B" w:rsidRPr="0063693D" w:rsidRDefault="00964C6B" w:rsidP="009C6846">
      <w:pPr>
        <w:pStyle w:val="Code1"/>
      </w:pPr>
      <w:r>
        <w:t xml:space="preserve"> Set </w:t>
      </w:r>
      <w:r w:rsidRPr="0063693D">
        <w:t>^Global(Sub1)=""  ;Sub1 is blank</w:t>
      </w:r>
    </w:p>
    <w:p w:rsidR="00964C6B" w:rsidRPr="00D5047F" w:rsidRDefault="00964C6B" w:rsidP="009C6846">
      <w:pPr>
        <w:pStyle w:val="Code1"/>
        <w:rPr>
          <w:rStyle w:val="CodeItalicChar"/>
        </w:rPr>
      </w:pPr>
      <w:r w:rsidRPr="00B45545">
        <w:t>&lt;</w:t>
      </w:r>
      <w:r w:rsidRPr="00D5047F">
        <w:rPr>
          <w:rStyle w:val="CodeItalicChar"/>
        </w:rPr>
        <w:t>SUBSCRIPT&gt;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>
        <w:t xml:space="preserve"> Kill </w:t>
      </w:r>
      <w:r w:rsidRPr="0063693D">
        <w:t>Sub1</w:t>
      </w:r>
    </w:p>
    <w:p w:rsidR="00964C6B" w:rsidRPr="0063693D" w:rsidRDefault="00964C6B" w:rsidP="009C6846">
      <w:pPr>
        <w:pStyle w:val="Code1"/>
      </w:pPr>
      <w:r>
        <w:t xml:space="preserve"> Set </w:t>
      </w:r>
      <w:r w:rsidRPr="0063693D">
        <w:t>^Global(S</w:t>
      </w:r>
      <w:r w:rsidR="00D5047F">
        <w:t>ub1)="" ;If Sub1 did not exist,</w:t>
      </w:r>
      <w:r w:rsidRPr="0063693D">
        <w:t xml:space="preserve">an </w:t>
      </w:r>
      <w:r>
        <w:t>&lt;</w:t>
      </w:r>
      <w:r w:rsidRPr="0063693D">
        <w:t>UNDEFINED</w:t>
      </w:r>
      <w:r>
        <w:t>&gt;</w:t>
      </w:r>
      <w:r w:rsidRPr="0063693D">
        <w:t xml:space="preserve"> error </w:t>
      </w:r>
      <w:r>
        <w:t>is</w:t>
      </w:r>
      <w:r w:rsidR="00D5047F">
        <w:t xml:space="preserve"> </w:t>
      </w:r>
      <w:r w:rsidRPr="0063693D">
        <w:t>produced</w:t>
      </w:r>
    </w:p>
    <w:p w:rsidR="00964C6B" w:rsidRPr="00B45545" w:rsidRDefault="00964C6B" w:rsidP="009C6846">
      <w:pPr>
        <w:pStyle w:val="CodeItalic"/>
      </w:pPr>
      <w:r w:rsidRPr="00B45545">
        <w:t>&lt;UNDEFINED&gt;</w:t>
      </w:r>
    </w:p>
    <w:p w:rsidR="00964C6B" w:rsidRDefault="00964C6B" w:rsidP="009C6846">
      <w:pPr>
        <w:pStyle w:val="Code1"/>
      </w:pPr>
    </w:p>
    <w:p w:rsidR="00543E26" w:rsidRDefault="00543E26" w:rsidP="00D5047F">
      <w:pPr>
        <w:pStyle w:val="Caption"/>
        <w:keepNext/>
      </w:pPr>
      <w:bookmarkStart w:id="530" w:name="_Ref292628713"/>
    </w:p>
    <w:p w:rsidR="00964C6B" w:rsidRDefault="00964C6B" w:rsidP="00D5047F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530"/>
      <w:r>
        <w:t xml:space="preserve"> Example of an EndOfFile Error</w:t>
      </w:r>
    </w:p>
    <w:p w:rsidR="00964C6B" w:rsidRDefault="00964C6B" w:rsidP="009C6846">
      <w:pPr>
        <w:pStyle w:val="Code1"/>
      </w:pPr>
    </w:p>
    <w:p w:rsidR="00964C6B" w:rsidRDefault="00964C6B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ReadFile</w:t>
      </w:r>
      <w:r w:rsidRPr="0063693D">
        <w:tab/>
        <w:t xml:space="preserve">;  </w:t>
      </w:r>
    </w:p>
    <w:p w:rsidR="00964C6B" w:rsidRPr="0063693D" w:rsidRDefault="00964C6B" w:rsidP="009C6846">
      <w:pPr>
        <w:pStyle w:val="Code1"/>
      </w:pPr>
      <w:r w:rsidRPr="0063693D">
        <w:t xml:space="preserve">  </w:t>
      </w:r>
      <w:r>
        <w:t xml:space="preserve">Set </w:t>
      </w:r>
      <w:r w:rsidRPr="0063693D">
        <w:t>File="C:\</w:t>
      </w:r>
      <w:smartTag w:uri="urn:schemas-microsoft-com:office:smarttags" w:element="stockticker">
        <w:r w:rsidRPr="0063693D">
          <w:t>FILE</w:t>
        </w:r>
      </w:smartTag>
      <w:r w:rsidRPr="0063693D">
        <w:t>.DAT"</w:t>
      </w:r>
    </w:p>
    <w:p w:rsidR="00964C6B" w:rsidRPr="0063693D" w:rsidRDefault="00964C6B" w:rsidP="009C6846">
      <w:pPr>
        <w:pStyle w:val="Code1"/>
      </w:pPr>
      <w:r w:rsidRPr="0063693D">
        <w:t xml:space="preserve">  O</w:t>
      </w:r>
      <w:r>
        <w:t>pen</w:t>
      </w:r>
      <w:r w:rsidRPr="0063693D">
        <w:t xml:space="preserve"> F</w:t>
      </w:r>
      <w:r w:rsidR="00760A75">
        <w:t xml:space="preserve">ile:"R":10                    </w:t>
      </w:r>
      <w:r w:rsidRPr="0063693D">
        <w:t>;open the file with a timeout of 10 sec</w:t>
      </w:r>
    </w:p>
    <w:p w:rsidR="00964C6B" w:rsidRPr="0063693D" w:rsidRDefault="00964C6B" w:rsidP="009C6846">
      <w:pPr>
        <w:pStyle w:val="Code1"/>
      </w:pPr>
      <w:r w:rsidRPr="0063693D">
        <w:t xml:space="preserve">  </w:t>
      </w:r>
      <w:r>
        <w:t xml:space="preserve">If </w:t>
      </w:r>
      <w:r w:rsidRPr="0063693D">
        <w:t xml:space="preserve">'$T </w:t>
      </w:r>
      <w:r>
        <w:t xml:space="preserve">Write </w:t>
      </w:r>
      <w:r w:rsidRPr="0063693D">
        <w:t>!,"Cannot open file" Q</w:t>
      </w:r>
      <w:r>
        <w:t xml:space="preserve">   </w:t>
      </w:r>
      <w:r w:rsidRPr="0063693D">
        <w:t>;quit if the file cannot be open</w:t>
      </w:r>
    </w:p>
    <w:p w:rsidR="00964C6B" w:rsidRPr="0063693D" w:rsidRDefault="00964C6B" w:rsidP="009C6846">
      <w:pPr>
        <w:pStyle w:val="Code1"/>
      </w:pPr>
      <w:r w:rsidRPr="0063693D">
        <w:t xml:space="preserve">  </w:t>
      </w:r>
      <w:r>
        <w:t xml:space="preserve">Set </w:t>
      </w:r>
      <w:r w:rsidRPr="0063693D">
        <w:t>RecordCount=0</w:t>
      </w:r>
    </w:p>
    <w:p w:rsidR="00964C6B" w:rsidRPr="0063693D" w:rsidRDefault="00964C6B" w:rsidP="009C6846">
      <w:pPr>
        <w:pStyle w:val="Code1"/>
      </w:pPr>
      <w:r w:rsidRPr="0063693D">
        <w:t>Loop</w:t>
      </w:r>
    </w:p>
    <w:p w:rsidR="00964C6B" w:rsidRPr="0063693D" w:rsidRDefault="00964C6B" w:rsidP="009C6846">
      <w:pPr>
        <w:pStyle w:val="Code1"/>
      </w:pPr>
      <w:r w:rsidRPr="0063693D">
        <w:t xml:space="preserve">  </w:t>
      </w:r>
      <w:r>
        <w:t xml:space="preserve">Set </w:t>
      </w:r>
      <w:r w:rsidRPr="0063693D">
        <w:t>RecordCount=RecordCount+1</w:t>
      </w:r>
    </w:p>
    <w:p w:rsidR="00964C6B" w:rsidRPr="0063693D" w:rsidRDefault="00964C6B" w:rsidP="009C6846">
      <w:pPr>
        <w:pStyle w:val="Code1"/>
      </w:pPr>
      <w:r w:rsidRPr="0063693D">
        <w:t xml:space="preserve">  U</w:t>
      </w:r>
      <w:r>
        <w:t>se</w:t>
      </w:r>
      <w:r w:rsidRPr="0063693D">
        <w:t xml:space="preserve"> File R Rec</w:t>
      </w:r>
    </w:p>
    <w:p w:rsidR="00964C6B" w:rsidRPr="0063693D" w:rsidRDefault="00964C6B" w:rsidP="009C6846">
      <w:pPr>
        <w:pStyle w:val="Code1"/>
      </w:pPr>
      <w:r w:rsidRPr="0063693D">
        <w:t xml:space="preserve">  U</w:t>
      </w:r>
      <w:r>
        <w:t>se</w:t>
      </w:r>
      <w:r w:rsidRPr="0063693D">
        <w:t xml:space="preserve"> 0 </w:t>
      </w:r>
      <w:r>
        <w:t xml:space="preserve">Write </w:t>
      </w:r>
      <w:r w:rsidRPr="0063693D">
        <w:t>!,Rec,"   Record count: ",RecordCount</w:t>
      </w:r>
    </w:p>
    <w:p w:rsidR="00964C6B" w:rsidRPr="0063693D" w:rsidRDefault="00964C6B" w:rsidP="009C6846">
      <w:pPr>
        <w:pStyle w:val="Code1"/>
      </w:pPr>
      <w:r w:rsidRPr="0063693D">
        <w:t xml:space="preserve">  G</w:t>
      </w:r>
      <w:r>
        <w:t>o</w:t>
      </w:r>
      <w:r w:rsidRPr="0063693D">
        <w:t xml:space="preserve"> Loop</w:t>
      </w:r>
    </w:p>
    <w:p w:rsidR="00964C6B" w:rsidRDefault="00964C6B" w:rsidP="009C6846">
      <w:pPr>
        <w:pStyle w:val="Code1"/>
      </w:pPr>
    </w:p>
    <w:p w:rsidR="00543E26" w:rsidRDefault="00543E26" w:rsidP="00861BB5">
      <w:pPr>
        <w:pStyle w:val="Caption"/>
      </w:pPr>
      <w:bookmarkStart w:id="531" w:name="_Ref292628849"/>
    </w:p>
    <w:p w:rsidR="00964C6B" w:rsidRPr="001C370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531"/>
      <w:r>
        <w:t xml:space="preserve"> Example of running the routine ^ReadFile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D</w:t>
      </w:r>
      <w:r>
        <w:t>o</w:t>
      </w:r>
      <w:r w:rsidRPr="0063693D">
        <w:t xml:space="preserve"> ^ReadFile</w:t>
      </w:r>
    </w:p>
    <w:p w:rsidR="00964C6B" w:rsidRPr="0063693D" w:rsidRDefault="00964C6B" w:rsidP="009C6846">
      <w:pPr>
        <w:pStyle w:val="Code1"/>
      </w:pPr>
      <w:r w:rsidRPr="0063693D">
        <w:t xml:space="preserve"> </w:t>
      </w:r>
    </w:p>
    <w:p w:rsidR="00964C6B" w:rsidRPr="0063693D" w:rsidRDefault="00964C6B" w:rsidP="009C6846">
      <w:pPr>
        <w:pStyle w:val="Code1"/>
      </w:pPr>
      <w:r w:rsidRPr="0063693D">
        <w:t>First record in the file   Record count: 1</w:t>
      </w:r>
    </w:p>
    <w:p w:rsidR="00964C6B" w:rsidRPr="0063693D" w:rsidRDefault="00964C6B" w:rsidP="009C6846">
      <w:pPr>
        <w:pStyle w:val="CodeItalic"/>
      </w:pPr>
      <w:r w:rsidRPr="0063693D">
        <w:t>Second record in the file   Record count: 2</w:t>
      </w:r>
    </w:p>
    <w:p w:rsidR="00964C6B" w:rsidRPr="0063693D" w:rsidRDefault="00964C6B" w:rsidP="009C6846">
      <w:pPr>
        <w:pStyle w:val="CodeItalic"/>
      </w:pPr>
      <w:r w:rsidRPr="0063693D">
        <w:t>Third record in the file   Record count: 3</w:t>
      </w:r>
    </w:p>
    <w:p w:rsidR="00964C6B" w:rsidRPr="0063693D" w:rsidRDefault="00964C6B" w:rsidP="009C6846">
      <w:pPr>
        <w:pStyle w:val="CodeItalic"/>
      </w:pPr>
      <w:r w:rsidRPr="0063693D">
        <w:t>Fourth record in the file   Record count: 4</w:t>
      </w:r>
    </w:p>
    <w:p w:rsidR="00964C6B" w:rsidRPr="0063693D" w:rsidRDefault="00964C6B" w:rsidP="009C6846">
      <w:pPr>
        <w:pStyle w:val="CodeItalic"/>
      </w:pPr>
      <w:r w:rsidRPr="0063693D">
        <w:t>Fifth record in the file   Record count: 5</w:t>
      </w:r>
    </w:p>
    <w:p w:rsidR="00964C6B" w:rsidRPr="0063693D" w:rsidRDefault="00964C6B" w:rsidP="009C6846">
      <w:pPr>
        <w:pStyle w:val="CodeItalic"/>
      </w:pPr>
      <w:r w:rsidRPr="0063693D">
        <w:t xml:space="preserve">  U</w:t>
      </w:r>
      <w:r>
        <w:t>se</w:t>
      </w:r>
      <w:r w:rsidRPr="0063693D">
        <w:t xml:space="preserve"> File R Rec</w:t>
      </w:r>
    </w:p>
    <w:p w:rsidR="00964C6B" w:rsidRDefault="00964C6B" w:rsidP="009C6846">
      <w:pPr>
        <w:pStyle w:val="CodeItalic"/>
      </w:pPr>
      <w:r>
        <w:t xml:space="preserve">           ^</w:t>
      </w:r>
    </w:p>
    <w:p w:rsidR="00964C6B" w:rsidRPr="00B45545" w:rsidRDefault="00964C6B" w:rsidP="009C6846">
      <w:pPr>
        <w:pStyle w:val="CodeItalic"/>
      </w:pPr>
      <w:r w:rsidRPr="00B45545">
        <w:t>&lt;ENDOFFILE&gt;Loop+2^ReadFile</w:t>
      </w:r>
    </w:p>
    <w:p w:rsidR="00964C6B" w:rsidRDefault="00964C6B" w:rsidP="009C6846">
      <w:pPr>
        <w:pStyle w:val="Code1"/>
      </w:pPr>
    </w:p>
    <w:p w:rsidR="00543E26" w:rsidRDefault="00543E26" w:rsidP="00861BB5">
      <w:pPr>
        <w:pStyle w:val="Caption"/>
      </w:pPr>
      <w:bookmarkStart w:id="532" w:name="_Ref292638221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532"/>
      <w:r>
        <w:t xml:space="preserve"> Example of a Divide Error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63693D" w:rsidRDefault="00964C6B" w:rsidP="009C6846">
      <w:pPr>
        <w:pStyle w:val="Code1"/>
      </w:pPr>
      <w:r w:rsidRPr="0063693D">
        <w:t xml:space="preserve"> </w:t>
      </w:r>
      <w:r>
        <w:t xml:space="preserve">Write </w:t>
      </w:r>
      <w:r w:rsidRPr="0063693D">
        <w:t>1/0</w:t>
      </w:r>
    </w:p>
    <w:p w:rsidR="00964C6B" w:rsidRPr="00B45545" w:rsidRDefault="00964C6B" w:rsidP="009C6846">
      <w:pPr>
        <w:pStyle w:val="CodeItalic"/>
      </w:pPr>
      <w:r w:rsidRPr="00B45545">
        <w:t>&lt;DIVIDE&gt;</w:t>
      </w:r>
    </w:p>
    <w:p w:rsidR="00964C6B" w:rsidRPr="0071027B" w:rsidRDefault="00964C6B" w:rsidP="009C6846">
      <w:pPr>
        <w:pStyle w:val="Code1"/>
      </w:pPr>
    </w:p>
    <w:p w:rsidR="00543E26" w:rsidRDefault="00543E26" w:rsidP="00861BB5">
      <w:pPr>
        <w:pStyle w:val="Caption"/>
      </w:pPr>
      <w:bookmarkStart w:id="533" w:name="_Ref293939610"/>
      <w:bookmarkStart w:id="534" w:name="_Ref178508291"/>
      <w:bookmarkStart w:id="535" w:name="_Toc155141267"/>
      <w:bookmarkStart w:id="536" w:name="_Toc161467544"/>
      <w:bookmarkStart w:id="537" w:name="_Toc218859186"/>
      <w:bookmarkStart w:id="538" w:name="_Toc291871600"/>
      <w:bookmarkStart w:id="539" w:name="_Toc292640224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533"/>
      <w:r>
        <w:t xml:space="preserve"> Example of a NoLine Error</w:t>
      </w:r>
      <w:bookmarkEnd w:id="534"/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RoutineA</w:t>
      </w:r>
      <w:r w:rsidRPr="0063693D">
        <w:tab/>
        <w:t>;</w:t>
      </w:r>
    </w:p>
    <w:p w:rsidR="00964C6B" w:rsidRPr="0063693D" w:rsidRDefault="00964C6B" w:rsidP="009C6846">
      <w:pPr>
        <w:pStyle w:val="Code1"/>
      </w:pPr>
      <w:r w:rsidRPr="0063693D">
        <w:tab/>
        <w:t>;</w:t>
      </w:r>
    </w:p>
    <w:p w:rsidR="00964C6B" w:rsidRPr="0063693D" w:rsidRDefault="00964C6B" w:rsidP="009C6846">
      <w:pPr>
        <w:pStyle w:val="Code1"/>
      </w:pPr>
      <w:r w:rsidRPr="0063693D">
        <w:t>Start</w:t>
      </w:r>
      <w:r w:rsidRPr="0063693D">
        <w:tab/>
        <w:t>;</w:t>
      </w:r>
    </w:p>
    <w:p w:rsidR="00964C6B" w:rsidRPr="0063693D" w:rsidRDefault="00964C6B" w:rsidP="009C6846">
      <w:pPr>
        <w:pStyle w:val="Code1"/>
      </w:pPr>
      <w:r w:rsidRPr="0063693D">
        <w:tab/>
        <w:t>D</w:t>
      </w:r>
      <w:r>
        <w:t>o</w:t>
      </w:r>
      <w:r w:rsidRPr="0063693D">
        <w:t xml:space="preserve"> Process^RoutineB            ;The Label Process does not exist in RoutineB</w:t>
      </w:r>
    </w:p>
    <w:p w:rsidR="00964C6B" w:rsidRPr="00B45545" w:rsidRDefault="00964C6B" w:rsidP="009C6846">
      <w:pPr>
        <w:pStyle w:val="CodeItalic"/>
      </w:pPr>
      <w:r w:rsidRPr="00B45545">
        <w:t>&lt;NOLINE&gt;</w:t>
      </w:r>
    </w:p>
    <w:p w:rsidR="00964C6B" w:rsidRDefault="00964C6B" w:rsidP="009C6846">
      <w:pPr>
        <w:pStyle w:val="Code1"/>
      </w:pPr>
    </w:p>
    <w:p w:rsidR="00543E26" w:rsidRDefault="00543E26" w:rsidP="00861BB5">
      <w:pPr>
        <w:pStyle w:val="Caption"/>
      </w:pPr>
      <w:bookmarkStart w:id="540" w:name="_Ref292639424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540"/>
      <w:r>
        <w:t xml:space="preserve"> Example of a NoRoutine Error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RoutineA</w:t>
      </w:r>
      <w:r w:rsidRPr="0063693D">
        <w:tab/>
        <w:t>;</w:t>
      </w:r>
    </w:p>
    <w:p w:rsidR="00964C6B" w:rsidRPr="0063693D" w:rsidRDefault="00964C6B" w:rsidP="009C6846">
      <w:pPr>
        <w:pStyle w:val="Code1"/>
      </w:pPr>
      <w:r w:rsidRPr="0063693D">
        <w:tab/>
        <w:t>;</w:t>
      </w:r>
    </w:p>
    <w:p w:rsidR="00964C6B" w:rsidRPr="0063693D" w:rsidRDefault="00964C6B" w:rsidP="009C6846">
      <w:pPr>
        <w:pStyle w:val="Code1"/>
      </w:pPr>
      <w:r w:rsidRPr="0063693D">
        <w:t>Start</w:t>
      </w:r>
      <w:r w:rsidRPr="0063693D">
        <w:tab/>
        <w:t>;</w:t>
      </w:r>
    </w:p>
    <w:p w:rsidR="00964C6B" w:rsidRPr="0063693D" w:rsidRDefault="00964C6B" w:rsidP="009C6846">
      <w:pPr>
        <w:pStyle w:val="Code1"/>
      </w:pPr>
      <w:r w:rsidRPr="0063693D">
        <w:tab/>
        <w:t>D</w:t>
      </w:r>
      <w:r>
        <w:t>o ^RoutineD            ;RoutineD</w:t>
      </w:r>
      <w:r w:rsidRPr="0063693D">
        <w:t xml:space="preserve"> does not exist</w:t>
      </w:r>
    </w:p>
    <w:p w:rsidR="00964C6B" w:rsidRPr="00B45545" w:rsidRDefault="00964C6B" w:rsidP="009C6846">
      <w:pPr>
        <w:pStyle w:val="CodeItalic"/>
      </w:pPr>
      <w:r w:rsidRPr="00B45545">
        <w:t>&lt;NOROUTINE&gt;</w:t>
      </w:r>
    </w:p>
    <w:p w:rsidR="00964C6B" w:rsidRDefault="00964C6B" w:rsidP="009C6846">
      <w:pPr>
        <w:pStyle w:val="Code1"/>
      </w:pPr>
    </w:p>
    <w:p w:rsidR="00543E26" w:rsidRDefault="00543E26" w:rsidP="00722F67">
      <w:pPr>
        <w:pStyle w:val="Caption"/>
        <w:keepNext/>
      </w:pPr>
      <w:bookmarkStart w:id="541" w:name="_Ref292628950"/>
      <w:bookmarkEnd w:id="535"/>
      <w:bookmarkEnd w:id="536"/>
      <w:bookmarkEnd w:id="537"/>
      <w:bookmarkEnd w:id="538"/>
      <w:bookmarkEnd w:id="539"/>
    </w:p>
    <w:p w:rsidR="00964C6B" w:rsidRDefault="00964C6B" w:rsidP="00722F6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541"/>
      <w:r>
        <w:t xml:space="preserve"> Example of a Call Stack</w:t>
      </w:r>
    </w:p>
    <w:p w:rsidR="00964C6B" w:rsidRDefault="00964C6B" w:rsidP="009C6846">
      <w:pPr>
        <w:pStyle w:val="Code1"/>
      </w:pPr>
    </w:p>
    <w:p w:rsidR="00964C6B" w:rsidRDefault="00964C6B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RoutineA</w:t>
      </w:r>
      <w:r w:rsidRPr="0063693D">
        <w:tab/>
        <w:t>;</w:t>
      </w:r>
    </w:p>
    <w:p w:rsidR="00964C6B" w:rsidRPr="0063693D" w:rsidRDefault="00964C6B" w:rsidP="009C6846">
      <w:pPr>
        <w:pStyle w:val="Code1"/>
      </w:pPr>
      <w:r w:rsidRPr="0063693D">
        <w:t xml:space="preserve">    D</w:t>
      </w:r>
      <w:r>
        <w:t>o</w:t>
      </w:r>
      <w:r w:rsidRPr="0063693D">
        <w:t xml:space="preserve"> ^RoutineB</w:t>
      </w:r>
    </w:p>
    <w:p w:rsidR="00964C6B" w:rsidRPr="0063693D" w:rsidRDefault="00964C6B" w:rsidP="009C6846">
      <w:pPr>
        <w:pStyle w:val="Code1"/>
      </w:pPr>
      <w:r w:rsidRPr="0063693D">
        <w:t xml:space="preserve">    Q</w:t>
      </w:r>
      <w:r>
        <w:t>uit</w:t>
      </w:r>
    </w:p>
    <w:p w:rsidR="00964C6B" w:rsidRPr="0063693D" w:rsidRDefault="00D5047F" w:rsidP="009C6846">
      <w:pPr>
        <w:pStyle w:val="Code1"/>
      </w:pPr>
      <w:r>
        <w:t xml:space="preserve">    </w:t>
      </w:r>
    </w:p>
    <w:p w:rsidR="00964C6B" w:rsidRDefault="00964C6B" w:rsidP="00861BB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964C6B" w:rsidRPr="0063693D" w:rsidRDefault="00964C6B" w:rsidP="009C6846">
      <w:pPr>
        <w:pStyle w:val="Code1"/>
      </w:pPr>
    </w:p>
    <w:p w:rsidR="00964C6B" w:rsidRPr="0063693D" w:rsidRDefault="00D5047F" w:rsidP="009C6846">
      <w:pPr>
        <w:pStyle w:val="Code1"/>
      </w:pPr>
      <w:r>
        <w:t>RoutineB</w:t>
      </w:r>
      <w:r>
        <w:tab/>
      </w:r>
    </w:p>
    <w:p w:rsidR="00964C6B" w:rsidRPr="0063693D" w:rsidRDefault="00964C6B" w:rsidP="009C6846">
      <w:pPr>
        <w:pStyle w:val="Code1"/>
      </w:pPr>
      <w:r w:rsidRPr="0063693D">
        <w:t xml:space="preserve">    D</w:t>
      </w:r>
      <w:r>
        <w:t>o</w:t>
      </w:r>
      <w:r w:rsidRPr="0063693D">
        <w:t xml:space="preserve"> ^RoutineC</w:t>
      </w:r>
    </w:p>
    <w:p w:rsidR="00964C6B" w:rsidRPr="0063693D" w:rsidRDefault="00964C6B" w:rsidP="009C6846">
      <w:pPr>
        <w:pStyle w:val="Code1"/>
      </w:pPr>
      <w:r w:rsidRPr="0063693D">
        <w:t xml:space="preserve">    Q</w:t>
      </w:r>
      <w:r>
        <w:t>uit</w:t>
      </w:r>
    </w:p>
    <w:p w:rsidR="00964C6B" w:rsidRPr="0063693D" w:rsidRDefault="00964C6B" w:rsidP="009C6846">
      <w:pPr>
        <w:pStyle w:val="Code1"/>
      </w:pPr>
      <w:r w:rsidRPr="0063693D">
        <w:t xml:space="preserve">    ;</w:t>
      </w:r>
    </w:p>
    <w:p w:rsidR="00964C6B" w:rsidRPr="0063693D" w:rsidRDefault="00964C6B" w:rsidP="009C6846">
      <w:pPr>
        <w:pStyle w:val="Code1"/>
      </w:pPr>
    </w:p>
    <w:p w:rsidR="00964C6B" w:rsidRDefault="00964C6B" w:rsidP="00861BB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964C6B" w:rsidRPr="0063693D" w:rsidRDefault="00964C6B" w:rsidP="009C6846">
      <w:pPr>
        <w:pStyle w:val="Code1"/>
      </w:pPr>
    </w:p>
    <w:p w:rsidR="00964C6B" w:rsidRPr="0063693D" w:rsidRDefault="00D5047F" w:rsidP="009C6846">
      <w:pPr>
        <w:pStyle w:val="Code1"/>
      </w:pPr>
      <w:r>
        <w:t>RoutineC</w:t>
      </w:r>
      <w:r>
        <w:tab/>
      </w:r>
    </w:p>
    <w:p w:rsidR="00964C6B" w:rsidRPr="0063693D" w:rsidRDefault="00964C6B" w:rsidP="009C6846">
      <w:pPr>
        <w:pStyle w:val="Code1"/>
      </w:pPr>
      <w:r w:rsidRPr="0063693D">
        <w:t xml:space="preserve">    ;              ;we shall consider the call stack at this point</w:t>
      </w:r>
    </w:p>
    <w:p w:rsidR="00964C6B" w:rsidRPr="0063693D" w:rsidRDefault="00964C6B" w:rsidP="009C6846">
      <w:pPr>
        <w:pStyle w:val="Code1"/>
      </w:pPr>
      <w:r w:rsidRPr="0063693D">
        <w:t xml:space="preserve">    Q</w:t>
      </w:r>
      <w:r>
        <w:t>uit</w:t>
      </w:r>
    </w:p>
    <w:p w:rsidR="00964C6B" w:rsidRPr="0063693D" w:rsidRDefault="00964C6B" w:rsidP="009C6846">
      <w:pPr>
        <w:pStyle w:val="Code1"/>
      </w:pPr>
    </w:p>
    <w:p w:rsidR="00543E26" w:rsidRDefault="00543E26" w:rsidP="007B5EB8">
      <w:pPr>
        <w:pStyle w:val="Caption"/>
        <w:keepNext/>
      </w:pPr>
    </w:p>
    <w:p w:rsidR="00964C6B" w:rsidRDefault="00964C6B" w:rsidP="007B5EB8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r>
        <w:t xml:space="preserve">  Four Routine Call Stack</w:t>
      </w:r>
    </w:p>
    <w:tbl>
      <w:tblPr>
        <w:tblW w:w="2160" w:type="dxa"/>
        <w:tblInd w:w="1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60"/>
      </w:tblGrid>
      <w:tr w:rsidR="00964C6B" w:rsidRPr="00684756" w:rsidTr="00861BB5">
        <w:tc>
          <w:tcPr>
            <w:tcW w:w="2160" w:type="dxa"/>
          </w:tcPr>
          <w:p w:rsidR="00964C6B" w:rsidRPr="00684756" w:rsidRDefault="00964C6B" w:rsidP="00BA273A">
            <w:pPr>
              <w:pStyle w:val="ListNumber"/>
              <w:keepNext/>
              <w:numPr>
                <w:ilvl w:val="0"/>
                <w:numId w:val="0"/>
              </w:numPr>
              <w:rPr>
                <w:color w:val="auto"/>
              </w:rPr>
            </w:pPr>
            <w:r w:rsidRPr="00684756">
              <w:rPr>
                <w:color w:val="auto"/>
              </w:rPr>
              <w:t>Routine</w:t>
            </w:r>
            <w:r>
              <w:rPr>
                <w:color w:val="auto"/>
              </w:rPr>
              <w:t>W</w:t>
            </w:r>
          </w:p>
        </w:tc>
      </w:tr>
      <w:tr w:rsidR="00964C6B" w:rsidRPr="00684756" w:rsidTr="00861BB5">
        <w:tc>
          <w:tcPr>
            <w:tcW w:w="2160" w:type="dxa"/>
          </w:tcPr>
          <w:p w:rsidR="00964C6B" w:rsidRPr="00684756" w:rsidRDefault="00964C6B" w:rsidP="00BA273A">
            <w:pPr>
              <w:pStyle w:val="ListNumber"/>
              <w:keepNext/>
              <w:numPr>
                <w:ilvl w:val="0"/>
                <w:numId w:val="0"/>
              </w:numPr>
              <w:rPr>
                <w:color w:val="auto"/>
              </w:rPr>
            </w:pPr>
            <w:r w:rsidRPr="00684756">
              <w:rPr>
                <w:color w:val="auto"/>
              </w:rPr>
              <w:t>Routine</w:t>
            </w:r>
            <w:r>
              <w:rPr>
                <w:color w:val="auto"/>
              </w:rPr>
              <w:t>Z</w:t>
            </w:r>
          </w:p>
        </w:tc>
      </w:tr>
      <w:tr w:rsidR="00964C6B" w:rsidRPr="00684756" w:rsidTr="00861BB5">
        <w:tc>
          <w:tcPr>
            <w:tcW w:w="2160" w:type="dxa"/>
          </w:tcPr>
          <w:p w:rsidR="00964C6B" w:rsidRPr="00684756" w:rsidRDefault="00964C6B" w:rsidP="00BA273A">
            <w:pPr>
              <w:pStyle w:val="ListNumber"/>
              <w:numPr>
                <w:ilvl w:val="0"/>
                <w:numId w:val="0"/>
              </w:numPr>
              <w:rPr>
                <w:color w:val="auto"/>
              </w:rPr>
            </w:pPr>
            <w:r w:rsidRPr="00684756">
              <w:rPr>
                <w:color w:val="auto"/>
              </w:rPr>
              <w:t>Routine</w:t>
            </w:r>
            <w:r>
              <w:rPr>
                <w:color w:val="auto"/>
              </w:rPr>
              <w:t>Y</w:t>
            </w:r>
          </w:p>
        </w:tc>
      </w:tr>
      <w:tr w:rsidR="00964C6B" w:rsidRPr="00684756" w:rsidTr="00861BB5">
        <w:tc>
          <w:tcPr>
            <w:tcW w:w="2160" w:type="dxa"/>
          </w:tcPr>
          <w:p w:rsidR="00964C6B" w:rsidRPr="00684756" w:rsidRDefault="00964C6B" w:rsidP="00BA273A">
            <w:pPr>
              <w:pStyle w:val="ListNumber"/>
              <w:numPr>
                <w:ilvl w:val="0"/>
                <w:numId w:val="0"/>
              </w:numPr>
              <w:rPr>
                <w:color w:val="auto"/>
              </w:rPr>
            </w:pPr>
            <w:r w:rsidRPr="00684756">
              <w:rPr>
                <w:color w:val="auto"/>
              </w:rPr>
              <w:t>Routine</w:t>
            </w:r>
            <w:r>
              <w:rPr>
                <w:color w:val="auto"/>
              </w:rPr>
              <w:t>Z</w:t>
            </w:r>
          </w:p>
        </w:tc>
      </w:tr>
      <w:tr w:rsidR="00964C6B" w:rsidRPr="00684756" w:rsidTr="00861BB5">
        <w:tc>
          <w:tcPr>
            <w:tcW w:w="2160" w:type="dxa"/>
          </w:tcPr>
          <w:p w:rsidR="00964C6B" w:rsidRPr="00684756" w:rsidRDefault="00964C6B" w:rsidP="00BA273A">
            <w:pPr>
              <w:pStyle w:val="ListNumber"/>
              <w:numPr>
                <w:ilvl w:val="0"/>
                <w:numId w:val="0"/>
              </w:numPr>
              <w:rPr>
                <w:color w:val="auto"/>
              </w:rPr>
            </w:pPr>
            <w:r>
              <w:rPr>
                <w:color w:val="auto"/>
              </w:rPr>
              <w:t>^%STACK</w:t>
            </w:r>
          </w:p>
        </w:tc>
      </w:tr>
    </w:tbl>
    <w:p w:rsidR="00964C6B" w:rsidRDefault="00964C6B" w:rsidP="00861BB5"/>
    <w:p w:rsidR="00543E26" w:rsidRDefault="00543E26" w:rsidP="00861BB5">
      <w:pPr>
        <w:pStyle w:val="Caption"/>
      </w:pPr>
      <w:bookmarkStart w:id="542" w:name="_Ref292629192"/>
    </w:p>
    <w:p w:rsidR="00964C6B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542"/>
      <w:r>
        <w:t xml:space="preserve"> Call Stack Demonstration</w:t>
      </w:r>
    </w:p>
    <w:p w:rsidR="00964C6B" w:rsidRDefault="00964C6B" w:rsidP="009C6846">
      <w:pPr>
        <w:pStyle w:val="Code1"/>
      </w:pPr>
    </w:p>
    <w:p w:rsidR="00964C6B" w:rsidRDefault="00964C6B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RoutineW</w:t>
      </w:r>
      <w:r w:rsidRPr="0063693D">
        <w:br/>
      </w:r>
      <w:r w:rsidRPr="0063693D">
        <w:tab/>
        <w:t>;</w:t>
      </w:r>
      <w:r w:rsidRPr="0063693D">
        <w:br/>
      </w:r>
      <w:r w:rsidRPr="0063693D">
        <w:tab/>
      </w:r>
      <w:r>
        <w:t xml:space="preserve">Write </w:t>
      </w:r>
      <w:r w:rsidRPr="0063693D">
        <w:t>!,$T(+0)," Start"</w:t>
      </w:r>
      <w:r w:rsidRPr="0063693D">
        <w:br/>
      </w:r>
      <w:r w:rsidRPr="0063693D">
        <w:tab/>
        <w:t>D</w:t>
      </w:r>
      <w:r>
        <w:t>o</w:t>
      </w:r>
      <w:r w:rsidRPr="0063693D">
        <w:t> ^RoutineX</w:t>
      </w:r>
      <w:r w:rsidRPr="0063693D">
        <w:br/>
      </w:r>
      <w:r w:rsidRPr="0063693D">
        <w:tab/>
      </w:r>
      <w:r>
        <w:t xml:space="preserve">Write </w:t>
      </w:r>
      <w:r w:rsidRPr="0063693D">
        <w:t>!,$T(+0)," Finish"</w:t>
      </w:r>
      <w:r w:rsidRPr="0063693D">
        <w:br/>
      </w:r>
      <w:r w:rsidRPr="0063693D">
        <w:tab/>
        <w:t>Q</w:t>
      </w:r>
      <w:r>
        <w:t>uit</w:t>
      </w:r>
    </w:p>
    <w:p w:rsidR="00964C6B" w:rsidRPr="0063693D" w:rsidRDefault="00964C6B" w:rsidP="009C6846">
      <w:pPr>
        <w:pStyle w:val="Code1"/>
      </w:pPr>
    </w:p>
    <w:p w:rsidR="00964C6B" w:rsidRDefault="00964C6B" w:rsidP="00861BB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964C6B" w:rsidRPr="0063693D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RoutineX</w:t>
      </w:r>
      <w:r w:rsidRPr="0063693D">
        <w:br/>
      </w:r>
      <w:r w:rsidRPr="0063693D">
        <w:tab/>
        <w:t>;</w:t>
      </w:r>
      <w:r w:rsidRPr="0063693D">
        <w:br/>
      </w:r>
      <w:r w:rsidRPr="0063693D">
        <w:tab/>
      </w:r>
      <w:r>
        <w:t xml:space="preserve">Write </w:t>
      </w:r>
      <w:r w:rsidRPr="0063693D">
        <w:t>!,$T(+0)," Start"</w:t>
      </w:r>
      <w:r w:rsidRPr="0063693D">
        <w:br/>
      </w:r>
      <w:r w:rsidRPr="0063693D">
        <w:tab/>
        <w:t>D</w:t>
      </w:r>
      <w:r>
        <w:t>o</w:t>
      </w:r>
      <w:r w:rsidRPr="0063693D">
        <w:t> ^RoutineY</w:t>
      </w:r>
      <w:r w:rsidRPr="0063693D">
        <w:br/>
      </w:r>
      <w:r w:rsidRPr="0063693D">
        <w:tab/>
      </w:r>
      <w:r>
        <w:t xml:space="preserve">Write </w:t>
      </w:r>
      <w:r w:rsidRPr="0063693D">
        <w:t>!,$T(+0)," Finish"</w:t>
      </w:r>
      <w:r w:rsidRPr="0063693D">
        <w:br/>
      </w:r>
      <w:r w:rsidRPr="0063693D">
        <w:tab/>
        <w:t>Q</w:t>
      </w:r>
      <w:r>
        <w:t>uit</w:t>
      </w:r>
    </w:p>
    <w:p w:rsidR="00964C6B" w:rsidRPr="0063693D" w:rsidRDefault="00964C6B" w:rsidP="009C6846">
      <w:pPr>
        <w:pStyle w:val="Code1"/>
      </w:pPr>
    </w:p>
    <w:p w:rsidR="00964C6B" w:rsidRDefault="00964C6B" w:rsidP="00861BB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964C6B" w:rsidRPr="0063693D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RoutineY</w:t>
      </w:r>
      <w:r w:rsidRPr="0063693D">
        <w:br/>
      </w:r>
      <w:r w:rsidRPr="0063693D">
        <w:tab/>
        <w:t>;</w:t>
      </w:r>
      <w:r w:rsidRPr="0063693D">
        <w:br/>
      </w:r>
      <w:r w:rsidRPr="0063693D">
        <w:tab/>
      </w:r>
      <w:r>
        <w:t xml:space="preserve">Write </w:t>
      </w:r>
      <w:r w:rsidRPr="0063693D">
        <w:t>!,$T(+0)," Start"</w:t>
      </w:r>
      <w:r w:rsidRPr="0063693D">
        <w:br/>
      </w:r>
      <w:r w:rsidRPr="0063693D">
        <w:tab/>
        <w:t>D</w:t>
      </w:r>
      <w:r>
        <w:t>o</w:t>
      </w:r>
      <w:r w:rsidRPr="0063693D">
        <w:t> ^RoutineZ</w:t>
      </w:r>
      <w:r w:rsidRPr="0063693D">
        <w:br/>
      </w:r>
      <w:r w:rsidRPr="0063693D">
        <w:tab/>
      </w:r>
      <w:r>
        <w:t xml:space="preserve">Write </w:t>
      </w:r>
      <w:r w:rsidRPr="0063693D">
        <w:t>!,$T(+0)," Finish"</w:t>
      </w:r>
      <w:r w:rsidRPr="0063693D">
        <w:br/>
      </w:r>
      <w:r w:rsidRPr="0063693D">
        <w:tab/>
        <w:t>Q</w:t>
      </w:r>
      <w:r>
        <w:t>uit</w:t>
      </w:r>
    </w:p>
    <w:p w:rsidR="00964C6B" w:rsidRPr="0063693D" w:rsidRDefault="00964C6B" w:rsidP="009C6846">
      <w:pPr>
        <w:pStyle w:val="Code1"/>
      </w:pPr>
    </w:p>
    <w:p w:rsidR="00964C6B" w:rsidRDefault="00964C6B" w:rsidP="00861BB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964C6B" w:rsidRPr="0063693D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RoutineZ</w:t>
      </w:r>
      <w:r w:rsidRPr="0063693D">
        <w:br/>
      </w:r>
      <w:r w:rsidRPr="0063693D">
        <w:tab/>
        <w:t>;</w:t>
      </w:r>
      <w:r w:rsidRPr="0063693D">
        <w:br/>
      </w:r>
      <w:r w:rsidRPr="0063693D">
        <w:tab/>
      </w:r>
      <w:r>
        <w:t xml:space="preserve">Write </w:t>
      </w:r>
      <w:r w:rsidRPr="0063693D">
        <w:t>!,$T(+0)," Start"</w:t>
      </w:r>
      <w:r w:rsidRPr="0063693D">
        <w:br/>
      </w:r>
      <w:r w:rsidRPr="0063693D">
        <w:tab/>
        <w:t>D</w:t>
      </w:r>
      <w:r>
        <w:t>o</w:t>
      </w:r>
      <w:r w:rsidRPr="0063693D">
        <w:t> ^%STACK</w:t>
      </w:r>
      <w:r w:rsidRPr="0063693D">
        <w:br/>
      </w:r>
      <w:r w:rsidRPr="0063693D">
        <w:tab/>
      </w:r>
      <w:r>
        <w:t>Write !,$T(+0)," Finish"</w:t>
      </w:r>
      <w:r w:rsidRPr="0063693D">
        <w:br/>
      </w:r>
      <w:r w:rsidRPr="0063693D">
        <w:tab/>
        <w:t>Q</w:t>
      </w:r>
      <w:r>
        <w:t>uit</w:t>
      </w:r>
    </w:p>
    <w:p w:rsidR="00964C6B" w:rsidRPr="0063693D" w:rsidRDefault="00964C6B" w:rsidP="009C6846">
      <w:pPr>
        <w:pStyle w:val="Code1"/>
      </w:pPr>
    </w:p>
    <w:p w:rsidR="00543E26" w:rsidRDefault="00543E26" w:rsidP="00861BB5">
      <w:pPr>
        <w:pStyle w:val="Caption"/>
      </w:pPr>
      <w:bookmarkStart w:id="543" w:name="_Ref293846633"/>
    </w:p>
    <w:p w:rsidR="00964C6B" w:rsidRPr="00F04E62" w:rsidRDefault="00964C6B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13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543"/>
      <w:r>
        <w:t xml:space="preserve"> Call Stack Demonstration – running RoutineW</w:t>
      </w:r>
    </w:p>
    <w:p w:rsidR="00964C6B" w:rsidRDefault="00964C6B" w:rsidP="009C6846">
      <w:pPr>
        <w:pStyle w:val="Code1"/>
      </w:pPr>
    </w:p>
    <w:p w:rsidR="00964C6B" w:rsidRPr="0063693D" w:rsidRDefault="00964C6B" w:rsidP="009C6846">
      <w:pPr>
        <w:pStyle w:val="Code1"/>
      </w:pPr>
      <w:r w:rsidRPr="0063693D">
        <w:t>D</w:t>
      </w:r>
      <w:r>
        <w:t>o</w:t>
      </w:r>
      <w:r w:rsidRPr="0063693D">
        <w:t xml:space="preserve"> ^RoutineW</w:t>
      </w:r>
    </w:p>
    <w:p w:rsidR="00964C6B" w:rsidRDefault="00964C6B" w:rsidP="009C6846">
      <w:pPr>
        <w:pStyle w:val="Code1"/>
      </w:pPr>
      <w:r>
        <w:t xml:space="preserve"> </w:t>
      </w:r>
    </w:p>
    <w:p w:rsidR="00964C6B" w:rsidRPr="0063693D" w:rsidRDefault="00964C6B" w:rsidP="009C6846">
      <w:pPr>
        <w:pStyle w:val="Code1"/>
      </w:pPr>
      <w:r w:rsidRPr="0063693D">
        <w:t>Routine</w:t>
      </w:r>
      <w:r>
        <w:t xml:space="preserve">W </w:t>
      </w:r>
      <w:r w:rsidRPr="0063693D">
        <w:t>Start</w:t>
      </w:r>
    </w:p>
    <w:p w:rsidR="00964C6B" w:rsidRPr="0063693D" w:rsidRDefault="00964C6B" w:rsidP="009C6846">
      <w:pPr>
        <w:pStyle w:val="Code1"/>
      </w:pPr>
      <w:r w:rsidRPr="0063693D">
        <w:t>RoutineX Start</w:t>
      </w:r>
    </w:p>
    <w:p w:rsidR="00964C6B" w:rsidRPr="0063693D" w:rsidRDefault="00964C6B" w:rsidP="009C6846">
      <w:pPr>
        <w:pStyle w:val="Code1"/>
      </w:pPr>
      <w:r w:rsidRPr="0063693D">
        <w:t>RoutineY Start</w:t>
      </w:r>
    </w:p>
    <w:p w:rsidR="00964C6B" w:rsidRPr="0063693D" w:rsidRDefault="00964C6B" w:rsidP="009C6846">
      <w:pPr>
        <w:pStyle w:val="Code1"/>
      </w:pPr>
      <w:r w:rsidRPr="0063693D">
        <w:t>RoutineZ Start  6</w:t>
      </w:r>
    </w:p>
    <w:p w:rsidR="00964C6B" w:rsidRPr="0063693D" w:rsidRDefault="00964C6B" w:rsidP="009C6846">
      <w:pPr>
        <w:pStyle w:val="Code1"/>
      </w:pPr>
      <w:r w:rsidRPr="0063693D">
        <w:t>Process Stack:</w:t>
      </w:r>
    </w:p>
    <w:p w:rsidR="00964C6B" w:rsidRPr="0063693D" w:rsidRDefault="00964C6B" w:rsidP="009C6846">
      <w:pPr>
        <w:pStyle w:val="Code1"/>
      </w:pPr>
      <w:r w:rsidRPr="0063693D">
        <w:t xml:space="preserve"> </w:t>
      </w:r>
    </w:p>
    <w:p w:rsidR="00964C6B" w:rsidRPr="00F816C1" w:rsidRDefault="00964C6B" w:rsidP="009C6846">
      <w:pPr>
        <w:pStyle w:val="Code1"/>
      </w:pPr>
      <w:r w:rsidRPr="00F816C1">
        <w:t>Level  Type     Line                   Source</w:t>
      </w:r>
    </w:p>
    <w:p w:rsidR="00964C6B" w:rsidRPr="00F816C1" w:rsidRDefault="00964C6B" w:rsidP="009C6846">
      <w:pPr>
        <w:pStyle w:val="Code1"/>
      </w:pPr>
      <w:r w:rsidRPr="00F816C1">
        <w:t xml:space="preserve">  1   SIGN ON</w:t>
      </w:r>
    </w:p>
    <w:p w:rsidR="00964C6B" w:rsidRPr="00F816C1" w:rsidRDefault="00964C6B" w:rsidP="009C6846">
      <w:pPr>
        <w:pStyle w:val="Code1"/>
      </w:pPr>
      <w:r w:rsidRPr="00F816C1">
        <w:t xml:space="preserve">  2   DO                                 ~D ^RoutineW</w:t>
      </w:r>
    </w:p>
    <w:p w:rsidR="00964C6B" w:rsidRPr="00F816C1" w:rsidRDefault="00964C6B" w:rsidP="009C6846">
      <w:pPr>
        <w:pStyle w:val="Code1"/>
      </w:pPr>
      <w:r w:rsidRPr="00F816C1">
        <w:t xml:space="preserve">  3   DO             RoutineW+3^RoutineW          ~D ^RoutineX</w:t>
      </w:r>
    </w:p>
    <w:p w:rsidR="00964C6B" w:rsidRPr="00F816C1" w:rsidRDefault="00964C6B" w:rsidP="009C6846">
      <w:pPr>
        <w:pStyle w:val="Code1"/>
      </w:pPr>
      <w:r w:rsidRPr="00F816C1">
        <w:t xml:space="preserve">  4   DO             RoutineX+3^RoutineX          ~D ^RoutineY</w:t>
      </w:r>
    </w:p>
    <w:p w:rsidR="00964C6B" w:rsidRPr="00F816C1" w:rsidRDefault="00964C6B" w:rsidP="009C6846">
      <w:pPr>
        <w:pStyle w:val="Code1"/>
      </w:pPr>
      <w:r w:rsidRPr="00F816C1">
        <w:t xml:space="preserve">  5   DO             RoutineY+3^RoutineY          ~D ^RoutineZ</w:t>
      </w:r>
    </w:p>
    <w:p w:rsidR="00964C6B" w:rsidRPr="00F816C1" w:rsidRDefault="00964C6B" w:rsidP="009C6846">
      <w:pPr>
        <w:pStyle w:val="Code1"/>
      </w:pPr>
      <w:r w:rsidRPr="00F816C1">
        <w:t xml:space="preserve">  6   DO             RoutineZ+3^RoutineZ          ~D ^%STACK</w:t>
      </w:r>
    </w:p>
    <w:p w:rsidR="00964C6B" w:rsidRPr="00F816C1" w:rsidRDefault="00964C6B" w:rsidP="009C6846">
      <w:pPr>
        <w:pStyle w:val="Code1"/>
      </w:pPr>
      <w:r w:rsidRPr="00F816C1">
        <w:t xml:space="preserve"> </w:t>
      </w:r>
    </w:p>
    <w:p w:rsidR="00964C6B" w:rsidRPr="00F816C1" w:rsidRDefault="00964C6B" w:rsidP="009C6846">
      <w:pPr>
        <w:pStyle w:val="Code1"/>
      </w:pPr>
    </w:p>
    <w:p w:rsidR="00D362DB" w:rsidRDefault="00D362DB" w:rsidP="00861BB5">
      <w:pPr>
        <w:rPr>
          <w:iCs/>
        </w:rPr>
        <w:sectPr w:rsidR="00D362DB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861BB5" w:rsidRPr="003E767D" w:rsidRDefault="00861BB5" w:rsidP="003E767D">
      <w:pPr>
        <w:pStyle w:val="Heading1"/>
        <w:jc w:val="center"/>
        <w:rPr>
          <w:sz w:val="52"/>
          <w:szCs w:val="52"/>
        </w:rPr>
      </w:pPr>
      <w:bookmarkStart w:id="544" w:name="_Toc293337145"/>
      <w:bookmarkStart w:id="545" w:name="_Toc323692376"/>
      <w:r w:rsidRPr="003E767D">
        <w:rPr>
          <w:sz w:val="52"/>
          <w:szCs w:val="52"/>
        </w:rPr>
        <w:t>Testing and Debugging</w:t>
      </w:r>
      <w:bookmarkEnd w:id="544"/>
      <w:bookmarkEnd w:id="545"/>
    </w:p>
    <w:p w:rsidR="00861BB5" w:rsidRDefault="00861BB5" w:rsidP="00861BB5">
      <w:pPr>
        <w:pStyle w:val="Caption"/>
      </w:pPr>
      <w:bookmarkStart w:id="546" w:name="_Ref292034672"/>
      <w:bookmarkStart w:id="547" w:name="_Ref203010071"/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546"/>
      <w:r>
        <w:t xml:space="preserve"> Break command</w:t>
      </w:r>
      <w:bookmarkEnd w:id="547"/>
    </w:p>
    <w:p w:rsidR="00861BB5" w:rsidRDefault="00861BB5" w:rsidP="00861BB5">
      <w:pPr>
        <w:pStyle w:val="Code"/>
      </w:pPr>
    </w:p>
    <w:p w:rsidR="00861BB5" w:rsidRDefault="00861BB5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861BB5" w:rsidRDefault="00861BB5" w:rsidP="009C6846">
      <w:pPr>
        <w:pStyle w:val="Code1"/>
      </w:pPr>
    </w:p>
    <w:p w:rsidR="00861BB5" w:rsidRPr="00EC23CE" w:rsidRDefault="00861BB5" w:rsidP="009C6846">
      <w:pPr>
        <w:pStyle w:val="Code1"/>
      </w:pPr>
      <w:r w:rsidRPr="00EC23CE">
        <w:t>RoutineDebug</w:t>
      </w:r>
      <w:r w:rsidRPr="00EC23CE">
        <w:tab/>
        <w:t>;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X=1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Y=2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Z=3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A=Y*Z</w:t>
      </w:r>
    </w:p>
    <w:p w:rsidR="00861BB5" w:rsidRPr="002C25F1" w:rsidRDefault="00861BB5" w:rsidP="009C6846">
      <w:pPr>
        <w:pStyle w:val="Code1"/>
      </w:pPr>
      <w:r w:rsidRPr="00EC23CE">
        <w:tab/>
      </w:r>
      <w:r w:rsidRPr="002C25F1">
        <w:rPr>
          <w:u w:val="single"/>
        </w:rPr>
        <w:t>B</w:t>
      </w:r>
      <w:r>
        <w:rPr>
          <w:u w:val="single"/>
        </w:rPr>
        <w:t>reak</w:t>
      </w:r>
      <w:r w:rsidRPr="002C25F1">
        <w:t xml:space="preserve">                   </w:t>
      </w:r>
      <w:r>
        <w:tab/>
      </w:r>
      <w:r w:rsidRPr="002C25F1">
        <w:t>;Break command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!,X</w:t>
      </w:r>
      <w:r>
        <w:tab/>
      </w:r>
      <w:r>
        <w:tab/>
      </w:r>
      <w:r>
        <w:tab/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!,Y</w:t>
      </w:r>
      <w:r>
        <w:tab/>
      </w:r>
      <w:r>
        <w:tab/>
      </w:r>
      <w:r>
        <w:tab/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!,Z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!,A</w:t>
      </w:r>
    </w:p>
    <w:p w:rsidR="00861BB5" w:rsidRDefault="00861BB5" w:rsidP="009C6846">
      <w:pPr>
        <w:pStyle w:val="Code1"/>
      </w:pPr>
    </w:p>
    <w:p w:rsidR="00543E26" w:rsidRDefault="00543E26" w:rsidP="00861BB5">
      <w:pPr>
        <w:pStyle w:val="Caption"/>
      </w:pPr>
      <w:bookmarkStart w:id="548" w:name="_Ref270099903"/>
      <w:bookmarkStart w:id="549" w:name="_Ref203010007"/>
    </w:p>
    <w:p w:rsidR="00861BB5" w:rsidRDefault="00861BB5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548"/>
      <w:r>
        <w:t xml:space="preserve"> Executing the Break command</w:t>
      </w:r>
      <w:bookmarkEnd w:id="549"/>
    </w:p>
    <w:p w:rsidR="00861BB5" w:rsidRDefault="00861BB5" w:rsidP="009C6846">
      <w:pPr>
        <w:pStyle w:val="Code1"/>
      </w:pPr>
    </w:p>
    <w:p w:rsidR="00861BB5" w:rsidRPr="00EC23CE" w:rsidRDefault="00861BB5" w:rsidP="009C6846">
      <w:pPr>
        <w:pStyle w:val="Code1"/>
      </w:pPr>
      <w:r w:rsidRPr="00EC23CE">
        <w:t>D ^RoutineDebug</w:t>
      </w:r>
    </w:p>
    <w:p w:rsidR="00861BB5" w:rsidRPr="00772DFF" w:rsidRDefault="00861BB5" w:rsidP="009C6846">
      <w:pPr>
        <w:pStyle w:val="Code1"/>
      </w:pPr>
      <w:r w:rsidRPr="00772DFF">
        <w:t xml:space="preserve"> </w:t>
      </w:r>
    </w:p>
    <w:p w:rsidR="00861BB5" w:rsidRPr="00EC23CE" w:rsidRDefault="00861BB5" w:rsidP="009C6846">
      <w:pPr>
        <w:pStyle w:val="Code1"/>
      </w:pPr>
      <w:r w:rsidRPr="00EC23CE">
        <w:t xml:space="preserve"> B</w:t>
      </w:r>
      <w:r>
        <w:t xml:space="preserve">reak                          </w:t>
      </w:r>
      <w:r w:rsidRPr="00EC23CE">
        <w:t xml:space="preserve">;Break command </w:t>
      </w:r>
    </w:p>
    <w:p w:rsidR="00861BB5" w:rsidRPr="00772DFF" w:rsidRDefault="00861BB5" w:rsidP="009C6846">
      <w:pPr>
        <w:pStyle w:val="Code1"/>
      </w:pPr>
      <w:r w:rsidRPr="00772DFF">
        <w:t xml:space="preserve"> ^</w:t>
      </w:r>
    </w:p>
    <w:p w:rsidR="00861BB5" w:rsidRPr="00EC23CE" w:rsidRDefault="00861BB5" w:rsidP="009C6846">
      <w:pPr>
        <w:pStyle w:val="Code1"/>
      </w:pPr>
      <w:r w:rsidRPr="00EC23CE">
        <w:t>&lt;BREAK&gt;RoutineDebug+5^RoutineDebug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rPr>
          <w:u w:val="single"/>
        </w:rPr>
        <w:t xml:space="preserve">Write </w:t>
      </w:r>
      <w:r w:rsidRPr="0054308B">
        <w:rPr>
          <w:u w:val="single"/>
        </w:rPr>
        <w:t>X</w:t>
      </w:r>
      <w:r>
        <w:tab/>
      </w:r>
      <w:r>
        <w:tab/>
      </w:r>
      <w:r>
        <w:tab/>
        <w:t>;at this point the programmer has control</w:t>
      </w:r>
    </w:p>
    <w:p w:rsidR="00861BB5" w:rsidRPr="00661CCC" w:rsidRDefault="00861BB5" w:rsidP="009C6846">
      <w:pPr>
        <w:pStyle w:val="CodeItalic"/>
      </w:pPr>
      <w:r w:rsidRPr="00661CCC">
        <w:t>1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rPr>
          <w:u w:val="single"/>
        </w:rPr>
        <w:t xml:space="preserve">Write </w:t>
      </w:r>
      <w:r w:rsidRPr="0054308B">
        <w:rPr>
          <w:u w:val="single"/>
        </w:rPr>
        <w:t>Y</w:t>
      </w:r>
    </w:p>
    <w:p w:rsidR="00861BB5" w:rsidRPr="00170986" w:rsidRDefault="00861BB5" w:rsidP="009C6846">
      <w:pPr>
        <w:pStyle w:val="CodeItalic"/>
      </w:pPr>
      <w:r w:rsidRPr="00170986">
        <w:t>2</w:t>
      </w:r>
    </w:p>
    <w:p w:rsidR="00861BB5" w:rsidRPr="0054308B" w:rsidRDefault="00861BB5" w:rsidP="009C6846">
      <w:pPr>
        <w:pStyle w:val="Code1"/>
        <w:rPr>
          <w:u w:val="single"/>
        </w:rPr>
      </w:pPr>
      <w:r w:rsidRPr="00EC23CE">
        <w:t>USER 2d0&gt;</w:t>
      </w:r>
      <w:r>
        <w:rPr>
          <w:u w:val="single"/>
        </w:rPr>
        <w:t xml:space="preserve">Write </w:t>
      </w:r>
      <w:r w:rsidRPr="0054308B">
        <w:rPr>
          <w:u w:val="single"/>
        </w:rPr>
        <w:t>Z</w:t>
      </w:r>
    </w:p>
    <w:p w:rsidR="00861BB5" w:rsidRPr="00170986" w:rsidRDefault="00861BB5" w:rsidP="009C6846">
      <w:pPr>
        <w:pStyle w:val="CodeItalic"/>
      </w:pPr>
      <w:r w:rsidRPr="00170986">
        <w:t>3</w:t>
      </w:r>
    </w:p>
    <w:p w:rsidR="00861BB5" w:rsidRPr="0054308B" w:rsidRDefault="00861BB5" w:rsidP="009C6846">
      <w:pPr>
        <w:pStyle w:val="Code1"/>
        <w:rPr>
          <w:u w:val="single"/>
        </w:rPr>
      </w:pPr>
      <w:r w:rsidRPr="00EC23CE">
        <w:t>USER 2d0&gt;</w:t>
      </w:r>
      <w:r>
        <w:rPr>
          <w:u w:val="single"/>
        </w:rPr>
        <w:t xml:space="preserve">Write </w:t>
      </w:r>
      <w:r w:rsidRPr="0054308B">
        <w:rPr>
          <w:u w:val="single"/>
        </w:rPr>
        <w:t>A</w:t>
      </w:r>
    </w:p>
    <w:p w:rsidR="00861BB5" w:rsidRPr="00170986" w:rsidRDefault="00861BB5" w:rsidP="009C6846">
      <w:pPr>
        <w:pStyle w:val="Code1"/>
      </w:pPr>
      <w:r w:rsidRPr="00170986">
        <w:t>6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rPr>
          <w:u w:val="single"/>
        </w:rPr>
        <w:t>G</w:t>
      </w:r>
      <w:r w:rsidRPr="0054308B">
        <w:rPr>
          <w:u w:val="single"/>
        </w:rPr>
        <w:t xml:space="preserve"> </w:t>
      </w:r>
      <w:r w:rsidR="00D5047F">
        <w:t xml:space="preserve">                      </w:t>
      </w:r>
      <w:r w:rsidRPr="00EC23CE">
        <w:t>;Go command given</w:t>
      </w:r>
      <w:r>
        <w:t>, the routine takes</w:t>
      </w:r>
    </w:p>
    <w:p w:rsidR="00861BB5" w:rsidRPr="00772DFF" w:rsidRDefault="00861BB5" w:rsidP="009C6846">
      <w:pPr>
        <w:pStyle w:val="Code1"/>
      </w:pPr>
      <w:r w:rsidRPr="00772DFF">
        <w:t xml:space="preserve"> </w:t>
      </w:r>
      <w:r w:rsidR="00D5047F">
        <w:tab/>
      </w:r>
      <w:r w:rsidR="00D5047F">
        <w:tab/>
      </w:r>
      <w:r w:rsidR="00D5047F">
        <w:tab/>
      </w:r>
      <w:r w:rsidR="00D5047F">
        <w:tab/>
      </w:r>
      <w:r w:rsidR="00D5047F">
        <w:tab/>
      </w:r>
      <w:r>
        <w:t>;back control</w:t>
      </w:r>
    </w:p>
    <w:p w:rsidR="00861BB5" w:rsidRPr="00170986" w:rsidRDefault="00861BB5" w:rsidP="009C6846">
      <w:pPr>
        <w:pStyle w:val="CodeItalic"/>
      </w:pPr>
      <w:r w:rsidRPr="00170986">
        <w:t>1</w:t>
      </w:r>
    </w:p>
    <w:p w:rsidR="00861BB5" w:rsidRPr="00170986" w:rsidRDefault="00861BB5" w:rsidP="009C6846">
      <w:pPr>
        <w:pStyle w:val="CodeItalic"/>
      </w:pPr>
      <w:r w:rsidRPr="00170986">
        <w:t>2</w:t>
      </w:r>
    </w:p>
    <w:p w:rsidR="00861BB5" w:rsidRPr="00170986" w:rsidRDefault="00861BB5" w:rsidP="009C6846">
      <w:pPr>
        <w:pStyle w:val="CodeItalic"/>
      </w:pPr>
      <w:r w:rsidRPr="00170986">
        <w:t>5</w:t>
      </w:r>
    </w:p>
    <w:p w:rsidR="00861BB5" w:rsidRPr="00170986" w:rsidRDefault="00861BB5" w:rsidP="009C6846">
      <w:pPr>
        <w:pStyle w:val="CodeItalic"/>
      </w:pPr>
      <w:r w:rsidRPr="00170986">
        <w:t>6</w:t>
      </w:r>
    </w:p>
    <w:p w:rsidR="00861BB5" w:rsidRPr="00772DFF" w:rsidRDefault="00861BB5" w:rsidP="009C6846">
      <w:pPr>
        <w:pStyle w:val="Code1"/>
      </w:pPr>
    </w:p>
    <w:p w:rsidR="00543E26" w:rsidRDefault="00543E26" w:rsidP="00861BB5">
      <w:pPr>
        <w:pStyle w:val="Caption"/>
      </w:pPr>
      <w:bookmarkStart w:id="550" w:name="_Ref270099943"/>
    </w:p>
    <w:p w:rsidR="00861BB5" w:rsidRDefault="00861BB5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550"/>
      <w:r>
        <w:t xml:space="preserve"> Break command based on the DEBUG variable</w:t>
      </w:r>
    </w:p>
    <w:p w:rsidR="00861BB5" w:rsidRDefault="00861BB5" w:rsidP="00861BB5">
      <w:pPr>
        <w:pStyle w:val="Code"/>
      </w:pPr>
    </w:p>
    <w:p w:rsidR="00E039AA" w:rsidRDefault="00E039AA" w:rsidP="00E039AA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E039AA" w:rsidRDefault="00E039AA" w:rsidP="009C6846">
      <w:pPr>
        <w:pStyle w:val="Code1"/>
      </w:pPr>
    </w:p>
    <w:p w:rsidR="00861BB5" w:rsidRPr="00EC23CE" w:rsidRDefault="00861BB5" w:rsidP="009C6846">
      <w:pPr>
        <w:pStyle w:val="Code1"/>
      </w:pPr>
      <w:r w:rsidRPr="00EC23CE">
        <w:t>RoutineDebug</w:t>
      </w:r>
      <w:r w:rsidRPr="00EC23CE">
        <w:tab/>
        <w:t>;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X=1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Y=2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Z=3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A=Y*Z</w:t>
      </w:r>
    </w:p>
    <w:p w:rsidR="00861BB5" w:rsidRPr="00EC23CE" w:rsidRDefault="00861BB5" w:rsidP="009C6846">
      <w:pPr>
        <w:pStyle w:val="Code1"/>
      </w:pPr>
      <w:r w:rsidRPr="00EC23CE">
        <w:tab/>
      </w:r>
      <w:r w:rsidRPr="005C21AE">
        <w:rPr>
          <w:u w:val="single"/>
        </w:rPr>
        <w:t>I</w:t>
      </w:r>
      <w:r>
        <w:rPr>
          <w:u w:val="single"/>
        </w:rPr>
        <w:t>f</w:t>
      </w:r>
      <w:r w:rsidRPr="005C21AE">
        <w:rPr>
          <w:u w:val="single"/>
        </w:rPr>
        <w:t xml:space="preserve"> $G(DEBUG)=1 B</w:t>
      </w:r>
      <w:r>
        <w:rPr>
          <w:u w:val="single"/>
        </w:rPr>
        <w:t>reak</w:t>
      </w:r>
      <w:r w:rsidRPr="00EC23CE">
        <w:t xml:space="preserve">           ;Break command and DEBUG variable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!,X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!,Y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!,Z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!,A</w:t>
      </w:r>
    </w:p>
    <w:p w:rsidR="00861BB5" w:rsidRDefault="00861BB5" w:rsidP="009C6846">
      <w:pPr>
        <w:pStyle w:val="Code1"/>
      </w:pPr>
    </w:p>
    <w:p w:rsidR="00861BB5" w:rsidRDefault="00861BB5" w:rsidP="00861BB5">
      <w:pPr>
        <w:pStyle w:val="Code"/>
      </w:pPr>
    </w:p>
    <w:p w:rsidR="00543E26" w:rsidRDefault="00543E26" w:rsidP="00861BB5">
      <w:pPr>
        <w:pStyle w:val="Caption"/>
      </w:pPr>
      <w:bookmarkStart w:id="551" w:name="_Ref270099984"/>
      <w:bookmarkStart w:id="552" w:name="_Ref179798610"/>
    </w:p>
    <w:p w:rsidR="00861BB5" w:rsidRDefault="00861BB5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551"/>
      <w:r>
        <w:t xml:space="preserve"> Break command</w:t>
      </w:r>
      <w:bookmarkEnd w:id="552"/>
      <w:r>
        <w:t xml:space="preserve"> with Line Stepping</w:t>
      </w:r>
    </w:p>
    <w:p w:rsidR="00861BB5" w:rsidRDefault="00861BB5" w:rsidP="00861BB5">
      <w:pPr>
        <w:pStyle w:val="Code"/>
      </w:pPr>
    </w:p>
    <w:p w:rsidR="00861BB5" w:rsidRDefault="00861BB5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861BB5" w:rsidRDefault="00861BB5" w:rsidP="009C6846">
      <w:pPr>
        <w:pStyle w:val="Code1"/>
      </w:pPr>
    </w:p>
    <w:p w:rsidR="00861BB5" w:rsidRPr="00EC23CE" w:rsidRDefault="00861BB5" w:rsidP="009C6846">
      <w:pPr>
        <w:pStyle w:val="Code1"/>
      </w:pPr>
      <w:r w:rsidRPr="00EC23CE">
        <w:t>RoutineDebug</w:t>
      </w:r>
      <w:r w:rsidRPr="00EC23CE">
        <w:tab/>
        <w:t>;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X=1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Y=2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Z=3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A=Y*Z</w:t>
      </w:r>
    </w:p>
    <w:p w:rsidR="00861BB5" w:rsidRPr="00EC23CE" w:rsidRDefault="00861BB5" w:rsidP="009C6846">
      <w:pPr>
        <w:pStyle w:val="Code1"/>
      </w:pPr>
      <w:r w:rsidRPr="00EC23CE">
        <w:tab/>
      </w:r>
      <w:r>
        <w:rPr>
          <w:u w:val="single"/>
        </w:rPr>
        <w:t>Break "L"</w:t>
      </w:r>
      <w:r w:rsidRPr="00EC23CE">
        <w:t xml:space="preserve">                  ;Break command with Line Stepping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!,X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!,Y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!,Z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!,A</w:t>
      </w:r>
    </w:p>
    <w:p w:rsidR="00861BB5" w:rsidRDefault="00861BB5" w:rsidP="00861BB5">
      <w:pPr>
        <w:pStyle w:val="Code"/>
      </w:pPr>
    </w:p>
    <w:p w:rsidR="00543E26" w:rsidRDefault="00543E26" w:rsidP="00861BB5">
      <w:pPr>
        <w:pStyle w:val="Caption"/>
      </w:pPr>
      <w:bookmarkStart w:id="553" w:name="_Ref270100032"/>
    </w:p>
    <w:p w:rsidR="00861BB5" w:rsidRDefault="00861BB5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553"/>
      <w:r>
        <w:t xml:space="preserve"> Break command with Line Stepping Demonstrated</w:t>
      </w:r>
    </w:p>
    <w:p w:rsidR="00861BB5" w:rsidRDefault="00861BB5" w:rsidP="00861BB5">
      <w:pPr>
        <w:pStyle w:val="Code"/>
      </w:pPr>
    </w:p>
    <w:p w:rsidR="00861BB5" w:rsidRPr="00EC23CE" w:rsidRDefault="00861BB5" w:rsidP="009C6846">
      <w:pPr>
        <w:pStyle w:val="Code1"/>
      </w:pPr>
      <w:r>
        <w:t xml:space="preserve">Do </w:t>
      </w:r>
      <w:r w:rsidRPr="00EC23CE">
        <w:t>^RoutineDebug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!,X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&lt;BREAK&gt;RoutineDebug+6^RoutineDebug</w:t>
      </w:r>
    </w:p>
    <w:p w:rsidR="00861BB5" w:rsidRPr="00790DC2" w:rsidRDefault="00861BB5" w:rsidP="009C6846">
      <w:pPr>
        <w:pStyle w:val="Code1"/>
      </w:pPr>
      <w:r w:rsidRPr="00EC23CE">
        <w:t>USER 2d0&gt;</w:t>
      </w:r>
      <w:r>
        <w:rPr>
          <w:u w:val="single"/>
        </w:rPr>
        <w:t>G</w:t>
      </w:r>
      <w:r>
        <w:tab/>
      </w:r>
      <w:r>
        <w:tab/>
      </w:r>
      <w:r>
        <w:tab/>
      </w:r>
      <w:r>
        <w:tab/>
        <w:t xml:space="preserve">    ;Go command</w:t>
      </w:r>
    </w:p>
    <w:p w:rsidR="00861BB5" w:rsidRDefault="00861BB5" w:rsidP="009C6846">
      <w:pPr>
        <w:pStyle w:val="Code1"/>
      </w:pPr>
      <w:r>
        <w:t xml:space="preserve"> </w:t>
      </w:r>
    </w:p>
    <w:p w:rsidR="00861BB5" w:rsidRPr="00170986" w:rsidRDefault="00861BB5" w:rsidP="009C6846">
      <w:pPr>
        <w:pStyle w:val="CodeItalic"/>
      </w:pPr>
      <w:r w:rsidRPr="00170986">
        <w:t>1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!,Y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&lt;BREAK&gt;RoutineDebug+7^RoutineDebug</w:t>
      </w:r>
    </w:p>
    <w:p w:rsidR="00861BB5" w:rsidRPr="00790DC2" w:rsidRDefault="00861BB5" w:rsidP="009C6846">
      <w:pPr>
        <w:pStyle w:val="Code1"/>
      </w:pPr>
      <w:r w:rsidRPr="00EC23CE">
        <w:t>USER 2d0&gt;</w:t>
      </w:r>
      <w:r>
        <w:rPr>
          <w:u w:val="single"/>
        </w:rPr>
        <w:t>G</w:t>
      </w:r>
      <w:r>
        <w:tab/>
      </w:r>
      <w:r>
        <w:tab/>
      </w:r>
      <w:r>
        <w:tab/>
      </w:r>
      <w:r>
        <w:tab/>
        <w:t xml:space="preserve">    ;Go command</w:t>
      </w:r>
    </w:p>
    <w:p w:rsidR="00861BB5" w:rsidRDefault="00861BB5" w:rsidP="009C6846">
      <w:pPr>
        <w:pStyle w:val="Code1"/>
      </w:pPr>
      <w:r>
        <w:t xml:space="preserve"> </w:t>
      </w:r>
    </w:p>
    <w:p w:rsidR="00861BB5" w:rsidRPr="00170986" w:rsidRDefault="00861BB5" w:rsidP="009C6846">
      <w:pPr>
        <w:pStyle w:val="CodeItalic"/>
      </w:pPr>
      <w:r w:rsidRPr="00170986">
        <w:t>2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!,Z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&lt;BREAK&gt;RoutineDebug+8^RoutineDebug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rPr>
          <w:u w:val="single"/>
        </w:rPr>
        <w:t>G</w:t>
      </w:r>
      <w:r>
        <w:tab/>
      </w:r>
      <w:r>
        <w:tab/>
      </w:r>
      <w:r>
        <w:tab/>
      </w:r>
      <w:r>
        <w:tab/>
        <w:t xml:space="preserve">    ;Go command</w:t>
      </w:r>
    </w:p>
    <w:p w:rsidR="00861BB5" w:rsidRDefault="00861BB5" w:rsidP="009C6846">
      <w:pPr>
        <w:pStyle w:val="Code1"/>
      </w:pPr>
      <w:r>
        <w:t xml:space="preserve"> </w:t>
      </w:r>
    </w:p>
    <w:p w:rsidR="00861BB5" w:rsidRPr="00170986" w:rsidRDefault="00861BB5" w:rsidP="009C6846">
      <w:pPr>
        <w:pStyle w:val="CodeItalic"/>
      </w:pPr>
      <w:r w:rsidRPr="00170986">
        <w:t>3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!,A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&lt;BREAK&gt;RoutineDebug+9^RoutineDebug</w:t>
      </w:r>
    </w:p>
    <w:p w:rsidR="00861BB5" w:rsidRPr="00790DC2" w:rsidRDefault="00861BB5" w:rsidP="009C6846">
      <w:pPr>
        <w:pStyle w:val="Code1"/>
      </w:pPr>
      <w:r w:rsidRPr="00EC23CE">
        <w:t>USER 2d0&gt;</w:t>
      </w:r>
      <w:r>
        <w:rPr>
          <w:u w:val="single"/>
        </w:rPr>
        <w:t>G</w:t>
      </w:r>
      <w:r>
        <w:tab/>
      </w:r>
      <w:r>
        <w:tab/>
      </w:r>
      <w:r>
        <w:tab/>
      </w:r>
      <w:r>
        <w:tab/>
        <w:t xml:space="preserve">    ;Go command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170986" w:rsidRDefault="00861BB5" w:rsidP="009C6846">
      <w:pPr>
        <w:pStyle w:val="CodeItalic"/>
      </w:pPr>
      <w:r w:rsidRPr="00170986">
        <w:t>6</w:t>
      </w:r>
    </w:p>
    <w:p w:rsidR="00861BB5" w:rsidRPr="00EC23CE" w:rsidRDefault="00861BB5" w:rsidP="009C6846">
      <w:pPr>
        <w:pStyle w:val="Code1"/>
      </w:pPr>
      <w:r w:rsidRPr="00EC23CE">
        <w:t>USER&gt;</w:t>
      </w:r>
    </w:p>
    <w:p w:rsidR="00861BB5" w:rsidRDefault="00861BB5" w:rsidP="009C6846">
      <w:pPr>
        <w:pStyle w:val="Code1"/>
      </w:pPr>
      <w:r>
        <w:t xml:space="preserve"> </w:t>
      </w:r>
    </w:p>
    <w:p w:rsidR="00543E26" w:rsidRDefault="00543E26" w:rsidP="00861BB5">
      <w:pPr>
        <w:pStyle w:val="Caption"/>
      </w:pPr>
      <w:bookmarkStart w:id="554" w:name="_Ref270100078"/>
    </w:p>
    <w:p w:rsidR="00861BB5" w:rsidRDefault="00861BB5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554"/>
      <w:r>
        <w:t xml:space="preserve"> Disable the Break command</w:t>
      </w:r>
    </w:p>
    <w:p w:rsidR="00861BB5" w:rsidRDefault="00861BB5" w:rsidP="00861BB5">
      <w:pPr>
        <w:pStyle w:val="Code"/>
      </w:pPr>
    </w:p>
    <w:p w:rsidR="00861BB5" w:rsidRPr="00EC23CE" w:rsidRDefault="00861BB5" w:rsidP="009C6846">
      <w:pPr>
        <w:pStyle w:val="Code1"/>
      </w:pPr>
      <w:r w:rsidRPr="00EC23CE">
        <w:t>D</w:t>
      </w:r>
      <w:r>
        <w:t>o</w:t>
      </w:r>
      <w:r w:rsidRPr="00EC23CE">
        <w:t xml:space="preserve"> ^RoutineDebug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!,X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&lt;BREAK&gt;RoutineDebug+6^RoutineDebug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  <w:r>
        <w:tab/>
      </w:r>
      <w:r>
        <w:tab/>
      </w:r>
      <w:r>
        <w:tab/>
      </w:r>
      <w:r>
        <w:tab/>
        <w:t xml:space="preserve">    ;Go command</w:t>
      </w:r>
    </w:p>
    <w:p w:rsidR="00861BB5" w:rsidRDefault="00861BB5" w:rsidP="009C6846">
      <w:pPr>
        <w:pStyle w:val="Code1"/>
      </w:pPr>
      <w:r>
        <w:t xml:space="preserve"> </w:t>
      </w:r>
    </w:p>
    <w:p w:rsidR="00861BB5" w:rsidRPr="00170986" w:rsidRDefault="00861BB5" w:rsidP="009C6846">
      <w:pPr>
        <w:pStyle w:val="CodeItalic"/>
      </w:pPr>
      <w:r w:rsidRPr="00170986">
        <w:t>1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!,Y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&lt;BREAK&gt;RoutineDebug+7^RoutineDebug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 w:rsidRPr="00790DC2">
        <w:rPr>
          <w:u w:val="single"/>
        </w:rPr>
        <w:t>B</w:t>
      </w:r>
      <w:r>
        <w:rPr>
          <w:u w:val="single"/>
        </w:rPr>
        <w:t>reak</w:t>
      </w:r>
      <w:r w:rsidRPr="00790DC2">
        <w:rPr>
          <w:u w:val="single"/>
        </w:rPr>
        <w:t xml:space="preserve"> "OFF" </w:t>
      </w:r>
      <w:r w:rsidR="00286E61">
        <w:t xml:space="preserve">                </w:t>
      </w:r>
      <w:r w:rsidRPr="00EC23CE">
        <w:t>;break off command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rPr>
          <w:u w:val="single"/>
        </w:rPr>
        <w:t>G</w:t>
      </w:r>
      <w:r>
        <w:tab/>
      </w:r>
      <w:r>
        <w:tab/>
      </w:r>
      <w:r>
        <w:tab/>
      </w:r>
      <w:r>
        <w:tab/>
        <w:t xml:space="preserve">    ;Go command</w:t>
      </w:r>
    </w:p>
    <w:p w:rsidR="00861BB5" w:rsidRDefault="00861BB5" w:rsidP="009C6846">
      <w:pPr>
        <w:pStyle w:val="Code1"/>
      </w:pPr>
      <w:r>
        <w:t xml:space="preserve"> </w:t>
      </w:r>
    </w:p>
    <w:p w:rsidR="00861BB5" w:rsidRPr="00170986" w:rsidRDefault="00861BB5" w:rsidP="009C6846">
      <w:pPr>
        <w:pStyle w:val="CodeItalic"/>
      </w:pPr>
      <w:r w:rsidRPr="00170986">
        <w:t>2</w:t>
      </w:r>
    </w:p>
    <w:p w:rsidR="00861BB5" w:rsidRPr="00170986" w:rsidRDefault="00861BB5" w:rsidP="009C6846">
      <w:pPr>
        <w:pStyle w:val="CodeItalic"/>
      </w:pPr>
      <w:r w:rsidRPr="00170986">
        <w:t>3</w:t>
      </w:r>
    </w:p>
    <w:p w:rsidR="00861BB5" w:rsidRPr="00170986" w:rsidRDefault="00861BB5" w:rsidP="009C6846">
      <w:pPr>
        <w:pStyle w:val="CodeItalic"/>
      </w:pPr>
      <w:r w:rsidRPr="00170986">
        <w:t>6</w:t>
      </w:r>
    </w:p>
    <w:p w:rsidR="00861BB5" w:rsidRDefault="00861BB5" w:rsidP="009C6846">
      <w:pPr>
        <w:pStyle w:val="Code1"/>
      </w:pPr>
    </w:p>
    <w:p w:rsidR="00543E26" w:rsidRDefault="00543E26" w:rsidP="00861BB5">
      <w:pPr>
        <w:pStyle w:val="Caption"/>
      </w:pPr>
      <w:bookmarkStart w:id="555" w:name="_Ref270100103"/>
    </w:p>
    <w:p w:rsidR="00861BB5" w:rsidRDefault="00861BB5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555"/>
      <w:r>
        <w:t xml:space="preserve"> ZBreak command</w:t>
      </w:r>
    </w:p>
    <w:p w:rsidR="00861BB5" w:rsidRDefault="00861BB5" w:rsidP="00861BB5">
      <w:pPr>
        <w:pStyle w:val="Code"/>
      </w:pPr>
    </w:p>
    <w:p w:rsidR="00861BB5" w:rsidRDefault="00861BB5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861BB5" w:rsidRDefault="00861BB5" w:rsidP="009C6846">
      <w:pPr>
        <w:pStyle w:val="Code1"/>
      </w:pPr>
    </w:p>
    <w:p w:rsidR="00861BB5" w:rsidRPr="00EC23CE" w:rsidRDefault="00861BB5" w:rsidP="009C6846">
      <w:pPr>
        <w:pStyle w:val="Code1"/>
      </w:pPr>
      <w:r w:rsidRPr="00EC23CE">
        <w:t>RoutineDebug</w:t>
      </w:r>
      <w:r w:rsidRPr="00EC23CE">
        <w:tab/>
        <w:t>;</w:t>
      </w:r>
    </w:p>
    <w:p w:rsidR="00861BB5" w:rsidRPr="00EC23CE" w:rsidRDefault="00861BB5" w:rsidP="009C6846">
      <w:pPr>
        <w:pStyle w:val="Code1"/>
      </w:pPr>
      <w:r w:rsidRPr="00EC23CE">
        <w:t>Start</w:t>
      </w:r>
      <w:r w:rsidRPr="00EC23CE">
        <w:tab/>
        <w:t>;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X=1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Y=2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Z=3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Set </w:t>
      </w:r>
      <w:r w:rsidRPr="00EC23CE">
        <w:t>A=Y*Z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!,X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!,Y</w:t>
      </w:r>
    </w:p>
    <w:p w:rsidR="00861BB5" w:rsidRPr="00EC23CE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!,Z</w:t>
      </w:r>
    </w:p>
    <w:p w:rsidR="00861BB5" w:rsidRDefault="00861BB5" w:rsidP="009C6846">
      <w:pPr>
        <w:pStyle w:val="Code1"/>
      </w:pPr>
      <w:r w:rsidRPr="00EC23CE">
        <w:tab/>
      </w:r>
      <w:r>
        <w:t xml:space="preserve">Write </w:t>
      </w:r>
      <w:r w:rsidRPr="00EC23CE">
        <w:t>!,A</w:t>
      </w:r>
    </w:p>
    <w:p w:rsidR="00861BB5" w:rsidRPr="00EC23CE" w:rsidRDefault="00861BB5" w:rsidP="009C6846">
      <w:pPr>
        <w:pStyle w:val="Code1"/>
      </w:pPr>
      <w:r>
        <w:tab/>
        <w:t>Quit</w:t>
      </w:r>
    </w:p>
    <w:p w:rsidR="00861BB5" w:rsidRPr="00EC23CE" w:rsidRDefault="00861BB5" w:rsidP="00861BB5">
      <w:pPr>
        <w:pStyle w:val="Code"/>
        <w:rPr>
          <w:color w:val="000000" w:themeColor="text1"/>
        </w:rPr>
      </w:pPr>
    </w:p>
    <w:p w:rsidR="00543E26" w:rsidRDefault="00543E26" w:rsidP="00861BB5">
      <w:pPr>
        <w:pStyle w:val="Caption"/>
      </w:pPr>
      <w:bookmarkStart w:id="556" w:name="_Ref270100137"/>
    </w:p>
    <w:p w:rsidR="00861BB5" w:rsidRDefault="00861BB5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556"/>
      <w:r>
        <w:t xml:space="preserve"> Invoking the ZBreak command</w:t>
      </w:r>
    </w:p>
    <w:p w:rsidR="00861BB5" w:rsidRDefault="00861BB5" w:rsidP="00861BB5">
      <w:pPr>
        <w:pStyle w:val="Code"/>
      </w:pPr>
    </w:p>
    <w:p w:rsidR="00861BB5" w:rsidRPr="00EC23CE" w:rsidRDefault="00861BB5" w:rsidP="009C6846">
      <w:pPr>
        <w:pStyle w:val="Code1"/>
      </w:pPr>
      <w:r w:rsidRPr="00540941">
        <w:t>ZB</w:t>
      </w:r>
      <w:r>
        <w:t>reak</w:t>
      </w:r>
      <w:r w:rsidRPr="00540941">
        <w:t xml:space="preserve"> Start+1^RoutineDebug</w:t>
      </w:r>
      <w:r w:rsidRPr="00EC23CE">
        <w:t xml:space="preserve">     ;break at Start+1</w:t>
      </w:r>
    </w:p>
    <w:p w:rsidR="00861BB5" w:rsidRPr="00EC23CE" w:rsidRDefault="00861BB5" w:rsidP="009C6846">
      <w:pPr>
        <w:pStyle w:val="Code1"/>
      </w:pPr>
      <w:r w:rsidRPr="00EC23CE">
        <w:t>D</w:t>
      </w:r>
      <w:r>
        <w:t>o</w:t>
      </w:r>
      <w:r w:rsidRPr="00EC23CE">
        <w:t xml:space="preserve"> ^RoutineDebug</w:t>
      </w:r>
    </w:p>
    <w:p w:rsidR="00861BB5" w:rsidRPr="00EC23CE" w:rsidRDefault="00861BB5" w:rsidP="009C6846">
      <w:pPr>
        <w:pStyle w:val="Code1"/>
      </w:pPr>
      <w:r>
        <w:t xml:space="preserve">Set </w:t>
      </w:r>
      <w:r w:rsidRPr="00EC23CE">
        <w:t>X=1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&lt;BREAK&gt;Start+1^RoutineDebug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  <w:r>
        <w:tab/>
      </w:r>
      <w:r>
        <w:tab/>
      </w:r>
      <w:r>
        <w:tab/>
      </w:r>
      <w:r>
        <w:tab/>
        <w:t xml:space="preserve">    ;Go command</w:t>
      </w:r>
    </w:p>
    <w:p w:rsidR="00861BB5" w:rsidRDefault="00861BB5" w:rsidP="009C6846">
      <w:pPr>
        <w:pStyle w:val="Code1"/>
      </w:pPr>
      <w:r>
        <w:t xml:space="preserve"> </w:t>
      </w:r>
    </w:p>
    <w:p w:rsidR="00861BB5" w:rsidRPr="000320E9" w:rsidRDefault="00861BB5" w:rsidP="009C6846">
      <w:pPr>
        <w:pStyle w:val="CodeItalic"/>
      </w:pPr>
      <w:r>
        <w:t>1</w:t>
      </w:r>
    </w:p>
    <w:p w:rsidR="00861BB5" w:rsidRPr="000320E9" w:rsidRDefault="00861BB5" w:rsidP="009C6846">
      <w:pPr>
        <w:pStyle w:val="CodeItalic"/>
      </w:pPr>
      <w:r w:rsidRPr="000320E9">
        <w:t>2</w:t>
      </w:r>
    </w:p>
    <w:p w:rsidR="00861BB5" w:rsidRPr="000320E9" w:rsidRDefault="00861BB5" w:rsidP="009C6846">
      <w:pPr>
        <w:pStyle w:val="CodeItalic"/>
      </w:pPr>
      <w:r w:rsidRPr="000320E9">
        <w:t>3</w:t>
      </w:r>
    </w:p>
    <w:p w:rsidR="00861BB5" w:rsidRPr="000320E9" w:rsidRDefault="00861BB5" w:rsidP="009C6846">
      <w:pPr>
        <w:pStyle w:val="CodeItalic"/>
      </w:pPr>
      <w:r w:rsidRPr="000320E9">
        <w:t>6</w:t>
      </w:r>
    </w:p>
    <w:p w:rsidR="00861BB5" w:rsidRDefault="00861BB5" w:rsidP="00861BB5">
      <w:pPr>
        <w:pStyle w:val="Code"/>
      </w:pPr>
    </w:p>
    <w:p w:rsidR="00861BB5" w:rsidRDefault="00861BB5" w:rsidP="007B5EB8">
      <w:pPr>
        <w:pStyle w:val="Caption"/>
        <w:keepNext/>
      </w:pPr>
      <w:bookmarkStart w:id="557" w:name="_Ref270100163"/>
      <w:bookmarkStart w:id="558" w:name="_Ref180749858"/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557"/>
      <w:r>
        <w:t xml:space="preserve"> ZBreak command with Line Stepping</w:t>
      </w:r>
      <w:bookmarkEnd w:id="558"/>
    </w:p>
    <w:p w:rsidR="00861BB5" w:rsidRDefault="00861BB5" w:rsidP="007B5EB8">
      <w:pPr>
        <w:pStyle w:val="Code"/>
        <w:keepNext/>
      </w:pPr>
    </w:p>
    <w:p w:rsidR="00861BB5" w:rsidRPr="00B3099D" w:rsidRDefault="00861BB5" w:rsidP="009C6846">
      <w:pPr>
        <w:pStyle w:val="Code1"/>
      </w:pPr>
      <w:r w:rsidRPr="00B3099D">
        <w:t>ZB</w:t>
      </w:r>
      <w:r>
        <w:t>reak</w:t>
      </w:r>
      <w:r w:rsidRPr="00B3099D">
        <w:t xml:space="preserve"> Start+1^RoutineDebug:"L"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 w:rsidRPr="00EC23CE">
        <w:t>D</w:t>
      </w:r>
      <w:r>
        <w:t>o</w:t>
      </w:r>
      <w:r w:rsidRPr="00EC23CE">
        <w:t xml:space="preserve"> ^RoutineDebug</w:t>
      </w:r>
    </w:p>
    <w:p w:rsidR="00861BB5" w:rsidRPr="00EC23CE" w:rsidRDefault="00861BB5" w:rsidP="009C6846">
      <w:pPr>
        <w:pStyle w:val="Code1"/>
      </w:pPr>
      <w:r>
        <w:t xml:space="preserve">Set </w:t>
      </w:r>
      <w:r w:rsidRPr="00EC23CE">
        <w:t>X=1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&lt;BREAK&gt;Start+1^RoutineDebug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</w:p>
    <w:p w:rsidR="00861BB5" w:rsidRPr="00EC23CE" w:rsidRDefault="00861BB5" w:rsidP="009C6846">
      <w:pPr>
        <w:pStyle w:val="Code1"/>
      </w:pPr>
      <w:r>
        <w:t xml:space="preserve">Set </w:t>
      </w:r>
      <w:r w:rsidRPr="00EC23CE">
        <w:t>Y=2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&lt;BREAK&gt;Start+2^RoutineDebug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</w:p>
    <w:p w:rsidR="00861BB5" w:rsidRPr="00EC23CE" w:rsidRDefault="00861BB5" w:rsidP="009C6846">
      <w:pPr>
        <w:pStyle w:val="Code1"/>
      </w:pPr>
      <w:r>
        <w:t xml:space="preserve">Set </w:t>
      </w:r>
      <w:r w:rsidRPr="00EC23CE">
        <w:t>Z=3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&lt;BREAK&gt;Start+3^RoutineDebug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</w:p>
    <w:p w:rsidR="00861BB5" w:rsidRPr="00EC23CE" w:rsidRDefault="00861BB5" w:rsidP="009C6846">
      <w:pPr>
        <w:pStyle w:val="Code1"/>
      </w:pPr>
      <w:r>
        <w:t xml:space="preserve">Set </w:t>
      </w:r>
      <w:r w:rsidRPr="00EC23CE">
        <w:t>A=Y*Z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&lt;BREAK&gt;Start+4^RoutineDebug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!,X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&lt;BREAK&gt;Start+5^RoutineDebug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</w:p>
    <w:p w:rsidR="00861BB5" w:rsidRPr="00170986" w:rsidRDefault="00861BB5" w:rsidP="009C6846">
      <w:pPr>
        <w:pStyle w:val="Code1"/>
      </w:pPr>
      <w:r w:rsidRPr="00170986">
        <w:t>1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!,Y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&lt;BREAK&gt;Start+6^RoutineDebug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</w:p>
    <w:p w:rsidR="00861BB5" w:rsidRPr="00170986" w:rsidRDefault="00861BB5" w:rsidP="009C6846">
      <w:pPr>
        <w:pStyle w:val="Code1"/>
      </w:pPr>
      <w:r w:rsidRPr="00170986">
        <w:t>2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!,Z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&lt;BREAK&gt;Start+7^RoutineDebug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</w:p>
    <w:p w:rsidR="00861BB5" w:rsidRPr="00170986" w:rsidRDefault="00861BB5" w:rsidP="009C6846">
      <w:pPr>
        <w:pStyle w:val="Code1"/>
      </w:pPr>
      <w:r w:rsidRPr="00170986">
        <w:t>3</w:t>
      </w:r>
    </w:p>
    <w:p w:rsidR="00861BB5" w:rsidRPr="00EC23CE" w:rsidRDefault="00861BB5" w:rsidP="009C6846">
      <w:pPr>
        <w:pStyle w:val="Code1"/>
      </w:pPr>
      <w:r>
        <w:t xml:space="preserve">Write </w:t>
      </w:r>
      <w:r w:rsidRPr="00EC23CE">
        <w:t>!,A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&lt;BREAK&gt;Start+8^RoutineDebug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</w:p>
    <w:p w:rsidR="00861BB5" w:rsidRDefault="00861BB5" w:rsidP="009C6846">
      <w:pPr>
        <w:pStyle w:val="Code1"/>
      </w:pPr>
      <w:r w:rsidRPr="00170986">
        <w:t>6</w:t>
      </w:r>
    </w:p>
    <w:p w:rsidR="00861BB5" w:rsidRDefault="00861BB5" w:rsidP="009C6846">
      <w:pPr>
        <w:pStyle w:val="Code1"/>
      </w:pPr>
    </w:p>
    <w:p w:rsidR="00861BB5" w:rsidRPr="00A220D6" w:rsidRDefault="00861BB5" w:rsidP="009C6846">
      <w:pPr>
        <w:pStyle w:val="Code1"/>
      </w:pPr>
      <w:r w:rsidRPr="00A220D6">
        <w:t>USER&gt;</w:t>
      </w:r>
    </w:p>
    <w:p w:rsidR="00861BB5" w:rsidRDefault="00861BB5" w:rsidP="00861BB5">
      <w:pPr>
        <w:pStyle w:val="Code"/>
      </w:pPr>
      <w:r>
        <w:t xml:space="preserve">      </w:t>
      </w:r>
    </w:p>
    <w:p w:rsidR="00543E26" w:rsidRDefault="00543E26" w:rsidP="007B5EB8">
      <w:pPr>
        <w:pStyle w:val="Caption"/>
        <w:keepNext/>
      </w:pPr>
      <w:bookmarkStart w:id="559" w:name="_Ref270100225"/>
    </w:p>
    <w:p w:rsidR="00861BB5" w:rsidRDefault="00861BB5" w:rsidP="007B5EB8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559"/>
      <w:r>
        <w:t xml:space="preserve"> Setting Watchpoints</w:t>
      </w:r>
    </w:p>
    <w:p w:rsidR="00861BB5" w:rsidRDefault="00861BB5" w:rsidP="007B5EB8">
      <w:pPr>
        <w:pStyle w:val="Code"/>
        <w:keepNext/>
      </w:pPr>
    </w:p>
    <w:p w:rsidR="00861BB5" w:rsidRPr="00EC23CE" w:rsidRDefault="00861BB5" w:rsidP="009C6846">
      <w:pPr>
        <w:pStyle w:val="Code1"/>
      </w:pPr>
      <w:r w:rsidRPr="00EC23CE">
        <w:t>USER&gt;ZB</w:t>
      </w:r>
      <w:r>
        <w:t>reak</w:t>
      </w:r>
      <w:r w:rsidRPr="00EC23CE">
        <w:t xml:space="preserve"> *Y</w:t>
      </w:r>
      <w:r>
        <w:tab/>
      </w:r>
      <w:r w:rsidRPr="00EC23CE">
        <w:t>;set a watchpoint whenever the Y variable is modified</w:t>
      </w:r>
    </w:p>
    <w:p w:rsidR="00861BB5" w:rsidRPr="00EC23CE" w:rsidRDefault="00861BB5" w:rsidP="009C6846">
      <w:pPr>
        <w:pStyle w:val="Code1"/>
      </w:pPr>
    </w:p>
    <w:p w:rsidR="00861BB5" w:rsidRPr="00EC23CE" w:rsidRDefault="00861BB5" w:rsidP="009C6846">
      <w:pPr>
        <w:pStyle w:val="Code1"/>
      </w:pPr>
      <w:r w:rsidRPr="00EC23CE">
        <w:t>USER&gt;D</w:t>
      </w:r>
      <w:r>
        <w:t>o</w:t>
      </w:r>
      <w:r w:rsidRPr="00EC23CE">
        <w:t xml:space="preserve"> ^RoutineDebug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>
        <w:t xml:space="preserve">Set </w:t>
      </w:r>
      <w:r w:rsidRPr="00EC23CE">
        <w:t>Y=2</w:t>
      </w:r>
    </w:p>
    <w:p w:rsidR="00861BB5" w:rsidRPr="00EC23CE" w:rsidRDefault="00861BB5" w:rsidP="009C6846">
      <w:pPr>
        <w:pStyle w:val="Code1"/>
      </w:pPr>
      <w:r w:rsidRPr="00EC23CE">
        <w:t>^</w:t>
      </w:r>
    </w:p>
    <w:p w:rsidR="00861BB5" w:rsidRPr="00EC23CE" w:rsidRDefault="00861BB5" w:rsidP="009C6846">
      <w:pPr>
        <w:pStyle w:val="Code1"/>
      </w:pPr>
      <w:r w:rsidRPr="00EC23CE">
        <w:t>&lt;BREAK&gt;Start+2^RoutineDebug</w:t>
      </w:r>
    </w:p>
    <w:p w:rsidR="00861BB5" w:rsidRPr="00EC23CE" w:rsidRDefault="00861BB5" w:rsidP="009C6846">
      <w:pPr>
        <w:pStyle w:val="Code1"/>
      </w:pPr>
      <w:r w:rsidRPr="00EC23CE">
        <w:t>USER 2d0&gt;</w:t>
      </w:r>
      <w:r>
        <w:t>G</w:t>
      </w:r>
    </w:p>
    <w:p w:rsidR="00861BB5" w:rsidRDefault="00861BB5" w:rsidP="009C6846">
      <w:pPr>
        <w:pStyle w:val="Code1"/>
      </w:pPr>
      <w:r>
        <w:t xml:space="preserve"> </w:t>
      </w:r>
    </w:p>
    <w:p w:rsidR="00861BB5" w:rsidRPr="00170986" w:rsidRDefault="00861BB5" w:rsidP="009C6846">
      <w:pPr>
        <w:pStyle w:val="Code1"/>
      </w:pPr>
      <w:r>
        <w:t>1</w:t>
      </w:r>
    </w:p>
    <w:p w:rsidR="00861BB5" w:rsidRPr="00170986" w:rsidRDefault="00861BB5" w:rsidP="009C6846">
      <w:pPr>
        <w:pStyle w:val="Code1"/>
      </w:pPr>
      <w:r w:rsidRPr="00170986">
        <w:t>2</w:t>
      </w:r>
    </w:p>
    <w:p w:rsidR="00861BB5" w:rsidRPr="00170986" w:rsidRDefault="00861BB5" w:rsidP="009C6846">
      <w:pPr>
        <w:pStyle w:val="Code1"/>
      </w:pPr>
      <w:r w:rsidRPr="00170986">
        <w:t>3</w:t>
      </w:r>
    </w:p>
    <w:p w:rsidR="00861BB5" w:rsidRPr="00170986" w:rsidRDefault="00861BB5" w:rsidP="009C6846">
      <w:pPr>
        <w:pStyle w:val="Code1"/>
      </w:pPr>
      <w:r w:rsidRPr="00170986">
        <w:t>6</w:t>
      </w:r>
    </w:p>
    <w:p w:rsidR="00861BB5" w:rsidRDefault="00861BB5" w:rsidP="009C6846">
      <w:pPr>
        <w:pStyle w:val="Code1"/>
      </w:pPr>
      <w:r w:rsidRPr="00EC23CE">
        <w:t>USER&gt;</w:t>
      </w:r>
    </w:p>
    <w:p w:rsidR="00861BB5" w:rsidRPr="00EC23CE" w:rsidRDefault="00861BB5" w:rsidP="009C6846">
      <w:pPr>
        <w:pStyle w:val="Code1"/>
      </w:pPr>
    </w:p>
    <w:p w:rsidR="00543E26" w:rsidRDefault="00543E26" w:rsidP="00861BB5">
      <w:pPr>
        <w:pStyle w:val="Caption"/>
      </w:pPr>
      <w:bookmarkStart w:id="560" w:name="_Ref270100253"/>
    </w:p>
    <w:p w:rsidR="00861BB5" w:rsidRDefault="00861BB5" w:rsidP="00861BB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14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560"/>
      <w:r>
        <w:t xml:space="preserve"> ZBreak On-line help</w:t>
      </w:r>
    </w:p>
    <w:p w:rsidR="00861BB5" w:rsidRDefault="00861BB5" w:rsidP="00861BB5">
      <w:pPr>
        <w:pStyle w:val="Code"/>
      </w:pPr>
    </w:p>
    <w:p w:rsidR="00861BB5" w:rsidRPr="00EC23CE" w:rsidRDefault="00861BB5" w:rsidP="009C6846">
      <w:pPr>
        <w:pStyle w:val="Code1"/>
      </w:pPr>
      <w:r w:rsidRPr="00EC23CE">
        <w:t>ZB</w:t>
      </w:r>
      <w:r>
        <w:t>reak</w:t>
      </w:r>
      <w:r w:rsidRPr="00EC23CE">
        <w:t xml:space="preserve"> ?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 w:rsidRPr="00EC23CE">
        <w:t>ZB location{:parms}   Set breakpoint</w:t>
      </w:r>
    </w:p>
    <w:p w:rsidR="00861BB5" w:rsidRPr="00EC23CE" w:rsidRDefault="00861BB5" w:rsidP="009C6846">
      <w:pPr>
        <w:pStyle w:val="Code1"/>
      </w:pPr>
      <w:r w:rsidRPr="00EC23CE">
        <w:t>ZB -location{#delay}  Disable breakpoint</w:t>
      </w:r>
    </w:p>
    <w:p w:rsidR="00861BB5" w:rsidRPr="00EC23CE" w:rsidRDefault="00861BB5" w:rsidP="009C6846">
      <w:pPr>
        <w:pStyle w:val="Code1"/>
      </w:pPr>
      <w:r w:rsidRPr="00EC23CE">
        <w:t>ZB +location          Enable breakpoint</w:t>
      </w:r>
    </w:p>
    <w:p w:rsidR="00861BB5" w:rsidRPr="00EC23CE" w:rsidRDefault="00861BB5" w:rsidP="009C6846">
      <w:pPr>
        <w:pStyle w:val="Code1"/>
      </w:pPr>
      <w:r w:rsidRPr="00EC23CE">
        <w:t>ZB --location         Remove breakpoint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 w:rsidRPr="00EC23CE">
        <w:t>location is a line reference, or *variable, or $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 w:rsidRPr="00EC23CE">
        <w:t>parms is action:{condition}:{execute}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 w:rsidRPr="00EC23CE">
        <w:t>action is B, L, L+, S, S+, T, or N  which mean</w:t>
      </w:r>
    </w:p>
    <w:p w:rsidR="00861BB5" w:rsidRPr="00EC23CE" w:rsidRDefault="00861BB5" w:rsidP="009C6846">
      <w:pPr>
        <w:pStyle w:val="Code1"/>
      </w:pPr>
      <w:r w:rsidRPr="00EC23CE">
        <w:t xml:space="preserve"> BREAK, Line step, Single step, Trace, or No action</w:t>
      </w:r>
    </w:p>
    <w:p w:rsidR="00861BB5" w:rsidRPr="00EC23CE" w:rsidRDefault="00861BB5" w:rsidP="009C6846">
      <w:pPr>
        <w:pStyle w:val="Code1"/>
      </w:pPr>
      <w:r w:rsidRPr="00EC23CE">
        <w:t>condition is a truth-valued expression</w:t>
      </w:r>
    </w:p>
    <w:p w:rsidR="00861BB5" w:rsidRPr="00EC23CE" w:rsidRDefault="00861BB5" w:rsidP="009C6846">
      <w:pPr>
        <w:pStyle w:val="Code1"/>
      </w:pPr>
      <w:r w:rsidRPr="00EC23CE">
        <w:t>execute is code to be executed</w:t>
      </w:r>
    </w:p>
    <w:p w:rsidR="00861BB5" w:rsidRPr="00EC23CE" w:rsidRDefault="00861BB5" w:rsidP="009C6846">
      <w:pPr>
        <w:pStyle w:val="Code1"/>
      </w:pPr>
      <w:r w:rsidRPr="00EC23CE">
        <w:t xml:space="preserve"> </w:t>
      </w:r>
    </w:p>
    <w:p w:rsidR="00861BB5" w:rsidRPr="00EC23CE" w:rsidRDefault="00861BB5" w:rsidP="009C6846">
      <w:pPr>
        <w:pStyle w:val="Code1"/>
      </w:pPr>
      <w:r w:rsidRPr="00EC23CE">
        <w:t>/CLEAR                        Remove all breakpoints</w:t>
      </w:r>
    </w:p>
    <w:p w:rsidR="00861BB5" w:rsidRPr="00EC23CE" w:rsidRDefault="00861BB5" w:rsidP="009C6846">
      <w:pPr>
        <w:pStyle w:val="Code1"/>
      </w:pPr>
      <w:r w:rsidRPr="00EC23CE">
        <w:t>/DEBUG{:device}               Clear or set debug device</w:t>
      </w:r>
    </w:p>
    <w:p w:rsidR="00861BB5" w:rsidRPr="00EC23CE" w:rsidRDefault="00861BB5" w:rsidP="009C6846">
      <w:pPr>
        <w:pStyle w:val="Code1"/>
      </w:pPr>
      <w:r w:rsidRPr="00EC23CE">
        <w:t>/TRACE:{ON,OFF,ALL}{:device}  Enable or disable trace, or trace all lines</w:t>
      </w:r>
    </w:p>
    <w:p w:rsidR="00861BB5" w:rsidRPr="00EC23CE" w:rsidRDefault="00861BB5" w:rsidP="009C6846">
      <w:pPr>
        <w:pStyle w:val="Code1"/>
      </w:pPr>
      <w:r w:rsidRPr="00EC23CE">
        <w:t>/ERRORTRAP:{ON,OFF}           Enable or disable $ZTRAP and $ETRAP</w:t>
      </w:r>
    </w:p>
    <w:p w:rsidR="00861BB5" w:rsidRPr="00EC23CE" w:rsidRDefault="00861BB5" w:rsidP="009C6846">
      <w:pPr>
        <w:pStyle w:val="Code1"/>
      </w:pPr>
      <w:r w:rsidRPr="00EC23CE">
        <w:t>/INTERRUPT:{NORMAL,BREAK}     Specify Control-C action</w:t>
      </w:r>
    </w:p>
    <w:p w:rsidR="00861BB5" w:rsidRDefault="00861BB5" w:rsidP="009C6846">
      <w:pPr>
        <w:pStyle w:val="Code1"/>
      </w:pPr>
    </w:p>
    <w:p w:rsidR="00861BB5" w:rsidRDefault="00861BB5" w:rsidP="009C6846">
      <w:pPr>
        <w:pStyle w:val="Code1"/>
      </w:pPr>
      <w:r>
        <w:t xml:space="preserve"> </w:t>
      </w:r>
    </w:p>
    <w:p w:rsidR="007B5EB8" w:rsidRDefault="007B5EB8" w:rsidP="00861BB5">
      <w:pPr>
        <w:sectPr w:rsidR="007B5EB8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D362DB" w:rsidRPr="00F033CB" w:rsidRDefault="00D362DB" w:rsidP="0011613C">
      <w:pPr>
        <w:pStyle w:val="Heading1"/>
        <w:jc w:val="center"/>
        <w:rPr>
          <w:sz w:val="52"/>
          <w:szCs w:val="52"/>
        </w:rPr>
      </w:pPr>
      <w:bookmarkStart w:id="561" w:name="_Toc323692382"/>
      <w:r w:rsidRPr="00F033CB">
        <w:rPr>
          <w:sz w:val="52"/>
          <w:szCs w:val="52"/>
        </w:rPr>
        <w:t>Procedures</w:t>
      </w:r>
      <w:bookmarkEnd w:id="561"/>
    </w:p>
    <w:p w:rsidR="00D362DB" w:rsidRDefault="00D362DB" w:rsidP="00124497">
      <w:pPr>
        <w:pStyle w:val="Caption"/>
        <w:keepNext/>
      </w:pPr>
      <w:bookmarkStart w:id="562" w:name="_Ref293753071"/>
      <w:bookmarkStart w:id="563" w:name="_Ref204147826"/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562"/>
      <w:r>
        <w:t xml:space="preserve"> Template of a COS Procedure</w:t>
      </w:r>
      <w:bookmarkEnd w:id="563"/>
    </w:p>
    <w:p w:rsidR="00D362DB" w:rsidRDefault="00D362DB" w:rsidP="00124497">
      <w:pPr>
        <w:pStyle w:val="Code"/>
        <w:keepNext/>
      </w:pPr>
    </w:p>
    <w:p w:rsidR="00D362DB" w:rsidRDefault="00D362DB" w:rsidP="00124497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124497">
      <w:pPr>
        <w:pStyle w:val="Code1"/>
        <w:keepNext/>
      </w:pPr>
    </w:p>
    <w:p w:rsidR="00D362DB" w:rsidRPr="00D52D27" w:rsidRDefault="00D362DB" w:rsidP="00124497">
      <w:pPr>
        <w:pStyle w:val="Code1"/>
        <w:keepNext/>
      </w:pPr>
      <w:r w:rsidRPr="00D52D27">
        <w:t>RoutineA</w:t>
      </w:r>
    </w:p>
    <w:p w:rsidR="00D362DB" w:rsidRPr="004A5129" w:rsidRDefault="00D362DB" w:rsidP="00124497">
      <w:pPr>
        <w:pStyle w:val="Code1"/>
        <w:keepNext/>
      </w:pPr>
      <w:r w:rsidRPr="004A5129">
        <w:t>;</w:t>
      </w:r>
    </w:p>
    <w:p w:rsidR="00D362DB" w:rsidRPr="004A5129" w:rsidRDefault="00D362DB" w:rsidP="00124497">
      <w:pPr>
        <w:pStyle w:val="Code1"/>
        <w:keepNext/>
      </w:pPr>
      <w:r w:rsidRPr="004A5129">
        <w:t>ProcedureABC(Param1,Param2) [PubVar1,PubVar2]  Public  {</w:t>
      </w:r>
    </w:p>
    <w:p w:rsidR="00D362DB" w:rsidRPr="004A5129" w:rsidRDefault="00D362DB" w:rsidP="00124497">
      <w:pPr>
        <w:pStyle w:val="Code1"/>
        <w:keepNext/>
      </w:pPr>
      <w:r w:rsidRPr="004A5129">
        <w:t xml:space="preserve">  </w:t>
      </w:r>
      <w:r>
        <w:t xml:space="preserve">Write </w:t>
      </w:r>
      <w:r w:rsidRPr="004A5129">
        <w:t>!,"Param1: ",Param1</w:t>
      </w:r>
    </w:p>
    <w:p w:rsidR="00D362DB" w:rsidRPr="004A5129" w:rsidRDefault="00D362DB" w:rsidP="00124497">
      <w:pPr>
        <w:pStyle w:val="Code1"/>
        <w:keepNext/>
      </w:pPr>
      <w:r w:rsidRPr="004A5129">
        <w:t xml:space="preserve">  </w:t>
      </w:r>
      <w:r>
        <w:t xml:space="preserve">Write </w:t>
      </w:r>
      <w:r w:rsidRPr="004A5129">
        <w:t>!,"Param2: ",Param2</w:t>
      </w:r>
    </w:p>
    <w:p w:rsidR="00D362DB" w:rsidRPr="004A5129" w:rsidRDefault="00D362DB" w:rsidP="00124497">
      <w:pPr>
        <w:pStyle w:val="Code1"/>
        <w:keepNext/>
      </w:pPr>
      <w:r w:rsidRPr="004A5129">
        <w:t xml:space="preserve">  </w:t>
      </w:r>
      <w:r>
        <w:t xml:space="preserve">Write </w:t>
      </w:r>
      <w:r w:rsidRPr="004A5129">
        <w:t>!,"PubVar1: ",PubVar1</w:t>
      </w:r>
    </w:p>
    <w:p w:rsidR="00D362DB" w:rsidRPr="004A5129" w:rsidRDefault="00D362DB" w:rsidP="00124497">
      <w:pPr>
        <w:pStyle w:val="Code1"/>
        <w:keepNext/>
      </w:pPr>
      <w:r w:rsidRPr="004A5129">
        <w:t xml:space="preserve">  </w:t>
      </w:r>
      <w:r>
        <w:t xml:space="preserve">Write </w:t>
      </w:r>
      <w:r w:rsidRPr="004A5129">
        <w:t>!,"PubVar2: ",PubVar2</w:t>
      </w:r>
    </w:p>
    <w:p w:rsidR="00D362DB" w:rsidRPr="004A5129" w:rsidRDefault="00D362DB" w:rsidP="00124497">
      <w:pPr>
        <w:pStyle w:val="Code1"/>
        <w:keepNext/>
      </w:pPr>
      <w:r w:rsidRPr="004A5129">
        <w:t>}</w:t>
      </w:r>
    </w:p>
    <w:p w:rsidR="00D362DB" w:rsidRDefault="00D362DB" w:rsidP="00124497">
      <w:pPr>
        <w:pStyle w:val="Code"/>
        <w:keepNext/>
      </w:pPr>
    </w:p>
    <w:p w:rsidR="00543E26" w:rsidRDefault="00543E26" w:rsidP="0011613C">
      <w:pPr>
        <w:pStyle w:val="Caption"/>
      </w:pPr>
      <w:bookmarkStart w:id="564" w:name="_Ref289001868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564"/>
      <w:r>
        <w:t xml:space="preserve"> Calling a COS Procedure</w:t>
      </w:r>
    </w:p>
    <w:p w:rsidR="00D362DB" w:rsidRDefault="00D362DB" w:rsidP="0011613C">
      <w:pPr>
        <w:pStyle w:val="Code"/>
      </w:pPr>
    </w:p>
    <w:p w:rsidR="00D362DB" w:rsidRPr="004A5129" w:rsidRDefault="00D362DB" w:rsidP="009C6846">
      <w:pPr>
        <w:pStyle w:val="Code1"/>
      </w:pPr>
      <w:r>
        <w:t xml:space="preserve">Set </w:t>
      </w:r>
      <w:r w:rsidRPr="004A5129">
        <w:t>Param1=2</w:t>
      </w:r>
    </w:p>
    <w:p w:rsidR="00D362DB" w:rsidRPr="004A5129" w:rsidRDefault="00D362DB" w:rsidP="009C6846">
      <w:pPr>
        <w:pStyle w:val="Code1"/>
      </w:pPr>
      <w:r>
        <w:t xml:space="preserve">Set </w:t>
      </w:r>
      <w:r w:rsidRPr="004A5129">
        <w:t>Param2=3</w:t>
      </w:r>
    </w:p>
    <w:p w:rsidR="00D362DB" w:rsidRPr="004A5129" w:rsidRDefault="00D362DB" w:rsidP="009C6846">
      <w:pPr>
        <w:pStyle w:val="Code1"/>
      </w:pPr>
      <w:r>
        <w:t xml:space="preserve">Set </w:t>
      </w:r>
      <w:r w:rsidRPr="004A5129">
        <w:t>PubVar1=5</w:t>
      </w:r>
      <w:r w:rsidRPr="004A5129">
        <w:tab/>
      </w:r>
      <w:r w:rsidRPr="004A5129">
        <w:tab/>
      </w:r>
      <w:r w:rsidRPr="004A5129">
        <w:tab/>
      </w:r>
      <w:r w:rsidRPr="004A5129">
        <w:tab/>
      </w:r>
      <w:r w:rsidRPr="004A5129">
        <w:tab/>
        <w:t>;public variable</w:t>
      </w:r>
    </w:p>
    <w:p w:rsidR="00D362DB" w:rsidRPr="004A5129" w:rsidRDefault="00D362DB" w:rsidP="009C6846">
      <w:pPr>
        <w:pStyle w:val="Code1"/>
      </w:pPr>
      <w:r>
        <w:t xml:space="preserve">Set </w:t>
      </w:r>
      <w:r w:rsidRPr="004A5129">
        <w:t>PubVar2=5</w:t>
      </w:r>
      <w:r w:rsidRPr="004A5129">
        <w:tab/>
      </w:r>
      <w:r w:rsidRPr="004A5129">
        <w:tab/>
      </w:r>
      <w:r w:rsidRPr="004A5129">
        <w:tab/>
      </w:r>
      <w:r w:rsidRPr="004A5129">
        <w:tab/>
      </w:r>
      <w:r w:rsidRPr="004A5129">
        <w:tab/>
        <w:t>;public variable</w:t>
      </w:r>
    </w:p>
    <w:p w:rsidR="00D362DB" w:rsidRPr="004A5129" w:rsidRDefault="00D362DB" w:rsidP="009C6846">
      <w:pPr>
        <w:pStyle w:val="Code1"/>
      </w:pPr>
      <w:r>
        <w:t xml:space="preserve">Do </w:t>
      </w:r>
      <w:r w:rsidRPr="004A5129">
        <w:t>ProcedureABC^RoutineA(Param1,Param2)</w:t>
      </w:r>
      <w:r w:rsidRPr="004A5129">
        <w:tab/>
      </w:r>
      <w:r w:rsidR="00286E61">
        <w:tab/>
      </w:r>
      <w:r w:rsidRPr="004A5129">
        <w:t>;calling a Procedure</w:t>
      </w:r>
    </w:p>
    <w:p w:rsidR="00D362DB" w:rsidRPr="00BD2B79" w:rsidRDefault="00D362DB" w:rsidP="009C6846">
      <w:pPr>
        <w:pStyle w:val="CodeItalic"/>
      </w:pPr>
      <w:r w:rsidRPr="00BD2B79">
        <w:t>Param1: 2</w:t>
      </w:r>
    </w:p>
    <w:p w:rsidR="00D362DB" w:rsidRPr="00BD2B79" w:rsidRDefault="00D362DB" w:rsidP="009C6846">
      <w:pPr>
        <w:pStyle w:val="CodeItalic"/>
      </w:pPr>
      <w:r w:rsidRPr="00BD2B79">
        <w:t>Param2: 3</w:t>
      </w:r>
    </w:p>
    <w:p w:rsidR="00D362DB" w:rsidRPr="00BD2B79" w:rsidRDefault="00D362DB" w:rsidP="009C6846">
      <w:pPr>
        <w:pStyle w:val="CodeItalic"/>
      </w:pPr>
      <w:r w:rsidRPr="00BD2B79">
        <w:t>PubVar1: 5</w:t>
      </w:r>
    </w:p>
    <w:p w:rsidR="00D362DB" w:rsidRPr="00007A4B" w:rsidRDefault="00D362DB" w:rsidP="009C6846">
      <w:pPr>
        <w:pStyle w:val="CodeItalic"/>
      </w:pPr>
      <w:r w:rsidRPr="00BD2B79">
        <w:t>PubVar2: 5</w:t>
      </w:r>
    </w:p>
    <w:p w:rsidR="00D362DB" w:rsidRDefault="00D362DB" w:rsidP="0011613C">
      <w:pPr>
        <w:pStyle w:val="Code"/>
      </w:pPr>
    </w:p>
    <w:p w:rsidR="00543E26" w:rsidRDefault="00543E26" w:rsidP="0011613C">
      <w:pPr>
        <w:pStyle w:val="Caption"/>
      </w:pPr>
      <w:bookmarkStart w:id="565" w:name="_Ref289002378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565"/>
      <w:r>
        <w:t xml:space="preserve"> Template of a Public Procedure</w:t>
      </w:r>
    </w:p>
    <w:p w:rsidR="00D362DB" w:rsidRPr="004A5129" w:rsidRDefault="00D362DB" w:rsidP="0011613C">
      <w:pPr>
        <w:pStyle w:val="Code"/>
        <w:rPr>
          <w:color w:val="auto"/>
        </w:rPr>
      </w:pPr>
    </w:p>
    <w:p w:rsidR="00D362DB" w:rsidRPr="004A5129" w:rsidRDefault="00D362DB" w:rsidP="009C6846">
      <w:pPr>
        <w:pStyle w:val="Code1"/>
      </w:pPr>
      <w:r w:rsidRPr="004A5129">
        <w:t>RoutineA</w:t>
      </w:r>
    </w:p>
    <w:p w:rsidR="00D362DB" w:rsidRPr="004A5129" w:rsidRDefault="00D362DB" w:rsidP="009C6846">
      <w:pPr>
        <w:pStyle w:val="Code1"/>
      </w:pPr>
      <w:r w:rsidRPr="004A5129">
        <w:t>;</w:t>
      </w:r>
    </w:p>
    <w:p w:rsidR="00D362DB" w:rsidRPr="004A5129" w:rsidRDefault="00D362DB" w:rsidP="009C6846">
      <w:pPr>
        <w:pStyle w:val="Code1"/>
      </w:pPr>
      <w:r w:rsidRPr="004A5129">
        <w:t xml:space="preserve">ProcedureABC(Param1,Param2) [PubVar1,PubVar2]  </w:t>
      </w:r>
      <w:r w:rsidRPr="004A5129">
        <w:rPr>
          <w:u w:val="single"/>
        </w:rPr>
        <w:t>Public</w:t>
      </w:r>
      <w:r w:rsidRPr="004A5129">
        <w:t xml:space="preserve">  {</w:t>
      </w:r>
    </w:p>
    <w:p w:rsidR="00D362DB" w:rsidRPr="008B5233" w:rsidRDefault="00D362DB" w:rsidP="0011613C">
      <w:pPr>
        <w:pStyle w:val="Code"/>
      </w:pPr>
    </w:p>
    <w:p w:rsidR="00543E26" w:rsidRDefault="00543E26" w:rsidP="0011613C">
      <w:pPr>
        <w:pStyle w:val="Caption"/>
      </w:pPr>
      <w:bookmarkStart w:id="566" w:name="_Ref289002414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566"/>
      <w:r>
        <w:t xml:space="preserve"> Template of a Private Procedure</w:t>
      </w:r>
    </w:p>
    <w:p w:rsidR="00D362DB" w:rsidRDefault="00D362DB" w:rsidP="0011613C">
      <w:pPr>
        <w:pStyle w:val="Code"/>
      </w:pPr>
    </w:p>
    <w:p w:rsidR="00D362DB" w:rsidRPr="004A5129" w:rsidRDefault="00D362DB" w:rsidP="009C6846">
      <w:pPr>
        <w:pStyle w:val="Code1"/>
      </w:pPr>
      <w:r w:rsidRPr="004A5129">
        <w:t>RoutineA</w:t>
      </w:r>
    </w:p>
    <w:p w:rsidR="00D362DB" w:rsidRPr="004A5129" w:rsidRDefault="00D362DB" w:rsidP="009C6846">
      <w:pPr>
        <w:pStyle w:val="Code1"/>
      </w:pPr>
      <w:r w:rsidRPr="004A5129">
        <w:t>;</w:t>
      </w:r>
    </w:p>
    <w:p w:rsidR="00D362DB" w:rsidRPr="004A5129" w:rsidRDefault="00D362DB" w:rsidP="009C6846">
      <w:pPr>
        <w:pStyle w:val="Code1"/>
      </w:pPr>
      <w:r w:rsidRPr="004A5129">
        <w:t xml:space="preserve">ProcedureABC(Param1,Param2) [PubVar1,PubVar2]  </w:t>
      </w:r>
      <w:r w:rsidRPr="004A5129">
        <w:rPr>
          <w:u w:val="single"/>
        </w:rPr>
        <w:t>Private</w:t>
      </w:r>
      <w:r w:rsidRPr="004A5129">
        <w:rPr>
          <w:b/>
          <w:sz w:val="24"/>
          <w:szCs w:val="24"/>
        </w:rPr>
        <w:t xml:space="preserve"> </w:t>
      </w:r>
      <w:r w:rsidRPr="004A5129">
        <w:t>{</w:t>
      </w:r>
    </w:p>
    <w:p w:rsidR="00D362DB" w:rsidRPr="008B5233" w:rsidRDefault="00D362DB" w:rsidP="0011613C">
      <w:pPr>
        <w:pStyle w:val="Code"/>
      </w:pPr>
    </w:p>
    <w:p w:rsidR="00543E26" w:rsidRDefault="00543E26" w:rsidP="0011613C">
      <w:pPr>
        <w:pStyle w:val="Caption"/>
      </w:pPr>
      <w:bookmarkStart w:id="567" w:name="_Ref289002473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567"/>
      <w:r>
        <w:t xml:space="preserve"> Parameters passed by a calling process</w:t>
      </w:r>
    </w:p>
    <w:p w:rsidR="00D362DB" w:rsidRDefault="00D362DB" w:rsidP="0011613C">
      <w:pPr>
        <w:pStyle w:val="Code"/>
      </w:pPr>
    </w:p>
    <w:p w:rsidR="00D362DB" w:rsidRPr="004A5129" w:rsidRDefault="00D362DB" w:rsidP="009C6846">
      <w:pPr>
        <w:pStyle w:val="Code1"/>
      </w:pPr>
      <w:r>
        <w:t xml:space="preserve">Do </w:t>
      </w:r>
      <w:r w:rsidRPr="004A5129">
        <w:t>ProcedureABC^RoutineA(</w:t>
      </w:r>
      <w:r w:rsidRPr="004A5129">
        <w:rPr>
          <w:u w:val="single"/>
        </w:rPr>
        <w:t>Param1,Param2</w:t>
      </w:r>
      <w:r w:rsidRPr="004A5129">
        <w:t>)</w:t>
      </w:r>
      <w:r w:rsidRPr="004A5129">
        <w:tab/>
        <w:t>;call</w:t>
      </w:r>
      <w:r>
        <w:t>ing</w:t>
      </w:r>
      <w:r w:rsidRPr="004A5129">
        <w:t xml:space="preserve"> a Procedure</w:t>
      </w:r>
    </w:p>
    <w:p w:rsidR="00D362DB" w:rsidRDefault="00D362DB" w:rsidP="0011613C">
      <w:pPr>
        <w:pStyle w:val="Code"/>
      </w:pPr>
    </w:p>
    <w:p w:rsidR="00D362DB" w:rsidRDefault="00D362DB" w:rsidP="0011613C">
      <w:pPr>
        <w:pStyle w:val="Caption"/>
      </w:pPr>
      <w:bookmarkStart w:id="568" w:name="_Ref289002516"/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568"/>
      <w:r>
        <w:t xml:space="preserve"> Parameters received by a called Procedure</w:t>
      </w:r>
    </w:p>
    <w:p w:rsidR="00D362DB" w:rsidRDefault="00D362DB" w:rsidP="0011613C">
      <w:pPr>
        <w:pStyle w:val="Code"/>
      </w:pPr>
    </w:p>
    <w:p w:rsidR="00D362DB" w:rsidRPr="004A5129" w:rsidRDefault="00D362DB" w:rsidP="009C6846">
      <w:pPr>
        <w:pStyle w:val="Code1"/>
      </w:pPr>
      <w:r w:rsidRPr="004A5129">
        <w:t>RoutineA</w:t>
      </w:r>
    </w:p>
    <w:p w:rsidR="00D362DB" w:rsidRPr="004A5129" w:rsidRDefault="00D362DB" w:rsidP="009C6846">
      <w:pPr>
        <w:pStyle w:val="Code1"/>
      </w:pPr>
      <w:r w:rsidRPr="004A5129">
        <w:tab/>
        <w:t>;</w:t>
      </w:r>
    </w:p>
    <w:p w:rsidR="00D362DB" w:rsidRPr="004A5129" w:rsidRDefault="00D362DB" w:rsidP="009C6846">
      <w:pPr>
        <w:pStyle w:val="Code1"/>
      </w:pPr>
      <w:r w:rsidRPr="004A5129">
        <w:t>ProcedureABC(</w:t>
      </w:r>
      <w:r w:rsidRPr="004A5129">
        <w:rPr>
          <w:u w:val="single"/>
        </w:rPr>
        <w:t>Param1,Param2</w:t>
      </w:r>
      <w:r w:rsidRPr="004A5129">
        <w:t>) [PubVar1,PubVar2]  Public  {</w:t>
      </w:r>
    </w:p>
    <w:p w:rsidR="00D362DB" w:rsidRDefault="00D362DB" w:rsidP="0011613C">
      <w:pPr>
        <w:pStyle w:val="Code"/>
      </w:pPr>
    </w:p>
    <w:p w:rsidR="0063148B" w:rsidRDefault="0063148B" w:rsidP="0011613C">
      <w:pPr>
        <w:rPr>
          <w:i/>
        </w:rPr>
      </w:pPr>
    </w:p>
    <w:p w:rsidR="00D362DB" w:rsidRDefault="00D362DB" w:rsidP="0063148B">
      <w:pPr>
        <w:pStyle w:val="Caption"/>
        <w:keepNext/>
      </w:pPr>
      <w:bookmarkStart w:id="569" w:name="_Ref289002548"/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569"/>
      <w:r>
        <w:t xml:space="preserve"> Calling a Procedure with Parameters Passed by Value</w:t>
      </w:r>
    </w:p>
    <w:p w:rsidR="00D362DB" w:rsidRDefault="00D362DB" w:rsidP="0011613C">
      <w:pPr>
        <w:pStyle w:val="Code"/>
        <w:ind w:firstLine="0"/>
      </w:pPr>
    </w:p>
    <w:p w:rsidR="00D362DB" w:rsidRPr="001168B2" w:rsidRDefault="00D362DB" w:rsidP="009C6846">
      <w:pPr>
        <w:pStyle w:val="Code1"/>
      </w:pPr>
      <w:r>
        <w:t xml:space="preserve">Set </w:t>
      </w:r>
      <w:r w:rsidRPr="001168B2">
        <w:t>Param1=2</w:t>
      </w:r>
    </w:p>
    <w:p w:rsidR="00D362DB" w:rsidRPr="001168B2" w:rsidRDefault="00D362DB" w:rsidP="009C6846">
      <w:pPr>
        <w:pStyle w:val="Code1"/>
      </w:pPr>
      <w:r>
        <w:t xml:space="preserve">Set </w:t>
      </w:r>
      <w:r w:rsidRPr="001168B2">
        <w:t>Param2=3</w:t>
      </w:r>
    </w:p>
    <w:p w:rsidR="00D362DB" w:rsidRPr="001168B2" w:rsidRDefault="00D362DB" w:rsidP="009C6846">
      <w:pPr>
        <w:pStyle w:val="Code1"/>
      </w:pPr>
      <w:r>
        <w:t xml:space="preserve">Set </w:t>
      </w:r>
      <w:r w:rsidRPr="001168B2">
        <w:t>PubVar1=5</w:t>
      </w:r>
    </w:p>
    <w:p w:rsidR="00D362DB" w:rsidRPr="001168B2" w:rsidRDefault="00D362DB" w:rsidP="009C6846">
      <w:pPr>
        <w:pStyle w:val="Code1"/>
      </w:pPr>
      <w:r>
        <w:t xml:space="preserve">Set </w:t>
      </w:r>
      <w:r w:rsidRPr="001168B2">
        <w:t>PubVar2=5</w:t>
      </w:r>
    </w:p>
    <w:p w:rsidR="00D362DB" w:rsidRPr="001168B2" w:rsidRDefault="00D362DB" w:rsidP="009C6846">
      <w:pPr>
        <w:pStyle w:val="Code1"/>
      </w:pPr>
      <w:r>
        <w:t xml:space="preserve">Do </w:t>
      </w:r>
      <w:r w:rsidRPr="001168B2">
        <w:t>ProcedureABC^RoutineA(</w:t>
      </w:r>
      <w:r w:rsidRPr="001168B2">
        <w:rPr>
          <w:u w:val="single"/>
        </w:rPr>
        <w:t>Param1,Param2</w:t>
      </w:r>
      <w:r w:rsidRPr="001168B2">
        <w:t>)</w:t>
      </w:r>
    </w:p>
    <w:p w:rsidR="00D362DB" w:rsidRPr="001168B2" w:rsidRDefault="00D362DB" w:rsidP="009C6846">
      <w:pPr>
        <w:pStyle w:val="Code1"/>
      </w:pPr>
      <w:r w:rsidRPr="001168B2">
        <w:t>;</w:t>
      </w:r>
    </w:p>
    <w:p w:rsidR="00D362DB" w:rsidRPr="001168B2" w:rsidRDefault="00D362DB" w:rsidP="009C6846">
      <w:pPr>
        <w:pStyle w:val="Code1"/>
      </w:pPr>
      <w:r>
        <w:t xml:space="preserve">Write </w:t>
      </w:r>
      <w:r w:rsidRPr="001168B2">
        <w:t>!,"Param1: ",Param1</w:t>
      </w:r>
    </w:p>
    <w:p w:rsidR="00D362DB" w:rsidRPr="001168B2" w:rsidRDefault="00D362DB" w:rsidP="009C6846">
      <w:pPr>
        <w:pStyle w:val="Code1"/>
      </w:pPr>
      <w:r>
        <w:t xml:space="preserve">Write </w:t>
      </w:r>
      <w:r w:rsidRPr="001168B2">
        <w:t>!,"Param2: ",Param2</w:t>
      </w:r>
    </w:p>
    <w:p w:rsidR="00D362DB" w:rsidRDefault="00D362DB" w:rsidP="009C6846">
      <w:pPr>
        <w:pStyle w:val="Code1"/>
      </w:pPr>
    </w:p>
    <w:p w:rsidR="00D362DB" w:rsidRPr="000808BC" w:rsidRDefault="00D362DB" w:rsidP="009C6846">
      <w:pPr>
        <w:pStyle w:val="Code1"/>
      </w:pPr>
      <w:r>
        <w:t>(</w:t>
      </w:r>
      <w:r w:rsidRPr="000808BC">
        <w:t>RoutineA) Param1: NewValue1</w:t>
      </w:r>
    </w:p>
    <w:p w:rsidR="00D362DB" w:rsidRPr="000808BC" w:rsidRDefault="00D362DB" w:rsidP="009C6846">
      <w:pPr>
        <w:pStyle w:val="Code1"/>
      </w:pPr>
      <w:r w:rsidRPr="000808BC">
        <w:t>(RoutineA) Param2: NewValue2</w:t>
      </w:r>
    </w:p>
    <w:p w:rsidR="00D362DB" w:rsidRPr="000808BC" w:rsidRDefault="00D362DB" w:rsidP="009C6846">
      <w:pPr>
        <w:pStyle w:val="Code1"/>
      </w:pPr>
      <w:r w:rsidRPr="000808BC">
        <w:t xml:space="preserve"> </w:t>
      </w:r>
    </w:p>
    <w:p w:rsidR="00D362DB" w:rsidRPr="000808BC" w:rsidRDefault="00D362DB" w:rsidP="009C6846">
      <w:pPr>
        <w:pStyle w:val="Code1"/>
      </w:pPr>
      <w:r w:rsidRPr="000808BC">
        <w:t>Param1: 2</w:t>
      </w:r>
      <w:r>
        <w:tab/>
      </w:r>
      <w:r>
        <w:tab/>
        <w:t>;original value displayed</w:t>
      </w:r>
    </w:p>
    <w:p w:rsidR="00D362DB" w:rsidRDefault="00D362DB" w:rsidP="009C6846">
      <w:pPr>
        <w:pStyle w:val="Code1"/>
      </w:pPr>
      <w:r w:rsidRPr="000808BC">
        <w:t>Param2: 3</w:t>
      </w:r>
      <w:r>
        <w:tab/>
      </w:r>
      <w:r>
        <w:tab/>
        <w:t>;original value displayed</w:t>
      </w:r>
    </w:p>
    <w:p w:rsidR="00D362DB" w:rsidRDefault="00D362DB" w:rsidP="0011613C">
      <w:pPr>
        <w:pStyle w:val="Code"/>
        <w:ind w:firstLine="0"/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Default="00D362DB" w:rsidP="0011613C">
      <w:pPr>
        <w:pStyle w:val="Code"/>
        <w:ind w:firstLine="0"/>
      </w:pPr>
    </w:p>
    <w:p w:rsidR="00D362DB" w:rsidRDefault="00D362DB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1168B2" w:rsidRDefault="00D362DB" w:rsidP="009C6846">
      <w:pPr>
        <w:pStyle w:val="Code1"/>
      </w:pPr>
      <w:r w:rsidRPr="001168B2">
        <w:t>RoutineA</w:t>
      </w:r>
    </w:p>
    <w:p w:rsidR="00D362DB" w:rsidRPr="001168B2" w:rsidRDefault="00D362DB" w:rsidP="009C6846">
      <w:pPr>
        <w:pStyle w:val="Code1"/>
      </w:pPr>
      <w:r w:rsidRPr="001168B2">
        <w:tab/>
        <w:t>;</w:t>
      </w:r>
    </w:p>
    <w:p w:rsidR="00D362DB" w:rsidRPr="001168B2" w:rsidRDefault="00D362DB" w:rsidP="009C6846">
      <w:pPr>
        <w:pStyle w:val="Code1"/>
      </w:pPr>
      <w:r w:rsidRPr="001168B2">
        <w:t>ProcedureABC(</w:t>
      </w:r>
      <w:r w:rsidRPr="001168B2">
        <w:rPr>
          <w:u w:val="single"/>
        </w:rPr>
        <w:t>Param1,Param2</w:t>
      </w:r>
      <w:r w:rsidRPr="001168B2">
        <w:t>) [PubVar1,PubVar2]  Public  {</w:t>
      </w:r>
    </w:p>
    <w:p w:rsidR="00D362DB" w:rsidRPr="001168B2" w:rsidRDefault="00D362DB" w:rsidP="009C6846">
      <w:pPr>
        <w:pStyle w:val="Code1"/>
      </w:pPr>
      <w:r w:rsidRPr="001168B2">
        <w:t xml:space="preserve">  ;</w:t>
      </w:r>
    </w:p>
    <w:p w:rsidR="00D362DB" w:rsidRPr="001168B2" w:rsidRDefault="00D362DB" w:rsidP="009C6846">
      <w:pPr>
        <w:pStyle w:val="Code1"/>
      </w:pPr>
      <w:r w:rsidRPr="001168B2">
        <w:t xml:space="preserve">  </w:t>
      </w:r>
      <w:r>
        <w:t xml:space="preserve">Set </w:t>
      </w:r>
      <w:r w:rsidRPr="001168B2">
        <w:t>Param1="NewValue1"</w:t>
      </w:r>
      <w:r w:rsidRPr="001168B2">
        <w:tab/>
        <w:t>;set Param1 to a new value</w:t>
      </w:r>
    </w:p>
    <w:p w:rsidR="00D362DB" w:rsidRPr="001168B2" w:rsidRDefault="00D362DB" w:rsidP="009C6846">
      <w:pPr>
        <w:pStyle w:val="Code1"/>
      </w:pPr>
      <w:r w:rsidRPr="001168B2">
        <w:t xml:space="preserve">  </w:t>
      </w:r>
      <w:r>
        <w:t xml:space="preserve">Set </w:t>
      </w:r>
      <w:r w:rsidRPr="001168B2">
        <w:t>Param2="NewValue2"</w:t>
      </w:r>
      <w:r w:rsidRPr="001168B2">
        <w:tab/>
        <w:t>;set Param2 to a new value</w:t>
      </w:r>
    </w:p>
    <w:p w:rsidR="00D362DB" w:rsidRPr="001168B2" w:rsidRDefault="00D362DB" w:rsidP="009C6846">
      <w:pPr>
        <w:pStyle w:val="Code1"/>
      </w:pPr>
      <w:r w:rsidRPr="001168B2">
        <w:t xml:space="preserve">  </w:t>
      </w:r>
      <w:r>
        <w:t xml:space="preserve">Write </w:t>
      </w:r>
      <w:r w:rsidRPr="001168B2">
        <w:t>!,"(RoutineA) Param1: ",Param1</w:t>
      </w:r>
    </w:p>
    <w:p w:rsidR="00D362DB" w:rsidRPr="001168B2" w:rsidRDefault="00D362DB" w:rsidP="009C6846">
      <w:pPr>
        <w:pStyle w:val="Code1"/>
      </w:pPr>
      <w:r w:rsidRPr="001168B2">
        <w:t xml:space="preserve">  </w:t>
      </w:r>
      <w:r>
        <w:t xml:space="preserve">Write </w:t>
      </w:r>
      <w:r w:rsidRPr="001168B2">
        <w:t>!,"(RoutineA) Param2: ",Param2</w:t>
      </w:r>
    </w:p>
    <w:p w:rsidR="00D362DB" w:rsidRPr="001168B2" w:rsidRDefault="00D362DB" w:rsidP="009C6846">
      <w:pPr>
        <w:pStyle w:val="Code1"/>
      </w:pPr>
      <w:r w:rsidRPr="001168B2">
        <w:t>}</w:t>
      </w:r>
    </w:p>
    <w:p w:rsidR="00D362DB" w:rsidRPr="000808BC" w:rsidRDefault="00D362DB" w:rsidP="0011613C">
      <w:pPr>
        <w:pStyle w:val="Code"/>
        <w:rPr>
          <w:b/>
          <w:color w:val="FF0000"/>
        </w:rPr>
      </w:pPr>
    </w:p>
    <w:p w:rsidR="00726FDA" w:rsidRDefault="00726FDA" w:rsidP="0011613C">
      <w:pPr>
        <w:pStyle w:val="Caption"/>
      </w:pPr>
      <w:bookmarkStart w:id="570" w:name="_Ref289002589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570"/>
      <w:r>
        <w:t xml:space="preserve"> Calling a Procedure with Parameters Passed by Reference</w:t>
      </w:r>
    </w:p>
    <w:p w:rsidR="00D362DB" w:rsidRDefault="00D362DB" w:rsidP="0011613C">
      <w:pPr>
        <w:pStyle w:val="Code"/>
        <w:ind w:firstLine="0"/>
      </w:pPr>
    </w:p>
    <w:p w:rsidR="00D362DB" w:rsidRPr="001168B2" w:rsidRDefault="00D362DB" w:rsidP="009C6846">
      <w:pPr>
        <w:pStyle w:val="Code1"/>
      </w:pPr>
      <w:r>
        <w:t xml:space="preserve">Set </w:t>
      </w:r>
      <w:r w:rsidRPr="001168B2">
        <w:t>Param1=2</w:t>
      </w:r>
    </w:p>
    <w:p w:rsidR="00D362DB" w:rsidRPr="001168B2" w:rsidRDefault="00D362DB" w:rsidP="009C6846">
      <w:pPr>
        <w:pStyle w:val="Code1"/>
      </w:pPr>
      <w:r>
        <w:t xml:space="preserve">Set </w:t>
      </w:r>
      <w:r w:rsidRPr="001168B2">
        <w:t>Param2=3</w:t>
      </w:r>
    </w:p>
    <w:p w:rsidR="00D362DB" w:rsidRPr="001168B2" w:rsidRDefault="00D362DB" w:rsidP="009C6846">
      <w:pPr>
        <w:pStyle w:val="Code1"/>
      </w:pPr>
      <w:r>
        <w:t xml:space="preserve">Set </w:t>
      </w:r>
      <w:r w:rsidRPr="001168B2">
        <w:t>PubVar1=5</w:t>
      </w:r>
    </w:p>
    <w:p w:rsidR="00D362DB" w:rsidRPr="001168B2" w:rsidRDefault="00D362DB" w:rsidP="009C6846">
      <w:pPr>
        <w:pStyle w:val="Code1"/>
      </w:pPr>
      <w:r>
        <w:t xml:space="preserve">Set </w:t>
      </w:r>
      <w:r w:rsidRPr="001168B2">
        <w:t>PubVar2=5</w:t>
      </w:r>
    </w:p>
    <w:p w:rsidR="00D362DB" w:rsidRPr="001168B2" w:rsidRDefault="00D362DB" w:rsidP="009C6846">
      <w:pPr>
        <w:pStyle w:val="Code1"/>
      </w:pPr>
      <w:r>
        <w:t xml:space="preserve">Do </w:t>
      </w:r>
      <w:r w:rsidRPr="001168B2">
        <w:t>ProcedureABC^RoutineA</w:t>
      </w:r>
      <w:r w:rsidRPr="001168B2">
        <w:rPr>
          <w:u w:val="single"/>
        </w:rPr>
        <w:t>(.Param1,.Param2)</w:t>
      </w:r>
      <w:r w:rsidRPr="001168B2">
        <w:tab/>
        <w:t>;Period before Params, which</w:t>
      </w:r>
    </w:p>
    <w:p w:rsidR="00D362DB" w:rsidRPr="001168B2" w:rsidRDefault="00D362DB" w:rsidP="009C6846">
      <w:pPr>
        <w:pStyle w:val="Code1"/>
      </w:pPr>
      <w:r w:rsidRPr="001168B2">
        <w:t>;</w:t>
      </w:r>
      <w:r w:rsidRPr="001168B2">
        <w:tab/>
      </w:r>
      <w:r w:rsidRPr="001168B2">
        <w:tab/>
      </w:r>
      <w:r w:rsidRPr="001168B2">
        <w:tab/>
      </w:r>
      <w:r w:rsidRPr="001168B2">
        <w:tab/>
      </w:r>
      <w:r w:rsidRPr="001168B2">
        <w:tab/>
      </w:r>
      <w:r w:rsidRPr="001168B2">
        <w:tab/>
      </w:r>
      <w:r>
        <w:tab/>
      </w:r>
      <w:r w:rsidRPr="001168B2">
        <w:t>;indicates passed by reference</w:t>
      </w:r>
    </w:p>
    <w:p w:rsidR="00D362DB" w:rsidRPr="001168B2" w:rsidRDefault="00D362DB" w:rsidP="009C6846">
      <w:pPr>
        <w:pStyle w:val="Code1"/>
      </w:pPr>
      <w:r>
        <w:t xml:space="preserve">Write </w:t>
      </w:r>
      <w:r w:rsidRPr="001168B2">
        <w:t>!,"Param1: ",Param1</w:t>
      </w:r>
    </w:p>
    <w:p w:rsidR="00D362DB" w:rsidRPr="001168B2" w:rsidRDefault="00D362DB" w:rsidP="009C6846">
      <w:pPr>
        <w:pStyle w:val="Code1"/>
      </w:pPr>
      <w:r>
        <w:t xml:space="preserve">Write </w:t>
      </w:r>
      <w:r w:rsidRPr="001168B2">
        <w:t>!,"Param2: ",Param2</w:t>
      </w:r>
    </w:p>
    <w:p w:rsidR="00D362DB" w:rsidRDefault="00D362DB" w:rsidP="009C6846">
      <w:pPr>
        <w:pStyle w:val="Code1"/>
      </w:pPr>
    </w:p>
    <w:p w:rsidR="00D362DB" w:rsidRPr="000808BC" w:rsidRDefault="00D362DB" w:rsidP="009C6846">
      <w:pPr>
        <w:pStyle w:val="Code1"/>
      </w:pPr>
      <w:r>
        <w:t>(</w:t>
      </w:r>
      <w:r w:rsidRPr="000808BC">
        <w:t>RoutineA) Param1: NewValue1</w:t>
      </w:r>
    </w:p>
    <w:p w:rsidR="00D362DB" w:rsidRPr="000808BC" w:rsidRDefault="00D362DB" w:rsidP="009C6846">
      <w:pPr>
        <w:pStyle w:val="Code1"/>
      </w:pPr>
      <w:r w:rsidRPr="000808BC">
        <w:t>(RoutineA) Param2: NewValue2</w:t>
      </w:r>
    </w:p>
    <w:p w:rsidR="00D362DB" w:rsidRPr="000808BC" w:rsidRDefault="00D362DB" w:rsidP="009C6846">
      <w:pPr>
        <w:pStyle w:val="Code1"/>
      </w:pPr>
      <w:r w:rsidRPr="000808BC">
        <w:t xml:space="preserve"> </w:t>
      </w:r>
    </w:p>
    <w:p w:rsidR="00D362DB" w:rsidRPr="000808BC" w:rsidRDefault="00D362DB" w:rsidP="009C6846">
      <w:pPr>
        <w:pStyle w:val="Code1"/>
      </w:pPr>
      <w:r>
        <w:t>Param1: NewValue1</w:t>
      </w:r>
      <w:r>
        <w:tab/>
      </w:r>
      <w:r>
        <w:tab/>
        <w:t>;modified value displayed</w:t>
      </w:r>
    </w:p>
    <w:p w:rsidR="00D362DB" w:rsidRDefault="00D362DB" w:rsidP="009C6846">
      <w:pPr>
        <w:pStyle w:val="Code1"/>
      </w:pPr>
      <w:r>
        <w:t>Param2: NewValue2</w:t>
      </w:r>
      <w:r>
        <w:tab/>
      </w:r>
      <w:r>
        <w:tab/>
        <w:t>;modified value displayed</w:t>
      </w:r>
    </w:p>
    <w:p w:rsidR="00D362DB" w:rsidRDefault="00D362DB" w:rsidP="009C6846">
      <w:pPr>
        <w:pStyle w:val="Code1"/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1168B2" w:rsidRDefault="00D362DB" w:rsidP="0011613C">
      <w:pPr>
        <w:pStyle w:val="Code"/>
        <w:ind w:firstLine="0"/>
        <w:rPr>
          <w:color w:val="auto"/>
        </w:rPr>
      </w:pPr>
    </w:p>
    <w:p w:rsidR="00D362DB" w:rsidRDefault="00D362DB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1168B2" w:rsidRDefault="00D362DB" w:rsidP="009C6846">
      <w:pPr>
        <w:pStyle w:val="Code1"/>
      </w:pPr>
      <w:r w:rsidRPr="001168B2">
        <w:t>RoutineA</w:t>
      </w:r>
    </w:p>
    <w:p w:rsidR="00D362DB" w:rsidRPr="001168B2" w:rsidRDefault="00D362DB" w:rsidP="009C6846">
      <w:pPr>
        <w:pStyle w:val="Code1"/>
      </w:pPr>
      <w:r w:rsidRPr="001168B2">
        <w:tab/>
        <w:t>;</w:t>
      </w:r>
    </w:p>
    <w:p w:rsidR="00D362DB" w:rsidRPr="001168B2" w:rsidRDefault="00D362DB" w:rsidP="009C6846">
      <w:pPr>
        <w:pStyle w:val="Code1"/>
      </w:pPr>
      <w:r w:rsidRPr="001168B2">
        <w:t>ProcedureABC(</w:t>
      </w:r>
      <w:r w:rsidRPr="001168B2">
        <w:rPr>
          <w:u w:val="single"/>
        </w:rPr>
        <w:t>Param1,Param2</w:t>
      </w:r>
      <w:r w:rsidRPr="001168B2">
        <w:t>) [PubVar1,PubVar2]  Public  {</w:t>
      </w:r>
    </w:p>
    <w:p w:rsidR="00D362DB" w:rsidRPr="001168B2" w:rsidRDefault="00D362DB" w:rsidP="009C6846">
      <w:pPr>
        <w:pStyle w:val="Code1"/>
      </w:pPr>
      <w:r w:rsidRPr="001168B2">
        <w:t xml:space="preserve">  ;</w:t>
      </w:r>
    </w:p>
    <w:p w:rsidR="00D362DB" w:rsidRPr="001168B2" w:rsidRDefault="00D362DB" w:rsidP="009C6846">
      <w:pPr>
        <w:pStyle w:val="Code1"/>
      </w:pPr>
      <w:r w:rsidRPr="001168B2">
        <w:t xml:space="preserve">  </w:t>
      </w:r>
      <w:r>
        <w:t xml:space="preserve">Set </w:t>
      </w:r>
      <w:r w:rsidRPr="001168B2">
        <w:t>Param1="NewValue1"</w:t>
      </w:r>
      <w:r w:rsidRPr="001168B2">
        <w:tab/>
        <w:t>;set Param1 to a new value</w:t>
      </w:r>
    </w:p>
    <w:p w:rsidR="00D362DB" w:rsidRPr="001168B2" w:rsidRDefault="00D362DB" w:rsidP="009C6846">
      <w:pPr>
        <w:pStyle w:val="Code1"/>
      </w:pPr>
      <w:r w:rsidRPr="001168B2">
        <w:t xml:space="preserve">  </w:t>
      </w:r>
      <w:r>
        <w:t xml:space="preserve">Set </w:t>
      </w:r>
      <w:r w:rsidRPr="001168B2">
        <w:t>Param2="NewValue2"</w:t>
      </w:r>
      <w:r w:rsidRPr="001168B2">
        <w:tab/>
        <w:t>;set Param2 to a new value</w:t>
      </w:r>
    </w:p>
    <w:p w:rsidR="00D362DB" w:rsidRPr="001168B2" w:rsidRDefault="00D362DB" w:rsidP="009C6846">
      <w:pPr>
        <w:pStyle w:val="Code1"/>
      </w:pPr>
      <w:r w:rsidRPr="001168B2">
        <w:t xml:space="preserve">  </w:t>
      </w:r>
      <w:r>
        <w:t xml:space="preserve">Write </w:t>
      </w:r>
      <w:r w:rsidRPr="001168B2">
        <w:t>!,"(RoutineA) Param1: ",Param1</w:t>
      </w:r>
    </w:p>
    <w:p w:rsidR="00D362DB" w:rsidRPr="001168B2" w:rsidRDefault="00D362DB" w:rsidP="009C6846">
      <w:pPr>
        <w:pStyle w:val="Code1"/>
      </w:pPr>
      <w:r w:rsidRPr="001168B2">
        <w:t xml:space="preserve">  </w:t>
      </w:r>
      <w:r>
        <w:t xml:space="preserve">Write </w:t>
      </w:r>
      <w:r w:rsidRPr="001168B2">
        <w:t>!,"(RoutineA) Param2: ",Param2</w:t>
      </w:r>
    </w:p>
    <w:p w:rsidR="00D362DB" w:rsidRPr="001168B2" w:rsidRDefault="00D362DB" w:rsidP="009C6846">
      <w:pPr>
        <w:pStyle w:val="Code1"/>
      </w:pPr>
      <w:r w:rsidRPr="001168B2">
        <w:t>}</w:t>
      </w:r>
    </w:p>
    <w:p w:rsidR="00D362DB" w:rsidRDefault="00D362DB" w:rsidP="0011613C">
      <w:pPr>
        <w:pStyle w:val="Code"/>
      </w:pPr>
    </w:p>
    <w:p w:rsidR="0063148B" w:rsidRDefault="0063148B" w:rsidP="0011613C"/>
    <w:p w:rsidR="0063148B" w:rsidRDefault="0063148B" w:rsidP="0011613C"/>
    <w:p w:rsidR="00D362DB" w:rsidRDefault="00D362DB" w:rsidP="0011613C">
      <w:pPr>
        <w:pStyle w:val="Caption"/>
      </w:pPr>
      <w:bookmarkStart w:id="571" w:name="_Ref289015082"/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571"/>
      <w:r>
        <w:t xml:space="preserve"> Calling a Procedure using Default Parameters</w:t>
      </w:r>
    </w:p>
    <w:p w:rsidR="00D362DB" w:rsidRDefault="00D362DB" w:rsidP="0011613C">
      <w:pPr>
        <w:pStyle w:val="Code"/>
        <w:ind w:firstLine="0"/>
      </w:pPr>
    </w:p>
    <w:p w:rsidR="00D362DB" w:rsidRPr="008F271C" w:rsidRDefault="00D362DB" w:rsidP="009C6846">
      <w:pPr>
        <w:pStyle w:val="Code1"/>
      </w:pPr>
      <w:r>
        <w:t xml:space="preserve">Set </w:t>
      </w:r>
      <w:r w:rsidRPr="008F271C">
        <w:t>Param2=3</w:t>
      </w:r>
    </w:p>
    <w:p w:rsidR="00D362DB" w:rsidRPr="008F271C" w:rsidRDefault="00D362DB" w:rsidP="009C6846">
      <w:pPr>
        <w:pStyle w:val="Code1"/>
      </w:pPr>
      <w:r>
        <w:t xml:space="preserve">Set </w:t>
      </w:r>
      <w:r w:rsidRPr="008F271C">
        <w:t>PubVar1=5</w:t>
      </w:r>
    </w:p>
    <w:p w:rsidR="00D362DB" w:rsidRPr="008F271C" w:rsidRDefault="00D362DB" w:rsidP="009C6846">
      <w:pPr>
        <w:pStyle w:val="Code1"/>
      </w:pPr>
      <w:r>
        <w:t xml:space="preserve">Set </w:t>
      </w:r>
      <w:r w:rsidRPr="008F271C">
        <w:t>PubVar2=5</w:t>
      </w:r>
    </w:p>
    <w:p w:rsidR="00D362DB" w:rsidRPr="008F271C" w:rsidRDefault="00D362DB" w:rsidP="009C6846">
      <w:pPr>
        <w:pStyle w:val="Code1"/>
      </w:pPr>
      <w:r>
        <w:t xml:space="preserve">Do </w:t>
      </w:r>
      <w:r w:rsidRPr="008F271C">
        <w:t>ProcedureABC^RoutineA</w:t>
      </w:r>
      <w:r w:rsidRPr="008F271C">
        <w:rPr>
          <w:u w:val="single"/>
        </w:rPr>
        <w:t>(,Param2</w:t>
      </w:r>
      <w:r w:rsidRPr="008F271C">
        <w:t>)</w:t>
      </w:r>
      <w:r w:rsidRPr="008F271C">
        <w:tab/>
        <w:t>;Comma indicates no first parameter</w:t>
      </w:r>
    </w:p>
    <w:p w:rsidR="00D362DB" w:rsidRDefault="00D362DB" w:rsidP="009C6846">
      <w:pPr>
        <w:pStyle w:val="Code1"/>
      </w:pPr>
    </w:p>
    <w:p w:rsidR="00D362DB" w:rsidRPr="000808BC" w:rsidRDefault="00D362DB" w:rsidP="009C6846">
      <w:pPr>
        <w:pStyle w:val="Code1"/>
      </w:pPr>
      <w:r>
        <w:t>(RoutineA) Param1: Default1</w:t>
      </w:r>
    </w:p>
    <w:p w:rsidR="00D362DB" w:rsidRPr="000808BC" w:rsidRDefault="00D362DB" w:rsidP="009C6846">
      <w:pPr>
        <w:pStyle w:val="Code1"/>
      </w:pPr>
      <w:r>
        <w:t>(RoutineA) Param2: 3</w:t>
      </w:r>
    </w:p>
    <w:p w:rsidR="00D362DB" w:rsidRDefault="00D362DB" w:rsidP="0011613C">
      <w:pPr>
        <w:pStyle w:val="Code"/>
        <w:ind w:firstLine="0"/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8F271C" w:rsidRDefault="00D362DB" w:rsidP="0011613C">
      <w:pPr>
        <w:pStyle w:val="Code"/>
        <w:ind w:firstLine="0"/>
        <w:rPr>
          <w:color w:val="auto"/>
        </w:rPr>
      </w:pPr>
    </w:p>
    <w:p w:rsidR="00D362DB" w:rsidRDefault="00D362DB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8F271C" w:rsidRDefault="00D362DB" w:rsidP="009C6846">
      <w:pPr>
        <w:pStyle w:val="Code1"/>
      </w:pPr>
      <w:r w:rsidRPr="008F271C">
        <w:t>RoutineA</w:t>
      </w:r>
    </w:p>
    <w:p w:rsidR="00D362DB" w:rsidRPr="008F271C" w:rsidRDefault="00D362DB" w:rsidP="009C6846">
      <w:pPr>
        <w:pStyle w:val="Code1"/>
      </w:pPr>
      <w:r w:rsidRPr="008F271C">
        <w:tab/>
        <w:t>;</w:t>
      </w:r>
    </w:p>
    <w:p w:rsidR="00D362DB" w:rsidRPr="008F271C" w:rsidRDefault="00D362DB" w:rsidP="009C6846">
      <w:pPr>
        <w:pStyle w:val="Code1"/>
      </w:pPr>
      <w:r w:rsidRPr="008F271C">
        <w:t>ProcedureABC(</w:t>
      </w:r>
      <w:r w:rsidRPr="008F271C">
        <w:rPr>
          <w:u w:val="single"/>
        </w:rPr>
        <w:t>Param1="Default1",Param2="Default2")</w:t>
      </w:r>
      <w:r w:rsidRPr="008F271C">
        <w:t xml:space="preserve"> [PubVar1,PubVar2]  Public  {</w:t>
      </w:r>
    </w:p>
    <w:p w:rsidR="00D362DB" w:rsidRPr="008F271C" w:rsidRDefault="00D362DB" w:rsidP="009C6846">
      <w:pPr>
        <w:pStyle w:val="Code1"/>
      </w:pPr>
      <w:r w:rsidRPr="008F271C">
        <w:t xml:space="preserve">  ;</w:t>
      </w:r>
    </w:p>
    <w:p w:rsidR="00D362DB" w:rsidRPr="008F271C" w:rsidRDefault="00D362DB" w:rsidP="009C6846">
      <w:pPr>
        <w:pStyle w:val="Code1"/>
      </w:pPr>
      <w:r w:rsidRPr="008F271C">
        <w:t xml:space="preserve">  </w:t>
      </w:r>
      <w:r>
        <w:t xml:space="preserve">Write </w:t>
      </w:r>
      <w:r w:rsidRPr="008F271C">
        <w:t>!,"(RoutineA) Param1: ",Param1</w:t>
      </w:r>
    </w:p>
    <w:p w:rsidR="00D362DB" w:rsidRPr="008F271C" w:rsidRDefault="00D362DB" w:rsidP="009C6846">
      <w:pPr>
        <w:pStyle w:val="Code1"/>
      </w:pPr>
      <w:r w:rsidRPr="008F271C">
        <w:t xml:space="preserve">  </w:t>
      </w:r>
      <w:r>
        <w:t xml:space="preserve">Write </w:t>
      </w:r>
      <w:r w:rsidRPr="008F271C">
        <w:t>!,"(RoutineA) Param2: ",Param2</w:t>
      </w:r>
    </w:p>
    <w:p w:rsidR="00D362DB" w:rsidRPr="008F271C" w:rsidRDefault="00D362DB" w:rsidP="009C6846">
      <w:pPr>
        <w:pStyle w:val="Code1"/>
      </w:pPr>
      <w:r w:rsidRPr="008F271C">
        <w:t>}</w:t>
      </w:r>
    </w:p>
    <w:p w:rsidR="00D362DB" w:rsidRDefault="00D362DB" w:rsidP="0011613C">
      <w:pPr>
        <w:pStyle w:val="Code"/>
      </w:pPr>
    </w:p>
    <w:p w:rsidR="00726FDA" w:rsidRDefault="00726FDA" w:rsidP="00124497">
      <w:pPr>
        <w:pStyle w:val="Caption"/>
        <w:keepNext/>
        <w:keepLines/>
      </w:pPr>
      <w:bookmarkStart w:id="572" w:name="_Ref289015161"/>
    </w:p>
    <w:p w:rsidR="00D362DB" w:rsidRDefault="00D362DB" w:rsidP="00124497">
      <w:pPr>
        <w:pStyle w:val="Caption"/>
        <w:keepNext/>
        <w:keepLines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572"/>
      <w:r>
        <w:t xml:space="preserve"> Calling a Procedure with the Actual Parameter List less than the Formal Parameter List</w:t>
      </w:r>
    </w:p>
    <w:p w:rsidR="00D362DB" w:rsidRDefault="00D362DB" w:rsidP="00124497">
      <w:pPr>
        <w:pStyle w:val="Code"/>
        <w:keepNext/>
        <w:keepLines/>
        <w:ind w:firstLine="0"/>
      </w:pPr>
    </w:p>
    <w:p w:rsidR="00D362DB" w:rsidRPr="00043897" w:rsidRDefault="00D362DB" w:rsidP="00124497">
      <w:pPr>
        <w:pStyle w:val="Code1"/>
        <w:keepNext/>
        <w:keepLines/>
      </w:pPr>
      <w:r>
        <w:t xml:space="preserve">Set </w:t>
      </w:r>
      <w:r w:rsidRPr="00043897">
        <w:t>Param1=2</w:t>
      </w:r>
    </w:p>
    <w:p w:rsidR="00D362DB" w:rsidRPr="00043897" w:rsidRDefault="00D362DB" w:rsidP="009C6846">
      <w:pPr>
        <w:pStyle w:val="Code1"/>
      </w:pPr>
      <w:r>
        <w:t xml:space="preserve">Set </w:t>
      </w:r>
      <w:r w:rsidRPr="00043897">
        <w:t>Param2=3</w:t>
      </w:r>
    </w:p>
    <w:p w:rsidR="00D362DB" w:rsidRPr="00043897" w:rsidRDefault="00D362DB" w:rsidP="009C6846">
      <w:pPr>
        <w:pStyle w:val="Code1"/>
      </w:pPr>
      <w:r>
        <w:t xml:space="preserve">Set </w:t>
      </w:r>
      <w:r w:rsidRPr="00043897">
        <w:t>PubVar1=5</w:t>
      </w:r>
    </w:p>
    <w:p w:rsidR="00D362DB" w:rsidRPr="00043897" w:rsidRDefault="00D362DB" w:rsidP="009C6846">
      <w:pPr>
        <w:pStyle w:val="Code1"/>
      </w:pPr>
      <w:r>
        <w:t xml:space="preserve">Set </w:t>
      </w:r>
      <w:r w:rsidRPr="00043897">
        <w:t>PubVar2=5</w:t>
      </w:r>
    </w:p>
    <w:p w:rsidR="00D362DB" w:rsidRPr="00043897" w:rsidRDefault="00D362DB" w:rsidP="009C6846">
      <w:pPr>
        <w:pStyle w:val="Code1"/>
      </w:pPr>
      <w:r>
        <w:t xml:space="preserve">Do </w:t>
      </w:r>
      <w:r w:rsidRPr="00043897">
        <w:t xml:space="preserve">ProcedureABC^RoutineA(Param1) </w:t>
      </w:r>
      <w:r w:rsidRPr="00043897">
        <w:tab/>
        <w:t>;Actual Parameter List</w:t>
      </w:r>
    </w:p>
    <w:p w:rsidR="00D362DB" w:rsidRPr="00043897" w:rsidRDefault="00D362DB" w:rsidP="009C6846">
      <w:pPr>
        <w:pStyle w:val="Code1"/>
      </w:pPr>
    </w:p>
    <w:p w:rsidR="00D362DB" w:rsidRPr="00043897" w:rsidRDefault="00D362DB" w:rsidP="009C6846">
      <w:pPr>
        <w:pStyle w:val="Code1"/>
      </w:pPr>
      <w:r w:rsidRPr="00043897">
        <w:t>(RoutineA) Param1: 2</w:t>
      </w:r>
    </w:p>
    <w:p w:rsidR="00D362DB" w:rsidRPr="00043897" w:rsidRDefault="00D362DB" w:rsidP="009C6846">
      <w:pPr>
        <w:pStyle w:val="Code1"/>
      </w:pPr>
      <w:r w:rsidRPr="00043897">
        <w:t>(RoutineA) Param2:</w:t>
      </w:r>
    </w:p>
    <w:p w:rsidR="00D362DB" w:rsidRPr="005E7B1F" w:rsidRDefault="00D362DB" w:rsidP="009C6846">
      <w:pPr>
        <w:pStyle w:val="Code1"/>
      </w:pPr>
      <w:r>
        <w:t xml:space="preserve">Write </w:t>
      </w:r>
      <w:r w:rsidRPr="005E7B1F">
        <w:t>!,"(RoutineA) Param2: ",Param2</w:t>
      </w:r>
    </w:p>
    <w:p w:rsidR="00D362DB" w:rsidRPr="005E7B1F" w:rsidRDefault="00D362DB" w:rsidP="009C6846">
      <w:pPr>
        <w:pStyle w:val="Code1"/>
      </w:pPr>
      <w:r w:rsidRPr="005E7B1F">
        <w:t xml:space="preserve">                            ^</w:t>
      </w:r>
    </w:p>
    <w:p w:rsidR="00D362DB" w:rsidRPr="002274EA" w:rsidRDefault="00D362DB" w:rsidP="009C6846">
      <w:pPr>
        <w:pStyle w:val="Code1"/>
      </w:pPr>
      <w:r w:rsidRPr="005E7B1F">
        <w:t>&lt;UNDEFINED&gt;ProcedureABC+3^RoutineA *Param2</w:t>
      </w:r>
    </w:p>
    <w:p w:rsidR="00D362DB" w:rsidRDefault="00D362DB" w:rsidP="009C6846">
      <w:pPr>
        <w:pStyle w:val="Code1"/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043897" w:rsidRDefault="00D362DB" w:rsidP="0011613C">
      <w:pPr>
        <w:pStyle w:val="Code"/>
        <w:ind w:firstLine="0"/>
        <w:rPr>
          <w:color w:val="auto"/>
        </w:rPr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043897" w:rsidRDefault="00D362DB" w:rsidP="009C6846">
      <w:pPr>
        <w:pStyle w:val="Code1"/>
      </w:pPr>
      <w:r w:rsidRPr="00043897">
        <w:t>RoutineA</w:t>
      </w:r>
    </w:p>
    <w:p w:rsidR="00D362DB" w:rsidRPr="00043897" w:rsidRDefault="00D362DB" w:rsidP="009C6846">
      <w:pPr>
        <w:pStyle w:val="Code1"/>
      </w:pPr>
      <w:r w:rsidRPr="00043897">
        <w:tab/>
        <w:t>;</w:t>
      </w:r>
    </w:p>
    <w:p w:rsidR="00D362DB" w:rsidRPr="00043897" w:rsidRDefault="00D362DB" w:rsidP="009C6846">
      <w:pPr>
        <w:pStyle w:val="Code1"/>
      </w:pPr>
      <w:r w:rsidRPr="00043897">
        <w:tab/>
        <w:t>; (formal parameter list)</w:t>
      </w:r>
    </w:p>
    <w:p w:rsidR="00D362DB" w:rsidRPr="00043897" w:rsidRDefault="00D362DB" w:rsidP="009C6846">
      <w:pPr>
        <w:pStyle w:val="Code1"/>
      </w:pPr>
      <w:r w:rsidRPr="00043897">
        <w:t>ProcedureABC</w:t>
      </w:r>
      <w:r w:rsidRPr="00043897">
        <w:rPr>
          <w:u w:val="single"/>
        </w:rPr>
        <w:t>(Param1,Param2)</w:t>
      </w:r>
      <w:r w:rsidRPr="00043897">
        <w:t xml:space="preserve"> [PubVar1,PubVar2]  Public  {</w:t>
      </w:r>
    </w:p>
    <w:p w:rsidR="00D362DB" w:rsidRPr="00043897" w:rsidRDefault="00D362DB" w:rsidP="009C6846">
      <w:pPr>
        <w:pStyle w:val="Code1"/>
      </w:pPr>
      <w:r w:rsidRPr="00043897">
        <w:t xml:space="preserve">  ;</w:t>
      </w:r>
    </w:p>
    <w:p w:rsidR="00D362DB" w:rsidRPr="00043897" w:rsidRDefault="00D362DB" w:rsidP="009C6846">
      <w:pPr>
        <w:pStyle w:val="Code1"/>
      </w:pPr>
      <w:r w:rsidRPr="00043897">
        <w:t xml:space="preserve">  </w:t>
      </w:r>
      <w:r>
        <w:t xml:space="preserve">Write </w:t>
      </w:r>
      <w:r w:rsidRPr="00043897">
        <w:t>!,"(RoutineA) Param1: ",Param1</w:t>
      </w:r>
    </w:p>
    <w:p w:rsidR="00D362DB" w:rsidRPr="00043897" w:rsidRDefault="00D362DB" w:rsidP="009C6846">
      <w:pPr>
        <w:pStyle w:val="Code1"/>
      </w:pPr>
      <w:r w:rsidRPr="00043897">
        <w:t xml:space="preserve">  </w:t>
      </w:r>
      <w:r>
        <w:t xml:space="preserve">Write </w:t>
      </w:r>
      <w:r w:rsidRPr="00043897">
        <w:t>!,"(RoutineA) Param2: ",Param2</w:t>
      </w:r>
    </w:p>
    <w:p w:rsidR="00D362DB" w:rsidRPr="00043897" w:rsidRDefault="00D362DB" w:rsidP="009C6846">
      <w:pPr>
        <w:pStyle w:val="Code1"/>
      </w:pPr>
      <w:r w:rsidRPr="00043897">
        <w:t>}</w:t>
      </w:r>
    </w:p>
    <w:p w:rsidR="00D362DB" w:rsidRDefault="00D362DB" w:rsidP="0011613C">
      <w:pPr>
        <w:pStyle w:val="Code"/>
      </w:pPr>
    </w:p>
    <w:p w:rsidR="00726FDA" w:rsidRDefault="00726FDA" w:rsidP="00124497">
      <w:pPr>
        <w:pStyle w:val="Caption"/>
        <w:keepNext/>
        <w:keepLines/>
      </w:pPr>
      <w:bookmarkStart w:id="573" w:name="_Ref289015201"/>
      <w:bookmarkStart w:id="574" w:name="_Ref204421795"/>
    </w:p>
    <w:p w:rsidR="00D362DB" w:rsidRDefault="00D362DB" w:rsidP="00124497">
      <w:pPr>
        <w:pStyle w:val="Caption"/>
        <w:keepNext/>
        <w:keepLines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573"/>
      <w:r>
        <w:t xml:space="preserve"> Calling a Procedure with the Actual Parameter List less than the Formal Parameter List</w:t>
      </w:r>
      <w:bookmarkEnd w:id="574"/>
    </w:p>
    <w:p w:rsidR="00D362DB" w:rsidRDefault="00D362DB" w:rsidP="00124497">
      <w:pPr>
        <w:pStyle w:val="Code"/>
        <w:keepNext/>
        <w:keepLines/>
        <w:ind w:firstLine="0"/>
      </w:pPr>
    </w:p>
    <w:p w:rsidR="00D362DB" w:rsidRPr="00DE5CC6" w:rsidRDefault="00D362DB" w:rsidP="00124497">
      <w:pPr>
        <w:pStyle w:val="Code1"/>
        <w:keepNext/>
        <w:keepLines/>
      </w:pPr>
      <w:r>
        <w:t xml:space="preserve">Set </w:t>
      </w:r>
      <w:r w:rsidRPr="00DE5CC6">
        <w:t>Param1=2</w:t>
      </w:r>
    </w:p>
    <w:p w:rsidR="00D362DB" w:rsidRPr="00DE5CC6" w:rsidRDefault="00D362DB" w:rsidP="00124497">
      <w:pPr>
        <w:pStyle w:val="Code1"/>
        <w:keepNext/>
        <w:keepLines/>
      </w:pPr>
      <w:r>
        <w:t xml:space="preserve">Set </w:t>
      </w:r>
      <w:r w:rsidRPr="00DE5CC6">
        <w:t>Param2=3</w:t>
      </w:r>
    </w:p>
    <w:p w:rsidR="00D362DB" w:rsidRPr="00DE5CC6" w:rsidRDefault="00D362DB" w:rsidP="00124497">
      <w:pPr>
        <w:pStyle w:val="Code1"/>
        <w:keepNext/>
        <w:keepLines/>
      </w:pPr>
      <w:r>
        <w:t xml:space="preserve">Set </w:t>
      </w:r>
      <w:r w:rsidRPr="00DE5CC6">
        <w:t>PubVar1=5</w:t>
      </w:r>
    </w:p>
    <w:p w:rsidR="00D362DB" w:rsidRPr="00DE5CC6" w:rsidRDefault="00D362DB" w:rsidP="00124497">
      <w:pPr>
        <w:pStyle w:val="Code1"/>
        <w:keepNext/>
        <w:keepLines/>
      </w:pPr>
      <w:r>
        <w:t xml:space="preserve">Set </w:t>
      </w:r>
      <w:r w:rsidRPr="00DE5CC6">
        <w:t>PubVar2=5</w:t>
      </w:r>
    </w:p>
    <w:p w:rsidR="00D362DB" w:rsidRPr="00DE5CC6" w:rsidRDefault="00D362DB" w:rsidP="00124497">
      <w:pPr>
        <w:pStyle w:val="Code1"/>
        <w:keepNext/>
        <w:keepLines/>
      </w:pPr>
      <w:r>
        <w:t xml:space="preserve">Do </w:t>
      </w:r>
      <w:r w:rsidRPr="00DE5CC6">
        <w:t>ProcedureABC^RoutineA(Param1)</w:t>
      </w:r>
    </w:p>
    <w:p w:rsidR="00D362DB" w:rsidRDefault="00D362DB" w:rsidP="00124497">
      <w:pPr>
        <w:pStyle w:val="Code1"/>
        <w:keepNext/>
        <w:keepLines/>
      </w:pPr>
      <w:r>
        <w:t xml:space="preserve"> </w:t>
      </w:r>
    </w:p>
    <w:p w:rsidR="00D362DB" w:rsidRPr="00502678" w:rsidRDefault="00D362DB" w:rsidP="00124497">
      <w:pPr>
        <w:pStyle w:val="Code1"/>
        <w:keepNext/>
        <w:keepLines/>
      </w:pPr>
      <w:r w:rsidRPr="00502678">
        <w:t>(RoutineA) Param1: 2</w:t>
      </w:r>
    </w:p>
    <w:p w:rsidR="00D362DB" w:rsidRPr="00502678" w:rsidRDefault="00D362DB" w:rsidP="00124497">
      <w:pPr>
        <w:pStyle w:val="Code1"/>
        <w:keepNext/>
        <w:keepLines/>
      </w:pPr>
      <w:r w:rsidRPr="00502678">
        <w:t>(RoutineA) Param2:</w:t>
      </w:r>
    </w:p>
    <w:p w:rsidR="00D362DB" w:rsidRDefault="00D362DB" w:rsidP="0011613C">
      <w:pPr>
        <w:pStyle w:val="Code"/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Default="00D362DB" w:rsidP="0011613C">
      <w:pPr>
        <w:pStyle w:val="Code"/>
        <w:ind w:firstLine="0"/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DE5CC6" w:rsidRDefault="00D362DB" w:rsidP="009C6846">
      <w:pPr>
        <w:pStyle w:val="Code1"/>
      </w:pPr>
      <w:r w:rsidRPr="00DE5CC6">
        <w:t>RoutineA</w:t>
      </w:r>
    </w:p>
    <w:p w:rsidR="00D362DB" w:rsidRPr="00DE5CC6" w:rsidRDefault="00D362DB" w:rsidP="009C6846">
      <w:pPr>
        <w:pStyle w:val="Code1"/>
      </w:pPr>
      <w:r w:rsidRPr="00DE5CC6">
        <w:tab/>
        <w:t>;</w:t>
      </w:r>
    </w:p>
    <w:p w:rsidR="00D362DB" w:rsidRPr="00DE5CC6" w:rsidRDefault="00D362DB" w:rsidP="009C6846">
      <w:pPr>
        <w:pStyle w:val="Code1"/>
      </w:pPr>
      <w:r w:rsidRPr="00DE5CC6">
        <w:t>ProcedureABC(Param1,Param2) [PubVar1,PubVar2]  Public  {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Set </w:t>
      </w:r>
      <w:r w:rsidRPr="00DE5CC6">
        <w:t>Param1=$G(Param1)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Set </w:t>
      </w:r>
      <w:r w:rsidRPr="00DE5CC6">
        <w:t>Param2=$G(Param2)</w:t>
      </w:r>
    </w:p>
    <w:p w:rsidR="00D362DB" w:rsidRPr="00DE5CC6" w:rsidRDefault="00D362DB" w:rsidP="009C6846">
      <w:pPr>
        <w:pStyle w:val="Code1"/>
      </w:pPr>
      <w:r w:rsidRPr="00DE5CC6">
        <w:t xml:space="preserve">  ;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Write </w:t>
      </w:r>
      <w:r w:rsidRPr="00DE5CC6">
        <w:t>!,"(RoutineA) Param1: ",Param1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Write </w:t>
      </w:r>
      <w:r w:rsidRPr="00DE5CC6">
        <w:t>!,"(RoutineA) Param2: ",Param2</w:t>
      </w:r>
    </w:p>
    <w:p w:rsidR="00D362DB" w:rsidRPr="00DE5CC6" w:rsidRDefault="00D362DB" w:rsidP="009C6846">
      <w:pPr>
        <w:pStyle w:val="Code1"/>
      </w:pPr>
      <w:r w:rsidRPr="00DE5CC6">
        <w:t>}</w:t>
      </w:r>
    </w:p>
    <w:p w:rsidR="00D362DB" w:rsidRPr="000808BC" w:rsidRDefault="00D362DB" w:rsidP="0011613C">
      <w:pPr>
        <w:pStyle w:val="Code"/>
        <w:rPr>
          <w:b/>
          <w:color w:val="FF0000"/>
        </w:rPr>
      </w:pPr>
    </w:p>
    <w:p w:rsidR="00726FDA" w:rsidRDefault="00726FDA" w:rsidP="0011613C">
      <w:pPr>
        <w:pStyle w:val="Caption"/>
      </w:pPr>
      <w:bookmarkStart w:id="575" w:name="_Ref289015249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575"/>
      <w:r>
        <w:t xml:space="preserve"> Template of a COS Procedure with Public Variables</w:t>
      </w:r>
    </w:p>
    <w:p w:rsidR="00D362DB" w:rsidRDefault="00D362DB" w:rsidP="0011613C">
      <w:pPr>
        <w:pStyle w:val="Code"/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DE5CC6" w:rsidRDefault="00D362DB" w:rsidP="009C6846">
      <w:pPr>
        <w:pStyle w:val="Code1"/>
      </w:pPr>
      <w:r w:rsidRPr="00DE5CC6">
        <w:t>RoutineA</w:t>
      </w:r>
    </w:p>
    <w:p w:rsidR="00D362DB" w:rsidRPr="00DE5CC6" w:rsidRDefault="00D362DB" w:rsidP="009C6846">
      <w:pPr>
        <w:pStyle w:val="Code1"/>
      </w:pPr>
      <w:r w:rsidRPr="00DE5CC6">
        <w:t>;</w:t>
      </w:r>
    </w:p>
    <w:p w:rsidR="00D362DB" w:rsidRPr="00DE5CC6" w:rsidRDefault="00D362DB" w:rsidP="009C6846">
      <w:pPr>
        <w:pStyle w:val="Code1"/>
      </w:pPr>
      <w:r w:rsidRPr="00DE5CC6">
        <w:t xml:space="preserve">ProcedureABC(Param1,Param2) </w:t>
      </w:r>
      <w:r w:rsidRPr="00DE5CC6">
        <w:rPr>
          <w:u w:val="single"/>
        </w:rPr>
        <w:t>[PubVar1,PubVar2]</w:t>
      </w:r>
      <w:r w:rsidRPr="00DE5CC6">
        <w:t xml:space="preserve">  Public  {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Write </w:t>
      </w:r>
      <w:r w:rsidRPr="00DE5CC6">
        <w:t>!,"Param1: ",Param1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Write </w:t>
      </w:r>
      <w:r w:rsidRPr="00DE5CC6">
        <w:t>!,"Param2: ",Param2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Write </w:t>
      </w:r>
      <w:r w:rsidRPr="00DE5CC6">
        <w:t>!,"PubVar1: ",PubVar1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Write </w:t>
      </w:r>
      <w:r w:rsidRPr="00DE5CC6">
        <w:t>!,"PubVar2: ",PubVar2</w:t>
      </w:r>
    </w:p>
    <w:p w:rsidR="00D362DB" w:rsidRPr="00DE5CC6" w:rsidRDefault="00D362DB" w:rsidP="009C6846">
      <w:pPr>
        <w:pStyle w:val="Code1"/>
      </w:pPr>
      <w:r w:rsidRPr="00DE5CC6">
        <w:t>}</w:t>
      </w:r>
    </w:p>
    <w:p w:rsidR="00D362DB" w:rsidRDefault="00D362DB" w:rsidP="0011613C">
      <w:pPr>
        <w:pStyle w:val="Code"/>
      </w:pPr>
    </w:p>
    <w:p w:rsidR="00D362DB" w:rsidRDefault="00D362DB" w:rsidP="0011613C">
      <w:pPr>
        <w:pStyle w:val="Caption"/>
      </w:pPr>
      <w:bookmarkStart w:id="576" w:name="_Ref289015295"/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576"/>
      <w:r>
        <w:t xml:space="preserve"> Calling a Procedure with Public Variables</w:t>
      </w:r>
    </w:p>
    <w:p w:rsidR="00D362DB" w:rsidRDefault="00D362DB" w:rsidP="0011613C">
      <w:pPr>
        <w:pStyle w:val="Code"/>
        <w:ind w:firstLine="0"/>
      </w:pPr>
    </w:p>
    <w:p w:rsidR="00D362DB" w:rsidRPr="00DE5CC6" w:rsidRDefault="00D362DB" w:rsidP="009C6846">
      <w:pPr>
        <w:pStyle w:val="Code1"/>
      </w:pPr>
      <w:r>
        <w:t xml:space="preserve">Set </w:t>
      </w:r>
      <w:r w:rsidRPr="00DE5CC6">
        <w:t>PubVar1=2</w:t>
      </w:r>
    </w:p>
    <w:p w:rsidR="00D362DB" w:rsidRPr="00DE5CC6" w:rsidRDefault="00D362DB" w:rsidP="009C6846">
      <w:pPr>
        <w:pStyle w:val="Code1"/>
      </w:pPr>
      <w:r>
        <w:t xml:space="preserve">Set </w:t>
      </w:r>
      <w:r w:rsidRPr="00DE5CC6">
        <w:t>PubVar2=3</w:t>
      </w:r>
    </w:p>
    <w:p w:rsidR="00D362DB" w:rsidRDefault="00D362DB" w:rsidP="009C6846">
      <w:pPr>
        <w:pStyle w:val="Code1"/>
      </w:pPr>
      <w:r>
        <w:t xml:space="preserve">Do </w:t>
      </w:r>
      <w:r w:rsidRPr="00DE5CC6">
        <w:t>Procedu</w:t>
      </w:r>
      <w:r>
        <w:t>reABC^RoutineA(</w:t>
      </w:r>
      <w:r w:rsidRPr="00DE5CC6">
        <w:t>)</w:t>
      </w:r>
    </w:p>
    <w:p w:rsidR="00D362DB" w:rsidRPr="000808BC" w:rsidRDefault="00D362DB" w:rsidP="009C6846">
      <w:pPr>
        <w:pStyle w:val="Code1"/>
      </w:pPr>
      <w:r>
        <w:t>(</w:t>
      </w:r>
      <w:r w:rsidRPr="000808BC">
        <w:t xml:space="preserve">RoutineA) </w:t>
      </w:r>
      <w:r>
        <w:t>PubVar</w:t>
      </w:r>
      <w:r w:rsidRPr="000808BC">
        <w:t>1: NewValue1</w:t>
      </w:r>
    </w:p>
    <w:p w:rsidR="00D362DB" w:rsidRDefault="00D362DB" w:rsidP="009C6846">
      <w:pPr>
        <w:pStyle w:val="Code1"/>
      </w:pPr>
      <w:r w:rsidRPr="000808BC">
        <w:t xml:space="preserve">(RoutineA) </w:t>
      </w:r>
      <w:r>
        <w:t>PubVar</w:t>
      </w:r>
      <w:r w:rsidRPr="000808BC">
        <w:t>2: NewValue2</w:t>
      </w:r>
    </w:p>
    <w:p w:rsidR="00D362DB" w:rsidRPr="006203FC" w:rsidRDefault="00D362DB" w:rsidP="009C6846">
      <w:pPr>
        <w:pStyle w:val="Code1"/>
      </w:pPr>
    </w:p>
    <w:p w:rsidR="00D362DB" w:rsidRPr="00DE5CC6" w:rsidRDefault="00D362DB" w:rsidP="009C6846">
      <w:pPr>
        <w:pStyle w:val="Code1"/>
      </w:pPr>
      <w:r>
        <w:t xml:space="preserve">Write </w:t>
      </w:r>
      <w:r w:rsidRPr="00DE5CC6">
        <w:t>!,"PubVar1: ",PubVar1</w:t>
      </w:r>
    </w:p>
    <w:p w:rsidR="00D362DB" w:rsidRPr="006203FC" w:rsidRDefault="00D362DB" w:rsidP="009C6846">
      <w:pPr>
        <w:pStyle w:val="Code1"/>
      </w:pPr>
      <w:r>
        <w:t xml:space="preserve">Write </w:t>
      </w:r>
      <w:r w:rsidRPr="00DE5CC6">
        <w:t>!,"PubVar2: ",PubVar2</w:t>
      </w:r>
    </w:p>
    <w:p w:rsidR="00D362DB" w:rsidRPr="000808BC" w:rsidRDefault="00D362DB" w:rsidP="009C6846">
      <w:pPr>
        <w:pStyle w:val="Code1"/>
      </w:pPr>
      <w:r>
        <w:t>PubVar1: NewValue1</w:t>
      </w:r>
      <w:r>
        <w:tab/>
      </w:r>
      <w:r>
        <w:tab/>
        <w:t>;new value displayed</w:t>
      </w:r>
    </w:p>
    <w:p w:rsidR="00D362DB" w:rsidRPr="0017003F" w:rsidRDefault="00D362DB" w:rsidP="009C6846">
      <w:pPr>
        <w:pStyle w:val="Code1"/>
      </w:pPr>
      <w:r>
        <w:t>PubVar2: NewValue2</w:t>
      </w:r>
      <w:r>
        <w:tab/>
      </w:r>
      <w:r>
        <w:tab/>
        <w:t>;new value displayed</w:t>
      </w:r>
    </w:p>
    <w:p w:rsidR="00D362DB" w:rsidRDefault="00D362DB" w:rsidP="0011613C">
      <w:pPr>
        <w:pStyle w:val="Code"/>
        <w:ind w:firstLine="0"/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DE5CC6" w:rsidRDefault="00D362DB" w:rsidP="0011613C">
      <w:pPr>
        <w:pStyle w:val="Code"/>
        <w:ind w:firstLine="0"/>
        <w:rPr>
          <w:color w:val="auto"/>
        </w:rPr>
      </w:pPr>
    </w:p>
    <w:p w:rsidR="00333A38" w:rsidRDefault="00333A38" w:rsidP="00A52CD3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5" w:color="auto"/>
        </w:pBdr>
        <w:shd w:val="clear" w:color="auto" w:fill="D9D9D9" w:themeFill="background1" w:themeFillShade="D9"/>
        <w:ind w:right="1714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DE5CC6" w:rsidRDefault="00D362DB" w:rsidP="009C6846">
      <w:pPr>
        <w:pStyle w:val="Code1"/>
      </w:pPr>
      <w:r w:rsidRPr="00DE5CC6">
        <w:t>RoutineA</w:t>
      </w:r>
    </w:p>
    <w:p w:rsidR="00D362DB" w:rsidRPr="00DE5CC6" w:rsidRDefault="00D362DB" w:rsidP="009C6846">
      <w:pPr>
        <w:pStyle w:val="Code1"/>
      </w:pPr>
      <w:r w:rsidRPr="00DE5CC6">
        <w:tab/>
        <w:t>;</w:t>
      </w:r>
    </w:p>
    <w:p w:rsidR="00D362DB" w:rsidRPr="00DE5CC6" w:rsidRDefault="00D362DB" w:rsidP="009C6846">
      <w:pPr>
        <w:pStyle w:val="Code1"/>
      </w:pPr>
      <w:r>
        <w:t>ProcedureABC(</w:t>
      </w:r>
      <w:r w:rsidRPr="00DE5CC6">
        <w:t>) [PubVar1,PubVar2]  Public  {</w:t>
      </w:r>
    </w:p>
    <w:p w:rsidR="00D362DB" w:rsidRPr="00DE5CC6" w:rsidRDefault="00D362DB" w:rsidP="009C6846">
      <w:pPr>
        <w:pStyle w:val="Code1"/>
      </w:pPr>
      <w:r w:rsidRPr="00DE5CC6">
        <w:t xml:space="preserve">  ;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Set </w:t>
      </w:r>
      <w:r w:rsidRPr="00DE5CC6">
        <w:t>PubVar1="NewValue1"</w:t>
      </w:r>
      <w:r w:rsidRPr="00DE5CC6">
        <w:tab/>
      </w:r>
      <w:r>
        <w:tab/>
      </w:r>
      <w:r>
        <w:tab/>
      </w:r>
      <w:r>
        <w:tab/>
      </w:r>
      <w:r w:rsidRPr="00DE5CC6">
        <w:t>;set PubVar1 to a new value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Set </w:t>
      </w:r>
      <w:r w:rsidRPr="00DE5CC6">
        <w:t>PubVar2="NewValue2"</w:t>
      </w:r>
      <w:r w:rsidRPr="00DE5CC6">
        <w:tab/>
      </w:r>
      <w:r>
        <w:tab/>
      </w:r>
      <w:r>
        <w:tab/>
      </w:r>
      <w:r>
        <w:tab/>
      </w:r>
      <w:r w:rsidRPr="00DE5CC6">
        <w:t>;set PubVar2 to a new value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Write </w:t>
      </w:r>
      <w:r w:rsidRPr="00DE5CC6">
        <w:t>!,"(RoutineA) PubVar1: ",PubVar1</w:t>
      </w:r>
    </w:p>
    <w:p w:rsidR="00D362DB" w:rsidRPr="00DE5CC6" w:rsidRDefault="00D362DB" w:rsidP="009C6846">
      <w:pPr>
        <w:pStyle w:val="Code1"/>
      </w:pPr>
      <w:r w:rsidRPr="00DE5CC6">
        <w:t xml:space="preserve">  </w:t>
      </w:r>
      <w:r>
        <w:t xml:space="preserve">Write </w:t>
      </w:r>
      <w:r w:rsidRPr="00DE5CC6">
        <w:t>!,"(RoutineA) PubVar2: ",PubVar2</w:t>
      </w:r>
    </w:p>
    <w:p w:rsidR="00D362DB" w:rsidRPr="00DE5CC6" w:rsidRDefault="00D362DB" w:rsidP="009C6846">
      <w:pPr>
        <w:pStyle w:val="Code1"/>
      </w:pPr>
      <w:r w:rsidRPr="00DE5CC6">
        <w:t>}</w:t>
      </w:r>
    </w:p>
    <w:p w:rsidR="00D362DB" w:rsidRDefault="00D362DB" w:rsidP="0011613C">
      <w:pPr>
        <w:pStyle w:val="Code"/>
      </w:pPr>
    </w:p>
    <w:p w:rsidR="0063148B" w:rsidRDefault="0063148B" w:rsidP="0011613C"/>
    <w:p w:rsidR="0063148B" w:rsidRDefault="0063148B" w:rsidP="0011613C"/>
    <w:p w:rsidR="00D362DB" w:rsidRDefault="00D362DB" w:rsidP="0011613C">
      <w:pPr>
        <w:pStyle w:val="Caption"/>
      </w:pPr>
      <w:bookmarkStart w:id="577" w:name="_Ref289015336"/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577"/>
      <w:r>
        <w:t xml:space="preserve"> Variables created and used outside the called Procedure</w:t>
      </w:r>
    </w:p>
    <w:p w:rsidR="00D362DB" w:rsidRDefault="00D362DB" w:rsidP="0011613C">
      <w:pPr>
        <w:pStyle w:val="Code"/>
        <w:ind w:firstLine="0"/>
      </w:pPr>
    </w:p>
    <w:p w:rsidR="00D362DB" w:rsidRDefault="00D362DB" w:rsidP="009C6846">
      <w:pPr>
        <w:pStyle w:val="Code1"/>
      </w:pPr>
      <w:r>
        <w:t>Set Param1=1</w:t>
      </w:r>
    </w:p>
    <w:p w:rsidR="00D362DB" w:rsidRDefault="00D362DB" w:rsidP="009C6846">
      <w:pPr>
        <w:pStyle w:val="Code1"/>
      </w:pPr>
      <w:r>
        <w:t>Set Param2=2</w:t>
      </w:r>
    </w:p>
    <w:p w:rsidR="00D362DB" w:rsidRDefault="00D362DB" w:rsidP="009C6846">
      <w:pPr>
        <w:pStyle w:val="Code1"/>
      </w:pPr>
      <w:r>
        <w:t>Set PubVar1=1</w:t>
      </w:r>
    </w:p>
    <w:p w:rsidR="00D362DB" w:rsidRDefault="00D362DB" w:rsidP="009C6846">
      <w:pPr>
        <w:pStyle w:val="Code1"/>
      </w:pPr>
      <w:r>
        <w:t>Set PubVar2=2</w:t>
      </w:r>
    </w:p>
    <w:p w:rsidR="00D362DB" w:rsidRPr="00015355" w:rsidRDefault="00D362DB" w:rsidP="009C6846">
      <w:pPr>
        <w:pStyle w:val="Code1"/>
      </w:pPr>
      <w:r>
        <w:t xml:space="preserve">Set </w:t>
      </w:r>
      <w:r w:rsidRPr="00015355">
        <w:t>OutVar1=2</w:t>
      </w:r>
    </w:p>
    <w:p w:rsidR="00D362DB" w:rsidRPr="00015355" w:rsidRDefault="00D362DB" w:rsidP="009C6846">
      <w:pPr>
        <w:pStyle w:val="Code1"/>
      </w:pPr>
      <w:r>
        <w:t xml:space="preserve">Set </w:t>
      </w:r>
      <w:r w:rsidRPr="00015355">
        <w:t>OutVar2=3</w:t>
      </w:r>
    </w:p>
    <w:p w:rsidR="00D362DB" w:rsidRPr="004B7C34" w:rsidRDefault="00D362DB" w:rsidP="009C6846">
      <w:pPr>
        <w:pStyle w:val="Code1"/>
      </w:pPr>
      <w:r>
        <w:t>Do ProcedureABC^RoutineA(Param1,Param2</w:t>
      </w:r>
      <w:r w:rsidRPr="004B7C34">
        <w:t>)</w:t>
      </w:r>
    </w:p>
    <w:p w:rsidR="00D362DB" w:rsidRPr="00836676" w:rsidRDefault="00D362DB" w:rsidP="009C6846">
      <w:pPr>
        <w:pStyle w:val="Code1"/>
      </w:pPr>
      <w:r w:rsidRPr="00836676">
        <w:t>&lt;UNDEFINED&gt;ProcedureABC+2^RoutineA *OutVar1</w:t>
      </w:r>
    </w:p>
    <w:p w:rsidR="00D362DB" w:rsidRDefault="00D362DB" w:rsidP="009C6846">
      <w:pPr>
        <w:pStyle w:val="Code1"/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Default="00D362DB" w:rsidP="0011613C">
      <w:pPr>
        <w:pStyle w:val="Code"/>
        <w:rPr>
          <w:color w:val="auto"/>
        </w:rPr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4B7C34" w:rsidRDefault="00D362DB" w:rsidP="009C6846">
      <w:pPr>
        <w:pStyle w:val="Code1"/>
      </w:pPr>
      <w:r w:rsidRPr="004B7C34">
        <w:t>RoutineA</w:t>
      </w:r>
    </w:p>
    <w:p w:rsidR="00D362DB" w:rsidRPr="004B7C34" w:rsidRDefault="00D362DB" w:rsidP="009C6846">
      <w:pPr>
        <w:pStyle w:val="Code1"/>
      </w:pPr>
      <w:r w:rsidRPr="004B7C34">
        <w:tab/>
        <w:t>;</w:t>
      </w:r>
    </w:p>
    <w:p w:rsidR="00D362DB" w:rsidRPr="004B7C34" w:rsidRDefault="00D362DB" w:rsidP="009C6846">
      <w:pPr>
        <w:pStyle w:val="Code1"/>
      </w:pPr>
      <w:r w:rsidRPr="004B7C34">
        <w:t>ProcedureABC(Param1,Param2) [PubVar1,PubVar2]  Public  {</w:t>
      </w:r>
    </w:p>
    <w:p w:rsidR="00D362DB" w:rsidRPr="004B7C34" w:rsidRDefault="00D362DB" w:rsidP="009C6846">
      <w:pPr>
        <w:pStyle w:val="Code1"/>
      </w:pPr>
      <w:r w:rsidRPr="004B7C34">
        <w:t xml:space="preserve">  ;</w:t>
      </w:r>
    </w:p>
    <w:p w:rsidR="00D362DB" w:rsidRPr="00015355" w:rsidRDefault="00D362DB" w:rsidP="009C6846">
      <w:pPr>
        <w:pStyle w:val="Code1"/>
      </w:pPr>
      <w:r w:rsidRPr="004B7C34">
        <w:t xml:space="preserve">  </w:t>
      </w:r>
      <w:r>
        <w:t xml:space="preserve">Write </w:t>
      </w:r>
      <w:r w:rsidRPr="00015355">
        <w:t>OutVar1</w:t>
      </w:r>
    </w:p>
    <w:p w:rsidR="00D362DB" w:rsidRPr="00015355" w:rsidRDefault="00D362DB" w:rsidP="009C6846">
      <w:pPr>
        <w:pStyle w:val="Code1"/>
      </w:pPr>
      <w:r w:rsidRPr="00015355">
        <w:t xml:space="preserve">  </w:t>
      </w:r>
      <w:r>
        <w:t xml:space="preserve">Write </w:t>
      </w:r>
      <w:r w:rsidRPr="00015355">
        <w:t>OutVar2</w:t>
      </w:r>
    </w:p>
    <w:p w:rsidR="00D362DB" w:rsidRPr="004B7C34" w:rsidRDefault="00D362DB" w:rsidP="009C6846">
      <w:pPr>
        <w:pStyle w:val="Code1"/>
      </w:pPr>
      <w:r w:rsidRPr="004B7C34">
        <w:t>}</w:t>
      </w:r>
    </w:p>
    <w:p w:rsidR="00D362DB" w:rsidRPr="000808BC" w:rsidRDefault="00D362DB" w:rsidP="0011613C">
      <w:pPr>
        <w:pStyle w:val="Code"/>
        <w:rPr>
          <w:b/>
          <w:color w:val="FF0000"/>
        </w:rPr>
      </w:pPr>
    </w:p>
    <w:p w:rsidR="00D362DB" w:rsidRDefault="00D362DB" w:rsidP="00124497">
      <w:pPr>
        <w:pStyle w:val="Caption"/>
        <w:keepNext/>
      </w:pPr>
      <w:bookmarkStart w:id="578" w:name="_Ref289015383"/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578"/>
      <w:r>
        <w:t xml:space="preserve"> Variables created inside the called Procedure</w:t>
      </w:r>
    </w:p>
    <w:p w:rsidR="00D362DB" w:rsidRDefault="00D362DB" w:rsidP="00124497">
      <w:pPr>
        <w:pStyle w:val="Code"/>
        <w:keepNext/>
        <w:ind w:firstLine="0"/>
      </w:pPr>
    </w:p>
    <w:p w:rsidR="00D362DB" w:rsidRDefault="00D362DB" w:rsidP="00124497">
      <w:pPr>
        <w:pStyle w:val="Code1"/>
        <w:keepNext/>
      </w:pPr>
      <w:r>
        <w:t>Set Param1=1</w:t>
      </w:r>
    </w:p>
    <w:p w:rsidR="00D362DB" w:rsidRDefault="00D362DB" w:rsidP="00124497">
      <w:pPr>
        <w:pStyle w:val="Code1"/>
        <w:keepNext/>
      </w:pPr>
      <w:r>
        <w:t>Set Param2=2</w:t>
      </w:r>
    </w:p>
    <w:p w:rsidR="00D362DB" w:rsidRDefault="00D362DB" w:rsidP="009C6846">
      <w:pPr>
        <w:pStyle w:val="Code1"/>
      </w:pPr>
      <w:r>
        <w:t>Set PubVar1=1</w:t>
      </w:r>
    </w:p>
    <w:p w:rsidR="00D362DB" w:rsidRDefault="00D362DB" w:rsidP="009C6846">
      <w:pPr>
        <w:pStyle w:val="Code1"/>
      </w:pPr>
      <w:r>
        <w:t>Set PubVar2=2</w:t>
      </w:r>
    </w:p>
    <w:p w:rsidR="00D362DB" w:rsidRDefault="00D362DB" w:rsidP="0011613C">
      <w:pPr>
        <w:pStyle w:val="Code"/>
        <w:ind w:firstLine="0"/>
      </w:pPr>
    </w:p>
    <w:p w:rsidR="00D362DB" w:rsidRPr="004B7C34" w:rsidRDefault="00D362DB" w:rsidP="009C6846">
      <w:pPr>
        <w:pStyle w:val="Code1"/>
      </w:pPr>
      <w:r>
        <w:t>Do ProcedureABC^RoutineA(Param1,Param2</w:t>
      </w:r>
      <w:r w:rsidRPr="004B7C34">
        <w:t>)</w:t>
      </w:r>
    </w:p>
    <w:p w:rsidR="00D362DB" w:rsidRDefault="00D362DB" w:rsidP="009C6846">
      <w:pPr>
        <w:pStyle w:val="Code1"/>
      </w:pPr>
      <w:r>
        <w:t xml:space="preserve">Write </w:t>
      </w:r>
      <w:r w:rsidRPr="00E93DDA">
        <w:t>!,"PrivateVar1: ",PrivateVar1</w:t>
      </w:r>
    </w:p>
    <w:p w:rsidR="00D362DB" w:rsidRPr="008372BD" w:rsidRDefault="00D362DB" w:rsidP="009C6846">
      <w:pPr>
        <w:pStyle w:val="Code1"/>
      </w:pPr>
      <w:r w:rsidRPr="008372BD">
        <w:t>PrivateVar1:</w:t>
      </w:r>
    </w:p>
    <w:p w:rsidR="00D362DB" w:rsidRPr="00BE6DF3" w:rsidRDefault="00D362DB" w:rsidP="009C6846">
      <w:pPr>
        <w:pStyle w:val="Code1"/>
      </w:pPr>
      <w:r>
        <w:t xml:space="preserve">Write </w:t>
      </w:r>
      <w:r w:rsidRPr="00BE6DF3">
        <w:t>!,"PrivateVar1: ",PrivateVar1</w:t>
      </w:r>
    </w:p>
    <w:p w:rsidR="00D362DB" w:rsidRPr="00BE6DF3" w:rsidRDefault="00D362DB" w:rsidP="009C6846">
      <w:pPr>
        <w:pStyle w:val="Code1"/>
      </w:pPr>
      <w:r w:rsidRPr="00BE6DF3">
        <w:t xml:space="preserve">                    ^</w:t>
      </w:r>
    </w:p>
    <w:p w:rsidR="00D362DB" w:rsidRPr="00BE6DF3" w:rsidRDefault="00D362DB" w:rsidP="009C6846">
      <w:pPr>
        <w:pStyle w:val="Code1"/>
      </w:pPr>
      <w:r w:rsidRPr="00BE6DF3">
        <w:t>&lt;UNDEFINED&gt; *PrivateVar1</w:t>
      </w:r>
    </w:p>
    <w:p w:rsidR="00D362DB" w:rsidRPr="00E93DDA" w:rsidRDefault="00D362DB" w:rsidP="009C6846">
      <w:pPr>
        <w:pStyle w:val="Code1"/>
      </w:pPr>
    </w:p>
    <w:p w:rsidR="00D362DB" w:rsidRDefault="00D362DB" w:rsidP="009C6846">
      <w:pPr>
        <w:pStyle w:val="Code1"/>
      </w:pPr>
      <w:r>
        <w:t xml:space="preserve">Write </w:t>
      </w:r>
      <w:r w:rsidRPr="00E93DDA">
        <w:t>!,"PrivateVar2: ",PrivateVar2</w:t>
      </w:r>
    </w:p>
    <w:p w:rsidR="00D362DB" w:rsidRPr="00E93DDA" w:rsidRDefault="00D362DB" w:rsidP="009C6846">
      <w:pPr>
        <w:pStyle w:val="Code1"/>
      </w:pPr>
      <w:r>
        <w:t>Quit</w:t>
      </w:r>
    </w:p>
    <w:p w:rsidR="00D362DB" w:rsidRDefault="00D362DB" w:rsidP="009C6846">
      <w:pPr>
        <w:pStyle w:val="Code1"/>
      </w:pPr>
    </w:p>
    <w:p w:rsidR="00D362DB" w:rsidRDefault="00D362DB" w:rsidP="0011613C">
      <w:pPr>
        <w:pStyle w:val="Code"/>
        <w:ind w:firstLine="0"/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Default="00D362DB" w:rsidP="0011613C">
      <w:pPr>
        <w:pStyle w:val="Code"/>
        <w:ind w:firstLine="0"/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025B26" w:rsidRDefault="00D362DB" w:rsidP="009C6846">
      <w:pPr>
        <w:pStyle w:val="Code1"/>
      </w:pPr>
      <w:r w:rsidRPr="00025B26">
        <w:t>RoutineA</w:t>
      </w:r>
    </w:p>
    <w:p w:rsidR="00D362DB" w:rsidRPr="00025B26" w:rsidRDefault="00D362DB" w:rsidP="009C6846">
      <w:pPr>
        <w:pStyle w:val="Code1"/>
      </w:pPr>
      <w:r w:rsidRPr="00025B26">
        <w:tab/>
        <w:t>;</w:t>
      </w:r>
    </w:p>
    <w:p w:rsidR="00D362DB" w:rsidRPr="00025B26" w:rsidRDefault="00D362DB" w:rsidP="009C6846">
      <w:pPr>
        <w:pStyle w:val="Code1"/>
      </w:pPr>
      <w:r w:rsidRPr="00025B26">
        <w:t>ProcedureABC(Param1,Param2) [PubVar1,PubVar2]  Public  {</w:t>
      </w:r>
    </w:p>
    <w:p w:rsidR="00D362DB" w:rsidRPr="00025B26" w:rsidRDefault="00D362DB" w:rsidP="009C6846">
      <w:pPr>
        <w:pStyle w:val="Code1"/>
      </w:pPr>
      <w:r w:rsidRPr="00025B26">
        <w:t xml:space="preserve">  ;</w:t>
      </w:r>
    </w:p>
    <w:p w:rsidR="00D362DB" w:rsidRPr="00025B26" w:rsidRDefault="00D362DB" w:rsidP="009C6846">
      <w:pPr>
        <w:pStyle w:val="Code1"/>
      </w:pPr>
      <w:r w:rsidRPr="00025B26">
        <w:t xml:space="preserve">  </w:t>
      </w:r>
      <w:r>
        <w:t xml:space="preserve">Set </w:t>
      </w:r>
      <w:r w:rsidRPr="00025B26">
        <w:t>PrivateVar1=1</w:t>
      </w:r>
    </w:p>
    <w:p w:rsidR="00D362DB" w:rsidRPr="00025B26" w:rsidRDefault="00D362DB" w:rsidP="009C6846">
      <w:pPr>
        <w:pStyle w:val="Code1"/>
      </w:pPr>
      <w:r w:rsidRPr="00025B26">
        <w:t xml:space="preserve">  </w:t>
      </w:r>
      <w:r>
        <w:t xml:space="preserve">Set </w:t>
      </w:r>
      <w:r w:rsidRPr="00025B26">
        <w:t>PrivateVar2=2</w:t>
      </w:r>
    </w:p>
    <w:p w:rsidR="00D362DB" w:rsidRPr="00025B26" w:rsidRDefault="00D362DB" w:rsidP="009C6846">
      <w:pPr>
        <w:pStyle w:val="Code1"/>
      </w:pPr>
      <w:r>
        <w:t xml:space="preserve">  Write !,"</w:t>
      </w:r>
      <w:r w:rsidRPr="00025B26">
        <w:t>PrivateVar1: ",PrivateVar1</w:t>
      </w:r>
    </w:p>
    <w:p w:rsidR="00D362DB" w:rsidRPr="00025B26" w:rsidRDefault="00D362DB" w:rsidP="009C6846">
      <w:pPr>
        <w:pStyle w:val="Code1"/>
      </w:pPr>
      <w:r>
        <w:t xml:space="preserve">  Write !,"</w:t>
      </w:r>
      <w:r w:rsidRPr="00025B26">
        <w:t>PrivateVar2: ",PrivateVar2</w:t>
      </w:r>
    </w:p>
    <w:p w:rsidR="00D362DB" w:rsidRPr="00025B26" w:rsidRDefault="00D362DB" w:rsidP="009C6846">
      <w:pPr>
        <w:pStyle w:val="Code1"/>
      </w:pPr>
      <w:r w:rsidRPr="00025B26">
        <w:t>}</w:t>
      </w:r>
    </w:p>
    <w:p w:rsidR="00D362DB" w:rsidRPr="000808BC" w:rsidRDefault="00D362DB" w:rsidP="009C6846">
      <w:pPr>
        <w:pStyle w:val="Code1"/>
      </w:pPr>
    </w:p>
    <w:p w:rsidR="00726FDA" w:rsidRDefault="00726FDA" w:rsidP="0011613C">
      <w:pPr>
        <w:pStyle w:val="Caption"/>
      </w:pPr>
      <w:bookmarkStart w:id="579" w:name="_Ref289053379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579"/>
      <w:r>
        <w:t xml:space="preserve"> Variables created inside the called Procedure are not passed to other Modules</w:t>
      </w:r>
    </w:p>
    <w:p w:rsidR="00D362DB" w:rsidRDefault="00D362DB" w:rsidP="0011613C">
      <w:pPr>
        <w:pStyle w:val="Code"/>
        <w:ind w:firstLine="0"/>
      </w:pPr>
    </w:p>
    <w:p w:rsidR="00D362DB" w:rsidRDefault="00D362DB" w:rsidP="009C6846">
      <w:pPr>
        <w:pStyle w:val="Code1"/>
      </w:pPr>
      <w:r>
        <w:t>Set Param1=1</w:t>
      </w:r>
    </w:p>
    <w:p w:rsidR="00D362DB" w:rsidRDefault="00D362DB" w:rsidP="009C6846">
      <w:pPr>
        <w:pStyle w:val="Code1"/>
      </w:pPr>
      <w:r>
        <w:t>Set Param2=2</w:t>
      </w:r>
    </w:p>
    <w:p w:rsidR="00D362DB" w:rsidRDefault="00D362DB" w:rsidP="009C6846">
      <w:pPr>
        <w:pStyle w:val="Code1"/>
      </w:pPr>
      <w:r>
        <w:t>Set PubVar1=1</w:t>
      </w:r>
    </w:p>
    <w:p w:rsidR="00D362DB" w:rsidRDefault="00D362DB" w:rsidP="009C6846">
      <w:pPr>
        <w:pStyle w:val="Code1"/>
      </w:pPr>
      <w:r>
        <w:t>Set PubVar2=2</w:t>
      </w:r>
    </w:p>
    <w:p w:rsidR="00D362DB" w:rsidRPr="006E4FF1" w:rsidRDefault="00D362DB" w:rsidP="009C6846">
      <w:pPr>
        <w:pStyle w:val="Code1"/>
      </w:pPr>
      <w:r>
        <w:t xml:space="preserve">Do </w:t>
      </w:r>
      <w:r w:rsidRPr="006E4FF1">
        <w:t>Proced</w:t>
      </w:r>
      <w:r>
        <w:t>ureABC^RoutineA(Param1,Param2)</w:t>
      </w:r>
    </w:p>
    <w:p w:rsidR="00D362DB" w:rsidRDefault="00D362DB" w:rsidP="009C6846">
      <w:pPr>
        <w:pStyle w:val="Code1"/>
      </w:pPr>
      <w:r>
        <w:t xml:space="preserve"> </w:t>
      </w:r>
    </w:p>
    <w:p w:rsidR="00D362DB" w:rsidRPr="0021087A" w:rsidRDefault="00D362DB" w:rsidP="009C6846">
      <w:pPr>
        <w:pStyle w:val="Code1"/>
      </w:pPr>
      <w:r>
        <w:t>(</w:t>
      </w:r>
      <w:r w:rsidRPr="0021087A">
        <w:t>RoutineA) PrivateVar1: 1</w:t>
      </w:r>
    </w:p>
    <w:p w:rsidR="00D362DB" w:rsidRPr="0021087A" w:rsidRDefault="00D362DB" w:rsidP="009C6846">
      <w:pPr>
        <w:pStyle w:val="Code1"/>
      </w:pPr>
      <w:r w:rsidRPr="0021087A">
        <w:t>(RoutineA) PrivateVar2: 2</w:t>
      </w:r>
    </w:p>
    <w:p w:rsidR="00D362DB" w:rsidRPr="008239D5" w:rsidRDefault="00D362DB" w:rsidP="009C6846">
      <w:pPr>
        <w:pStyle w:val="Code1"/>
      </w:pPr>
      <w:r w:rsidRPr="0021087A">
        <w:t>(</w:t>
      </w:r>
      <w:r w:rsidRPr="00836676">
        <w:t xml:space="preserve">RoutineB) PrivateVar1: </w:t>
      </w:r>
      <w:r w:rsidRPr="00836676">
        <w:br/>
        <w:t>&lt;UNDEFINED&gt;ProcedureDEF+2^RoutineB *PrivateVar1</w:t>
      </w:r>
      <w:r w:rsidRPr="008239D5">
        <w:t xml:space="preserve">                      ^</w:t>
      </w:r>
    </w:p>
    <w:p w:rsidR="00D362DB" w:rsidRPr="008239D5" w:rsidRDefault="00D362DB" w:rsidP="0011613C">
      <w:pPr>
        <w:pStyle w:val="Code"/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6E4FF1" w:rsidRDefault="00D362DB" w:rsidP="0011613C">
      <w:pPr>
        <w:pStyle w:val="Code"/>
        <w:ind w:firstLine="0"/>
        <w:rPr>
          <w:color w:val="auto"/>
        </w:rPr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6E4FF1" w:rsidRDefault="00D362DB" w:rsidP="009C6846">
      <w:pPr>
        <w:pStyle w:val="Code1"/>
      </w:pPr>
      <w:r w:rsidRPr="006E4FF1">
        <w:t>RoutineA</w:t>
      </w:r>
    </w:p>
    <w:p w:rsidR="00D362DB" w:rsidRPr="006E4FF1" w:rsidRDefault="00D362DB" w:rsidP="009C6846">
      <w:pPr>
        <w:pStyle w:val="Code1"/>
      </w:pPr>
      <w:r w:rsidRPr="006E4FF1">
        <w:tab/>
        <w:t>;</w:t>
      </w:r>
    </w:p>
    <w:p w:rsidR="00D362DB" w:rsidRPr="006E4FF1" w:rsidRDefault="00D362DB" w:rsidP="009C6846">
      <w:pPr>
        <w:pStyle w:val="Code1"/>
      </w:pPr>
      <w:r w:rsidRPr="006E4FF1">
        <w:t>ProcedureABC(Param1,Param2) [PubVar1,PubVar2</w:t>
      </w:r>
      <w:r>
        <w:t>]</w:t>
      </w:r>
      <w:r w:rsidRPr="006E4FF1">
        <w:t xml:space="preserve">  Public  {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Set </w:t>
      </w:r>
      <w:r w:rsidRPr="006E4FF1">
        <w:t>PrivateVar1=1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Set </w:t>
      </w:r>
      <w:r w:rsidRPr="006E4FF1">
        <w:t>PrivateVar2=2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!,"(RoutineA) PrivateVar1: ",PrivateVar1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!,"(RoutineA) PrivateVar2: ",PrivateVar2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Do </w:t>
      </w:r>
      <w:r w:rsidRPr="006E4FF1">
        <w:t>ProcedureDEF^RoutineB()</w:t>
      </w:r>
    </w:p>
    <w:p w:rsidR="00D362DB" w:rsidRPr="006E4FF1" w:rsidRDefault="00D362DB" w:rsidP="009C6846">
      <w:pPr>
        <w:pStyle w:val="Code1"/>
      </w:pPr>
      <w:r w:rsidRPr="006E4FF1">
        <w:t>}</w:t>
      </w:r>
    </w:p>
    <w:p w:rsidR="00D362DB" w:rsidRPr="006E4FF1" w:rsidRDefault="00D362DB" w:rsidP="0011613C">
      <w:pPr>
        <w:pStyle w:val="Code"/>
        <w:rPr>
          <w:color w:val="auto"/>
        </w:rPr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6E4FF1" w:rsidRDefault="00D362DB" w:rsidP="0011613C">
      <w:pPr>
        <w:pStyle w:val="Code"/>
        <w:rPr>
          <w:color w:val="auto"/>
        </w:rPr>
      </w:pPr>
    </w:p>
    <w:p w:rsidR="00D362DB" w:rsidRPr="006E4FF1" w:rsidRDefault="00D362DB" w:rsidP="009C6846">
      <w:pPr>
        <w:pStyle w:val="Code1"/>
      </w:pPr>
      <w:r w:rsidRPr="006E4FF1">
        <w:t>RoutineB</w:t>
      </w:r>
    </w:p>
    <w:p w:rsidR="00D362DB" w:rsidRPr="006E4FF1" w:rsidRDefault="00D362DB" w:rsidP="009C6846">
      <w:pPr>
        <w:pStyle w:val="Code1"/>
      </w:pPr>
      <w:r w:rsidRPr="006E4FF1">
        <w:tab/>
        <w:t>;</w:t>
      </w:r>
    </w:p>
    <w:p w:rsidR="00D362DB" w:rsidRPr="006E4FF1" w:rsidRDefault="00D362DB" w:rsidP="009C6846">
      <w:pPr>
        <w:pStyle w:val="Code1"/>
      </w:pPr>
      <w:r>
        <w:t xml:space="preserve">ProcedureDEF() </w:t>
      </w:r>
      <w:r w:rsidRPr="006E4FF1">
        <w:t>Public  {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!,"(RoutineB) PrivateVar1: ",PrivateVar1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!,"(RoutineB) PrivateVar2: ",PrivateVar2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>}</w:t>
      </w:r>
    </w:p>
    <w:p w:rsidR="00D362DB" w:rsidRPr="000808BC" w:rsidRDefault="00D362DB" w:rsidP="009C6846">
      <w:pPr>
        <w:pStyle w:val="Code1"/>
      </w:pPr>
    </w:p>
    <w:p w:rsidR="00726FDA" w:rsidRDefault="00726FDA" w:rsidP="0011613C">
      <w:pPr>
        <w:pStyle w:val="Caption"/>
      </w:pPr>
      <w:bookmarkStart w:id="580" w:name="_Ref289053417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580"/>
      <w:r>
        <w:t xml:space="preserve"> Variables created inside the called Procedure passed to other Procedures through Parameters.</w:t>
      </w:r>
    </w:p>
    <w:p w:rsidR="00D362DB" w:rsidRDefault="00D362DB" w:rsidP="0011613C">
      <w:pPr>
        <w:pStyle w:val="Code"/>
        <w:ind w:firstLine="0"/>
      </w:pPr>
    </w:p>
    <w:p w:rsidR="00D362DB" w:rsidRDefault="00D362DB" w:rsidP="009C6846">
      <w:pPr>
        <w:pStyle w:val="Code1"/>
      </w:pPr>
      <w:r>
        <w:t>Set Param1=1</w:t>
      </w:r>
    </w:p>
    <w:p w:rsidR="00D362DB" w:rsidRDefault="00D362DB" w:rsidP="009C6846">
      <w:pPr>
        <w:pStyle w:val="Code1"/>
      </w:pPr>
      <w:r>
        <w:t>Set Param2=2</w:t>
      </w:r>
    </w:p>
    <w:p w:rsidR="00D362DB" w:rsidRDefault="00D362DB" w:rsidP="009C6846">
      <w:pPr>
        <w:pStyle w:val="Code1"/>
      </w:pPr>
      <w:r>
        <w:t>Set PubVar1=1</w:t>
      </w:r>
    </w:p>
    <w:p w:rsidR="00D362DB" w:rsidRDefault="00D362DB" w:rsidP="009C6846">
      <w:pPr>
        <w:pStyle w:val="Code1"/>
      </w:pPr>
      <w:r>
        <w:t>Set PubVar2=2</w:t>
      </w:r>
    </w:p>
    <w:p w:rsidR="00D362DB" w:rsidRPr="006E4FF1" w:rsidRDefault="00D362DB" w:rsidP="009C6846">
      <w:pPr>
        <w:pStyle w:val="Code1"/>
      </w:pPr>
      <w:r>
        <w:t xml:space="preserve">Do </w:t>
      </w:r>
      <w:r w:rsidRPr="006E4FF1">
        <w:t>Proced</w:t>
      </w:r>
      <w:r>
        <w:t>ureABC^RoutineA(Param1,Param2)</w:t>
      </w:r>
    </w:p>
    <w:p w:rsidR="00D362DB" w:rsidRDefault="00D362DB" w:rsidP="009C6846">
      <w:pPr>
        <w:pStyle w:val="Code1"/>
      </w:pPr>
      <w:r>
        <w:t xml:space="preserve"> </w:t>
      </w:r>
    </w:p>
    <w:p w:rsidR="00D362DB" w:rsidRPr="005349D8" w:rsidRDefault="00D362DB" w:rsidP="009C6846">
      <w:pPr>
        <w:pStyle w:val="Code1"/>
      </w:pPr>
      <w:r w:rsidRPr="005349D8">
        <w:t>(RoutineA) PrivateVar1: 1</w:t>
      </w:r>
    </w:p>
    <w:p w:rsidR="00D362DB" w:rsidRPr="005349D8" w:rsidRDefault="00D362DB" w:rsidP="009C6846">
      <w:pPr>
        <w:pStyle w:val="Code1"/>
      </w:pPr>
      <w:r w:rsidRPr="005349D8">
        <w:t>(RoutineA) PrivateVar2: 2</w:t>
      </w:r>
    </w:p>
    <w:p w:rsidR="00D362DB" w:rsidRPr="005349D8" w:rsidRDefault="00D362DB" w:rsidP="009C6846">
      <w:pPr>
        <w:pStyle w:val="Code1"/>
      </w:pPr>
      <w:r w:rsidRPr="005349D8">
        <w:t>(RoutineB) PriVar1: 1</w:t>
      </w:r>
    </w:p>
    <w:p w:rsidR="00D362DB" w:rsidRDefault="00D362DB" w:rsidP="009C6846">
      <w:pPr>
        <w:pStyle w:val="Code1"/>
      </w:pPr>
      <w:r w:rsidRPr="005349D8">
        <w:t xml:space="preserve">(RoutineB) PriVar2: 2 </w:t>
      </w:r>
    </w:p>
    <w:p w:rsidR="00D362DB" w:rsidRDefault="00D362DB" w:rsidP="0011613C">
      <w:pPr>
        <w:pStyle w:val="Code"/>
        <w:rPr>
          <w:b/>
          <w:color w:val="FF0000"/>
        </w:rPr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6E4FF1" w:rsidRDefault="00D362DB" w:rsidP="0011613C">
      <w:pPr>
        <w:pStyle w:val="Code"/>
        <w:ind w:firstLine="0"/>
        <w:rPr>
          <w:color w:val="auto"/>
        </w:rPr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6E4FF1" w:rsidRDefault="00D362DB" w:rsidP="009C6846">
      <w:pPr>
        <w:pStyle w:val="Code1"/>
      </w:pPr>
      <w:r w:rsidRPr="006E4FF1">
        <w:t>RoutineA</w:t>
      </w:r>
    </w:p>
    <w:p w:rsidR="00D362DB" w:rsidRPr="006E4FF1" w:rsidRDefault="00D362DB" w:rsidP="009C6846">
      <w:pPr>
        <w:pStyle w:val="Code1"/>
      </w:pPr>
      <w:r w:rsidRPr="006E4FF1">
        <w:tab/>
        <w:t>;</w:t>
      </w:r>
    </w:p>
    <w:p w:rsidR="00D362DB" w:rsidRPr="006E4FF1" w:rsidRDefault="00D362DB" w:rsidP="009C6846">
      <w:pPr>
        <w:pStyle w:val="Code1"/>
      </w:pPr>
      <w:r w:rsidRPr="006E4FF1">
        <w:t>ProcedureABC(Param1,Param2) [PubVar1,PubVar2]  Public  {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Set </w:t>
      </w:r>
      <w:r w:rsidRPr="006E4FF1">
        <w:t>PrivateVar1=1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Set </w:t>
      </w:r>
      <w:r w:rsidRPr="006E4FF1">
        <w:t>PrivateVar2=2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!,"(RoutineA) PrivateVar1: ",PrivateVar1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!,"(RoutineA) PrivateVar2: ",PrivateVar2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Do </w:t>
      </w:r>
      <w:r w:rsidRPr="006E4FF1">
        <w:t>ProcedureDEF^RoutineB(</w:t>
      </w:r>
      <w:r w:rsidRPr="009E3B7A">
        <w:rPr>
          <w:u w:val="single"/>
        </w:rPr>
        <w:t>PrivateVar1</w:t>
      </w:r>
      <w:r w:rsidRPr="006E4FF1">
        <w:t>,</w:t>
      </w:r>
      <w:r w:rsidRPr="009E3B7A">
        <w:rPr>
          <w:u w:val="single"/>
        </w:rPr>
        <w:t>PrivateVar2</w:t>
      </w:r>
      <w:r w:rsidRPr="006E4FF1">
        <w:t>)</w:t>
      </w:r>
    </w:p>
    <w:p w:rsidR="00D362DB" w:rsidRPr="006E4FF1" w:rsidRDefault="00D362DB" w:rsidP="009C6846">
      <w:pPr>
        <w:pStyle w:val="Code1"/>
      </w:pPr>
      <w:r w:rsidRPr="006E4FF1">
        <w:t>}</w:t>
      </w:r>
    </w:p>
    <w:p w:rsidR="00D362DB" w:rsidRPr="006E4FF1" w:rsidRDefault="00D362DB" w:rsidP="0011613C">
      <w:pPr>
        <w:pStyle w:val="Code"/>
        <w:rPr>
          <w:color w:val="auto"/>
        </w:rPr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6E4FF1" w:rsidRDefault="00D362DB" w:rsidP="0011613C">
      <w:pPr>
        <w:pStyle w:val="Code"/>
        <w:rPr>
          <w:color w:val="auto"/>
        </w:rPr>
      </w:pPr>
    </w:p>
    <w:p w:rsidR="00D362DB" w:rsidRPr="006E4FF1" w:rsidRDefault="00D362DB" w:rsidP="009C6846">
      <w:pPr>
        <w:pStyle w:val="Code1"/>
      </w:pPr>
      <w:r w:rsidRPr="006E4FF1">
        <w:t>RoutineB</w:t>
      </w:r>
    </w:p>
    <w:p w:rsidR="00D362DB" w:rsidRPr="006E4FF1" w:rsidRDefault="00D362DB" w:rsidP="009C6846">
      <w:pPr>
        <w:pStyle w:val="Code1"/>
      </w:pPr>
      <w:r w:rsidRPr="006E4FF1">
        <w:tab/>
        <w:t>;</w:t>
      </w:r>
    </w:p>
    <w:p w:rsidR="00D362DB" w:rsidRPr="006E4FF1" w:rsidRDefault="00D362DB" w:rsidP="009C6846">
      <w:pPr>
        <w:pStyle w:val="Code1"/>
      </w:pPr>
      <w:r w:rsidRPr="006E4FF1">
        <w:t>ProcedureDEF(</w:t>
      </w:r>
      <w:r w:rsidRPr="009E3B7A">
        <w:rPr>
          <w:u w:val="single"/>
        </w:rPr>
        <w:t>PriVar1</w:t>
      </w:r>
      <w:r w:rsidRPr="006E4FF1">
        <w:t>,</w:t>
      </w:r>
      <w:r w:rsidRPr="009E3B7A">
        <w:rPr>
          <w:u w:val="single"/>
        </w:rPr>
        <w:t>PriVar2</w:t>
      </w:r>
      <w:r w:rsidRPr="006E4FF1">
        <w:t>) Public  {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!,"(RoutineB) PriVar1: ",PriVar1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!,"(RoutineB) PriVar2: ",PriVar2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>}</w:t>
      </w:r>
    </w:p>
    <w:p w:rsidR="00D362DB" w:rsidRPr="000808BC" w:rsidRDefault="00D362DB" w:rsidP="0011613C">
      <w:pPr>
        <w:pStyle w:val="Code"/>
        <w:rPr>
          <w:b/>
          <w:color w:val="FF0000"/>
        </w:rPr>
      </w:pPr>
    </w:p>
    <w:p w:rsidR="00D362DB" w:rsidRDefault="00D362DB" w:rsidP="0011613C">
      <w:pPr>
        <w:pStyle w:val="Caption"/>
      </w:pPr>
      <w:bookmarkStart w:id="581" w:name="_Ref289053452"/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581"/>
      <w:r>
        <w:t xml:space="preserve"> Variables created inside the called Procedure passed to other Procedures through the Public List.</w:t>
      </w:r>
    </w:p>
    <w:p w:rsidR="00D362DB" w:rsidRDefault="00D362DB" w:rsidP="0011613C">
      <w:pPr>
        <w:pStyle w:val="Code"/>
        <w:ind w:firstLine="0"/>
      </w:pPr>
    </w:p>
    <w:p w:rsidR="00D362DB" w:rsidRDefault="00D362DB" w:rsidP="009C6846">
      <w:pPr>
        <w:pStyle w:val="Code1"/>
      </w:pPr>
      <w:r>
        <w:t>Set Param1=1</w:t>
      </w:r>
    </w:p>
    <w:p w:rsidR="00D362DB" w:rsidRDefault="00D362DB" w:rsidP="009C6846">
      <w:pPr>
        <w:pStyle w:val="Code1"/>
      </w:pPr>
      <w:r>
        <w:t>Set Param2=2</w:t>
      </w:r>
    </w:p>
    <w:p w:rsidR="00D362DB" w:rsidRDefault="00D362DB" w:rsidP="009C6846">
      <w:pPr>
        <w:pStyle w:val="Code1"/>
      </w:pPr>
      <w:r>
        <w:t>Set PubVar1=1</w:t>
      </w:r>
    </w:p>
    <w:p w:rsidR="00D362DB" w:rsidRDefault="00D362DB" w:rsidP="009C6846">
      <w:pPr>
        <w:pStyle w:val="Code1"/>
      </w:pPr>
      <w:r>
        <w:t>Set PubVar2=2</w:t>
      </w:r>
    </w:p>
    <w:p w:rsidR="00D362DB" w:rsidRPr="006E4FF1" w:rsidRDefault="00D362DB" w:rsidP="009C6846">
      <w:pPr>
        <w:pStyle w:val="Code1"/>
      </w:pPr>
      <w:r>
        <w:t xml:space="preserve">Do </w:t>
      </w:r>
      <w:r w:rsidRPr="006E4FF1">
        <w:t>Proced</w:t>
      </w:r>
      <w:r>
        <w:t>ureABC^RoutineA(Param1,Param2)</w:t>
      </w:r>
    </w:p>
    <w:p w:rsidR="00D362DB" w:rsidRDefault="00D362DB" w:rsidP="009C6846">
      <w:pPr>
        <w:pStyle w:val="Code1"/>
      </w:pPr>
      <w:r>
        <w:t xml:space="preserve"> </w:t>
      </w:r>
    </w:p>
    <w:p w:rsidR="00D362DB" w:rsidRDefault="00D362DB" w:rsidP="009C6846">
      <w:pPr>
        <w:pStyle w:val="Code1"/>
      </w:pPr>
      <w:r>
        <w:t xml:space="preserve"> </w:t>
      </w:r>
      <w:r w:rsidRPr="000329DB">
        <w:t>(RoutineA) PrivateVar1: 1</w:t>
      </w:r>
      <w:r w:rsidRPr="000329DB">
        <w:br/>
      </w:r>
      <w:r>
        <w:t xml:space="preserve">  </w:t>
      </w:r>
      <w:r w:rsidRPr="000329DB">
        <w:t>(RoutineA) PrivateVar2: 2</w:t>
      </w:r>
      <w:r w:rsidRPr="000329DB">
        <w:br/>
      </w:r>
      <w:r>
        <w:t xml:space="preserve">  </w:t>
      </w:r>
      <w:r w:rsidRPr="000329DB">
        <w:t>(RoutineB) PrivateVar1: 1</w:t>
      </w:r>
      <w:r w:rsidRPr="000329DB">
        <w:br/>
      </w:r>
      <w:r>
        <w:t xml:space="preserve">  </w:t>
      </w:r>
      <w:r w:rsidRPr="000329DB">
        <w:t>(RoutineB) PrivateVar2: 2</w:t>
      </w: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6E4FF1" w:rsidRDefault="00D362DB" w:rsidP="0011613C">
      <w:pPr>
        <w:pStyle w:val="Code"/>
        <w:ind w:firstLine="0"/>
        <w:rPr>
          <w:color w:val="auto"/>
        </w:rPr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6E4FF1" w:rsidRDefault="00D362DB" w:rsidP="009C6846">
      <w:pPr>
        <w:pStyle w:val="Code1"/>
      </w:pPr>
      <w:r w:rsidRPr="006E4FF1">
        <w:t>RoutineA</w:t>
      </w:r>
    </w:p>
    <w:p w:rsidR="00D362DB" w:rsidRPr="006E4FF1" w:rsidRDefault="00D362DB" w:rsidP="009C6846">
      <w:pPr>
        <w:pStyle w:val="Code1"/>
      </w:pPr>
      <w:r w:rsidRPr="006E4FF1">
        <w:tab/>
        <w:t>;</w:t>
      </w:r>
    </w:p>
    <w:p w:rsidR="00D362DB" w:rsidRPr="006E4FF1" w:rsidRDefault="00D362DB" w:rsidP="009C6846">
      <w:pPr>
        <w:pStyle w:val="Code1"/>
      </w:pPr>
      <w:r w:rsidRPr="006E4FF1">
        <w:t>ProcedureABC(Param1,Param2) [PubVar1,PubVar2</w:t>
      </w:r>
      <w:r>
        <w:t xml:space="preserve">, </w:t>
      </w:r>
      <w:r w:rsidRPr="000329DB">
        <w:rPr>
          <w:u w:val="single"/>
        </w:rPr>
        <w:t>PrivateVar1,PrivateVar2</w:t>
      </w:r>
      <w:r w:rsidRPr="006E4FF1">
        <w:t>]  Public  {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Set </w:t>
      </w:r>
      <w:r w:rsidRPr="006E4FF1">
        <w:t>PrivateVar1=1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Set </w:t>
      </w:r>
      <w:r w:rsidRPr="006E4FF1">
        <w:t>PrivateVar2=2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!,"(RoutineA) PrivateVar1: ",PrivateVar1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>!,"(RoutineA) PrivateVar2: ",PrivateVar2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Do </w:t>
      </w:r>
      <w:r w:rsidRPr="006E4FF1">
        <w:t>ProcedureDEF^RoutineB(</w:t>
      </w:r>
      <w:r>
        <w:t>Param1,Param2</w:t>
      </w:r>
      <w:r w:rsidRPr="006E4FF1">
        <w:t>)</w:t>
      </w:r>
    </w:p>
    <w:p w:rsidR="00D362DB" w:rsidRPr="006E4FF1" w:rsidRDefault="00D362DB" w:rsidP="009C6846">
      <w:pPr>
        <w:pStyle w:val="Code1"/>
      </w:pPr>
      <w:r w:rsidRPr="006E4FF1">
        <w:t>}</w:t>
      </w:r>
    </w:p>
    <w:p w:rsidR="00D362DB" w:rsidRPr="006E4FF1" w:rsidRDefault="00D362DB" w:rsidP="0011613C">
      <w:pPr>
        <w:pStyle w:val="Code"/>
        <w:rPr>
          <w:color w:val="auto"/>
        </w:rPr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6E4FF1" w:rsidRDefault="00D362DB" w:rsidP="0011613C">
      <w:pPr>
        <w:pStyle w:val="Code"/>
        <w:rPr>
          <w:color w:val="auto"/>
        </w:rPr>
      </w:pPr>
    </w:p>
    <w:p w:rsidR="00D362DB" w:rsidRPr="006E4FF1" w:rsidRDefault="00D362DB" w:rsidP="009C6846">
      <w:pPr>
        <w:pStyle w:val="Code1"/>
      </w:pPr>
      <w:r w:rsidRPr="006E4FF1">
        <w:t>RoutineB</w:t>
      </w:r>
    </w:p>
    <w:p w:rsidR="00D362DB" w:rsidRPr="006E4FF1" w:rsidRDefault="00D362DB" w:rsidP="009C6846">
      <w:pPr>
        <w:pStyle w:val="Code1"/>
      </w:pPr>
      <w:r w:rsidRPr="006E4FF1">
        <w:tab/>
        <w:t>;</w:t>
      </w:r>
    </w:p>
    <w:p w:rsidR="00D362DB" w:rsidRPr="006E4FF1" w:rsidRDefault="00D362DB" w:rsidP="009C6846">
      <w:pPr>
        <w:pStyle w:val="Code1"/>
      </w:pPr>
      <w:r w:rsidRPr="006E4FF1">
        <w:t>ProcedureDEF(</w:t>
      </w:r>
      <w:r>
        <w:t>Param1,Param2</w:t>
      </w:r>
      <w:r w:rsidRPr="006E4FF1">
        <w:t xml:space="preserve">) </w:t>
      </w:r>
      <w:r>
        <w:t>[</w:t>
      </w:r>
      <w:r w:rsidRPr="000329DB">
        <w:rPr>
          <w:u w:val="single"/>
        </w:rPr>
        <w:t>PrivateVar1,PrivateVar2</w:t>
      </w:r>
      <w:r w:rsidRPr="006E4FF1">
        <w:t>]  Public  {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 xml:space="preserve">!,"(RoutineB) </w:t>
      </w:r>
      <w:r>
        <w:t>PrivateVar</w:t>
      </w:r>
      <w:r w:rsidRPr="006E4FF1">
        <w:t>1: ",</w:t>
      </w:r>
      <w:r>
        <w:t>PrivateVar</w:t>
      </w:r>
      <w:r w:rsidRPr="006E4FF1">
        <w:t>1</w:t>
      </w:r>
    </w:p>
    <w:p w:rsidR="00D362DB" w:rsidRPr="006E4FF1" w:rsidRDefault="00D362DB" w:rsidP="009C6846">
      <w:pPr>
        <w:pStyle w:val="Code1"/>
      </w:pPr>
      <w:r w:rsidRPr="006E4FF1">
        <w:t xml:space="preserve">  </w:t>
      </w:r>
      <w:r>
        <w:t xml:space="preserve">Write </w:t>
      </w:r>
      <w:r w:rsidRPr="006E4FF1">
        <w:t xml:space="preserve">!,"(RoutineB) </w:t>
      </w:r>
      <w:r>
        <w:t>PrivateVar</w:t>
      </w:r>
      <w:r w:rsidRPr="006E4FF1">
        <w:t>2: ",</w:t>
      </w:r>
      <w:r>
        <w:t>PrivateVar</w:t>
      </w:r>
      <w:r w:rsidRPr="006E4FF1">
        <w:t>2</w:t>
      </w:r>
    </w:p>
    <w:p w:rsidR="00D362DB" w:rsidRPr="006E4FF1" w:rsidRDefault="00D362DB" w:rsidP="009C6846">
      <w:pPr>
        <w:pStyle w:val="Code1"/>
      </w:pPr>
      <w:r w:rsidRPr="006E4FF1">
        <w:t xml:space="preserve">  ;</w:t>
      </w:r>
    </w:p>
    <w:p w:rsidR="00D362DB" w:rsidRPr="006E4FF1" w:rsidRDefault="00D362DB" w:rsidP="009C6846">
      <w:pPr>
        <w:pStyle w:val="Code1"/>
      </w:pPr>
      <w:r w:rsidRPr="006E4FF1">
        <w:t>}</w:t>
      </w:r>
    </w:p>
    <w:p w:rsidR="00D362DB" w:rsidRPr="000808BC" w:rsidRDefault="00D362DB" w:rsidP="0011613C">
      <w:pPr>
        <w:pStyle w:val="Code"/>
        <w:rPr>
          <w:b/>
          <w:color w:val="FF0000"/>
        </w:rPr>
      </w:pPr>
    </w:p>
    <w:p w:rsidR="00726FDA" w:rsidRDefault="00726FDA" w:rsidP="0011613C">
      <w:pPr>
        <w:pStyle w:val="Caption"/>
      </w:pPr>
      <w:bookmarkStart w:id="582" w:name="_Ref289053483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582"/>
      <w:r>
        <w:t xml:space="preserve"> Calling a Private Procedure</w:t>
      </w:r>
    </w:p>
    <w:p w:rsidR="00D362DB" w:rsidRDefault="00D362DB" w:rsidP="0011613C">
      <w:pPr>
        <w:pStyle w:val="Code"/>
      </w:pPr>
    </w:p>
    <w:p w:rsidR="00D362DB" w:rsidRPr="007A14CF" w:rsidRDefault="00D362DB" w:rsidP="009C6846">
      <w:pPr>
        <w:pStyle w:val="Code1"/>
      </w:pPr>
      <w:r>
        <w:t xml:space="preserve">Set </w:t>
      </w:r>
      <w:r w:rsidRPr="007A14CF">
        <w:t>Param1=1</w:t>
      </w:r>
    </w:p>
    <w:p w:rsidR="00D362DB" w:rsidRPr="007A14CF" w:rsidRDefault="00D362DB" w:rsidP="009C6846">
      <w:pPr>
        <w:pStyle w:val="Code1"/>
      </w:pPr>
      <w:r>
        <w:t xml:space="preserve">Set </w:t>
      </w:r>
      <w:r w:rsidRPr="007A14CF">
        <w:t>Param2=2</w:t>
      </w:r>
    </w:p>
    <w:p w:rsidR="00D362DB" w:rsidRPr="007A14CF" w:rsidRDefault="00D362DB" w:rsidP="009C6846">
      <w:pPr>
        <w:pStyle w:val="Code1"/>
      </w:pPr>
      <w:r>
        <w:t xml:space="preserve">Set </w:t>
      </w:r>
      <w:r w:rsidRPr="007A14CF">
        <w:t>PubVar1="1"</w:t>
      </w:r>
    </w:p>
    <w:p w:rsidR="00D362DB" w:rsidRPr="007A14CF" w:rsidRDefault="00D362DB" w:rsidP="009C6846">
      <w:pPr>
        <w:pStyle w:val="Code1"/>
      </w:pPr>
      <w:r>
        <w:t xml:space="preserve">Set </w:t>
      </w:r>
      <w:r w:rsidRPr="007A14CF">
        <w:t>PubVar2="2"</w:t>
      </w:r>
    </w:p>
    <w:p w:rsidR="00D362DB" w:rsidRPr="007A14CF" w:rsidRDefault="00D362DB" w:rsidP="009C6846">
      <w:pPr>
        <w:pStyle w:val="Code1"/>
      </w:pPr>
      <w:r>
        <w:t xml:space="preserve">Do </w:t>
      </w:r>
      <w:r w:rsidRPr="007A14CF">
        <w:t>ProcedureABC^RoutineA(Param1,Param2)</w:t>
      </w:r>
    </w:p>
    <w:p w:rsidR="00D362DB" w:rsidRDefault="00D362DB" w:rsidP="009C6846">
      <w:pPr>
        <w:pStyle w:val="Code1"/>
      </w:pPr>
    </w:p>
    <w:p w:rsidR="00D362DB" w:rsidRPr="00BB2F2E" w:rsidRDefault="00D362DB" w:rsidP="009C6846">
      <w:pPr>
        <w:pStyle w:val="Code1"/>
      </w:pPr>
      <w:r>
        <w:t xml:space="preserve">Set </w:t>
      </w:r>
      <w:r w:rsidRPr="00BB2F2E">
        <w:t>Param2=2</w:t>
      </w:r>
    </w:p>
    <w:p w:rsidR="00D362DB" w:rsidRPr="00BB2F2E" w:rsidRDefault="00D362DB" w:rsidP="009C6846">
      <w:pPr>
        <w:pStyle w:val="Code1"/>
      </w:pPr>
      <w:r>
        <w:t xml:space="preserve">Set </w:t>
      </w:r>
      <w:r w:rsidRPr="00BB2F2E">
        <w:t>PubVar1="1"</w:t>
      </w:r>
    </w:p>
    <w:p w:rsidR="00D362DB" w:rsidRPr="00BB2F2E" w:rsidRDefault="00D362DB" w:rsidP="009C6846">
      <w:pPr>
        <w:pStyle w:val="Code1"/>
      </w:pPr>
      <w:r>
        <w:t xml:space="preserve">Set </w:t>
      </w:r>
      <w:r w:rsidRPr="00BB2F2E">
        <w:t>PubVar2="2"</w:t>
      </w:r>
    </w:p>
    <w:p w:rsidR="00D362DB" w:rsidRPr="00BB2F2E" w:rsidRDefault="00D362DB" w:rsidP="009C6846">
      <w:pPr>
        <w:pStyle w:val="Code1"/>
      </w:pPr>
      <w:r>
        <w:t xml:space="preserve">Do </w:t>
      </w:r>
      <w:r w:rsidRPr="00BB2F2E">
        <w:t>ProcedureABC^RoutineA(Param1,Param2)</w:t>
      </w:r>
      <w:r>
        <w:tab/>
      </w:r>
      <w:r w:rsidRPr="007C7F5E">
        <w:t>;Calling a Private Procedure</w:t>
      </w:r>
    </w:p>
    <w:p w:rsidR="00D362DB" w:rsidRPr="00BB2F2E" w:rsidRDefault="00D362DB" w:rsidP="009C6846">
      <w:pPr>
        <w:pStyle w:val="Code1"/>
      </w:pPr>
      <w:r>
        <w:t xml:space="preserve">Do </w:t>
      </w:r>
      <w:r w:rsidRPr="00BB2F2E">
        <w:t>ProcedureABC^RoutineA(Param1,Param2)</w:t>
      </w:r>
    </w:p>
    <w:p w:rsidR="00D362DB" w:rsidRPr="00BB2F2E" w:rsidRDefault="00D362DB" w:rsidP="009C6846">
      <w:pPr>
        <w:pStyle w:val="Code1"/>
      </w:pPr>
      <w:r w:rsidRPr="00BB2F2E">
        <w:t>^</w:t>
      </w:r>
    </w:p>
    <w:p w:rsidR="00D362DB" w:rsidRDefault="00D362DB" w:rsidP="009C6846">
      <w:pPr>
        <w:pStyle w:val="Code1"/>
      </w:pPr>
      <w:r w:rsidRPr="00BB2F2E">
        <w:t>&lt;NOLINE&gt;</w:t>
      </w:r>
    </w:p>
    <w:p w:rsidR="00D362DB" w:rsidRPr="00BB2F2E" w:rsidRDefault="00D362DB" w:rsidP="0011613C">
      <w:pPr>
        <w:pStyle w:val="Code"/>
        <w:rPr>
          <w:b/>
          <w:color w:val="FF0000"/>
        </w:rPr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Pr="007A14CF" w:rsidRDefault="00D362DB" w:rsidP="0011613C">
      <w:pPr>
        <w:pStyle w:val="Code"/>
        <w:rPr>
          <w:color w:val="auto"/>
        </w:rPr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7A14CF" w:rsidRDefault="00D362DB" w:rsidP="009C6846">
      <w:pPr>
        <w:pStyle w:val="Code1"/>
      </w:pPr>
      <w:r w:rsidRPr="007A14CF">
        <w:t>RoutineA</w:t>
      </w:r>
    </w:p>
    <w:p w:rsidR="00D362DB" w:rsidRPr="007A14CF" w:rsidRDefault="00D362DB" w:rsidP="009C6846">
      <w:pPr>
        <w:pStyle w:val="Code1"/>
      </w:pPr>
      <w:r w:rsidRPr="007A14CF">
        <w:tab/>
        <w:t>;</w:t>
      </w:r>
    </w:p>
    <w:p w:rsidR="00D362DB" w:rsidRPr="007A14CF" w:rsidRDefault="00D362DB" w:rsidP="009C6846">
      <w:pPr>
        <w:pStyle w:val="Code1"/>
      </w:pPr>
      <w:r w:rsidRPr="007A14CF">
        <w:t xml:space="preserve">ProcedureABC(Param1,Param2) [PubVar1,PubVar2]  </w:t>
      </w:r>
      <w:r w:rsidRPr="005D2139">
        <w:rPr>
          <w:u w:val="single"/>
        </w:rPr>
        <w:t>Private</w:t>
      </w:r>
      <w:r w:rsidRPr="007A14CF">
        <w:t xml:space="preserve">  {</w:t>
      </w:r>
    </w:p>
    <w:p w:rsidR="00D362DB" w:rsidRPr="007A14CF" w:rsidRDefault="00D362DB" w:rsidP="009C6846">
      <w:pPr>
        <w:pStyle w:val="Code1"/>
      </w:pPr>
      <w:r w:rsidRPr="007A14CF">
        <w:t xml:space="preserve">  ;</w:t>
      </w:r>
    </w:p>
    <w:p w:rsidR="00D362DB" w:rsidRPr="007A14CF" w:rsidRDefault="00D362DB" w:rsidP="009C6846">
      <w:pPr>
        <w:pStyle w:val="Code1"/>
      </w:pPr>
      <w:r w:rsidRPr="007A14CF">
        <w:t xml:space="preserve">  </w:t>
      </w:r>
      <w:r>
        <w:t xml:space="preserve">Set </w:t>
      </w:r>
      <w:r w:rsidRPr="007A14CF">
        <w:t>PrivateVar1=1</w:t>
      </w:r>
    </w:p>
    <w:p w:rsidR="00D362DB" w:rsidRPr="007A14CF" w:rsidRDefault="00D362DB" w:rsidP="009C6846">
      <w:pPr>
        <w:pStyle w:val="Code1"/>
      </w:pPr>
      <w:r w:rsidRPr="007A14CF">
        <w:t xml:space="preserve">  </w:t>
      </w:r>
      <w:r>
        <w:t xml:space="preserve">Set </w:t>
      </w:r>
      <w:r w:rsidRPr="007A14CF">
        <w:t>PrivateVar2=2</w:t>
      </w:r>
    </w:p>
    <w:p w:rsidR="00D362DB" w:rsidRPr="007A14CF" w:rsidRDefault="00D362DB" w:rsidP="009C6846">
      <w:pPr>
        <w:pStyle w:val="Code1"/>
      </w:pPr>
      <w:r w:rsidRPr="007A14CF">
        <w:t xml:space="preserve">  </w:t>
      </w:r>
      <w:r>
        <w:t xml:space="preserve">Write </w:t>
      </w:r>
      <w:r w:rsidRPr="007A14CF">
        <w:t>!,"(RoutineA) PrivateVar1: ",PrivateVar1</w:t>
      </w:r>
    </w:p>
    <w:p w:rsidR="00D362DB" w:rsidRPr="007A14CF" w:rsidRDefault="00D362DB" w:rsidP="009C6846">
      <w:pPr>
        <w:pStyle w:val="Code1"/>
      </w:pPr>
      <w:r w:rsidRPr="007A14CF">
        <w:t xml:space="preserve">  </w:t>
      </w:r>
      <w:r>
        <w:t xml:space="preserve">Write </w:t>
      </w:r>
      <w:r w:rsidRPr="007A14CF">
        <w:t>!,"(RoutineA) PrivateVar2: ",PrivateVar2</w:t>
      </w:r>
    </w:p>
    <w:p w:rsidR="00D362DB" w:rsidRPr="007A14CF" w:rsidRDefault="00D362DB" w:rsidP="009C6846">
      <w:pPr>
        <w:pStyle w:val="Code1"/>
      </w:pPr>
      <w:r w:rsidRPr="007A14CF">
        <w:t xml:space="preserve">  ;</w:t>
      </w:r>
    </w:p>
    <w:p w:rsidR="00D362DB" w:rsidRPr="007A14CF" w:rsidRDefault="00D362DB" w:rsidP="009C6846">
      <w:pPr>
        <w:pStyle w:val="Code1"/>
      </w:pPr>
      <w:r w:rsidRPr="007A14CF">
        <w:t>}</w:t>
      </w:r>
    </w:p>
    <w:p w:rsidR="00D362DB" w:rsidRPr="002D4129" w:rsidRDefault="00D362DB" w:rsidP="0011613C">
      <w:pPr>
        <w:pStyle w:val="Code"/>
      </w:pPr>
    </w:p>
    <w:p w:rsidR="00726FDA" w:rsidRDefault="00726FDA" w:rsidP="0011613C">
      <w:pPr>
        <w:pStyle w:val="Caption"/>
      </w:pPr>
      <w:bookmarkStart w:id="583" w:name="_Ref289053514"/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583"/>
      <w:r>
        <w:t xml:space="preserve"> Calling a Procedure like a Function</w:t>
      </w:r>
    </w:p>
    <w:p w:rsidR="00D362DB" w:rsidRDefault="00D362DB" w:rsidP="0011613C">
      <w:pPr>
        <w:pStyle w:val="Code"/>
        <w:ind w:firstLine="0"/>
      </w:pPr>
    </w:p>
    <w:p w:rsidR="00D362DB" w:rsidRPr="007A14CF" w:rsidRDefault="00D362DB" w:rsidP="009C6846">
      <w:pPr>
        <w:pStyle w:val="Code1"/>
      </w:pPr>
      <w:r>
        <w:t xml:space="preserve">Set </w:t>
      </w:r>
      <w:r w:rsidRPr="007A14CF">
        <w:t>PubVar1=3</w:t>
      </w:r>
    </w:p>
    <w:p w:rsidR="00D362DB" w:rsidRPr="007A14CF" w:rsidRDefault="00D362DB" w:rsidP="009C6846">
      <w:pPr>
        <w:pStyle w:val="Code1"/>
      </w:pPr>
      <w:r>
        <w:t xml:space="preserve">Set </w:t>
      </w:r>
      <w:r w:rsidRPr="007A14CF">
        <w:t>PubVar2=4</w:t>
      </w:r>
    </w:p>
    <w:p w:rsidR="00D362DB" w:rsidRPr="007A14CF" w:rsidRDefault="00D362DB" w:rsidP="009C6846">
      <w:pPr>
        <w:pStyle w:val="Code1"/>
      </w:pPr>
      <w:r>
        <w:t xml:space="preserve">Write </w:t>
      </w:r>
      <w:r w:rsidRPr="007A14CF">
        <w:t>$$ProcedureABC^RoutineA(1,2)</w:t>
      </w:r>
      <w:r>
        <w:tab/>
        <w:t>;Called as a Function</w:t>
      </w:r>
    </w:p>
    <w:p w:rsidR="00D362DB" w:rsidRPr="00626DEA" w:rsidRDefault="00D362DB" w:rsidP="009C6846">
      <w:pPr>
        <w:pStyle w:val="Code1"/>
      </w:pPr>
      <w:r w:rsidRPr="00626DEA">
        <w:t>(RoutineA) Param1: 1</w:t>
      </w:r>
    </w:p>
    <w:p w:rsidR="00D362DB" w:rsidRPr="00626DEA" w:rsidRDefault="00D362DB" w:rsidP="009C6846">
      <w:pPr>
        <w:pStyle w:val="Code1"/>
      </w:pPr>
      <w:r w:rsidRPr="00626DEA">
        <w:t>(RoutineA) Param2: 2</w:t>
      </w:r>
    </w:p>
    <w:p w:rsidR="00D362DB" w:rsidRPr="00626DEA" w:rsidRDefault="00D362DB" w:rsidP="009C6846">
      <w:pPr>
        <w:pStyle w:val="Code1"/>
      </w:pPr>
      <w:r w:rsidRPr="00626DEA">
        <w:t>(RoutineA) PubVar1: 3</w:t>
      </w:r>
    </w:p>
    <w:p w:rsidR="00D362DB" w:rsidRPr="00626DEA" w:rsidRDefault="00D362DB" w:rsidP="009C6846">
      <w:pPr>
        <w:pStyle w:val="Code1"/>
      </w:pPr>
      <w:r w:rsidRPr="00626DEA">
        <w:t>(RoutineA) PubVar2: 4</w:t>
      </w:r>
    </w:p>
    <w:p w:rsidR="00D362DB" w:rsidRPr="00626DEA" w:rsidRDefault="00D362DB" w:rsidP="009C6846">
      <w:pPr>
        <w:pStyle w:val="Code1"/>
      </w:pPr>
      <w:r w:rsidRPr="00626DEA">
        <w:t>1</w:t>
      </w:r>
    </w:p>
    <w:p w:rsidR="00D362DB" w:rsidRDefault="00D362DB" w:rsidP="009C6846">
      <w:pPr>
        <w:pStyle w:val="Code1"/>
      </w:pPr>
    </w:p>
    <w:p w:rsidR="00D362DB" w:rsidRPr="007A14CF" w:rsidRDefault="00D362DB" w:rsidP="009C6846">
      <w:pPr>
        <w:pStyle w:val="Code1"/>
      </w:pPr>
      <w:r>
        <w:t xml:space="preserve">Do </w:t>
      </w:r>
      <w:r w:rsidRPr="007A14CF">
        <w:t>ProcedureABC^RoutineA(1,2)</w:t>
      </w:r>
      <w:r>
        <w:tab/>
        <w:t>Called as a Subroutine</w:t>
      </w:r>
    </w:p>
    <w:p w:rsidR="00D362DB" w:rsidRPr="00626DEA" w:rsidRDefault="00D362DB" w:rsidP="009C6846">
      <w:pPr>
        <w:pStyle w:val="Code1"/>
      </w:pPr>
      <w:r w:rsidRPr="00626DEA">
        <w:t>(RoutineA) Param1: 1</w:t>
      </w:r>
    </w:p>
    <w:p w:rsidR="00D362DB" w:rsidRPr="00626DEA" w:rsidRDefault="00D362DB" w:rsidP="009C6846">
      <w:pPr>
        <w:pStyle w:val="Code1"/>
      </w:pPr>
      <w:r w:rsidRPr="00626DEA">
        <w:t>(RoutineA) Param2: 2</w:t>
      </w:r>
    </w:p>
    <w:p w:rsidR="00D362DB" w:rsidRPr="00626DEA" w:rsidRDefault="00D362DB" w:rsidP="009C6846">
      <w:pPr>
        <w:pStyle w:val="Code1"/>
      </w:pPr>
      <w:r w:rsidRPr="00626DEA">
        <w:t>(RoutineA) PubVar1: 3</w:t>
      </w:r>
    </w:p>
    <w:p w:rsidR="00D362DB" w:rsidRDefault="00D362DB" w:rsidP="009C6846">
      <w:pPr>
        <w:pStyle w:val="Code1"/>
      </w:pPr>
      <w:r w:rsidRPr="00626DEA">
        <w:t>(RoutineA) PubVar2: 4</w:t>
      </w:r>
    </w:p>
    <w:p w:rsidR="00D362DB" w:rsidRPr="00626DEA" w:rsidRDefault="00D362DB" w:rsidP="0011613C">
      <w:pPr>
        <w:pStyle w:val="Code"/>
        <w:rPr>
          <w:b/>
          <w:color w:val="FF0000"/>
        </w:rPr>
      </w:pPr>
    </w:p>
    <w:p w:rsidR="00D362DB" w:rsidRDefault="00D362DB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D362DB" w:rsidRDefault="00D362DB" w:rsidP="0011613C">
      <w:pPr>
        <w:pStyle w:val="Code"/>
        <w:ind w:firstLine="0"/>
      </w:pPr>
    </w:p>
    <w:p w:rsidR="00333A38" w:rsidRDefault="00333A38" w:rsidP="00D5047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Pr="007A14CF" w:rsidRDefault="00D362DB" w:rsidP="009C6846">
      <w:pPr>
        <w:pStyle w:val="Code1"/>
      </w:pPr>
      <w:r w:rsidRPr="007A14CF">
        <w:t>RoutineA</w:t>
      </w:r>
    </w:p>
    <w:p w:rsidR="00D362DB" w:rsidRPr="007A14CF" w:rsidRDefault="00D362DB" w:rsidP="009C6846">
      <w:pPr>
        <w:pStyle w:val="Code1"/>
      </w:pPr>
      <w:r w:rsidRPr="007A14CF">
        <w:tab/>
        <w:t>;</w:t>
      </w:r>
    </w:p>
    <w:p w:rsidR="00D362DB" w:rsidRPr="007A14CF" w:rsidRDefault="00D362DB" w:rsidP="009C6846">
      <w:pPr>
        <w:pStyle w:val="Code1"/>
      </w:pPr>
      <w:r w:rsidRPr="007A14CF">
        <w:t>ProcedureABC(Param1,Param2) [PubVar1,PubVar2]  Public  {</w:t>
      </w:r>
    </w:p>
    <w:p w:rsidR="00D362DB" w:rsidRPr="007A14CF" w:rsidRDefault="00D362DB" w:rsidP="009C6846">
      <w:pPr>
        <w:pStyle w:val="Code1"/>
      </w:pPr>
      <w:r w:rsidRPr="007A14CF">
        <w:t xml:space="preserve">  ;</w:t>
      </w:r>
    </w:p>
    <w:p w:rsidR="00D362DB" w:rsidRPr="007A14CF" w:rsidRDefault="00D362DB" w:rsidP="009C6846">
      <w:pPr>
        <w:pStyle w:val="Code1"/>
      </w:pPr>
      <w:r w:rsidRPr="007A14CF">
        <w:t xml:space="preserve">  </w:t>
      </w:r>
      <w:r>
        <w:t xml:space="preserve">Write </w:t>
      </w:r>
      <w:r w:rsidRPr="007A14CF">
        <w:t>!,"(RoutineA) Param1: ",Param1</w:t>
      </w:r>
    </w:p>
    <w:p w:rsidR="00D362DB" w:rsidRPr="007A14CF" w:rsidRDefault="00D362DB" w:rsidP="009C6846">
      <w:pPr>
        <w:pStyle w:val="Code1"/>
      </w:pPr>
      <w:r w:rsidRPr="007A14CF">
        <w:t xml:space="preserve">  </w:t>
      </w:r>
      <w:r>
        <w:t xml:space="preserve">Write </w:t>
      </w:r>
      <w:r w:rsidRPr="007A14CF">
        <w:t>!,"(RoutineA) Param2: ",Param2</w:t>
      </w:r>
    </w:p>
    <w:p w:rsidR="00D362DB" w:rsidRPr="007A14CF" w:rsidRDefault="00D362DB" w:rsidP="009C6846">
      <w:pPr>
        <w:pStyle w:val="Code1"/>
      </w:pPr>
      <w:r w:rsidRPr="007A14CF">
        <w:t xml:space="preserve">  </w:t>
      </w:r>
      <w:r>
        <w:t xml:space="preserve">Write </w:t>
      </w:r>
      <w:r w:rsidRPr="007A14CF">
        <w:t>!,"(RoutineA) PubVar1: ",PubVar1</w:t>
      </w:r>
    </w:p>
    <w:p w:rsidR="00D362DB" w:rsidRPr="007A14CF" w:rsidRDefault="00D362DB" w:rsidP="009C6846">
      <w:pPr>
        <w:pStyle w:val="Code1"/>
      </w:pPr>
      <w:r w:rsidRPr="007A14CF">
        <w:t xml:space="preserve">  </w:t>
      </w:r>
      <w:r>
        <w:t xml:space="preserve">Write </w:t>
      </w:r>
      <w:r w:rsidRPr="007A14CF">
        <w:t>!,"(RoutineA) PubVar2: ",PubVar2,!</w:t>
      </w:r>
    </w:p>
    <w:p w:rsidR="00D362DB" w:rsidRPr="007A14CF" w:rsidRDefault="00D362DB" w:rsidP="009C6846">
      <w:pPr>
        <w:pStyle w:val="Code1"/>
      </w:pPr>
      <w:r w:rsidRPr="007A14CF">
        <w:t xml:space="preserve">  Q</w:t>
      </w:r>
      <w:r>
        <w:t>uit</w:t>
      </w:r>
      <w:r w:rsidRPr="007A14CF">
        <w:t xml:space="preserve"> 1</w:t>
      </w:r>
    </w:p>
    <w:p w:rsidR="00D362DB" w:rsidRPr="007A14CF" w:rsidRDefault="00D362DB" w:rsidP="009C6846">
      <w:pPr>
        <w:pStyle w:val="Code1"/>
      </w:pPr>
      <w:r w:rsidRPr="007A14CF">
        <w:t>}</w:t>
      </w:r>
    </w:p>
    <w:p w:rsidR="00D362DB" w:rsidRDefault="00D362DB" w:rsidP="0011613C">
      <w:pPr>
        <w:pStyle w:val="Code"/>
      </w:pPr>
    </w:p>
    <w:p w:rsidR="00D362DB" w:rsidRDefault="00D362DB" w:rsidP="0011613C">
      <w:pPr>
        <w:pStyle w:val="Heading2"/>
      </w:pPr>
      <w:bookmarkStart w:id="584" w:name="_Toc323692395"/>
      <w:r>
        <w:t xml:space="preserve">Exercise on </w:t>
      </w:r>
      <w:r w:rsidR="008B0BB8">
        <w:t xml:space="preserve">a </w:t>
      </w:r>
      <w:r>
        <w:t>COS Procedure</w:t>
      </w:r>
      <w:bookmarkEnd w:id="584"/>
    </w:p>
    <w:p w:rsidR="00D362DB" w:rsidRPr="000D516B" w:rsidRDefault="00D362DB" w:rsidP="0011613C">
      <w:r>
        <w:t xml:space="preserve">Write a new COS </w:t>
      </w:r>
      <w:r w:rsidRPr="000A4E27">
        <w:rPr>
          <w:i/>
          <w:color w:val="000000"/>
        </w:rPr>
        <w:t>Procedure</w:t>
      </w:r>
      <w:r>
        <w:rPr>
          <w:color w:val="000000"/>
        </w:rPr>
        <w:t xml:space="preserve"> </w:t>
      </w:r>
      <w:r>
        <w:t xml:space="preserve">from scratch. First create a new routine called MyRoutine. Inside MyRoutine include the code to call the </w:t>
      </w:r>
      <w:r w:rsidRPr="000A4E27">
        <w:rPr>
          <w:i/>
          <w:color w:val="000000"/>
        </w:rPr>
        <w:t>Procedure</w:t>
      </w:r>
      <w:r>
        <w:t xml:space="preserve">. Name your COS </w:t>
      </w:r>
      <w:r w:rsidRPr="000A4E27">
        <w:rPr>
          <w:i/>
          <w:color w:val="000000"/>
        </w:rPr>
        <w:t>Procedure</w:t>
      </w:r>
      <w:r>
        <w:rPr>
          <w:color w:val="000000"/>
        </w:rPr>
        <w:t xml:space="preserve"> </w:t>
      </w:r>
      <w:r>
        <w:t xml:space="preserve">“MyProcedure”. Pass MyProcedure four parameters of your own naming. Two of the Parameters should be </w:t>
      </w:r>
      <w:r w:rsidRPr="00103669">
        <w:rPr>
          <w:i/>
        </w:rPr>
        <w:t>Called by Value</w:t>
      </w:r>
      <w:r>
        <w:t xml:space="preserve"> and two </w:t>
      </w:r>
      <w:r w:rsidRPr="00103669">
        <w:rPr>
          <w:i/>
        </w:rPr>
        <w:t>Called by Reference</w:t>
      </w:r>
      <w:r>
        <w:t xml:space="preserve">. Change the value for all four parameters inside your procedure. Include two variables in the </w:t>
      </w:r>
      <w:r w:rsidRPr="00CA5B9A">
        <w:rPr>
          <w:i/>
        </w:rPr>
        <w:t>Public Variable List</w:t>
      </w:r>
      <w:r>
        <w:t xml:space="preserve">. Display the value of the Parameters as well as the variables in the </w:t>
      </w:r>
      <w:r w:rsidRPr="00CA5B9A">
        <w:rPr>
          <w:i/>
        </w:rPr>
        <w:t>Public Variable List</w:t>
      </w:r>
      <w:r>
        <w:t xml:space="preserve"> before calling MyProcedure, inside MyProcedure and after calling MyProcedure. Compile and run MyRoutine and ensure you get correct output.</w:t>
      </w:r>
    </w:p>
    <w:p w:rsidR="00D362DB" w:rsidRDefault="00D362DB" w:rsidP="0011613C">
      <w:r>
        <w:t>Your assignment should look something like the following:</w:t>
      </w:r>
    </w:p>
    <w:p w:rsidR="00D362DB" w:rsidRDefault="00D362DB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15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r>
        <w:t xml:space="preserve"> Exercise on COS Procedure</w:t>
      </w:r>
    </w:p>
    <w:p w:rsidR="00D362DB" w:rsidRDefault="00D362DB" w:rsidP="009C6846">
      <w:pPr>
        <w:pStyle w:val="Code1"/>
      </w:pPr>
    </w:p>
    <w:p w:rsidR="00D362DB" w:rsidRPr="00DE5CC6" w:rsidRDefault="00D362DB" w:rsidP="009C6846">
      <w:pPr>
        <w:pStyle w:val="Code1"/>
      </w:pPr>
      <w:r>
        <w:t>MyRoutine</w:t>
      </w:r>
      <w:r>
        <w:tab/>
        <w:t>;</w:t>
      </w:r>
    </w:p>
    <w:p w:rsidR="00D362DB" w:rsidRDefault="00D362DB" w:rsidP="009C6846">
      <w:pPr>
        <w:pStyle w:val="Code1"/>
      </w:pPr>
      <w:r w:rsidRPr="00DE5CC6">
        <w:t>;</w:t>
      </w:r>
    </w:p>
    <w:p w:rsidR="00D362DB" w:rsidRPr="006E4FF1" w:rsidRDefault="00D362DB" w:rsidP="009C6846">
      <w:pPr>
        <w:pStyle w:val="Code1"/>
      </w:pPr>
      <w:r>
        <w:t>Set PubVar1="PubVar1</w:t>
      </w:r>
      <w:r w:rsidRPr="006E4FF1">
        <w:t>"</w:t>
      </w:r>
    </w:p>
    <w:p w:rsidR="00D362DB" w:rsidRDefault="00D362DB" w:rsidP="009C6846">
      <w:pPr>
        <w:pStyle w:val="Code1"/>
      </w:pPr>
      <w:r>
        <w:t>Set PubVar2="PubVar2</w:t>
      </w:r>
      <w:r w:rsidRPr="006E4FF1">
        <w:t>"</w:t>
      </w:r>
      <w:r w:rsidRPr="001254B7">
        <w:t xml:space="preserve"> </w:t>
      </w:r>
    </w:p>
    <w:p w:rsidR="00D362DB" w:rsidRPr="006E4FF1" w:rsidRDefault="00D362DB" w:rsidP="009C6846">
      <w:pPr>
        <w:pStyle w:val="Code1"/>
      </w:pPr>
      <w:r>
        <w:t>Set Param1="Param1</w:t>
      </w:r>
      <w:r w:rsidRPr="006E4FF1">
        <w:t>"</w:t>
      </w:r>
    </w:p>
    <w:p w:rsidR="00D362DB" w:rsidRDefault="00D362DB" w:rsidP="009C6846">
      <w:pPr>
        <w:pStyle w:val="Code1"/>
      </w:pPr>
      <w:r>
        <w:t>Set Param2="Param2</w:t>
      </w:r>
      <w:r w:rsidRPr="006E4FF1">
        <w:t>"</w:t>
      </w:r>
    </w:p>
    <w:p w:rsidR="00D362DB" w:rsidRPr="006E4FF1" w:rsidRDefault="00D362DB" w:rsidP="009C6846">
      <w:pPr>
        <w:pStyle w:val="Code1"/>
      </w:pPr>
      <w:r>
        <w:t>Set Param3="Param3</w:t>
      </w:r>
      <w:r w:rsidRPr="006E4FF1">
        <w:t>"</w:t>
      </w:r>
    </w:p>
    <w:p w:rsidR="00D362DB" w:rsidRDefault="00D362DB" w:rsidP="009C6846">
      <w:pPr>
        <w:pStyle w:val="Code1"/>
      </w:pPr>
      <w:r>
        <w:t>Set Param4="Param4</w:t>
      </w:r>
      <w:r w:rsidRPr="006E4FF1">
        <w:t>"</w:t>
      </w:r>
    </w:p>
    <w:p w:rsidR="00D362DB" w:rsidRPr="00DE5CC6" w:rsidRDefault="00D362DB" w:rsidP="009C6846">
      <w:pPr>
        <w:pStyle w:val="Code1"/>
      </w:pPr>
      <w:r>
        <w:t xml:space="preserve">Write </w:t>
      </w:r>
      <w:r w:rsidRPr="00DE5CC6">
        <w:t>!</w:t>
      </w:r>
      <w:r>
        <w:t>,</w:t>
      </w:r>
      <w:r w:rsidRPr="00DE5CC6">
        <w:t>"</w:t>
      </w:r>
      <w:r>
        <w:t xml:space="preserve">Before calling MyProcedure - </w:t>
      </w:r>
      <w:r w:rsidRPr="00DE5CC6">
        <w:t>Param1: ",Param1</w:t>
      </w:r>
      <w:r>
        <w:t xml:space="preserve"> </w:t>
      </w:r>
    </w:p>
    <w:p w:rsidR="00D362DB" w:rsidRDefault="00D362DB" w:rsidP="009C6846">
      <w:pPr>
        <w:pStyle w:val="Code1"/>
      </w:pPr>
      <w:r>
        <w:t xml:space="preserve">Write </w:t>
      </w:r>
      <w:r w:rsidRPr="00DE5CC6">
        <w:t>!</w:t>
      </w:r>
      <w:r>
        <w:t>,</w:t>
      </w:r>
      <w:r w:rsidRPr="00DE5CC6">
        <w:t>"</w:t>
      </w:r>
      <w:r>
        <w:t xml:space="preserve">Before calling MyProcedure - </w:t>
      </w:r>
      <w:r w:rsidRPr="00DE5CC6">
        <w:t>Param2: ",Param2</w:t>
      </w:r>
    </w:p>
    <w:p w:rsidR="00D362DB" w:rsidRPr="00DE5CC6" w:rsidRDefault="00D362DB" w:rsidP="009C6846">
      <w:pPr>
        <w:pStyle w:val="Code1"/>
      </w:pPr>
      <w:r>
        <w:t>Write !,</w:t>
      </w:r>
      <w:r w:rsidRPr="00DE5CC6">
        <w:t>"</w:t>
      </w:r>
      <w:r>
        <w:t>Before calling MyProcedure - Param3: ",Param3</w:t>
      </w:r>
    </w:p>
    <w:p w:rsidR="00D362DB" w:rsidRPr="00DE5CC6" w:rsidRDefault="00D362DB" w:rsidP="009C6846">
      <w:pPr>
        <w:pStyle w:val="Code1"/>
      </w:pPr>
      <w:r>
        <w:t>Write !,</w:t>
      </w:r>
      <w:r w:rsidRPr="00DE5CC6">
        <w:t>"</w:t>
      </w:r>
      <w:r>
        <w:t>Before calling MyProcedure - Param4: ",Param4</w:t>
      </w:r>
    </w:p>
    <w:p w:rsidR="00D362DB" w:rsidRPr="00DE5CC6" w:rsidRDefault="00D362DB" w:rsidP="009C6846">
      <w:pPr>
        <w:pStyle w:val="Code1"/>
      </w:pPr>
      <w:r>
        <w:t xml:space="preserve">Write </w:t>
      </w:r>
      <w:r w:rsidRPr="00DE5CC6">
        <w:t>!</w:t>
      </w:r>
      <w:r>
        <w:t>,</w:t>
      </w:r>
      <w:r w:rsidRPr="00DE5CC6">
        <w:t>"</w:t>
      </w:r>
      <w:r>
        <w:t xml:space="preserve">Before calling MyProcedure - </w:t>
      </w:r>
      <w:r w:rsidRPr="00DE5CC6">
        <w:t>PubVar1: ",PubVar1</w:t>
      </w:r>
    </w:p>
    <w:p w:rsidR="00D362DB" w:rsidRDefault="00D362DB" w:rsidP="009C6846">
      <w:pPr>
        <w:pStyle w:val="Code1"/>
      </w:pPr>
      <w:r>
        <w:t xml:space="preserve">Write </w:t>
      </w:r>
      <w:r w:rsidRPr="00DE5CC6">
        <w:t>!</w:t>
      </w:r>
      <w:r>
        <w:t>,</w:t>
      </w:r>
      <w:r w:rsidRPr="00DE5CC6">
        <w:t>"</w:t>
      </w:r>
      <w:r>
        <w:t xml:space="preserve">Before calling MyProcedure - </w:t>
      </w:r>
      <w:r w:rsidRPr="00DE5CC6">
        <w:t>PubVar2: ",PubVar2</w:t>
      </w:r>
    </w:p>
    <w:p w:rsidR="00D362DB" w:rsidRPr="006E4FF1" w:rsidRDefault="00D362DB" w:rsidP="009C6846">
      <w:pPr>
        <w:pStyle w:val="Code1"/>
      </w:pPr>
    </w:p>
    <w:p w:rsidR="00D362DB" w:rsidRDefault="00D362DB" w:rsidP="009C6846">
      <w:pPr>
        <w:pStyle w:val="Code1"/>
      </w:pPr>
      <w:r>
        <w:t>Do MyProcedure</w:t>
      </w:r>
      <w:r w:rsidRPr="006E4FF1">
        <w:t>(</w:t>
      </w:r>
      <w:r>
        <w:t>Param1,Param2,.Param3,.Param4</w:t>
      </w:r>
      <w:r w:rsidRPr="006E4FF1">
        <w:t>)</w:t>
      </w:r>
    </w:p>
    <w:p w:rsidR="00D362DB" w:rsidRDefault="00D362DB" w:rsidP="009C6846">
      <w:pPr>
        <w:pStyle w:val="Code1"/>
      </w:pPr>
    </w:p>
    <w:p w:rsidR="00D362DB" w:rsidRPr="00DE5CC6" w:rsidRDefault="00D362DB" w:rsidP="009C6846">
      <w:pPr>
        <w:pStyle w:val="Code1"/>
      </w:pPr>
      <w:r>
        <w:t xml:space="preserve">Write </w:t>
      </w:r>
      <w:r w:rsidRPr="00DE5CC6">
        <w:t>!</w:t>
      </w:r>
      <w:r>
        <w:t>,</w:t>
      </w:r>
      <w:r w:rsidRPr="00DE5CC6">
        <w:t>"</w:t>
      </w:r>
      <w:r>
        <w:t xml:space="preserve">After calling MyProcedure - </w:t>
      </w:r>
      <w:r w:rsidRPr="00DE5CC6">
        <w:t>Param1: ",Param1</w:t>
      </w:r>
      <w:r>
        <w:t xml:space="preserve"> </w:t>
      </w:r>
    </w:p>
    <w:p w:rsidR="00D362DB" w:rsidRDefault="00D362DB" w:rsidP="009C6846">
      <w:pPr>
        <w:pStyle w:val="Code1"/>
      </w:pPr>
      <w:r>
        <w:t xml:space="preserve">Write </w:t>
      </w:r>
      <w:r w:rsidRPr="00DE5CC6">
        <w:t>!</w:t>
      </w:r>
      <w:r>
        <w:t>,</w:t>
      </w:r>
      <w:r w:rsidRPr="00DE5CC6">
        <w:t>"</w:t>
      </w:r>
      <w:r>
        <w:t xml:space="preserve">After calling MyProcedure - </w:t>
      </w:r>
      <w:r w:rsidRPr="00DE5CC6">
        <w:t>Param2: ",Param2</w:t>
      </w:r>
    </w:p>
    <w:p w:rsidR="00D362DB" w:rsidRPr="00DE5CC6" w:rsidRDefault="00D362DB" w:rsidP="009C6846">
      <w:pPr>
        <w:pStyle w:val="Code1"/>
      </w:pPr>
      <w:r>
        <w:t>Write !,</w:t>
      </w:r>
      <w:r w:rsidRPr="00DE5CC6">
        <w:t>"</w:t>
      </w:r>
      <w:r>
        <w:t>After calling MyProcedure - Param3: ",Param3</w:t>
      </w:r>
    </w:p>
    <w:p w:rsidR="00D362DB" w:rsidRPr="00DE5CC6" w:rsidRDefault="00D362DB" w:rsidP="009C6846">
      <w:pPr>
        <w:pStyle w:val="Code1"/>
      </w:pPr>
      <w:r>
        <w:t>Write !,</w:t>
      </w:r>
      <w:r w:rsidRPr="00DE5CC6">
        <w:t>"</w:t>
      </w:r>
      <w:r>
        <w:t>After calling MyProcedure - Param4: ",Param4</w:t>
      </w:r>
    </w:p>
    <w:p w:rsidR="00D362DB" w:rsidRPr="00DE5CC6" w:rsidRDefault="00D362DB" w:rsidP="009C6846">
      <w:pPr>
        <w:pStyle w:val="Code1"/>
      </w:pPr>
      <w:r>
        <w:t xml:space="preserve">Write </w:t>
      </w:r>
      <w:r w:rsidRPr="00DE5CC6">
        <w:t>!</w:t>
      </w:r>
      <w:r>
        <w:t>,</w:t>
      </w:r>
      <w:r w:rsidRPr="00DE5CC6">
        <w:t>"</w:t>
      </w:r>
      <w:r>
        <w:t xml:space="preserve">After calling MyProcedure - </w:t>
      </w:r>
      <w:r w:rsidRPr="00DE5CC6">
        <w:t>PubVar1: ",PubVar1</w:t>
      </w:r>
    </w:p>
    <w:p w:rsidR="00D362DB" w:rsidRDefault="00D362DB" w:rsidP="009C6846">
      <w:pPr>
        <w:pStyle w:val="Code1"/>
      </w:pPr>
      <w:r>
        <w:t xml:space="preserve">Write </w:t>
      </w:r>
      <w:r w:rsidRPr="00DE5CC6">
        <w:t>!</w:t>
      </w:r>
      <w:r>
        <w:t>,</w:t>
      </w:r>
      <w:r w:rsidRPr="00DE5CC6">
        <w:t>"</w:t>
      </w:r>
      <w:r>
        <w:t xml:space="preserve">After calling MyProcedure - </w:t>
      </w:r>
      <w:r w:rsidRPr="00DE5CC6">
        <w:t>PubVar2: ",PubVar2</w:t>
      </w:r>
    </w:p>
    <w:p w:rsidR="00D362DB" w:rsidRPr="00DE5CC6" w:rsidRDefault="00D362DB" w:rsidP="009C6846">
      <w:pPr>
        <w:pStyle w:val="Code1"/>
      </w:pPr>
      <w:r>
        <w:t>Quit</w:t>
      </w:r>
    </w:p>
    <w:p w:rsidR="00D362DB" w:rsidRPr="00DE5CC6" w:rsidRDefault="00D362DB" w:rsidP="009C6846">
      <w:pPr>
        <w:pStyle w:val="Code1"/>
      </w:pPr>
    </w:p>
    <w:p w:rsidR="00333A38" w:rsidRDefault="00333A38" w:rsidP="002B5527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D362DB" w:rsidRDefault="00D362DB" w:rsidP="009C6846">
      <w:pPr>
        <w:pStyle w:val="Code1"/>
      </w:pPr>
    </w:p>
    <w:p w:rsidR="00D362DB" w:rsidRDefault="00D362DB" w:rsidP="009C6846">
      <w:pPr>
        <w:pStyle w:val="Code1"/>
      </w:pPr>
      <w:r>
        <w:t>MyProcedure</w:t>
      </w:r>
      <w:r w:rsidRPr="00DE5CC6">
        <w:t>(Param1,Param2</w:t>
      </w:r>
      <w:r>
        <w:t>,Param3,Param4</w:t>
      </w:r>
      <w:r w:rsidRPr="00AE3BC2">
        <w:t>) [PubVar1,PubVar2]</w:t>
      </w:r>
      <w:r w:rsidRPr="00DE5CC6">
        <w:t xml:space="preserve">  Public  {</w:t>
      </w:r>
    </w:p>
    <w:p w:rsidR="00D362DB" w:rsidRPr="006E4FF1" w:rsidRDefault="00D362DB" w:rsidP="009C6846">
      <w:pPr>
        <w:pStyle w:val="Code1"/>
      </w:pPr>
      <w:r>
        <w:t xml:space="preserve">  Set PubVar1="PubVar100</w:t>
      </w:r>
      <w:r w:rsidRPr="006E4FF1">
        <w:t>"</w:t>
      </w:r>
    </w:p>
    <w:p w:rsidR="00D362DB" w:rsidRDefault="00D362DB" w:rsidP="009C6846">
      <w:pPr>
        <w:pStyle w:val="Code1"/>
      </w:pPr>
      <w:r>
        <w:t xml:space="preserve">  Set PubVar2="PubVar200</w:t>
      </w:r>
      <w:r w:rsidRPr="006E4FF1">
        <w:t>"</w:t>
      </w:r>
      <w:r w:rsidRPr="001254B7">
        <w:t xml:space="preserve"> </w:t>
      </w:r>
    </w:p>
    <w:p w:rsidR="00D362DB" w:rsidRPr="006E4FF1" w:rsidRDefault="00D362DB" w:rsidP="009C6846">
      <w:pPr>
        <w:pStyle w:val="Code1"/>
      </w:pPr>
      <w:r>
        <w:t xml:space="preserve">  Set Param1="Param100</w:t>
      </w:r>
      <w:r w:rsidRPr="006E4FF1">
        <w:t>"</w:t>
      </w:r>
    </w:p>
    <w:p w:rsidR="00D362DB" w:rsidRDefault="00D362DB" w:rsidP="009C6846">
      <w:pPr>
        <w:pStyle w:val="Code1"/>
      </w:pPr>
      <w:r>
        <w:t xml:space="preserve">  Set Param2="Param200</w:t>
      </w:r>
      <w:r w:rsidRPr="006E4FF1">
        <w:t>"</w:t>
      </w:r>
    </w:p>
    <w:p w:rsidR="00D362DB" w:rsidRPr="006E4FF1" w:rsidRDefault="00D362DB" w:rsidP="009C6846">
      <w:pPr>
        <w:pStyle w:val="Code1"/>
      </w:pPr>
      <w:r>
        <w:t xml:space="preserve">  Set Param3="Param300</w:t>
      </w:r>
      <w:r w:rsidRPr="006E4FF1">
        <w:t>"</w:t>
      </w:r>
    </w:p>
    <w:p w:rsidR="00D362DB" w:rsidRDefault="00D362DB" w:rsidP="009C6846">
      <w:pPr>
        <w:pStyle w:val="Code1"/>
      </w:pPr>
      <w:r>
        <w:t xml:space="preserve">  Set Param4="Param400</w:t>
      </w:r>
      <w:r w:rsidRPr="006E4FF1">
        <w:t>"</w:t>
      </w:r>
    </w:p>
    <w:p w:rsidR="00D362DB" w:rsidRPr="00DE5CC6" w:rsidRDefault="00D362DB" w:rsidP="009C6846">
      <w:pPr>
        <w:pStyle w:val="Code1"/>
      </w:pPr>
    </w:p>
    <w:p w:rsidR="00D362DB" w:rsidRPr="00DE5CC6" w:rsidRDefault="00D362DB" w:rsidP="009C6846">
      <w:pPr>
        <w:pStyle w:val="Code1"/>
      </w:pPr>
      <w:r>
        <w:t xml:space="preserve">  Write </w:t>
      </w:r>
      <w:r w:rsidRPr="00DE5CC6">
        <w:t>!</w:t>
      </w:r>
      <w:r>
        <w:t>,</w:t>
      </w:r>
      <w:r w:rsidRPr="00DE5CC6">
        <w:t>"</w:t>
      </w:r>
      <w:r>
        <w:t xml:space="preserve">Inside MyProcedure - </w:t>
      </w:r>
      <w:r w:rsidRPr="00DE5CC6">
        <w:t>Param1: ",Param1</w:t>
      </w:r>
      <w:r>
        <w:t xml:space="preserve"> </w:t>
      </w:r>
    </w:p>
    <w:p w:rsidR="00D362DB" w:rsidRDefault="00D362DB" w:rsidP="009C6846">
      <w:pPr>
        <w:pStyle w:val="Code1"/>
      </w:pPr>
      <w:r>
        <w:t xml:space="preserve">  Write </w:t>
      </w:r>
      <w:r w:rsidRPr="00DE5CC6">
        <w:t>!</w:t>
      </w:r>
      <w:r>
        <w:t>,</w:t>
      </w:r>
      <w:r w:rsidRPr="00DE5CC6">
        <w:t>"</w:t>
      </w:r>
      <w:r>
        <w:t xml:space="preserve">Inside MyProcedure - </w:t>
      </w:r>
      <w:r w:rsidRPr="00DE5CC6">
        <w:t>Param2: ",Param2</w:t>
      </w:r>
    </w:p>
    <w:p w:rsidR="00D362DB" w:rsidRPr="00DE5CC6" w:rsidRDefault="00D362DB" w:rsidP="009C6846">
      <w:pPr>
        <w:pStyle w:val="Code1"/>
      </w:pPr>
      <w:r>
        <w:t xml:space="preserve">  Write !,</w:t>
      </w:r>
      <w:r w:rsidRPr="00DE5CC6">
        <w:t>"</w:t>
      </w:r>
      <w:r>
        <w:t>Inside MyProcedure - Param3: ",Param3</w:t>
      </w:r>
    </w:p>
    <w:p w:rsidR="00D362DB" w:rsidRPr="00DE5CC6" w:rsidRDefault="00D362DB" w:rsidP="009C6846">
      <w:pPr>
        <w:pStyle w:val="Code1"/>
      </w:pPr>
      <w:r>
        <w:t xml:space="preserve">  Write !,</w:t>
      </w:r>
      <w:r w:rsidRPr="00DE5CC6">
        <w:t>"</w:t>
      </w:r>
      <w:r>
        <w:t>Inside MyProcedure - Param4: ",Param4</w:t>
      </w:r>
    </w:p>
    <w:p w:rsidR="00D362DB" w:rsidRPr="00DE5CC6" w:rsidRDefault="00D362DB" w:rsidP="009C6846">
      <w:pPr>
        <w:pStyle w:val="Code1"/>
      </w:pPr>
      <w:r>
        <w:t xml:space="preserve">  Write </w:t>
      </w:r>
      <w:r w:rsidRPr="00DE5CC6">
        <w:t>!</w:t>
      </w:r>
      <w:r>
        <w:t>,</w:t>
      </w:r>
      <w:r w:rsidRPr="00DE5CC6">
        <w:t>"</w:t>
      </w:r>
      <w:r>
        <w:t xml:space="preserve">Inside MyProcedure - </w:t>
      </w:r>
      <w:r w:rsidRPr="00DE5CC6">
        <w:t>PubVar1: ",PubVar1</w:t>
      </w:r>
    </w:p>
    <w:p w:rsidR="00D362DB" w:rsidRDefault="00D362DB" w:rsidP="009C6846">
      <w:pPr>
        <w:pStyle w:val="Code1"/>
      </w:pPr>
      <w:r>
        <w:t xml:space="preserve">  Write </w:t>
      </w:r>
      <w:r w:rsidRPr="00DE5CC6">
        <w:t>!</w:t>
      </w:r>
      <w:r>
        <w:t>,</w:t>
      </w:r>
      <w:r w:rsidRPr="00DE5CC6">
        <w:t>"</w:t>
      </w:r>
      <w:r>
        <w:t xml:space="preserve">Inside MyProcedure - </w:t>
      </w:r>
      <w:r w:rsidRPr="00DE5CC6">
        <w:t>PubVar2: ",PubVar2</w:t>
      </w:r>
    </w:p>
    <w:p w:rsidR="00D362DB" w:rsidRDefault="00D362DB" w:rsidP="009C6846">
      <w:pPr>
        <w:pStyle w:val="Code1"/>
      </w:pPr>
      <w:r w:rsidRPr="00DE5CC6">
        <w:t>}</w:t>
      </w:r>
    </w:p>
    <w:p w:rsidR="00D362DB" w:rsidRDefault="00D362DB" w:rsidP="009C6846">
      <w:pPr>
        <w:pStyle w:val="Code1"/>
      </w:pPr>
    </w:p>
    <w:p w:rsidR="00D362DB" w:rsidRDefault="00D362DB" w:rsidP="009C6846">
      <w:pPr>
        <w:pStyle w:val="Code1"/>
      </w:pPr>
      <w:r>
        <w:t>Do ^MyRoutine</w:t>
      </w:r>
    </w:p>
    <w:p w:rsidR="00D362DB" w:rsidRDefault="00D362DB" w:rsidP="009C6846">
      <w:pPr>
        <w:pStyle w:val="Code1"/>
      </w:pPr>
      <w:r>
        <w:t xml:space="preserve"> </w:t>
      </w:r>
    </w:p>
    <w:p w:rsidR="00D362DB" w:rsidRPr="009238EA" w:rsidRDefault="00D362DB" w:rsidP="009C6846">
      <w:pPr>
        <w:pStyle w:val="Code1"/>
      </w:pPr>
      <w:r w:rsidRPr="009238EA">
        <w:t>Before calling MyProcedure - Param1: Param1</w:t>
      </w:r>
    </w:p>
    <w:p w:rsidR="00D362DB" w:rsidRPr="009238EA" w:rsidRDefault="00D362DB" w:rsidP="009C6846">
      <w:pPr>
        <w:pStyle w:val="Code1"/>
      </w:pPr>
      <w:r w:rsidRPr="009238EA">
        <w:t>Before calling MyProcedure - Param2: Param2</w:t>
      </w:r>
    </w:p>
    <w:p w:rsidR="00D362DB" w:rsidRPr="009238EA" w:rsidRDefault="00D362DB" w:rsidP="009C6846">
      <w:pPr>
        <w:pStyle w:val="Code1"/>
      </w:pPr>
      <w:r w:rsidRPr="009238EA">
        <w:t>Before calling MyProcedure - Param3: Param3</w:t>
      </w:r>
    </w:p>
    <w:p w:rsidR="00D362DB" w:rsidRPr="009238EA" w:rsidRDefault="00D362DB" w:rsidP="009C6846">
      <w:pPr>
        <w:pStyle w:val="Code1"/>
      </w:pPr>
      <w:r w:rsidRPr="009238EA">
        <w:t>Before calling MyProcedure - Param4: Param4</w:t>
      </w:r>
    </w:p>
    <w:p w:rsidR="00D362DB" w:rsidRPr="009238EA" w:rsidRDefault="00D362DB" w:rsidP="009C6846">
      <w:pPr>
        <w:pStyle w:val="Code1"/>
      </w:pPr>
      <w:r w:rsidRPr="009238EA">
        <w:t>Before calling MyProcedure - PubVar1: PubVar1</w:t>
      </w:r>
    </w:p>
    <w:p w:rsidR="00D362DB" w:rsidRPr="009238EA" w:rsidRDefault="00D362DB" w:rsidP="009C6846">
      <w:pPr>
        <w:pStyle w:val="Code1"/>
      </w:pPr>
      <w:r w:rsidRPr="009238EA">
        <w:t>Before calling MyProcedure - PubVar2: PubVar2</w:t>
      </w:r>
    </w:p>
    <w:p w:rsidR="00BE48AC" w:rsidRDefault="00BE48AC" w:rsidP="009C6846">
      <w:pPr>
        <w:pStyle w:val="Code1"/>
      </w:pPr>
      <w:r w:rsidRPr="009238EA">
        <w:t>Inside MyProcedure - Param1: Param100</w:t>
      </w:r>
    </w:p>
    <w:p w:rsidR="00BE48AC" w:rsidRDefault="00BE48AC" w:rsidP="009C6846">
      <w:pPr>
        <w:pStyle w:val="Code1"/>
      </w:pPr>
      <w:r>
        <w:t>Inside MyProcedure – Param2: Param2</w:t>
      </w:r>
      <w:r w:rsidRPr="009238EA">
        <w:t>00</w:t>
      </w:r>
    </w:p>
    <w:p w:rsidR="00BE48AC" w:rsidRPr="009238EA" w:rsidRDefault="00BE48AC" w:rsidP="009C6846">
      <w:pPr>
        <w:pStyle w:val="Code1"/>
      </w:pPr>
      <w:r w:rsidRPr="009238EA">
        <w:t>Inside MyProcedure - Param3: Param300</w:t>
      </w:r>
    </w:p>
    <w:p w:rsidR="00BE48AC" w:rsidRPr="009238EA" w:rsidRDefault="00BE48AC" w:rsidP="009C6846">
      <w:pPr>
        <w:pStyle w:val="Code1"/>
      </w:pPr>
      <w:r w:rsidRPr="009238EA">
        <w:t>Inside MyProcedure - Param4: Param400</w:t>
      </w:r>
    </w:p>
    <w:p w:rsidR="00BE48AC" w:rsidRPr="009238EA" w:rsidRDefault="00BE48AC" w:rsidP="009C6846">
      <w:pPr>
        <w:pStyle w:val="Code1"/>
      </w:pPr>
      <w:r w:rsidRPr="009238EA">
        <w:t>Inside MyProcedure - PubVar1: PubVar100</w:t>
      </w:r>
    </w:p>
    <w:p w:rsidR="00BE48AC" w:rsidRPr="009238EA" w:rsidRDefault="00BE48AC" w:rsidP="009C6846">
      <w:pPr>
        <w:pStyle w:val="Code1"/>
      </w:pPr>
      <w:r w:rsidRPr="009238EA">
        <w:t>Inside MyProcedure - PubVar2: PubVar200</w:t>
      </w:r>
    </w:p>
    <w:p w:rsidR="00BE48AC" w:rsidRPr="009238EA" w:rsidRDefault="00BE48AC" w:rsidP="009C6846">
      <w:pPr>
        <w:pStyle w:val="Code1"/>
      </w:pPr>
      <w:r w:rsidRPr="009238EA">
        <w:t>After calling MyProcedure - Param1: Param1</w:t>
      </w:r>
    </w:p>
    <w:p w:rsidR="00BE48AC" w:rsidRPr="009238EA" w:rsidRDefault="00BE48AC" w:rsidP="009C6846">
      <w:pPr>
        <w:pStyle w:val="Code1"/>
      </w:pPr>
      <w:r w:rsidRPr="009238EA">
        <w:t>After calling MyProcedure - Param2: Param2</w:t>
      </w:r>
    </w:p>
    <w:p w:rsidR="00BE48AC" w:rsidRPr="009238EA" w:rsidRDefault="00BE48AC" w:rsidP="009C6846">
      <w:pPr>
        <w:pStyle w:val="Code1"/>
      </w:pPr>
      <w:r w:rsidRPr="009238EA">
        <w:t>After calling MyProcedure - Param3: Param300</w:t>
      </w:r>
    </w:p>
    <w:p w:rsidR="00BE48AC" w:rsidRPr="009238EA" w:rsidRDefault="00BE48AC" w:rsidP="009C6846">
      <w:pPr>
        <w:pStyle w:val="Code1"/>
      </w:pPr>
      <w:r w:rsidRPr="009238EA">
        <w:t>After calling MyProcedure - Param4: Param400</w:t>
      </w:r>
    </w:p>
    <w:p w:rsidR="00BE48AC" w:rsidRPr="009238EA" w:rsidRDefault="00BE48AC" w:rsidP="009C6846">
      <w:pPr>
        <w:pStyle w:val="Code1"/>
      </w:pPr>
      <w:r w:rsidRPr="009238EA">
        <w:t>After calling MyProcedure - PubVar1: PubVar100</w:t>
      </w:r>
    </w:p>
    <w:p w:rsidR="00BE48AC" w:rsidRPr="009238EA" w:rsidRDefault="00BE48AC" w:rsidP="009C6846">
      <w:pPr>
        <w:pStyle w:val="Code1"/>
      </w:pPr>
      <w:r w:rsidRPr="009238EA">
        <w:t>After calling MyProcedure - PubVar2: PubVar200</w:t>
      </w:r>
    </w:p>
    <w:p w:rsidR="00D362DB" w:rsidRPr="009238EA" w:rsidRDefault="00D362DB" w:rsidP="009C6846">
      <w:pPr>
        <w:pStyle w:val="Code1"/>
      </w:pPr>
    </w:p>
    <w:p w:rsidR="00726FDA" w:rsidRDefault="00726FDA" w:rsidP="001F7FE2"/>
    <w:p w:rsidR="00726FDA" w:rsidRDefault="00726FDA" w:rsidP="001F7FE2"/>
    <w:p w:rsidR="00726FDA" w:rsidRDefault="00726FDA" w:rsidP="001F7FE2"/>
    <w:p w:rsidR="00726FDA" w:rsidRDefault="00726FDA" w:rsidP="001F7FE2">
      <w:pPr>
        <w:rPr>
          <w:rStyle w:val="QuoteChar11"/>
          <w:i w:val="0"/>
        </w:rPr>
        <w:sectPr w:rsidR="00726FDA" w:rsidSect="001F7FE2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AB558C" w:rsidRPr="005B284D" w:rsidRDefault="00AB558C" w:rsidP="003E767D">
      <w:pPr>
        <w:pStyle w:val="Heading1"/>
        <w:jc w:val="center"/>
        <w:rPr>
          <w:sz w:val="52"/>
          <w:szCs w:val="52"/>
        </w:rPr>
      </w:pPr>
      <w:bookmarkStart w:id="585" w:name="_Toc270245910"/>
      <w:bookmarkStart w:id="586" w:name="_Toc296239501"/>
      <w:bookmarkStart w:id="587" w:name="_Toc323692397"/>
      <w:r w:rsidRPr="005B284D">
        <w:rPr>
          <w:sz w:val="52"/>
          <w:szCs w:val="52"/>
        </w:rPr>
        <w:t>Structured Code</w:t>
      </w:r>
      <w:bookmarkEnd w:id="585"/>
      <w:bookmarkEnd w:id="586"/>
      <w:bookmarkEnd w:id="587"/>
    </w:p>
    <w:p w:rsidR="00AB558C" w:rsidRDefault="00AB558C" w:rsidP="0011613C">
      <w:pPr>
        <w:pStyle w:val="Caption"/>
      </w:pPr>
      <w:bookmarkStart w:id="588" w:name="_Ref294443462"/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588"/>
      <w:r>
        <w:t xml:space="preserve"> If command with Structured Code</w:t>
      </w:r>
    </w:p>
    <w:p w:rsidR="00AB558C" w:rsidRDefault="00AB558C" w:rsidP="0011613C">
      <w:pPr>
        <w:pStyle w:val="Code"/>
      </w:pPr>
    </w:p>
    <w:p w:rsidR="00AB558C" w:rsidRPr="00C52E39" w:rsidRDefault="00AB558C" w:rsidP="009C6846">
      <w:pPr>
        <w:pStyle w:val="Code1"/>
      </w:pPr>
      <w:r>
        <w:t xml:space="preserve"> Set </w:t>
      </w:r>
      <w:r w:rsidRPr="00C52E39">
        <w:t>X=</w:t>
      </w:r>
      <w:smartTag w:uri="urn:schemas-microsoft-com:office:cs:smarttags" w:element="NumConv6p0">
        <w:smartTagPr>
          <w:attr w:name="val" w:val="12"/>
          <w:attr w:name="sch" w:val="1"/>
        </w:smartTagPr>
        <w:r w:rsidRPr="00C52E39">
          <w:t>12</w:t>
        </w:r>
      </w:smartTag>
    </w:p>
    <w:p w:rsidR="00AB558C" w:rsidRPr="00C52E39" w:rsidRDefault="00AB558C" w:rsidP="009C6846">
      <w:pPr>
        <w:pStyle w:val="Code1"/>
      </w:pPr>
      <w:r>
        <w:t xml:space="preserve"> If </w:t>
      </w:r>
      <w:r w:rsidRPr="00C52E39">
        <w:t>(X=</w:t>
      </w:r>
      <w:smartTag w:uri="urn:schemas-microsoft-com:office:cs:smarttags" w:element="NumConv6p0">
        <w:smartTagPr>
          <w:attr w:name="val" w:val="12"/>
          <w:attr w:name="sch" w:val="1"/>
        </w:smartTagPr>
        <w:r w:rsidRPr="00C52E39">
          <w:t>12</w:t>
        </w:r>
      </w:smartTag>
      <w:r w:rsidRPr="00C52E39">
        <w:t>) {</w:t>
      </w:r>
      <w:r>
        <w:t xml:space="preserve">Set </w:t>
      </w:r>
      <w:r w:rsidRPr="00C52E39">
        <w:t>X=</w:t>
      </w:r>
      <w:smartTag w:uri="urn:schemas-microsoft-com:office:cs:smarttags" w:element="NumConv6p0">
        <w:smartTagPr>
          <w:attr w:name="val" w:val="13"/>
          <w:attr w:name="sch" w:val="1"/>
        </w:smartTagPr>
        <w:r w:rsidRPr="00C52E39">
          <w:t>13</w:t>
        </w:r>
      </w:smartTag>
      <w:r w:rsidRPr="00C52E39">
        <w:t>}</w:t>
      </w:r>
    </w:p>
    <w:p w:rsidR="00AB558C" w:rsidRPr="00C52E39" w:rsidRDefault="00AB558C" w:rsidP="009C6846">
      <w:pPr>
        <w:pStyle w:val="Code1"/>
      </w:pPr>
      <w:r>
        <w:t xml:space="preserve"> Write </w:t>
      </w:r>
      <w:r w:rsidRPr="00C52E39">
        <w:t>X</w:t>
      </w:r>
    </w:p>
    <w:p w:rsidR="00AB558C" w:rsidRPr="00B063D5" w:rsidRDefault="00AB558C" w:rsidP="009C6846">
      <w:pPr>
        <w:pStyle w:val="CodeItalic"/>
      </w:pPr>
      <w:r>
        <w:t xml:space="preserve"> </w:t>
      </w:r>
      <w:r w:rsidRPr="00B063D5">
        <w:t>13</w:t>
      </w:r>
    </w:p>
    <w:p w:rsidR="00AB558C" w:rsidRPr="00B217F0" w:rsidRDefault="00AB558C" w:rsidP="0011613C">
      <w:pPr>
        <w:pStyle w:val="Code"/>
        <w:rPr>
          <w:color w:val="FF0000"/>
        </w:rPr>
      </w:pPr>
    </w:p>
    <w:p w:rsidR="00076CFB" w:rsidRDefault="00076CFB" w:rsidP="0011613C">
      <w:pPr>
        <w:pStyle w:val="Caption"/>
      </w:pPr>
      <w:bookmarkStart w:id="589" w:name="_Ref270148455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589"/>
      <w:r>
        <w:t xml:space="preserve"> Loop commands with Structured Code</w:t>
      </w:r>
    </w:p>
    <w:p w:rsidR="00AB558C" w:rsidRDefault="00AB558C" w:rsidP="0011613C">
      <w:pPr>
        <w:pStyle w:val="Code"/>
      </w:pP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>
        <w:t xml:space="preserve"> For I=</w:t>
      </w:r>
      <w:smartTag w:uri="urn:schemas-microsoft-com:office:cs:smarttags" w:element="NumConv6p0">
        <w:smartTagPr>
          <w:attr w:name="val" w:val="1"/>
          <w:attr w:name="sch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val" w:val="1"/>
          <w:attr w:name="sch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val" w:val="3"/>
          <w:attr w:name="sch" w:val="1"/>
        </w:smartTagPr>
        <w:r>
          <w:t>3</w:t>
        </w:r>
      </w:smartTag>
      <w:r>
        <w:t xml:space="preserve"> {</w:t>
      </w:r>
    </w:p>
    <w:p w:rsidR="00AB558C" w:rsidRDefault="00AB558C" w:rsidP="009C6846">
      <w:pPr>
        <w:pStyle w:val="Code1"/>
      </w:pPr>
      <w:r>
        <w:t xml:space="preserve">   Write !,"First Level: ",I</w:t>
      </w:r>
    </w:p>
    <w:p w:rsidR="00AB558C" w:rsidRDefault="00AB558C" w:rsidP="009C6846">
      <w:pPr>
        <w:pStyle w:val="Code1"/>
      </w:pPr>
      <w:r>
        <w:t xml:space="preserve">   For II=</w:t>
      </w:r>
      <w:smartTag w:uri="urn:schemas-microsoft-com:office:cs:smarttags" w:element="NumConv6p0">
        <w:smartTagPr>
          <w:attr w:name="sch" w:val="1"/>
          <w:attr w:name="val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sch" w:val="1"/>
          <w:attr w:name="val" w:val="1"/>
        </w:smartTagPr>
        <w:r>
          <w:t>1</w:t>
        </w:r>
      </w:smartTag>
      <w:r>
        <w:t>:</w:t>
      </w:r>
      <w:smartTag w:uri="urn:schemas-microsoft-com:office:cs:smarttags" w:element="NumConv6p0">
        <w:smartTagPr>
          <w:attr w:name="sch" w:val="1"/>
          <w:attr w:name="val" w:val="3"/>
        </w:smartTagPr>
        <w:r>
          <w:t>3</w:t>
        </w:r>
      </w:smartTag>
      <w:r>
        <w:t xml:space="preserve"> {</w:t>
      </w:r>
    </w:p>
    <w:p w:rsidR="00AB558C" w:rsidRDefault="00AB558C" w:rsidP="009C6846">
      <w:pPr>
        <w:pStyle w:val="Code1"/>
      </w:pPr>
      <w:r>
        <w:t xml:space="preserve">     Write !,"  Second Level: ",I+II</w:t>
      </w:r>
    </w:p>
    <w:p w:rsidR="00AB558C" w:rsidRDefault="00AB558C" w:rsidP="009C6846">
      <w:pPr>
        <w:pStyle w:val="Code1"/>
      </w:pPr>
      <w:r>
        <w:t xml:space="preserve">   }</w:t>
      </w:r>
    </w:p>
    <w:p w:rsidR="00AB558C" w:rsidRDefault="00AB558C" w:rsidP="009C6846">
      <w:pPr>
        <w:pStyle w:val="Code1"/>
      </w:pPr>
      <w:r>
        <w:t xml:space="preserve"> }</w:t>
      </w:r>
    </w:p>
    <w:p w:rsidR="00AB558C" w:rsidRDefault="00AB558C" w:rsidP="009C6846">
      <w:pPr>
        <w:pStyle w:val="Code1"/>
      </w:pPr>
      <w:r>
        <w:t xml:space="preserve"> Write !,"End of For Loop"</w:t>
      </w:r>
    </w:p>
    <w:p w:rsidR="00AB558C" w:rsidRDefault="00AB558C" w:rsidP="0011613C">
      <w:pPr>
        <w:pStyle w:val="Code"/>
      </w:pPr>
    </w:p>
    <w:p w:rsidR="00076CFB" w:rsidRDefault="00076CFB" w:rsidP="004A16A1">
      <w:pPr>
        <w:pStyle w:val="Caption"/>
        <w:keepNext/>
      </w:pPr>
      <w:bookmarkStart w:id="590" w:name="_Ref294508229"/>
    </w:p>
    <w:p w:rsidR="00725288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590"/>
      <w:r>
        <w:t xml:space="preserve"> Output from </w:t>
      </w:r>
      <w:r w:rsidR="00C01119">
        <w:fldChar w:fldCharType="begin"/>
      </w:r>
      <w:r>
        <w:instrText xml:space="preserve"> REF _Ref270148455 \h </w:instrText>
      </w:r>
      <w:r w:rsidR="00C01119">
        <w:fldChar w:fldCharType="separate"/>
      </w:r>
    </w:p>
    <w:p w:rsidR="00AB558C" w:rsidRDefault="00725288" w:rsidP="004A16A1">
      <w:pPr>
        <w:pStyle w:val="Caption"/>
        <w:keepNext/>
      </w:pPr>
      <w:r>
        <w:t xml:space="preserve">Example </w:t>
      </w:r>
      <w:r>
        <w:rPr>
          <w:noProof/>
        </w:rPr>
        <w:t>16</w:t>
      </w:r>
      <w:r>
        <w:noBreakHyphen/>
      </w:r>
      <w:r>
        <w:rPr>
          <w:noProof/>
        </w:rPr>
        <w:t>2</w:t>
      </w:r>
      <w:r w:rsidR="00C01119">
        <w:fldChar w:fldCharType="end"/>
      </w:r>
    </w:p>
    <w:p w:rsidR="00AB558C" w:rsidRDefault="00AB558C" w:rsidP="004A16A1">
      <w:pPr>
        <w:pStyle w:val="Code"/>
        <w:keepNext/>
      </w:pPr>
    </w:p>
    <w:p w:rsidR="00AB558C" w:rsidRPr="00B33DCB" w:rsidRDefault="00AB558C" w:rsidP="004A16A1">
      <w:pPr>
        <w:pStyle w:val="CodeItalic"/>
        <w:keepNext/>
      </w:pPr>
      <w:r w:rsidRPr="00B33DCB">
        <w:t>First Level: 1</w:t>
      </w:r>
    </w:p>
    <w:p w:rsidR="00AB558C" w:rsidRPr="00B33DCB" w:rsidRDefault="00AB558C" w:rsidP="009C6846">
      <w:pPr>
        <w:pStyle w:val="CodeItalic"/>
      </w:pPr>
      <w:r w:rsidRPr="00B33DCB">
        <w:t xml:space="preserve">  Second Level: 2</w:t>
      </w:r>
    </w:p>
    <w:p w:rsidR="00AB558C" w:rsidRPr="00B33DCB" w:rsidRDefault="00AB558C" w:rsidP="009C6846">
      <w:pPr>
        <w:pStyle w:val="CodeItalic"/>
      </w:pPr>
      <w:r w:rsidRPr="00B33DCB">
        <w:t xml:space="preserve">  Second Level: 3</w:t>
      </w:r>
    </w:p>
    <w:p w:rsidR="00AB558C" w:rsidRPr="00B33DCB" w:rsidRDefault="00AB558C" w:rsidP="009C6846">
      <w:pPr>
        <w:pStyle w:val="CodeItalic"/>
      </w:pPr>
      <w:r w:rsidRPr="00B33DCB">
        <w:t xml:space="preserve">  Second Level: 4</w:t>
      </w:r>
    </w:p>
    <w:p w:rsidR="00AB558C" w:rsidRPr="00B33DCB" w:rsidRDefault="00AB558C" w:rsidP="009C6846">
      <w:pPr>
        <w:pStyle w:val="CodeItalic"/>
      </w:pPr>
      <w:r w:rsidRPr="00B33DCB">
        <w:t>First Level: 2</w:t>
      </w:r>
    </w:p>
    <w:p w:rsidR="00AB558C" w:rsidRPr="00B33DCB" w:rsidRDefault="00AB558C" w:rsidP="009C6846">
      <w:pPr>
        <w:pStyle w:val="CodeItalic"/>
      </w:pPr>
      <w:r w:rsidRPr="00B33DCB">
        <w:t xml:space="preserve">  Second Level: 3</w:t>
      </w:r>
    </w:p>
    <w:p w:rsidR="00AB558C" w:rsidRPr="00B33DCB" w:rsidRDefault="00AB558C" w:rsidP="009C6846">
      <w:pPr>
        <w:pStyle w:val="CodeItalic"/>
      </w:pPr>
      <w:r w:rsidRPr="00B33DCB">
        <w:t xml:space="preserve">  Second Level: 4</w:t>
      </w:r>
    </w:p>
    <w:p w:rsidR="00AB558C" w:rsidRPr="00B33DCB" w:rsidRDefault="00AB558C" w:rsidP="009C6846">
      <w:pPr>
        <w:pStyle w:val="CodeItalic"/>
      </w:pPr>
      <w:r w:rsidRPr="00B33DCB">
        <w:t xml:space="preserve">  Second Level: 5</w:t>
      </w:r>
    </w:p>
    <w:p w:rsidR="00AB558C" w:rsidRPr="00B33DCB" w:rsidRDefault="00AB558C" w:rsidP="009C6846">
      <w:pPr>
        <w:pStyle w:val="CodeItalic"/>
      </w:pPr>
      <w:r w:rsidRPr="00B33DCB">
        <w:t>First Level: 3</w:t>
      </w:r>
    </w:p>
    <w:p w:rsidR="00AB558C" w:rsidRPr="00B33DCB" w:rsidRDefault="00AB558C" w:rsidP="009C6846">
      <w:pPr>
        <w:pStyle w:val="CodeItalic"/>
      </w:pPr>
      <w:r w:rsidRPr="00B33DCB">
        <w:t xml:space="preserve">  Second Level: 4</w:t>
      </w:r>
    </w:p>
    <w:p w:rsidR="00AB558C" w:rsidRPr="00B33DCB" w:rsidRDefault="00AB558C" w:rsidP="009C6846">
      <w:pPr>
        <w:pStyle w:val="CodeItalic"/>
      </w:pPr>
      <w:r w:rsidRPr="00B33DCB">
        <w:t xml:space="preserve">  Second Level: 5</w:t>
      </w:r>
    </w:p>
    <w:p w:rsidR="00AB558C" w:rsidRPr="00B33DCB" w:rsidRDefault="00AB558C" w:rsidP="009C6846">
      <w:pPr>
        <w:pStyle w:val="CodeItalic"/>
      </w:pPr>
      <w:r w:rsidRPr="00B33DCB">
        <w:t xml:space="preserve">  Second Level: 6</w:t>
      </w:r>
    </w:p>
    <w:p w:rsidR="00AB558C" w:rsidRPr="00B33DCB" w:rsidRDefault="00AB558C" w:rsidP="009C6846">
      <w:pPr>
        <w:pStyle w:val="CodeItalic"/>
      </w:pPr>
      <w:r w:rsidRPr="00B33DCB">
        <w:t>End of For Loop</w:t>
      </w: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591" w:name="_Ref270148482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591"/>
      <w:r>
        <w:t xml:space="preserve"> Setting up the (Transportation Machines) Global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>
        <w:t xml:space="preserve"> Set ^TM("Cars")="Data"</w:t>
      </w:r>
    </w:p>
    <w:p w:rsidR="00AB558C" w:rsidRDefault="00AB558C" w:rsidP="009C6846">
      <w:pPr>
        <w:pStyle w:val="Code1"/>
      </w:pPr>
      <w:r>
        <w:t xml:space="preserve"> Set ^TM("Cars","Domestic")=""</w:t>
      </w:r>
    </w:p>
    <w:p w:rsidR="00AB558C" w:rsidRDefault="00AB558C" w:rsidP="009C6846">
      <w:pPr>
        <w:pStyle w:val="Code1"/>
      </w:pPr>
      <w:r>
        <w:t xml:space="preserve"> Set ^TM("Cars","Domestic","Dodge")=""</w:t>
      </w:r>
    </w:p>
    <w:p w:rsidR="00AB558C" w:rsidRDefault="00AB558C" w:rsidP="009C6846">
      <w:pPr>
        <w:pStyle w:val="Code1"/>
      </w:pPr>
      <w:r>
        <w:t xml:space="preserve"> Set ^TM("Cars","Domestic","Dodge","Caravan")=""</w:t>
      </w:r>
    </w:p>
    <w:p w:rsidR="00AB558C" w:rsidRDefault="00AB558C" w:rsidP="009C6846">
      <w:pPr>
        <w:pStyle w:val="Code1"/>
      </w:pPr>
      <w:r>
        <w:t xml:space="preserve"> Set ^TM("Cars","Domestic","Dodge","150 Truck")=""</w:t>
      </w:r>
    </w:p>
    <w:p w:rsidR="00AB558C" w:rsidRDefault="00AB558C" w:rsidP="009C6846">
      <w:pPr>
        <w:pStyle w:val="Code1"/>
      </w:pPr>
      <w:r>
        <w:t xml:space="preserve"> Set ^TM("Cars","Foreign")=""</w:t>
      </w:r>
    </w:p>
    <w:p w:rsidR="00AB558C" w:rsidRDefault="00AB558C" w:rsidP="009C6846">
      <w:pPr>
        <w:pStyle w:val="Code1"/>
      </w:pPr>
      <w:r>
        <w:t xml:space="preserve"> Set ^TM("Cars","Foreign","Toyota")="Data"</w:t>
      </w:r>
    </w:p>
    <w:p w:rsidR="00AB558C" w:rsidRDefault="00AB558C" w:rsidP="009C6846">
      <w:pPr>
        <w:pStyle w:val="Code1"/>
      </w:pPr>
      <w:r>
        <w:t xml:space="preserve"> Set ^TM("Cars","Foreign","Toyota","Tercel")=""</w:t>
      </w:r>
    </w:p>
    <w:p w:rsidR="00AB558C" w:rsidRDefault="00AB558C" w:rsidP="009C6846">
      <w:pPr>
        <w:pStyle w:val="Code1"/>
      </w:pPr>
      <w:r>
        <w:t xml:space="preserve"> Set ^TM("Cars","Foreign","BMW")=""</w:t>
      </w:r>
    </w:p>
    <w:p w:rsidR="00AB558C" w:rsidRDefault="00AB558C" w:rsidP="009C6846">
      <w:pPr>
        <w:pStyle w:val="Code1"/>
      </w:pPr>
      <w:r>
        <w:t xml:space="preserve"> Set ^TM("Airplanes")=""</w:t>
      </w:r>
    </w:p>
    <w:p w:rsidR="00AB558C" w:rsidRDefault="00AB558C" w:rsidP="009C6846">
      <w:pPr>
        <w:pStyle w:val="Code1"/>
      </w:pPr>
      <w:r>
        <w:t xml:space="preserve"> Set ^TM("Airplanes","Military")=""</w:t>
      </w:r>
    </w:p>
    <w:p w:rsidR="00AB558C" w:rsidRDefault="00AB558C" w:rsidP="009C6846">
      <w:pPr>
        <w:pStyle w:val="Code1"/>
      </w:pPr>
      <w:r>
        <w:t xml:space="preserve"> Set ^TM("Airplanes","Military","Jets")=""</w:t>
      </w:r>
    </w:p>
    <w:p w:rsidR="00AB558C" w:rsidRDefault="00AB558C" w:rsidP="009C6846">
      <w:pPr>
        <w:pStyle w:val="Code1"/>
      </w:pPr>
      <w:r>
        <w:t xml:space="preserve"> Set ^TM("Airplanes","Military","Jets","F-14")="Data"</w:t>
      </w:r>
    </w:p>
    <w:p w:rsidR="00AB558C" w:rsidRDefault="00AB558C" w:rsidP="009C6846">
      <w:pPr>
        <w:pStyle w:val="Code1"/>
      </w:pPr>
      <w:r>
        <w:t xml:space="preserve"> Set ^TM("Airplanes","Military","Jets","F-16")=""</w:t>
      </w:r>
    </w:p>
    <w:p w:rsidR="00AB558C" w:rsidRDefault="00AB558C" w:rsidP="009C6846">
      <w:pPr>
        <w:pStyle w:val="Code1"/>
      </w:pPr>
      <w:r>
        <w:t xml:space="preserve"> Set ^TM("Airplanes","Military","Prop planes")=""</w:t>
      </w:r>
    </w:p>
    <w:p w:rsidR="00AB558C" w:rsidRDefault="00AB558C" w:rsidP="009C6846">
      <w:pPr>
        <w:pStyle w:val="Code1"/>
      </w:pPr>
      <w:r>
        <w:t xml:space="preserve"> Set ^TM("Airplanes","Military","Prop planes","P-38")=""</w:t>
      </w:r>
    </w:p>
    <w:p w:rsidR="00AB558C" w:rsidRDefault="00AB558C" w:rsidP="009C6846">
      <w:pPr>
        <w:pStyle w:val="Code1"/>
      </w:pPr>
      <w:r>
        <w:t xml:space="preserve"> Set ^TM("Airplanes","Commercial")="Data"</w:t>
      </w:r>
    </w:p>
    <w:p w:rsidR="00AB558C" w:rsidRDefault="00AB558C" w:rsidP="009C6846">
      <w:pPr>
        <w:pStyle w:val="Code1"/>
      </w:pPr>
      <w:r>
        <w:t xml:space="preserve"> Set ^TM("Airplanes","Commercial","Jets")=""</w:t>
      </w:r>
    </w:p>
    <w:p w:rsidR="00AB558C" w:rsidRDefault="00AB558C" w:rsidP="009C6846">
      <w:pPr>
        <w:pStyle w:val="Code1"/>
      </w:pPr>
      <w:r>
        <w:t xml:space="preserve"> Set ^TM("Airplanes","Commercial","Jets","707")=""</w:t>
      </w:r>
    </w:p>
    <w:p w:rsidR="00AB558C" w:rsidRDefault="00AB558C" w:rsidP="009C6846">
      <w:pPr>
        <w:pStyle w:val="Code1"/>
      </w:pPr>
      <w:r>
        <w:t xml:space="preserve"> Set ^TM("Airplanes","Commercial","Jets","747")="Data"</w:t>
      </w:r>
    </w:p>
    <w:p w:rsidR="00AB558C" w:rsidRDefault="00AB558C" w:rsidP="009C6846">
      <w:pPr>
        <w:pStyle w:val="Code1"/>
      </w:pPr>
    </w:p>
    <w:p w:rsidR="00725288" w:rsidRDefault="00AB558C" w:rsidP="0011613C">
      <w:pPr>
        <w:pStyle w:val="Caption"/>
      </w:pPr>
      <w:r>
        <w:t xml:space="preserve">In </w:t>
      </w:r>
      <w:r w:rsidR="00C01119">
        <w:fldChar w:fldCharType="begin"/>
      </w:r>
      <w:r>
        <w:instrText xml:space="preserve"> REF _Ref270148482 \h </w:instrText>
      </w:r>
      <w:r w:rsidR="00C01119">
        <w:fldChar w:fldCharType="separate"/>
      </w:r>
    </w:p>
    <w:p w:rsidR="00AB558C" w:rsidRDefault="00725288" w:rsidP="0011613C">
      <w:r>
        <w:t xml:space="preserve">Example </w:t>
      </w:r>
      <w:r>
        <w:rPr>
          <w:noProof/>
        </w:rPr>
        <w:t>16</w:t>
      </w:r>
      <w:r>
        <w:noBreakHyphen/>
      </w:r>
      <w:r>
        <w:rPr>
          <w:noProof/>
        </w:rPr>
        <w:t>4</w:t>
      </w:r>
      <w:r w:rsidR="00C01119">
        <w:fldChar w:fldCharType="end"/>
      </w:r>
      <w:r w:rsidR="00AB558C">
        <w:t>, we setup the TM Global. The next few examples use this Global.</w:t>
      </w:r>
    </w:p>
    <w:p w:rsidR="00076CFB" w:rsidRDefault="00076CFB" w:rsidP="00BE48AC">
      <w:pPr>
        <w:pStyle w:val="Caption"/>
        <w:keepNext/>
      </w:pPr>
      <w:bookmarkStart w:id="592" w:name="_Ref270148512"/>
    </w:p>
    <w:p w:rsidR="00AB558C" w:rsidRDefault="00AB558C" w:rsidP="00BE48AC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592"/>
      <w:r>
        <w:t xml:space="preserve"> Traversing a Global Array with the Do While command and Structured Code</w:t>
      </w:r>
    </w:p>
    <w:p w:rsidR="00AB558C" w:rsidRDefault="00AB558C" w:rsidP="00BE48AC">
      <w:pPr>
        <w:pStyle w:val="Code"/>
        <w:keepNext/>
      </w:pPr>
      <w:r>
        <w:t xml:space="preserve">  </w:t>
      </w:r>
    </w:p>
    <w:p w:rsidR="00AB558C" w:rsidRDefault="00AB558C" w:rsidP="00BE48AC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Pr="00C83618" w:rsidRDefault="00AB558C" w:rsidP="009C6846">
      <w:pPr>
        <w:pStyle w:val="Code1"/>
      </w:pPr>
      <w:r>
        <w:t xml:space="preserve"> Set </w:t>
      </w:r>
      <w:r w:rsidRPr="00C83618">
        <w:t>S1="" Do {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</w:t>
      </w:r>
      <w:r>
        <w:t xml:space="preserve">Set </w:t>
      </w:r>
      <w:r w:rsidRPr="00C83618">
        <w:t>S1=$O(^</w:t>
      </w:r>
      <w:r>
        <w:t>TM(</w:t>
      </w:r>
      <w:r w:rsidRPr="00C83618">
        <w:t>S1)) Q:S1=""          ;get the next S1 subscript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</w:t>
      </w:r>
      <w:r>
        <w:t xml:space="preserve">Write </w:t>
      </w:r>
      <w:r w:rsidRPr="00C83618">
        <w:t>!,"S1: ",S1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</w:t>
      </w:r>
      <w:r>
        <w:t xml:space="preserve">Set </w:t>
      </w:r>
      <w:r w:rsidRPr="00C83618">
        <w:t>S2="" Do {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 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val" w:val="2"/>
          <w:attr w:name="sch" w:val="1"/>
        </w:smartTagPr>
        <w:r w:rsidRPr="00C83618">
          <w:t>2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val" w:val="1"/>
          <w:attr w:name="sch" w:val="1"/>
        </w:smartTagPr>
        <w:r w:rsidRPr="00C83618">
          <w:t>1</w:t>
        </w:r>
      </w:smartTag>
      <w:r w:rsidRPr="00C83618">
        <w:t>,S</w:t>
      </w:r>
      <w:smartTag w:uri="urn:schemas-microsoft-com:office:cs:smarttags" w:element="NumConv6p0">
        <w:smartTagPr>
          <w:attr w:name="val" w:val="2"/>
          <w:attr w:name="sch" w:val="1"/>
        </w:smartTagPr>
        <w:r w:rsidRPr="00C83618">
          <w:t>2</w:t>
        </w:r>
      </w:smartTag>
      <w:r w:rsidRPr="00C83618">
        <w:t>)) Q:S</w:t>
      </w:r>
      <w:smartTag w:uri="urn:schemas-microsoft-com:office:cs:smarttags" w:element="NumConv6p0">
        <w:smartTagPr>
          <w:attr w:name="val" w:val="2"/>
          <w:attr w:name="sch" w:val="1"/>
        </w:smartTagPr>
        <w:r w:rsidRPr="00C83618">
          <w:t>2</w:t>
        </w:r>
      </w:smartTag>
      <w:r w:rsidRPr="00C83618">
        <w:t>=""         ;get the next S2 subscript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  </w:t>
      </w:r>
      <w:r>
        <w:t xml:space="preserve">Write </w:t>
      </w:r>
      <w:r w:rsidRPr="00C83618">
        <w:t>!,"  S2: ",S2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  </w:t>
      </w:r>
      <w:r>
        <w:t xml:space="preserve">Set </w:t>
      </w:r>
      <w:r w:rsidRPr="00C83618">
        <w:t>S3="" Do {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    </w:t>
      </w:r>
      <w:r>
        <w:t xml:space="preserve">Set </w:t>
      </w:r>
      <w:r w:rsidRPr="00C83618">
        <w:t>S</w:t>
      </w:r>
      <w:smartTag w:uri="urn:schemas-microsoft-com:office:cs:smarttags" w:element="NumConv6p0">
        <w:smartTagPr>
          <w:attr w:name="val" w:val="3"/>
          <w:attr w:name="sch" w:val="1"/>
        </w:smartTagPr>
        <w:r w:rsidRPr="00C83618">
          <w:t>3</w:t>
        </w:r>
      </w:smartTag>
      <w:r w:rsidRPr="00C83618">
        <w:t>=$O(^</w:t>
      </w:r>
      <w:r>
        <w:t>TM(</w:t>
      </w:r>
      <w:r w:rsidRPr="00C83618">
        <w:t>S</w:t>
      </w:r>
      <w:smartTag w:uri="urn:schemas-microsoft-com:office:cs:smarttags" w:element="NumConv6p0">
        <w:smartTagPr>
          <w:attr w:name="val" w:val="1"/>
          <w:attr w:name="sch" w:val="1"/>
        </w:smartTagPr>
        <w:r w:rsidRPr="00C83618">
          <w:t>1</w:t>
        </w:r>
      </w:smartTag>
      <w:r w:rsidRPr="00C83618">
        <w:t>,S</w:t>
      </w:r>
      <w:smartTag w:uri="urn:schemas-microsoft-com:office:cs:smarttags" w:element="NumConv6p0">
        <w:smartTagPr>
          <w:attr w:name="val" w:val="2"/>
          <w:attr w:name="sch" w:val="1"/>
        </w:smartTagPr>
        <w:r w:rsidRPr="00C83618">
          <w:t>2</w:t>
        </w:r>
      </w:smartTag>
      <w:r w:rsidRPr="00C83618">
        <w:t>,S</w:t>
      </w:r>
      <w:smartTag w:uri="urn:schemas-microsoft-com:office:cs:smarttags" w:element="NumConv6p0">
        <w:smartTagPr>
          <w:attr w:name="val" w:val="3"/>
          <w:attr w:name="sch" w:val="1"/>
        </w:smartTagPr>
        <w:r w:rsidRPr="00C83618">
          <w:t>3</w:t>
        </w:r>
      </w:smartTag>
      <w:r w:rsidRPr="00C83618">
        <w:t>)) Q:S</w:t>
      </w:r>
      <w:smartTag w:uri="urn:schemas-microsoft-com:office:cs:smarttags" w:element="NumConv6p0">
        <w:smartTagPr>
          <w:attr w:name="val" w:val="3"/>
          <w:attr w:name="sch" w:val="1"/>
        </w:smartTagPr>
        <w:r w:rsidRPr="00C83618">
          <w:t>3</w:t>
        </w:r>
      </w:smartTag>
      <w:r w:rsidRPr="00C83618">
        <w:t>=""        ;get the next S3 subscript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    </w:t>
      </w:r>
      <w:r>
        <w:t xml:space="preserve">Write </w:t>
      </w:r>
      <w:r w:rsidRPr="00C83618">
        <w:t>!,"    S3: ",S3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  } While S3'=""</w:t>
      </w:r>
    </w:p>
    <w:p w:rsidR="00AB558C" w:rsidRPr="00C83618" w:rsidRDefault="00AB558C" w:rsidP="009C6846">
      <w:pPr>
        <w:pStyle w:val="Code1"/>
      </w:pPr>
      <w:r>
        <w:t xml:space="preserve"> </w:t>
      </w:r>
      <w:r w:rsidRPr="00C83618">
        <w:t xml:space="preserve">  } While S2'=""</w:t>
      </w:r>
    </w:p>
    <w:p w:rsidR="00AB558C" w:rsidRDefault="00AB558C" w:rsidP="009C6846">
      <w:pPr>
        <w:pStyle w:val="Code1"/>
      </w:pPr>
      <w:r>
        <w:t xml:space="preserve"> </w:t>
      </w:r>
      <w:r w:rsidRPr="00C83618">
        <w:t>} While S1'=""</w:t>
      </w:r>
    </w:p>
    <w:p w:rsidR="00AB558C" w:rsidRDefault="00AB558C" w:rsidP="009C6846">
      <w:pPr>
        <w:pStyle w:val="Code1"/>
      </w:pP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593" w:name="_Ref294508370"/>
    </w:p>
    <w:p w:rsidR="00725288" w:rsidRDefault="00AB558C" w:rsidP="00BE48AC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593"/>
      <w:r>
        <w:t xml:space="preserve"> Output from </w:t>
      </w:r>
      <w:r w:rsidR="00C01119">
        <w:fldChar w:fldCharType="begin"/>
      </w:r>
      <w:r>
        <w:instrText xml:space="preserve"> REF _Ref270148512 \h </w:instrText>
      </w:r>
      <w:r w:rsidR="00C01119">
        <w:fldChar w:fldCharType="separate"/>
      </w:r>
    </w:p>
    <w:p w:rsidR="00AB558C" w:rsidRDefault="00725288" w:rsidP="0011613C">
      <w:pPr>
        <w:pStyle w:val="Caption"/>
      </w:pPr>
      <w:r>
        <w:t xml:space="preserve">Example </w:t>
      </w:r>
      <w:r>
        <w:rPr>
          <w:noProof/>
        </w:rPr>
        <w:t>16</w:t>
      </w:r>
      <w:r>
        <w:noBreakHyphen/>
      </w:r>
      <w:r>
        <w:rPr>
          <w:noProof/>
        </w:rPr>
        <w:t>5</w:t>
      </w:r>
      <w:r w:rsidR="00C01119">
        <w:fldChar w:fldCharType="end"/>
      </w:r>
    </w:p>
    <w:p w:rsidR="00AB558C" w:rsidRDefault="00AB558C" w:rsidP="0011613C">
      <w:pPr>
        <w:pStyle w:val="Code"/>
      </w:pPr>
      <w:r>
        <w:t xml:space="preserve">  </w:t>
      </w:r>
    </w:p>
    <w:p w:rsidR="00AB558C" w:rsidRPr="00EE3EB8" w:rsidRDefault="00AB558C" w:rsidP="009C6846">
      <w:pPr>
        <w:pStyle w:val="CodeItalic"/>
      </w:pPr>
      <w:r w:rsidRPr="00EE3EB8">
        <w:t>S1: Airplanes</w:t>
      </w:r>
    </w:p>
    <w:p w:rsidR="00AB558C" w:rsidRPr="00EE3EB8" w:rsidRDefault="00AB558C" w:rsidP="009C6846">
      <w:pPr>
        <w:pStyle w:val="CodeItalic"/>
      </w:pPr>
      <w:r w:rsidRPr="00EE3EB8">
        <w:t xml:space="preserve">  S2: Commercial</w:t>
      </w:r>
    </w:p>
    <w:p w:rsidR="00AB558C" w:rsidRPr="00EE3EB8" w:rsidRDefault="00AB558C" w:rsidP="009C6846">
      <w:pPr>
        <w:pStyle w:val="CodeItalic"/>
      </w:pPr>
      <w:r w:rsidRPr="00EE3EB8">
        <w:t xml:space="preserve">    S3: Jets</w:t>
      </w:r>
    </w:p>
    <w:p w:rsidR="00AB558C" w:rsidRPr="00EE3EB8" w:rsidRDefault="00AB558C" w:rsidP="009C6846">
      <w:pPr>
        <w:pStyle w:val="CodeItalic"/>
      </w:pPr>
      <w:r w:rsidRPr="00EE3EB8">
        <w:t xml:space="preserve">  S2: Military</w:t>
      </w:r>
    </w:p>
    <w:p w:rsidR="00AB558C" w:rsidRPr="00EE3EB8" w:rsidRDefault="00AB558C" w:rsidP="009C6846">
      <w:pPr>
        <w:pStyle w:val="CodeItalic"/>
      </w:pPr>
      <w:r w:rsidRPr="00EE3EB8">
        <w:t xml:space="preserve">    S3: Jets</w:t>
      </w:r>
    </w:p>
    <w:p w:rsidR="00AB558C" w:rsidRPr="00EE3EB8" w:rsidRDefault="00AB558C" w:rsidP="009C6846">
      <w:pPr>
        <w:pStyle w:val="CodeItalic"/>
      </w:pPr>
      <w:r w:rsidRPr="00EE3EB8">
        <w:t xml:space="preserve">    S3: Prop planes</w:t>
      </w:r>
    </w:p>
    <w:p w:rsidR="00AB558C" w:rsidRPr="00EE3EB8" w:rsidRDefault="00AB558C" w:rsidP="009C6846">
      <w:pPr>
        <w:pStyle w:val="CodeItalic"/>
      </w:pPr>
      <w:r w:rsidRPr="00EE3EB8">
        <w:t>S1: Cars</w:t>
      </w:r>
    </w:p>
    <w:p w:rsidR="00AB558C" w:rsidRPr="00EE3EB8" w:rsidRDefault="00AB558C" w:rsidP="009C6846">
      <w:pPr>
        <w:pStyle w:val="CodeItalic"/>
      </w:pPr>
      <w:r w:rsidRPr="00EE3EB8">
        <w:t xml:space="preserve">  S2: Domestic</w:t>
      </w:r>
    </w:p>
    <w:p w:rsidR="00AB558C" w:rsidRPr="00EE3EB8" w:rsidRDefault="00AB558C" w:rsidP="009C6846">
      <w:pPr>
        <w:pStyle w:val="CodeItalic"/>
      </w:pPr>
      <w:r w:rsidRPr="00EE3EB8">
        <w:t xml:space="preserve">    S3: Dodge</w:t>
      </w:r>
    </w:p>
    <w:p w:rsidR="00AB558C" w:rsidRPr="00EE3EB8" w:rsidRDefault="00AB558C" w:rsidP="009C6846">
      <w:pPr>
        <w:pStyle w:val="CodeItalic"/>
      </w:pPr>
      <w:r w:rsidRPr="00EE3EB8">
        <w:t xml:space="preserve">  S2: Foreign</w:t>
      </w:r>
    </w:p>
    <w:p w:rsidR="00AB558C" w:rsidRPr="00EE3EB8" w:rsidRDefault="00AB558C" w:rsidP="009C6846">
      <w:pPr>
        <w:pStyle w:val="CodeItalic"/>
      </w:pPr>
      <w:r w:rsidRPr="00EE3EB8">
        <w:t xml:space="preserve">    S3: BMW</w:t>
      </w:r>
    </w:p>
    <w:p w:rsidR="00AB558C" w:rsidRPr="00EE3EB8" w:rsidRDefault="00AB558C" w:rsidP="009C6846">
      <w:pPr>
        <w:pStyle w:val="CodeItalic"/>
      </w:pPr>
      <w:r w:rsidRPr="00EE3EB8">
        <w:t xml:space="preserve">    S3: Toyota</w:t>
      </w: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594" w:name="_Ref270148548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594"/>
      <w:r>
        <w:t xml:space="preserve"> Traversing a Global Array with the While command and Structured Code</w:t>
      </w:r>
    </w:p>
    <w:p w:rsidR="00AB558C" w:rsidRDefault="00AB558C" w:rsidP="0011613C">
      <w:pPr>
        <w:pStyle w:val="Code"/>
      </w:pPr>
      <w:r>
        <w:t xml:space="preserve">  </w:t>
      </w: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Pr="00461C77" w:rsidRDefault="00AB558C" w:rsidP="009C6846">
      <w:pPr>
        <w:pStyle w:val="Code1"/>
      </w:pPr>
      <w:r w:rsidRPr="00461C77">
        <w:t xml:space="preserve"> Set S1=$O(^TM("")) </w:t>
      </w:r>
      <w:r>
        <w:tab/>
      </w:r>
      <w:r w:rsidRPr="00461C77">
        <w:t>; set S1 control parameter</w:t>
      </w:r>
      <w:r w:rsidRPr="00461C77">
        <w:br/>
        <w:t xml:space="preserve"> While (S1'="") {</w:t>
      </w:r>
      <w:r w:rsidRPr="00461C77">
        <w:tab/>
      </w:r>
      <w:r w:rsidRPr="00461C77">
        <w:tab/>
        <w:t>; S1'="" is the first control parameter</w:t>
      </w:r>
      <w:r w:rsidRPr="00461C77">
        <w:br/>
      </w:r>
      <w:r w:rsidRPr="00461C77">
        <w:tab/>
        <w:t>Write !,"S1: ",S1</w:t>
      </w:r>
      <w:r w:rsidRPr="00461C77">
        <w:br/>
      </w:r>
      <w:r w:rsidRPr="00461C77">
        <w:tab/>
        <w:t xml:space="preserve">Set S2=$O(^TM(S1,"")) </w:t>
      </w:r>
      <w:r>
        <w:tab/>
      </w:r>
      <w:r w:rsidRPr="00461C77">
        <w:t>; set S2 control parameter</w:t>
      </w:r>
      <w:r w:rsidRPr="00461C77">
        <w:br/>
      </w:r>
      <w:r w:rsidRPr="00461C77">
        <w:tab/>
        <w:t>While (S2'="") {</w:t>
      </w:r>
      <w:r w:rsidRPr="00461C77">
        <w:tab/>
      </w:r>
      <w:r w:rsidRPr="00461C77">
        <w:tab/>
        <w:t>; S2'="" is the second control parameter</w:t>
      </w:r>
      <w:r w:rsidRPr="00461C77">
        <w:br/>
      </w:r>
      <w:r w:rsidRPr="00461C77">
        <w:tab/>
      </w:r>
      <w:r w:rsidRPr="00461C77">
        <w:tab/>
        <w:t xml:space="preserve">Write !," </w:t>
      </w:r>
      <w:r>
        <w:t xml:space="preserve"> </w:t>
      </w:r>
      <w:r w:rsidRPr="00461C77">
        <w:t>S2: ",S2</w:t>
      </w:r>
      <w:r w:rsidRPr="00461C77">
        <w:br/>
      </w:r>
      <w:r w:rsidRPr="00461C77">
        <w:tab/>
      </w:r>
      <w:r w:rsidRPr="00461C77">
        <w:tab/>
        <w:t xml:space="preserve">Set S3=$O(^TM(S1,S2,"")) </w:t>
      </w:r>
      <w:r>
        <w:tab/>
      </w:r>
      <w:r w:rsidRPr="00461C77">
        <w:t>; set S3 control parameter</w:t>
      </w:r>
      <w:r w:rsidRPr="00461C77">
        <w:br/>
      </w:r>
      <w:r w:rsidRPr="00461C77">
        <w:tab/>
      </w:r>
      <w:r w:rsidRPr="00461C77">
        <w:tab/>
        <w:t>While (S3'="") {</w:t>
      </w:r>
      <w:r w:rsidRPr="00461C77">
        <w:tab/>
      </w:r>
      <w:r w:rsidRPr="00461C77">
        <w:tab/>
        <w:t>;</w:t>
      </w:r>
      <w:r>
        <w:t xml:space="preserve"> </w:t>
      </w:r>
      <w:r w:rsidRPr="00461C77">
        <w:t>S3'="" - third control parameter</w:t>
      </w:r>
      <w:r w:rsidRPr="00461C77">
        <w:br/>
      </w:r>
      <w:r w:rsidRPr="00461C77">
        <w:tab/>
      </w:r>
      <w:r w:rsidRPr="00461C77">
        <w:tab/>
      </w:r>
      <w:r w:rsidRPr="00461C77">
        <w:tab/>
        <w:t xml:space="preserve">Write !," </w:t>
      </w:r>
      <w:r>
        <w:t xml:space="preserve">   </w:t>
      </w:r>
      <w:r w:rsidRPr="00461C77">
        <w:t>S3: ",S3</w:t>
      </w:r>
      <w:r w:rsidRPr="00461C77">
        <w:br/>
      </w:r>
      <w:r w:rsidRPr="00461C77">
        <w:tab/>
      </w:r>
      <w:r w:rsidRPr="00461C77">
        <w:tab/>
      </w:r>
      <w:r w:rsidRPr="00461C77">
        <w:tab/>
        <w:t xml:space="preserve">Set S3=$O(^TM(S1,S2,S3)) </w:t>
      </w:r>
      <w:r>
        <w:tab/>
      </w:r>
      <w:r w:rsidRPr="00461C77">
        <w:t>;get next S3</w:t>
      </w:r>
      <w:r>
        <w:t xml:space="preserve"> entry</w:t>
      </w:r>
      <w:r w:rsidRPr="00461C77">
        <w:br/>
      </w:r>
      <w:r w:rsidRPr="00461C77">
        <w:tab/>
      </w:r>
      <w:r w:rsidRPr="00461C77">
        <w:tab/>
        <w:t>}</w:t>
      </w:r>
      <w:r w:rsidRPr="00461C77">
        <w:br/>
      </w:r>
      <w:r w:rsidRPr="00461C77">
        <w:tab/>
      </w:r>
      <w:r w:rsidRPr="00461C77">
        <w:tab/>
        <w:t xml:space="preserve">Set S2=$O(^TM(S1,S2)) </w:t>
      </w:r>
      <w:r>
        <w:tab/>
      </w:r>
      <w:r>
        <w:tab/>
      </w:r>
      <w:r w:rsidR="00BE48AC">
        <w:tab/>
      </w:r>
      <w:r w:rsidRPr="00461C77">
        <w:t xml:space="preserve">;get next S2 entry </w:t>
      </w:r>
      <w:r w:rsidRPr="00461C77">
        <w:br/>
      </w:r>
      <w:r w:rsidRPr="00461C77">
        <w:tab/>
      </w:r>
      <w:r w:rsidRPr="00461C77">
        <w:tab/>
        <w:t>}</w:t>
      </w:r>
      <w:r w:rsidRPr="00461C77">
        <w:br/>
      </w:r>
      <w:r w:rsidRPr="00461C77">
        <w:tab/>
        <w:t xml:space="preserve">Set S1=$O(^TM(S1)) </w:t>
      </w:r>
      <w:r>
        <w:tab/>
      </w:r>
      <w:r>
        <w:tab/>
      </w:r>
      <w:r>
        <w:tab/>
      </w:r>
      <w:r>
        <w:tab/>
      </w:r>
      <w:r w:rsidRPr="00461C77">
        <w:t>;get next S1 entry</w:t>
      </w:r>
      <w:r w:rsidRPr="00461C77">
        <w:br/>
      </w:r>
      <w:r>
        <w:t xml:space="preserve"> </w:t>
      </w:r>
      <w:r w:rsidRPr="00461C77">
        <w:t>}</w:t>
      </w:r>
    </w:p>
    <w:p w:rsidR="00AB558C" w:rsidRDefault="00AB558C" w:rsidP="009C6846">
      <w:pPr>
        <w:pStyle w:val="Code1"/>
      </w:pPr>
    </w:p>
    <w:p w:rsidR="00076CFB" w:rsidRDefault="00076CFB" w:rsidP="00AB558C">
      <w:pPr>
        <w:pStyle w:val="Caption"/>
        <w:keepNext/>
      </w:pPr>
      <w:bookmarkStart w:id="595" w:name="_Ref294532295"/>
    </w:p>
    <w:p w:rsidR="00725288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595"/>
      <w:r>
        <w:t xml:space="preserve"> Output from </w:t>
      </w:r>
      <w:r w:rsidR="00C01119">
        <w:fldChar w:fldCharType="begin"/>
      </w:r>
      <w:r>
        <w:instrText xml:space="preserve"> REF _Ref270148548 \h </w:instrText>
      </w:r>
      <w:r w:rsidR="00C01119">
        <w:fldChar w:fldCharType="separate"/>
      </w:r>
    </w:p>
    <w:p w:rsidR="00AB558C" w:rsidRDefault="00725288" w:rsidP="00AB558C">
      <w:pPr>
        <w:pStyle w:val="Caption"/>
        <w:keepNext/>
      </w:pPr>
      <w:r>
        <w:t xml:space="preserve">Example </w:t>
      </w:r>
      <w:r>
        <w:rPr>
          <w:noProof/>
        </w:rPr>
        <w:t>16</w:t>
      </w:r>
      <w:r>
        <w:noBreakHyphen/>
      </w:r>
      <w:r>
        <w:rPr>
          <w:noProof/>
        </w:rPr>
        <w:t>7</w:t>
      </w:r>
      <w:r w:rsidR="00C01119">
        <w:fldChar w:fldCharType="end"/>
      </w:r>
    </w:p>
    <w:p w:rsidR="00AB558C" w:rsidRDefault="00AB558C" w:rsidP="0011613C">
      <w:pPr>
        <w:pStyle w:val="Code"/>
      </w:pPr>
      <w:r>
        <w:t xml:space="preserve">  </w:t>
      </w:r>
    </w:p>
    <w:p w:rsidR="00AB558C" w:rsidRPr="00EE3EB8" w:rsidRDefault="00AB558C" w:rsidP="009C6846">
      <w:pPr>
        <w:pStyle w:val="CodeItalic"/>
      </w:pPr>
      <w:r w:rsidRPr="00EE3EB8">
        <w:t>S1: Airplanes</w:t>
      </w:r>
    </w:p>
    <w:p w:rsidR="00AB558C" w:rsidRPr="00EE3EB8" w:rsidRDefault="00AB558C" w:rsidP="009C6846">
      <w:pPr>
        <w:pStyle w:val="CodeItalic"/>
      </w:pPr>
      <w:r w:rsidRPr="00EE3EB8">
        <w:t xml:space="preserve">  S2: Commercial</w:t>
      </w:r>
    </w:p>
    <w:p w:rsidR="00AB558C" w:rsidRPr="00EE3EB8" w:rsidRDefault="00AB558C" w:rsidP="009C6846">
      <w:pPr>
        <w:pStyle w:val="CodeItalic"/>
      </w:pPr>
      <w:r w:rsidRPr="00EE3EB8">
        <w:t xml:space="preserve">    S3: Jets</w:t>
      </w:r>
    </w:p>
    <w:p w:rsidR="00AB558C" w:rsidRPr="00EE3EB8" w:rsidRDefault="00AB558C" w:rsidP="009C6846">
      <w:pPr>
        <w:pStyle w:val="CodeItalic"/>
      </w:pPr>
      <w:r w:rsidRPr="00EE3EB8">
        <w:t xml:space="preserve">  S2: Military</w:t>
      </w:r>
    </w:p>
    <w:p w:rsidR="00AB558C" w:rsidRPr="00EE3EB8" w:rsidRDefault="00AB558C" w:rsidP="009C6846">
      <w:pPr>
        <w:pStyle w:val="CodeItalic"/>
      </w:pPr>
      <w:r w:rsidRPr="00EE3EB8">
        <w:t xml:space="preserve">    S3: Jets</w:t>
      </w:r>
    </w:p>
    <w:p w:rsidR="00AB558C" w:rsidRPr="00EE3EB8" w:rsidRDefault="00AB558C" w:rsidP="009C6846">
      <w:pPr>
        <w:pStyle w:val="CodeItalic"/>
      </w:pPr>
      <w:r w:rsidRPr="00EE3EB8">
        <w:t xml:space="preserve">    S3: Prop planes</w:t>
      </w:r>
    </w:p>
    <w:p w:rsidR="00AB558C" w:rsidRPr="00EE3EB8" w:rsidRDefault="00AB558C" w:rsidP="009C6846">
      <w:pPr>
        <w:pStyle w:val="CodeItalic"/>
      </w:pPr>
      <w:r w:rsidRPr="00EE3EB8">
        <w:t>S1: Cars</w:t>
      </w:r>
    </w:p>
    <w:p w:rsidR="00AB558C" w:rsidRPr="00EE3EB8" w:rsidRDefault="00AB558C" w:rsidP="009C6846">
      <w:pPr>
        <w:pStyle w:val="CodeItalic"/>
      </w:pPr>
      <w:r w:rsidRPr="00EE3EB8">
        <w:t xml:space="preserve">  S2: Domestic</w:t>
      </w:r>
    </w:p>
    <w:p w:rsidR="00AB558C" w:rsidRPr="00EE3EB8" w:rsidRDefault="00AB558C" w:rsidP="009C6846">
      <w:pPr>
        <w:pStyle w:val="CodeItalic"/>
      </w:pPr>
      <w:r w:rsidRPr="00EE3EB8">
        <w:t xml:space="preserve">    S3: Dodge</w:t>
      </w:r>
    </w:p>
    <w:p w:rsidR="00AB558C" w:rsidRPr="00EE3EB8" w:rsidRDefault="00AB558C" w:rsidP="009C6846">
      <w:pPr>
        <w:pStyle w:val="CodeItalic"/>
      </w:pPr>
      <w:r w:rsidRPr="00EE3EB8">
        <w:t xml:space="preserve">  S2: Foreign</w:t>
      </w:r>
    </w:p>
    <w:p w:rsidR="00AB558C" w:rsidRPr="00EE3EB8" w:rsidRDefault="00AB558C" w:rsidP="009C6846">
      <w:pPr>
        <w:pStyle w:val="CodeItalic"/>
      </w:pPr>
      <w:r w:rsidRPr="00EE3EB8">
        <w:t xml:space="preserve">    S3: BMW</w:t>
      </w:r>
    </w:p>
    <w:p w:rsidR="00AB558C" w:rsidRPr="00EE3EB8" w:rsidRDefault="00AB558C" w:rsidP="009C6846">
      <w:pPr>
        <w:pStyle w:val="CodeItalic"/>
      </w:pPr>
      <w:r w:rsidRPr="00EE3EB8">
        <w:t xml:space="preserve">    S3: Toyota</w:t>
      </w: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596" w:name="_Ref270148574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596"/>
      <w:r>
        <w:t xml:space="preserve"> If and Else commands with Structured Code</w:t>
      </w:r>
    </w:p>
    <w:p w:rsidR="00AB558C" w:rsidRDefault="00AB558C" w:rsidP="0011613C">
      <w:pPr>
        <w:pStyle w:val="Code"/>
      </w:pPr>
      <w:r>
        <w:t xml:space="preserve">  </w:t>
      </w: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; First Method</w:t>
      </w:r>
    </w:p>
    <w:p w:rsidR="00AB558C" w:rsidRPr="008827FE" w:rsidRDefault="00AB558C" w:rsidP="009C6846">
      <w:pPr>
        <w:pStyle w:val="Code1"/>
      </w:pPr>
      <w:r>
        <w:t xml:space="preserve"> Set </w:t>
      </w:r>
      <w:r w:rsidRPr="008827FE">
        <w:t>X=1</w:t>
      </w:r>
    </w:p>
    <w:p w:rsidR="00AB558C" w:rsidRPr="008827FE" w:rsidRDefault="00AB558C" w:rsidP="009C6846">
      <w:pPr>
        <w:pStyle w:val="Code1"/>
      </w:pPr>
      <w:r>
        <w:t xml:space="preserve"> If </w:t>
      </w:r>
      <w:r w:rsidRPr="008827FE">
        <w:t>X=1 {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 xml:space="preserve">  </w:t>
      </w:r>
      <w:r>
        <w:t xml:space="preserve">Write </w:t>
      </w:r>
      <w:r w:rsidRPr="008827FE">
        <w:t>!,"X=1"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 {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 xml:space="preserve">  </w:t>
      </w:r>
      <w:r>
        <w:t xml:space="preserve">Write </w:t>
      </w:r>
      <w:r w:rsidRPr="008827FE">
        <w:t xml:space="preserve">!,"X is not = 1"  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}</w:t>
      </w:r>
    </w:p>
    <w:p w:rsidR="00AB558C" w:rsidRDefault="00AB558C" w:rsidP="009C6846">
      <w:pPr>
        <w:pStyle w:val="Code1"/>
      </w:pP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; Second Method</w:t>
      </w:r>
    </w:p>
    <w:p w:rsidR="00AB558C" w:rsidRPr="008827FE" w:rsidRDefault="00AB558C" w:rsidP="009C6846">
      <w:pPr>
        <w:pStyle w:val="Code1"/>
      </w:pPr>
      <w:r>
        <w:t xml:space="preserve"> Set </w:t>
      </w:r>
      <w:r w:rsidRPr="008827FE">
        <w:t>X=1</w:t>
      </w:r>
    </w:p>
    <w:p w:rsidR="00AB558C" w:rsidRPr="008827FE" w:rsidRDefault="00AB558C" w:rsidP="009C6846">
      <w:pPr>
        <w:pStyle w:val="Code1"/>
      </w:pPr>
      <w:r>
        <w:t xml:space="preserve"> If </w:t>
      </w:r>
      <w:r w:rsidRPr="008827FE">
        <w:t>X=1 {</w:t>
      </w:r>
      <w:r>
        <w:t xml:space="preserve">Write </w:t>
      </w:r>
      <w:r w:rsidRPr="008827FE">
        <w:t>!,"X=1"}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 {</w:t>
      </w:r>
      <w:r>
        <w:t xml:space="preserve">Write </w:t>
      </w:r>
      <w:r w:rsidRPr="008827FE">
        <w:t>!,"X is not = 1"}</w:t>
      </w:r>
    </w:p>
    <w:p w:rsidR="00AB558C" w:rsidRPr="008827FE" w:rsidRDefault="00AB558C" w:rsidP="009C6846">
      <w:pPr>
        <w:pStyle w:val="Code1"/>
      </w:pP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; Third Method</w:t>
      </w:r>
    </w:p>
    <w:p w:rsidR="00AB558C" w:rsidRPr="008827FE" w:rsidRDefault="00AB558C" w:rsidP="009C6846">
      <w:pPr>
        <w:pStyle w:val="Code1"/>
      </w:pPr>
      <w:r>
        <w:t xml:space="preserve"> Set </w:t>
      </w:r>
      <w:r w:rsidRPr="008827FE">
        <w:t>X=1</w:t>
      </w:r>
    </w:p>
    <w:p w:rsidR="00AB558C" w:rsidRPr="008827FE" w:rsidRDefault="00AB558C" w:rsidP="009C6846">
      <w:pPr>
        <w:pStyle w:val="Code1"/>
      </w:pPr>
      <w:r>
        <w:t xml:space="preserve"> If </w:t>
      </w:r>
      <w:r w:rsidRPr="008827FE">
        <w:t>X=1 {</w:t>
      </w:r>
      <w:r>
        <w:t xml:space="preserve">Write </w:t>
      </w:r>
      <w:r w:rsidRPr="008827FE">
        <w:t>!,"X=1"} Else {</w:t>
      </w:r>
      <w:r>
        <w:t xml:space="preserve">Write </w:t>
      </w:r>
      <w:r w:rsidRPr="008827FE">
        <w:t>!,"X is not = 1"}</w:t>
      </w: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597" w:name="_Ref270148596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597"/>
      <w:r>
        <w:t xml:space="preserve"> Nested If and Else commands with Structured Code</w:t>
      </w:r>
    </w:p>
    <w:p w:rsidR="00AB558C" w:rsidRDefault="00AB558C" w:rsidP="0011613C">
      <w:pPr>
        <w:pStyle w:val="Code"/>
      </w:pPr>
      <w:r>
        <w:t xml:space="preserve">  </w:t>
      </w: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 w:rsidRPr="007A6E64">
        <w:t> ; First Method</w:t>
      </w:r>
      <w:r w:rsidRPr="007A6E64">
        <w:br/>
        <w:t> </w:t>
      </w:r>
      <w:r>
        <w:t xml:space="preserve"> </w:t>
      </w:r>
      <w:r w:rsidRPr="007A6E64">
        <w:t>Set X=1,Y=2</w:t>
      </w:r>
      <w:r w:rsidRPr="007A6E64">
        <w:br/>
        <w:t> </w:t>
      </w:r>
      <w:r>
        <w:t xml:space="preserve"> </w:t>
      </w:r>
      <w:r w:rsidRPr="007A6E64">
        <w:t>If X=1 {</w:t>
      </w:r>
      <w:r w:rsidRPr="007A6E64">
        <w:br/>
        <w:t> </w:t>
      </w:r>
      <w:r>
        <w:t xml:space="preserve"> </w:t>
      </w:r>
      <w:r w:rsidRPr="007A6E64">
        <w:tab/>
        <w:t>Write !,"X=1"</w:t>
      </w:r>
      <w:r w:rsidRPr="007A6E64">
        <w:br/>
        <w:t> </w:t>
      </w:r>
      <w:r>
        <w:t xml:space="preserve"> </w:t>
      </w:r>
      <w:r w:rsidRPr="007A6E64">
        <w:tab/>
        <w:t>If Y=2 {</w:t>
      </w:r>
      <w:r w:rsidRPr="007A6E64">
        <w:br/>
        <w:t> </w:t>
      </w:r>
      <w:r w:rsidRPr="007A6E64">
        <w:tab/>
      </w:r>
      <w:r w:rsidRPr="007A6E64">
        <w:tab/>
        <w:t>Write !,"Y=2"</w:t>
      </w:r>
      <w:r w:rsidRPr="007A6E64">
        <w:br/>
        <w:t> </w:t>
      </w:r>
      <w:r w:rsidRPr="007A6E64">
        <w:tab/>
        <w:t>}</w:t>
      </w:r>
      <w:r w:rsidRPr="007A6E64">
        <w:br/>
        <w:t> </w:t>
      </w:r>
      <w:r w:rsidRPr="007A6E64">
        <w:tab/>
        <w:t>Else </w:t>
      </w:r>
      <w:r>
        <w:t>{</w:t>
      </w:r>
      <w:r>
        <w:tab/>
      </w:r>
      <w:r>
        <w:tab/>
      </w:r>
      <w:r>
        <w:tab/>
      </w:r>
      <w:r>
        <w:tab/>
      </w:r>
      <w:r>
        <w:tab/>
      </w:r>
      <w:r w:rsidRPr="007A6E64">
        <w:t>;this Else matches If Y=2</w:t>
      </w:r>
      <w:r w:rsidRPr="007A6E64">
        <w:br/>
        <w:t> </w:t>
      </w:r>
      <w:r w:rsidRPr="007A6E64">
        <w:tab/>
      </w:r>
      <w:r w:rsidRPr="007A6E64">
        <w:tab/>
        <w:t>Write !,"Y is not = 2"</w:t>
      </w:r>
      <w:r w:rsidRPr="007A6E64">
        <w:br/>
      </w:r>
      <w:r w:rsidRPr="007A6E64">
        <w:tab/>
        <w:t>}</w:t>
      </w:r>
      <w:r w:rsidRPr="007A6E64">
        <w:br/>
        <w:t> }</w:t>
      </w:r>
      <w:r w:rsidRPr="007A6E64">
        <w:br/>
        <w:t> Else </w:t>
      </w:r>
      <w:r>
        <w:t>{</w:t>
      </w:r>
      <w:r>
        <w:tab/>
      </w:r>
      <w:r>
        <w:tab/>
      </w:r>
      <w:r>
        <w:tab/>
      </w:r>
      <w:r>
        <w:tab/>
      </w:r>
      <w:r>
        <w:tab/>
      </w:r>
      <w:r w:rsidRPr="007A6E64">
        <w:t>;this Else matches If X=1</w:t>
      </w:r>
      <w:r w:rsidRPr="007A6E64">
        <w:br/>
        <w:t> </w:t>
      </w:r>
      <w:r w:rsidRPr="007A6E64">
        <w:tab/>
        <w:t>Write !,"X is not = 1"</w:t>
      </w:r>
      <w:r w:rsidRPr="007A6E64">
        <w:br/>
        <w:t> </w:t>
      </w:r>
      <w:r w:rsidRPr="007A6E64">
        <w:tab/>
      </w:r>
      <w:r w:rsidRPr="007A6E64">
        <w:tab/>
        <w:t>If Y=3 {</w:t>
      </w:r>
      <w:r w:rsidRPr="007A6E64">
        <w:br/>
        <w:t>    </w:t>
      </w:r>
      <w:r w:rsidRPr="007A6E64">
        <w:tab/>
      </w:r>
      <w:r w:rsidRPr="007A6E64">
        <w:tab/>
        <w:t>Write !,"Y=3"</w:t>
      </w:r>
      <w:r w:rsidRPr="007A6E64">
        <w:br/>
        <w:t> </w:t>
      </w:r>
      <w:r w:rsidRPr="007A6E64">
        <w:tab/>
      </w:r>
      <w:r w:rsidRPr="007A6E64">
        <w:tab/>
        <w:t>}</w:t>
      </w:r>
      <w:r w:rsidRPr="007A6E64">
        <w:br/>
        <w:t> </w:t>
      </w:r>
      <w:r w:rsidRPr="007A6E64">
        <w:tab/>
      </w:r>
      <w:r w:rsidRPr="007A6E64">
        <w:tab/>
        <w:t>Else </w:t>
      </w:r>
      <w:r>
        <w:t>{</w:t>
      </w:r>
      <w:r>
        <w:tab/>
      </w:r>
      <w:r>
        <w:tab/>
      </w:r>
      <w:r>
        <w:tab/>
      </w:r>
      <w:r>
        <w:tab/>
      </w:r>
      <w:r w:rsidRPr="007A6E64">
        <w:t>;this Else matches If Y=3</w:t>
      </w:r>
      <w:r w:rsidRPr="007A6E64">
        <w:br/>
        <w:t>    </w:t>
      </w:r>
      <w:r w:rsidRPr="007A6E64">
        <w:tab/>
      </w:r>
      <w:r w:rsidRPr="007A6E64">
        <w:tab/>
        <w:t>Write !,"Y is not = 3"</w:t>
      </w:r>
      <w:r w:rsidRPr="007A6E64">
        <w:br/>
        <w:t>  </w:t>
      </w:r>
      <w:r w:rsidRPr="007A6E64">
        <w:tab/>
      </w:r>
      <w:r w:rsidRPr="007A6E64">
        <w:tab/>
        <w:t>}</w:t>
      </w:r>
      <w:r w:rsidRPr="007A6E64">
        <w:br/>
        <w:t> }</w:t>
      </w:r>
    </w:p>
    <w:p w:rsidR="00AB558C" w:rsidRPr="007A6E64" w:rsidRDefault="00AB558C" w:rsidP="009C6846">
      <w:pPr>
        <w:pStyle w:val="Code1"/>
      </w:pPr>
    </w:p>
    <w:p w:rsidR="00AB558C" w:rsidRPr="008827FE" w:rsidRDefault="00AB558C" w:rsidP="009C6846">
      <w:pPr>
        <w:pStyle w:val="Code1"/>
      </w:pPr>
      <w:r>
        <w:t xml:space="preserve"> ; </w:t>
      </w:r>
      <w:r w:rsidRPr="008827FE">
        <w:t>Second Method</w:t>
      </w:r>
    </w:p>
    <w:p w:rsidR="00AB558C" w:rsidRDefault="00AB558C" w:rsidP="009C6846">
      <w:pPr>
        <w:pStyle w:val="Code1"/>
      </w:pPr>
      <w:r w:rsidRPr="00E73086">
        <w:t> Set X=1,Y=2</w:t>
      </w:r>
      <w:r w:rsidRPr="00E73086">
        <w:br/>
        <w:t> If X=1 {Write !,"X=1"</w:t>
      </w:r>
      <w:r w:rsidRPr="00E73086">
        <w:br/>
        <w:t>  </w:t>
      </w:r>
      <w:r>
        <w:t xml:space="preserve">  </w:t>
      </w:r>
      <w:r w:rsidRPr="00E73086">
        <w:t>If Y=2 {Write !,"Y=2"}</w:t>
      </w:r>
      <w:r w:rsidRPr="00E73086">
        <w:br/>
        <w:t>  </w:t>
      </w:r>
      <w:r>
        <w:t xml:space="preserve">  </w:t>
      </w:r>
      <w:r w:rsidRPr="00E73086">
        <w:t>Else {Write !,"Y is not = 2"}</w:t>
      </w:r>
      <w:r w:rsidRPr="00E73086">
        <w:br/>
        <w:t> }</w:t>
      </w:r>
      <w:r w:rsidRPr="00E73086">
        <w:br/>
        <w:t> Else {Write !,"X is not = 1"</w:t>
      </w:r>
      <w:r w:rsidRPr="00E73086">
        <w:br/>
        <w:t>  </w:t>
      </w:r>
      <w:r>
        <w:t xml:space="preserve">  </w:t>
      </w:r>
      <w:r w:rsidRPr="00E73086">
        <w:t>If Y=3 {Write !,"Y=3"}</w:t>
      </w:r>
      <w:r w:rsidRPr="00E73086">
        <w:br/>
        <w:t>  </w:t>
      </w:r>
      <w:r>
        <w:t xml:space="preserve">  </w:t>
      </w:r>
      <w:r w:rsidRPr="00E73086">
        <w:t>Else {Write !,"Y is not = 3"}</w:t>
      </w:r>
      <w:r w:rsidRPr="00E73086">
        <w:br/>
      </w:r>
      <w:r>
        <w:t xml:space="preserve"> </w:t>
      </w:r>
      <w:r w:rsidRPr="00E73086">
        <w:t>}</w:t>
      </w:r>
    </w:p>
    <w:p w:rsidR="00AB558C" w:rsidRPr="00E73086" w:rsidRDefault="00AB558C" w:rsidP="009C6846">
      <w:pPr>
        <w:pStyle w:val="Code1"/>
      </w:pP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; Third Method</w:t>
      </w:r>
    </w:p>
    <w:p w:rsidR="00AB558C" w:rsidRPr="008827FE" w:rsidRDefault="00AB558C" w:rsidP="009C6846">
      <w:pPr>
        <w:pStyle w:val="Code1"/>
      </w:pPr>
      <w:r>
        <w:t xml:space="preserve"> Set </w:t>
      </w:r>
      <w:r w:rsidRPr="008827FE">
        <w:t>X=1,Y=2</w:t>
      </w:r>
    </w:p>
    <w:p w:rsidR="00AB558C" w:rsidRPr="008827FE" w:rsidRDefault="00AB558C" w:rsidP="009C6846">
      <w:pPr>
        <w:pStyle w:val="Code1"/>
      </w:pPr>
      <w:r>
        <w:t xml:space="preserve"> If </w:t>
      </w:r>
      <w:r w:rsidRPr="008827FE">
        <w:t>X=1 {</w:t>
      </w:r>
      <w:r>
        <w:t xml:space="preserve">Write </w:t>
      </w:r>
      <w:r w:rsidRPr="008827FE">
        <w:t xml:space="preserve">!,"X=1" </w:t>
      </w:r>
      <w:r>
        <w:t xml:space="preserve">If </w:t>
      </w:r>
      <w:r w:rsidRPr="008827FE">
        <w:t>Y=2 {</w:t>
      </w:r>
      <w:r>
        <w:t xml:space="preserve">Write </w:t>
      </w:r>
      <w:r w:rsidRPr="008827FE">
        <w:t>!,"Y=2"} Else {</w:t>
      </w:r>
      <w:r>
        <w:t xml:space="preserve">Write </w:t>
      </w:r>
      <w:r w:rsidRPr="008827FE">
        <w:t>!,"Y is not = 2"}}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 {</w:t>
      </w:r>
      <w:r>
        <w:t xml:space="preserve">Write </w:t>
      </w:r>
      <w:r w:rsidRPr="008827FE">
        <w:t xml:space="preserve">!,"X is not = 1" </w:t>
      </w:r>
      <w:r>
        <w:t>If Y=3</w:t>
      </w:r>
      <w:r w:rsidRPr="008827FE">
        <w:t xml:space="preserve"> {</w:t>
      </w:r>
      <w:r>
        <w:t>Write !,"Y=3</w:t>
      </w:r>
      <w:r w:rsidRPr="008827FE">
        <w:t>"} Else {</w:t>
      </w:r>
      <w:r>
        <w:t>Write !,"Y is not = 3</w:t>
      </w:r>
      <w:r w:rsidRPr="008827FE">
        <w:t>"}}</w:t>
      </w: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598" w:name="_Ref270148638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598"/>
      <w:r>
        <w:t xml:space="preserve"> If, ElseIf and Else commands with Structured Code</w:t>
      </w:r>
    </w:p>
    <w:p w:rsidR="00AB558C" w:rsidRDefault="00AB558C" w:rsidP="0011613C">
      <w:pPr>
        <w:pStyle w:val="Code"/>
      </w:pPr>
      <w:r>
        <w:t xml:space="preserve">  </w:t>
      </w: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; First Method</w:t>
      </w:r>
    </w:p>
    <w:p w:rsidR="00AB558C" w:rsidRPr="008827FE" w:rsidRDefault="00AB558C" w:rsidP="009C6846">
      <w:pPr>
        <w:pStyle w:val="Code1"/>
      </w:pPr>
      <w:r>
        <w:t xml:space="preserve"> Set </w:t>
      </w:r>
      <w:r w:rsidRPr="008827FE">
        <w:t>X=1</w:t>
      </w:r>
    </w:p>
    <w:p w:rsidR="00AB558C" w:rsidRPr="008827FE" w:rsidRDefault="00AB558C" w:rsidP="009C6846">
      <w:pPr>
        <w:pStyle w:val="Code1"/>
      </w:pPr>
      <w:r>
        <w:t xml:space="preserve"> If </w:t>
      </w:r>
      <w:r w:rsidRPr="008827FE">
        <w:t>X=1 {</w:t>
      </w:r>
    </w:p>
    <w:p w:rsidR="00AB558C" w:rsidRPr="008827FE" w:rsidRDefault="00AB558C" w:rsidP="009C6846">
      <w:pPr>
        <w:pStyle w:val="Code1"/>
      </w:pPr>
      <w:r>
        <w:t xml:space="preserve"> </w:t>
      </w:r>
      <w:r>
        <w:tab/>
        <w:t xml:space="preserve">Write </w:t>
      </w:r>
      <w:r w:rsidRPr="008827FE">
        <w:t>!,"X=1"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ElseIf X=2 {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 xml:space="preserve">  </w:t>
      </w:r>
      <w:r>
        <w:tab/>
        <w:t xml:space="preserve">Write </w:t>
      </w:r>
      <w:r w:rsidRPr="008827FE">
        <w:t>!,"X=2"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 {</w:t>
      </w:r>
    </w:p>
    <w:p w:rsidR="00AB558C" w:rsidRPr="008827FE" w:rsidRDefault="00AB558C" w:rsidP="009C6846">
      <w:pPr>
        <w:pStyle w:val="Code1"/>
      </w:pPr>
      <w:r>
        <w:t xml:space="preserve">  </w:t>
      </w:r>
      <w:r w:rsidRPr="008827FE">
        <w:t xml:space="preserve"> </w:t>
      </w:r>
      <w:r>
        <w:tab/>
        <w:t xml:space="preserve">Write </w:t>
      </w:r>
      <w:r w:rsidRPr="008827FE">
        <w:t>!,"X not = 1 or 2"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}</w:t>
      </w:r>
      <w:r w:rsidRPr="008827FE">
        <w:br/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; Second Method</w:t>
      </w:r>
    </w:p>
    <w:p w:rsidR="00AB558C" w:rsidRPr="008827FE" w:rsidRDefault="00AB558C" w:rsidP="009C6846">
      <w:pPr>
        <w:pStyle w:val="Code1"/>
      </w:pPr>
      <w:r>
        <w:t xml:space="preserve"> Set </w:t>
      </w:r>
      <w:r w:rsidRPr="008827FE">
        <w:t>X=1</w:t>
      </w:r>
    </w:p>
    <w:p w:rsidR="00AB558C" w:rsidRPr="008827FE" w:rsidRDefault="00AB558C" w:rsidP="009C6846">
      <w:pPr>
        <w:pStyle w:val="Code1"/>
      </w:pPr>
      <w:r>
        <w:t xml:space="preserve"> If </w:t>
      </w:r>
      <w:r w:rsidRPr="008827FE">
        <w:t>X=1 {</w:t>
      </w:r>
      <w:r>
        <w:t xml:space="preserve">Write </w:t>
      </w:r>
      <w:r w:rsidRPr="008827FE">
        <w:t>!,"X=1"}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ElseIf X=2 {</w:t>
      </w:r>
      <w:r>
        <w:t xml:space="preserve">Write </w:t>
      </w:r>
      <w:r w:rsidRPr="008827FE">
        <w:t>!,"X=2"}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 {</w:t>
      </w:r>
      <w:r>
        <w:t xml:space="preserve">Write </w:t>
      </w:r>
      <w:r w:rsidRPr="008827FE">
        <w:t>!,"X not = 1 or 2"}</w:t>
      </w: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599" w:name="_Ref270148664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599"/>
      <w:r>
        <w:t xml:space="preserve"> If, (multiple) ElseIf and Else command with Structured Code</w:t>
      </w:r>
    </w:p>
    <w:p w:rsidR="00AB558C" w:rsidRDefault="00AB558C" w:rsidP="0011613C">
      <w:pPr>
        <w:pStyle w:val="Code"/>
      </w:pPr>
      <w:r>
        <w:t xml:space="preserve">  </w:t>
      </w: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Pr="008827FE" w:rsidRDefault="00AB558C" w:rsidP="009C6846">
      <w:pPr>
        <w:pStyle w:val="Code1"/>
      </w:pPr>
      <w:r>
        <w:t xml:space="preserve"> Set </w:t>
      </w:r>
      <w:r w:rsidRPr="008827FE">
        <w:t>Day=1</w:t>
      </w:r>
    </w:p>
    <w:p w:rsidR="00AB558C" w:rsidRPr="008827FE" w:rsidRDefault="00AB558C" w:rsidP="009C6846">
      <w:pPr>
        <w:pStyle w:val="Code1"/>
      </w:pPr>
      <w:r>
        <w:t xml:space="preserve"> If </w:t>
      </w:r>
      <w:r w:rsidRPr="008827FE">
        <w:t>Day=1 {</w:t>
      </w:r>
      <w:r>
        <w:t xml:space="preserve">Write </w:t>
      </w:r>
      <w:r w:rsidRPr="008827FE">
        <w:t>!,"Today is Sunday"}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ElseIf Day=2 {</w:t>
      </w:r>
      <w:r>
        <w:t xml:space="preserve">Write </w:t>
      </w:r>
      <w:r w:rsidRPr="008827FE">
        <w:t>!,"Today is Monday"}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ElseIf Day=3 {</w:t>
      </w:r>
      <w:r>
        <w:t xml:space="preserve">Write </w:t>
      </w:r>
      <w:r w:rsidRPr="008827FE">
        <w:t>!,"Today is Tuesday"}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ElseIf Day=4 {</w:t>
      </w:r>
      <w:r>
        <w:t xml:space="preserve">Write </w:t>
      </w:r>
      <w:r w:rsidRPr="008827FE">
        <w:t>!,"Today is Wednesday"}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ElseIf Day=5 {</w:t>
      </w:r>
      <w:r>
        <w:t xml:space="preserve">Write </w:t>
      </w:r>
      <w:r w:rsidRPr="008827FE">
        <w:t>!,"Today is Tursday"}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ElseIf Day=6 {</w:t>
      </w:r>
      <w:r>
        <w:t xml:space="preserve">Write </w:t>
      </w:r>
      <w:r w:rsidRPr="008827FE">
        <w:t>!,"Today is Friday"}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ElseIf Day=7 {</w:t>
      </w:r>
      <w:r>
        <w:t xml:space="preserve">Write </w:t>
      </w:r>
      <w:r w:rsidRPr="008827FE">
        <w:t>!,"Today is Saturday"}</w:t>
      </w:r>
    </w:p>
    <w:p w:rsidR="00AB558C" w:rsidRPr="008827FE" w:rsidRDefault="00AB558C" w:rsidP="009C6846">
      <w:pPr>
        <w:pStyle w:val="Code1"/>
      </w:pPr>
      <w:r>
        <w:t xml:space="preserve"> </w:t>
      </w:r>
      <w:r w:rsidRPr="008827FE">
        <w:t>Else {</w:t>
      </w:r>
      <w:r>
        <w:t xml:space="preserve">Write </w:t>
      </w:r>
      <w:r w:rsidRPr="008827FE">
        <w:t>!,"</w:t>
      </w:r>
      <w:r>
        <w:t xml:space="preserve">I </w:t>
      </w:r>
      <w:r w:rsidRPr="008827FE">
        <w:t>don't know what day it is!"}</w:t>
      </w:r>
    </w:p>
    <w:p w:rsidR="00AB558C" w:rsidRPr="00AA677B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600" w:name="_Ref270148694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600"/>
      <w:r>
        <w:t xml:space="preserve"> Simple Inline Do command with For Loop commands</w:t>
      </w:r>
    </w:p>
    <w:p w:rsidR="00AB558C" w:rsidRDefault="00AB558C" w:rsidP="0011613C">
      <w:pPr>
        <w:pStyle w:val="Code"/>
      </w:pPr>
      <w:r>
        <w:t xml:space="preserve">  </w:t>
      </w: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>
        <w:t xml:space="preserve"> For Num=1:1:3 Do</w:t>
      </w:r>
      <w:r>
        <w:tab/>
      </w:r>
    </w:p>
    <w:p w:rsidR="00AB558C" w:rsidRDefault="00AB558C" w:rsidP="009C6846">
      <w:pPr>
        <w:pStyle w:val="Code1"/>
      </w:pPr>
      <w:r>
        <w:t xml:space="preserve"> . If Num=2 Quit </w:t>
      </w:r>
    </w:p>
    <w:p w:rsidR="00AB558C" w:rsidRDefault="00AB558C" w:rsidP="009C6846">
      <w:pPr>
        <w:pStyle w:val="Code1"/>
      </w:pPr>
      <w:r>
        <w:t xml:space="preserve"> . Write !,Num</w:t>
      </w:r>
    </w:p>
    <w:p w:rsidR="00AB558C" w:rsidRDefault="00AB558C" w:rsidP="009C6846">
      <w:pPr>
        <w:pStyle w:val="Code1"/>
      </w:pP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 w:rsidRPr="00BE48AC">
        <w:rPr>
          <w:rStyle w:val="CodeItalicChar"/>
        </w:rPr>
        <w:t>1</w:t>
      </w:r>
      <w:r>
        <w:t xml:space="preserve">                  ;first 1 is written</w:t>
      </w:r>
    </w:p>
    <w:p w:rsidR="00AB558C" w:rsidRDefault="00AB558C" w:rsidP="009C6846">
      <w:pPr>
        <w:pStyle w:val="Code1"/>
      </w:pPr>
      <w:r w:rsidRPr="00BE48AC">
        <w:rPr>
          <w:rStyle w:val="CodeItalicChar"/>
        </w:rPr>
        <w:t>3</w:t>
      </w:r>
      <w:r>
        <w:t xml:space="preserve">                  ;then 3 is written, 2 is skipped</w:t>
      </w: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601" w:name="_Ref270148716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601"/>
      <w:r>
        <w:t xml:space="preserve"> For Loop command in Structured Code</w:t>
      </w:r>
    </w:p>
    <w:p w:rsidR="00AB558C" w:rsidRDefault="00AB558C" w:rsidP="0011613C">
      <w:pPr>
        <w:pStyle w:val="Code"/>
      </w:pPr>
      <w:r>
        <w:t xml:space="preserve">  </w:t>
      </w: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>
        <w:t xml:space="preserve"> For Num=1:1:3 {</w:t>
      </w:r>
    </w:p>
    <w:p w:rsidR="00AB558C" w:rsidRDefault="00AB558C" w:rsidP="009C6846">
      <w:pPr>
        <w:pStyle w:val="Code1"/>
      </w:pPr>
      <w:r>
        <w:t xml:space="preserve">   If Num=2 Quit</w:t>
      </w:r>
    </w:p>
    <w:p w:rsidR="00AB558C" w:rsidRDefault="00AB558C" w:rsidP="009C6846">
      <w:pPr>
        <w:pStyle w:val="Code1"/>
      </w:pPr>
      <w:r>
        <w:t xml:space="preserve">   Write !,Num</w:t>
      </w:r>
    </w:p>
    <w:p w:rsidR="00AB558C" w:rsidRDefault="00AB558C" w:rsidP="009C6846">
      <w:pPr>
        <w:pStyle w:val="Code1"/>
      </w:pPr>
      <w:r>
        <w:t xml:space="preserve"> }</w:t>
      </w:r>
    </w:p>
    <w:p w:rsidR="00AB558C" w:rsidRDefault="00AB558C" w:rsidP="009C6846">
      <w:pPr>
        <w:pStyle w:val="Code1"/>
      </w:pP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 w:rsidRPr="00BE48AC">
        <w:rPr>
          <w:rStyle w:val="CodeItalicChar"/>
        </w:rPr>
        <w:t>1</w:t>
      </w:r>
      <w:r>
        <w:t xml:space="preserve">                  ;first 1 is written</w:t>
      </w:r>
    </w:p>
    <w:p w:rsidR="00AB558C" w:rsidRDefault="00AB558C" w:rsidP="009C6846">
      <w:pPr>
        <w:pStyle w:val="Code1"/>
      </w:pPr>
      <w:r>
        <w:t xml:space="preserve">                   ;2 and 3 are not written</w:t>
      </w: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602" w:name="_Ref270148771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602"/>
      <w:r>
        <w:t xml:space="preserve"> Structure Code rewritten</w:t>
      </w:r>
    </w:p>
    <w:p w:rsidR="00AB558C" w:rsidRDefault="00AB558C" w:rsidP="0011613C">
      <w:pPr>
        <w:pStyle w:val="Code"/>
      </w:pPr>
      <w:r>
        <w:t xml:space="preserve">  </w:t>
      </w: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>
        <w:t xml:space="preserve"> For Num=1:1:3 {</w:t>
      </w:r>
    </w:p>
    <w:p w:rsidR="00AB558C" w:rsidRDefault="00AB558C" w:rsidP="009C6846">
      <w:pPr>
        <w:pStyle w:val="Code1"/>
      </w:pPr>
      <w:r>
        <w:t xml:space="preserve">   If Num'=2 {</w:t>
      </w:r>
    </w:p>
    <w:p w:rsidR="00AB558C" w:rsidRDefault="00AB558C" w:rsidP="009C6846">
      <w:pPr>
        <w:pStyle w:val="Code1"/>
      </w:pPr>
      <w:r>
        <w:t xml:space="preserve">      Write !,Num</w:t>
      </w:r>
    </w:p>
    <w:p w:rsidR="00AB558C" w:rsidRDefault="00AB558C" w:rsidP="009C6846">
      <w:pPr>
        <w:pStyle w:val="Code1"/>
      </w:pPr>
      <w:r>
        <w:t xml:space="preserve">   }</w:t>
      </w:r>
    </w:p>
    <w:p w:rsidR="00AB558C" w:rsidRDefault="00AB558C" w:rsidP="009C6846">
      <w:pPr>
        <w:pStyle w:val="Code1"/>
      </w:pPr>
      <w:r>
        <w:t xml:space="preserve"> }</w:t>
      </w:r>
    </w:p>
    <w:p w:rsidR="00AB558C" w:rsidRDefault="00AB558C" w:rsidP="009C6846">
      <w:pPr>
        <w:pStyle w:val="Code1"/>
      </w:pP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 w:rsidRPr="00BE48AC">
        <w:rPr>
          <w:rStyle w:val="CodeItalicChar"/>
        </w:rPr>
        <w:t>1</w:t>
      </w:r>
      <w:r>
        <w:t xml:space="preserve">                  ;first 1 is written</w:t>
      </w:r>
    </w:p>
    <w:p w:rsidR="00AB558C" w:rsidRDefault="00AB558C" w:rsidP="009C6846">
      <w:pPr>
        <w:pStyle w:val="Code1"/>
      </w:pPr>
      <w:r w:rsidRPr="00BE48AC">
        <w:rPr>
          <w:rStyle w:val="CodeItalicChar"/>
        </w:rPr>
        <w:t>3</w:t>
      </w:r>
      <w:r>
        <w:rPr>
          <w:b/>
        </w:rPr>
        <w:t xml:space="preserve"> </w:t>
      </w:r>
      <w:r>
        <w:t xml:space="preserve">                 ;3 is written but 2 is not</w:t>
      </w:r>
    </w:p>
    <w:p w:rsidR="00AB558C" w:rsidRDefault="00AB558C" w:rsidP="0011613C">
      <w:pPr>
        <w:pStyle w:val="Code"/>
      </w:pPr>
    </w:p>
    <w:p w:rsidR="00076CFB" w:rsidRDefault="00076CFB" w:rsidP="00A60E9F">
      <w:pPr>
        <w:pStyle w:val="Caption"/>
        <w:keepNext/>
      </w:pPr>
      <w:bookmarkStart w:id="603" w:name="_Ref270148874"/>
    </w:p>
    <w:p w:rsidR="00AB558C" w:rsidRDefault="00AB558C" w:rsidP="00A60E9F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603"/>
      <w:r>
        <w:t xml:space="preserve"> Structured Code using the Continue command</w:t>
      </w:r>
    </w:p>
    <w:p w:rsidR="00AB558C" w:rsidRDefault="00AB558C" w:rsidP="0011613C">
      <w:pPr>
        <w:pStyle w:val="Code"/>
      </w:pP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>
        <w:t xml:space="preserve"> For Num=1:1:3 {</w:t>
      </w:r>
    </w:p>
    <w:p w:rsidR="00AB558C" w:rsidRDefault="00AB558C" w:rsidP="009C6846">
      <w:pPr>
        <w:pStyle w:val="Code1"/>
      </w:pPr>
      <w:r>
        <w:t xml:space="preserve">   If Num=2 Continue </w:t>
      </w:r>
    </w:p>
    <w:p w:rsidR="00AB558C" w:rsidRDefault="00AB558C" w:rsidP="009C6846">
      <w:pPr>
        <w:pStyle w:val="Code1"/>
      </w:pPr>
      <w:r>
        <w:t xml:space="preserve">   Write !,Num</w:t>
      </w:r>
    </w:p>
    <w:p w:rsidR="00AB558C" w:rsidRDefault="00AB558C" w:rsidP="009C6846">
      <w:pPr>
        <w:pStyle w:val="Code1"/>
      </w:pPr>
      <w:r>
        <w:t xml:space="preserve"> }</w:t>
      </w:r>
    </w:p>
    <w:p w:rsidR="00AB558C" w:rsidRDefault="00AB558C" w:rsidP="0011613C">
      <w:pPr>
        <w:pStyle w:val="Code"/>
      </w:pPr>
    </w:p>
    <w:p w:rsidR="00076CFB" w:rsidRDefault="00076CFB" w:rsidP="0011613C">
      <w:pPr>
        <w:pStyle w:val="Caption"/>
      </w:pPr>
      <w:bookmarkStart w:id="604" w:name="_Ref270148902"/>
    </w:p>
    <w:p w:rsidR="00AB558C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604"/>
      <w:r>
        <w:t xml:space="preserve"> Simple Inline Do command with For Loop command</w:t>
      </w:r>
    </w:p>
    <w:p w:rsidR="00AB558C" w:rsidRDefault="00AB558C" w:rsidP="0011613C">
      <w:pPr>
        <w:pStyle w:val="Code"/>
      </w:pPr>
      <w:r>
        <w:t xml:space="preserve">  </w:t>
      </w: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>
        <w:t xml:space="preserve"> Set X=1</w:t>
      </w:r>
    </w:p>
    <w:p w:rsidR="00AB558C" w:rsidRDefault="00AB558C" w:rsidP="009C6846">
      <w:pPr>
        <w:pStyle w:val="Code1"/>
      </w:pPr>
      <w:r>
        <w:t xml:space="preserve"> If X=1 Do</w:t>
      </w:r>
    </w:p>
    <w:p w:rsidR="00AB558C" w:rsidRDefault="00AB558C" w:rsidP="009C6846">
      <w:pPr>
        <w:pStyle w:val="Code1"/>
      </w:pPr>
      <w:r>
        <w:t xml:space="preserve"> . Write !,1</w:t>
      </w:r>
    </w:p>
    <w:p w:rsidR="00AB558C" w:rsidRDefault="00AB558C" w:rsidP="009C6846">
      <w:pPr>
        <w:pStyle w:val="Code1"/>
      </w:pPr>
      <w:r>
        <w:t xml:space="preserve"> . Write !,2</w:t>
      </w:r>
    </w:p>
    <w:p w:rsidR="00AB558C" w:rsidRDefault="00AB558C" w:rsidP="009C6846">
      <w:pPr>
        <w:pStyle w:val="Code1"/>
      </w:pPr>
      <w:r>
        <w:t xml:space="preserve"> . Quit</w:t>
      </w:r>
    </w:p>
    <w:p w:rsidR="00AB558C" w:rsidRDefault="00AB558C" w:rsidP="009C6846">
      <w:pPr>
        <w:pStyle w:val="Code1"/>
      </w:pPr>
      <w:r>
        <w:t xml:space="preserve"> Write !,3</w:t>
      </w:r>
    </w:p>
    <w:p w:rsidR="00AB558C" w:rsidRDefault="00AB558C" w:rsidP="009C6846">
      <w:pPr>
        <w:pStyle w:val="Code1"/>
      </w:pPr>
      <w:r>
        <w:t xml:space="preserve"> Write !,4</w:t>
      </w:r>
    </w:p>
    <w:p w:rsidR="00AB558C" w:rsidRDefault="00AB558C" w:rsidP="009C6846">
      <w:pPr>
        <w:pStyle w:val="Code1"/>
      </w:pPr>
      <w:r>
        <w:t xml:space="preserve"> Quit</w:t>
      </w:r>
    </w:p>
    <w:p w:rsidR="00AB558C" w:rsidRDefault="00AB558C" w:rsidP="0011613C">
      <w:pPr>
        <w:pStyle w:val="Code"/>
        <w:ind w:firstLine="0"/>
      </w:pPr>
    </w:p>
    <w:p w:rsidR="00076CFB" w:rsidRDefault="00076CFB" w:rsidP="0011613C">
      <w:pPr>
        <w:pStyle w:val="Caption"/>
      </w:pPr>
      <w:bookmarkStart w:id="605" w:name="_Ref270148930"/>
    </w:p>
    <w:p w:rsidR="00725288" w:rsidRDefault="00AB558C" w:rsidP="0011613C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16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605"/>
      <w:r>
        <w:t xml:space="preserve"> Code from </w:t>
      </w:r>
      <w:r w:rsidR="00C01119">
        <w:fldChar w:fldCharType="begin"/>
      </w:r>
      <w:r>
        <w:instrText xml:space="preserve"> REF _Ref270148902 \h </w:instrText>
      </w:r>
      <w:r w:rsidR="00C01119">
        <w:fldChar w:fldCharType="separate"/>
      </w:r>
    </w:p>
    <w:p w:rsidR="00AB558C" w:rsidRDefault="00725288" w:rsidP="0011613C">
      <w:pPr>
        <w:pStyle w:val="Caption"/>
      </w:pPr>
      <w:r>
        <w:t xml:space="preserve">Example </w:t>
      </w:r>
      <w:r>
        <w:rPr>
          <w:noProof/>
        </w:rPr>
        <w:t>16</w:t>
      </w:r>
      <w:r>
        <w:noBreakHyphen/>
      </w:r>
      <w:r>
        <w:rPr>
          <w:noProof/>
        </w:rPr>
        <w:t>17</w:t>
      </w:r>
      <w:r w:rsidR="00C01119">
        <w:fldChar w:fldCharType="end"/>
      </w:r>
      <w:r w:rsidR="00AB558C">
        <w:t xml:space="preserve"> using Structured Code</w:t>
      </w:r>
    </w:p>
    <w:p w:rsidR="00AB558C" w:rsidRDefault="00AB558C" w:rsidP="0011613C">
      <w:pPr>
        <w:pStyle w:val="Code"/>
        <w:ind w:firstLine="0"/>
      </w:pPr>
    </w:p>
    <w:p w:rsidR="00AB558C" w:rsidRDefault="00AB558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AB558C" w:rsidRDefault="00AB558C" w:rsidP="009C6846">
      <w:pPr>
        <w:pStyle w:val="Code1"/>
      </w:pPr>
    </w:p>
    <w:p w:rsidR="00AB558C" w:rsidRDefault="00AB558C" w:rsidP="009C6846">
      <w:pPr>
        <w:pStyle w:val="Code1"/>
      </w:pPr>
      <w:r>
        <w:t xml:space="preserve"> Set X=1</w:t>
      </w:r>
    </w:p>
    <w:p w:rsidR="00AB558C" w:rsidRDefault="00AB558C" w:rsidP="009C6846">
      <w:pPr>
        <w:pStyle w:val="Code1"/>
      </w:pPr>
      <w:r>
        <w:t xml:space="preserve"> If X=1 {</w:t>
      </w:r>
    </w:p>
    <w:p w:rsidR="00AB558C" w:rsidRDefault="00AB558C" w:rsidP="009C6846">
      <w:pPr>
        <w:pStyle w:val="Code1"/>
      </w:pPr>
      <w:r>
        <w:t xml:space="preserve">   Write !,1</w:t>
      </w:r>
    </w:p>
    <w:p w:rsidR="00AB558C" w:rsidRDefault="00AB558C" w:rsidP="009C6846">
      <w:pPr>
        <w:pStyle w:val="Code1"/>
      </w:pPr>
      <w:r>
        <w:t xml:space="preserve">   Write !,2</w:t>
      </w:r>
    </w:p>
    <w:p w:rsidR="00AB558C" w:rsidRDefault="00AB558C" w:rsidP="009C6846">
      <w:pPr>
        <w:pStyle w:val="Code1"/>
      </w:pPr>
      <w:r>
        <w:t xml:space="preserve">   Quit</w:t>
      </w:r>
      <w:r>
        <w:tab/>
      </w:r>
      <w:r>
        <w:tab/>
      </w:r>
      <w:r>
        <w:tab/>
      </w:r>
      <w:r>
        <w:tab/>
      </w:r>
    </w:p>
    <w:p w:rsidR="00AB558C" w:rsidRDefault="00AB558C" w:rsidP="009C6846">
      <w:pPr>
        <w:pStyle w:val="Code1"/>
      </w:pPr>
      <w:r>
        <w:t xml:space="preserve"> }</w:t>
      </w:r>
    </w:p>
    <w:p w:rsidR="00AB558C" w:rsidRDefault="00AB558C" w:rsidP="009C6846">
      <w:pPr>
        <w:pStyle w:val="Code1"/>
      </w:pPr>
      <w:r>
        <w:t xml:space="preserve"> Write !,3</w:t>
      </w:r>
    </w:p>
    <w:p w:rsidR="00AB558C" w:rsidRDefault="00AB558C" w:rsidP="009C6846">
      <w:pPr>
        <w:pStyle w:val="Code1"/>
      </w:pPr>
      <w:r>
        <w:t xml:space="preserve"> Write !,4</w:t>
      </w:r>
    </w:p>
    <w:p w:rsidR="00AB558C" w:rsidRDefault="00AB558C" w:rsidP="009C6846">
      <w:pPr>
        <w:pStyle w:val="Code1"/>
      </w:pPr>
      <w:r>
        <w:t xml:space="preserve"> Quit</w:t>
      </w:r>
    </w:p>
    <w:p w:rsidR="00AB558C" w:rsidRDefault="00AB558C" w:rsidP="0011613C">
      <w:pPr>
        <w:pStyle w:val="Code"/>
      </w:pPr>
    </w:p>
    <w:p w:rsidR="00077610" w:rsidRDefault="00077610" w:rsidP="0091438B">
      <w:pPr>
        <w:spacing w:after="100" w:afterAutospacing="1" w:line="240" w:lineRule="auto"/>
        <w:ind w:left="360" w:firstLine="0"/>
        <w:rPr>
          <w:rStyle w:val="QuoteChar11"/>
          <w:i w:val="0"/>
        </w:rPr>
        <w:sectPr w:rsidR="00077610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5B7F2B" w:rsidRPr="005B7F2B" w:rsidRDefault="00215C3C" w:rsidP="005B7F2B">
      <w:pPr>
        <w:pStyle w:val="odd"/>
        <w:jc w:val="center"/>
        <w:rPr>
          <w:rFonts w:ascii="Arial" w:hAnsi="Arial" w:cs="Arial"/>
          <w:i/>
          <w:sz w:val="32"/>
          <w:szCs w:val="32"/>
        </w:rPr>
      </w:pPr>
      <w:r w:rsidRPr="005B7F2B">
        <w:rPr>
          <w:rStyle w:val="QuoteChar11"/>
          <w:rFonts w:ascii="Arial" w:hAnsi="Arial" w:cs="Arial"/>
          <w:i w:val="0"/>
          <w:sz w:val="32"/>
          <w:szCs w:val="32"/>
        </w:rPr>
        <w:t>“</w:t>
      </w:r>
      <w:r w:rsidR="005B7F2B" w:rsidRPr="005B7F2B">
        <w:rPr>
          <w:rFonts w:ascii="Arial" w:hAnsi="Arial" w:cs="Arial"/>
          <w:i/>
          <w:sz w:val="32"/>
          <w:szCs w:val="32"/>
        </w:rPr>
        <w:t>No one has a finer command of language than the person who keeps his mouth shut." —Sam Rayburn</w:t>
      </w:r>
    </w:p>
    <w:p w:rsidR="00077610" w:rsidRPr="00215C3C" w:rsidRDefault="00077610" w:rsidP="00990413">
      <w:pPr>
        <w:spacing w:after="100" w:afterAutospacing="1" w:line="240" w:lineRule="auto"/>
        <w:ind w:left="360" w:firstLine="0"/>
        <w:rPr>
          <w:rStyle w:val="QuoteChar11"/>
          <w:rFonts w:ascii="Arial" w:hAnsi="Arial" w:cs="Arial"/>
          <w:sz w:val="32"/>
          <w:szCs w:val="32"/>
        </w:rPr>
        <w:sectPr w:rsidR="00077610" w:rsidRPr="00215C3C" w:rsidSect="00077610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11613C" w:rsidRDefault="0011613C" w:rsidP="0091438B">
      <w:pPr>
        <w:spacing w:after="100" w:afterAutospacing="1" w:line="240" w:lineRule="auto"/>
        <w:ind w:left="360" w:firstLine="0"/>
        <w:rPr>
          <w:rStyle w:val="QuoteChar11"/>
          <w:i w:val="0"/>
        </w:rPr>
      </w:pPr>
    </w:p>
    <w:p w:rsidR="0011613C" w:rsidRPr="008074A5" w:rsidRDefault="0011613C" w:rsidP="0011613C">
      <w:pPr>
        <w:pStyle w:val="Heading1"/>
        <w:jc w:val="center"/>
        <w:rPr>
          <w:sz w:val="52"/>
          <w:szCs w:val="52"/>
        </w:rPr>
      </w:pPr>
      <w:bookmarkStart w:id="606" w:name="_Toc323692410"/>
      <w:r w:rsidRPr="008074A5">
        <w:rPr>
          <w:sz w:val="52"/>
          <w:szCs w:val="52"/>
        </w:rPr>
        <w:t>Writing Robust Code</w:t>
      </w:r>
      <w:bookmarkEnd w:id="606"/>
      <w:r w:rsidR="00C01119" w:rsidRPr="008074A5">
        <w:rPr>
          <w:sz w:val="52"/>
          <w:szCs w:val="52"/>
        </w:rPr>
        <w:fldChar w:fldCharType="begin"/>
      </w:r>
      <w:r w:rsidRPr="008074A5">
        <w:rPr>
          <w:sz w:val="52"/>
          <w:szCs w:val="52"/>
        </w:rPr>
        <w:instrText xml:space="preserve"> XE "Writing Robust Code" </w:instrText>
      </w:r>
      <w:r w:rsidR="00C01119" w:rsidRPr="008074A5">
        <w:rPr>
          <w:sz w:val="52"/>
          <w:szCs w:val="52"/>
        </w:rPr>
        <w:fldChar w:fldCharType="end"/>
      </w:r>
    </w:p>
    <w:p w:rsidR="0011613C" w:rsidRDefault="0011613C" w:rsidP="00A60E9F">
      <w:pPr>
        <w:pStyle w:val="Caption"/>
        <w:keepNext/>
        <w:keepLines/>
      </w:pPr>
      <w:bookmarkStart w:id="607" w:name="_Ref269954142"/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607"/>
      <w:r>
        <w:t xml:space="preserve"> Customer Procedure version 1</w:t>
      </w:r>
    </w:p>
    <w:p w:rsidR="0011613C" w:rsidRDefault="0011613C" w:rsidP="009C6846">
      <w:pPr>
        <w:pStyle w:val="Code1"/>
      </w:pPr>
    </w:p>
    <w:p w:rsidR="0011613C" w:rsidRDefault="0011613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11613C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>Customer</w:t>
      </w:r>
      <w:r w:rsidRPr="00C75D41">
        <w:tab/>
        <w:t xml:space="preserve">;  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!!,"1 – Customer Registration"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!,"2 – Customer Name Change"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!,"3 – Customer Complaints"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Read </w:t>
      </w:r>
      <w:r w:rsidRPr="00C75D41">
        <w:t xml:space="preserve">!,"Enter 1,2 or </w:t>
      </w:r>
      <w:r>
        <w:t xml:space="preserve">3 : </w:t>
      </w:r>
      <w:r w:rsidRPr="00C75D41">
        <w:t>",Option</w:t>
      </w:r>
    </w:p>
    <w:p w:rsidR="0011613C" w:rsidRPr="00C75D41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 xml:space="preserve">  If Option=1 {Do CustReg}</w:t>
      </w:r>
    </w:p>
    <w:p w:rsidR="0011613C" w:rsidRPr="00C75D41" w:rsidRDefault="0011613C" w:rsidP="009C6846">
      <w:pPr>
        <w:pStyle w:val="Code1"/>
      </w:pPr>
      <w:r w:rsidRPr="00C75D41">
        <w:t xml:space="preserve">  Elseif Option=2 {Do CustName}</w:t>
      </w:r>
    </w:p>
    <w:p w:rsidR="0011613C" w:rsidRPr="00C75D41" w:rsidRDefault="0011613C" w:rsidP="009C6846">
      <w:pPr>
        <w:pStyle w:val="Code1"/>
      </w:pPr>
      <w:r w:rsidRPr="00C75D41">
        <w:t xml:space="preserve">  Elseif Option=3 {Do CustComplaint}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Pr="00C75D41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08" w:name="_Ref269954170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608"/>
      <w:r>
        <w:t xml:space="preserve"> Customer Procedure version 2</w:t>
      </w:r>
    </w:p>
    <w:p w:rsidR="0011613C" w:rsidRDefault="0011613C" w:rsidP="0011613C">
      <w:pPr>
        <w:pStyle w:val="Code"/>
        <w:keepLines/>
      </w:pPr>
    </w:p>
    <w:p w:rsidR="0011613C" w:rsidRDefault="0011613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11613C" w:rsidRDefault="0011613C" w:rsidP="0011613C">
      <w:pPr>
        <w:pStyle w:val="Code"/>
        <w:keepLines/>
      </w:pPr>
    </w:p>
    <w:p w:rsidR="0011613C" w:rsidRPr="00C75D41" w:rsidRDefault="0011613C" w:rsidP="009C6846">
      <w:pPr>
        <w:pStyle w:val="Code1"/>
      </w:pPr>
      <w:r w:rsidRPr="00C75D41">
        <w:t>Customer</w:t>
      </w:r>
      <w:r w:rsidRPr="00C75D41">
        <w:tab/>
        <w:t xml:space="preserve">;  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!!,"1 – Customer Registration"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!,"2 – Customer Name Change"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!,"3 – Customer Complaints"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Read </w:t>
      </w:r>
      <w:r w:rsidRPr="00C75D41">
        <w:t xml:space="preserve">!,"Enter 1,2 or </w:t>
      </w:r>
      <w:r>
        <w:t xml:space="preserve">3 : </w:t>
      </w:r>
      <w:r w:rsidRPr="00C75D41">
        <w:t>",Option</w:t>
      </w:r>
      <w:r w:rsidRPr="003E45E1">
        <w:rPr>
          <w:u w:val="single"/>
        </w:rPr>
        <w:t>:60</w:t>
      </w:r>
      <w:r>
        <w:tab/>
      </w:r>
      <w:r>
        <w:tab/>
      </w:r>
      <w:r w:rsidRPr="00C75D41">
        <w:t>;give user 60 second time out</w:t>
      </w:r>
    </w:p>
    <w:p w:rsidR="0011613C" w:rsidRPr="00C75D41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 xml:space="preserve">  If Option=1 {Do CustReg}</w:t>
      </w:r>
    </w:p>
    <w:p w:rsidR="0011613C" w:rsidRPr="00C75D41" w:rsidRDefault="0011613C" w:rsidP="009C6846">
      <w:pPr>
        <w:pStyle w:val="Code1"/>
      </w:pPr>
      <w:r w:rsidRPr="00C75D41">
        <w:t xml:space="preserve">  Elseif Option=2 {Do CustName}</w:t>
      </w:r>
    </w:p>
    <w:p w:rsidR="0011613C" w:rsidRPr="00C75D41" w:rsidRDefault="0011613C" w:rsidP="009C6846">
      <w:pPr>
        <w:pStyle w:val="Code1"/>
      </w:pPr>
      <w:r w:rsidRPr="00C75D41">
        <w:t xml:space="preserve">  Elseif Option=3 {Do CustComplaint}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 w:rsidRPr="001F6736">
        <w:t>Else {</w:t>
      </w:r>
      <w:r>
        <w:t xml:space="preserve">Write </w:t>
      </w:r>
      <w:r w:rsidRPr="001F6736">
        <w:t>!,"Invalid input" G</w:t>
      </w:r>
      <w:r>
        <w:t>oto</w:t>
      </w:r>
      <w:r w:rsidRPr="001F6736">
        <w:t xml:space="preserve"> Customer</w:t>
      </w:r>
      <w:r w:rsidRPr="003E45E1">
        <w:t>}</w:t>
      </w:r>
      <w:r>
        <w:tab/>
      </w:r>
      <w:r w:rsidRPr="00C75D41">
        <w:t>;check for invalid input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Default="0011613C" w:rsidP="009C6846">
      <w:pPr>
        <w:pStyle w:val="Code1"/>
      </w:pPr>
    </w:p>
    <w:p w:rsidR="00076CFB" w:rsidRDefault="00076CFB" w:rsidP="005E4CF8">
      <w:pPr>
        <w:pStyle w:val="Caption"/>
        <w:keepNext/>
      </w:pPr>
      <w:bookmarkStart w:id="609" w:name="_Ref269954199"/>
    </w:p>
    <w:p w:rsidR="0011613C" w:rsidRDefault="0011613C" w:rsidP="005E4CF8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609"/>
      <w:r>
        <w:t xml:space="preserve"> Customer Procedure version 3</w:t>
      </w:r>
    </w:p>
    <w:p w:rsidR="0011613C" w:rsidRDefault="0011613C" w:rsidP="005E4CF8">
      <w:pPr>
        <w:pStyle w:val="Code1"/>
        <w:keepNext/>
      </w:pPr>
    </w:p>
    <w:p w:rsidR="0011613C" w:rsidRDefault="0011613C" w:rsidP="00997920">
      <w:pPr>
        <w:pStyle w:val="Code"/>
        <w:keepNext/>
        <w:keepLines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11613C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>Customer</w:t>
      </w:r>
      <w:r w:rsidRPr="00C75D41">
        <w:tab/>
        <w:t xml:space="preserve">;  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!!,"1 – Customer Registration"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!,"2 – Customer Name Change"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!,"3 – Customer Complaints"</w:t>
      </w:r>
    </w:p>
    <w:p w:rsidR="0011613C" w:rsidRPr="001F6736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1F6736">
        <w:t>!,"""Exit"" to quit"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Read </w:t>
      </w:r>
      <w:r w:rsidRPr="00C75D41">
        <w:t xml:space="preserve">!,"Enter 1,2 or </w:t>
      </w:r>
      <w:r>
        <w:t xml:space="preserve">3 : </w:t>
      </w:r>
      <w:r w:rsidRPr="00C75D41">
        <w:t>"</w:t>
      </w:r>
      <w:r>
        <w:t>,Option:60</w:t>
      </w:r>
      <w:r>
        <w:tab/>
      </w:r>
      <w:r>
        <w:tab/>
      </w:r>
      <w:r w:rsidRPr="00C75D41">
        <w:t>;give user 60 second time out</w:t>
      </w:r>
    </w:p>
    <w:p w:rsidR="0011613C" w:rsidRPr="00C75D41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 xml:space="preserve">  If Option=1 {Do CustReg}</w:t>
      </w:r>
    </w:p>
    <w:p w:rsidR="0011613C" w:rsidRPr="00C75D41" w:rsidRDefault="0011613C" w:rsidP="00E47889">
      <w:pPr>
        <w:pStyle w:val="Code1"/>
        <w:tabs>
          <w:tab w:val="clear" w:pos="8460"/>
          <w:tab w:val="center" w:pos="4140"/>
        </w:tabs>
      </w:pPr>
      <w:r w:rsidRPr="00C75D41">
        <w:t xml:space="preserve">  Elseif Option=2 {Do CustName}</w:t>
      </w:r>
      <w:r w:rsidR="00E47889">
        <w:tab/>
      </w:r>
    </w:p>
    <w:p w:rsidR="0011613C" w:rsidRPr="00C75D41" w:rsidRDefault="0011613C" w:rsidP="009C6846">
      <w:pPr>
        <w:pStyle w:val="Code1"/>
      </w:pPr>
      <w:r w:rsidRPr="00C75D41">
        <w:t xml:space="preserve">  Elseif Option=3 {Do CustComplaint}</w:t>
      </w:r>
    </w:p>
    <w:p w:rsidR="0011613C" w:rsidRPr="001F6736" w:rsidRDefault="0011613C" w:rsidP="009C6846">
      <w:pPr>
        <w:pStyle w:val="Code1"/>
      </w:pPr>
      <w:r w:rsidRPr="00C75D41">
        <w:t xml:space="preserve">  </w:t>
      </w:r>
      <w:r w:rsidRPr="001F6736">
        <w:t>Elseif Option="Exit"</w:t>
      </w:r>
      <w:r>
        <w:t xml:space="preserve"> </w:t>
      </w:r>
      <w:r w:rsidRPr="001F6736">
        <w:t>{</w:t>
      </w:r>
      <w:r>
        <w:t>Quit</w:t>
      </w:r>
      <w:r w:rsidRPr="001F6736">
        <w:t>}</w:t>
      </w:r>
    </w:p>
    <w:p w:rsidR="0011613C" w:rsidRPr="00C75D41" w:rsidRDefault="0011613C" w:rsidP="009C6846">
      <w:pPr>
        <w:pStyle w:val="Code1"/>
      </w:pPr>
      <w:r w:rsidRPr="00C75D41">
        <w:t xml:space="preserve">  Else {</w:t>
      </w:r>
      <w:r>
        <w:t xml:space="preserve">Write </w:t>
      </w:r>
      <w:r w:rsidRPr="00C75D41">
        <w:t>!,"Invalid input" G</w:t>
      </w:r>
      <w:r>
        <w:t>oto</w:t>
      </w:r>
      <w:r w:rsidRPr="00C75D41">
        <w:t xml:space="preserve"> Customer}</w:t>
      </w:r>
    </w:p>
    <w:p w:rsidR="0011613C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Pr="00C75D41" w:rsidRDefault="0011613C" w:rsidP="009C6846">
      <w:pPr>
        <w:pStyle w:val="Code1"/>
      </w:pPr>
    </w:p>
    <w:p w:rsidR="00997920" w:rsidRDefault="00997920" w:rsidP="0011613C">
      <w:pPr>
        <w:keepLines/>
      </w:pPr>
      <w:bookmarkStart w:id="610" w:name="_Ref175811224"/>
    </w:p>
    <w:p w:rsidR="0011613C" w:rsidRDefault="0011613C" w:rsidP="0011613C">
      <w:pPr>
        <w:pStyle w:val="Caption"/>
        <w:keepLines/>
      </w:pPr>
      <w:bookmarkStart w:id="611" w:name="_Ref269954232"/>
      <w:bookmarkEnd w:id="610"/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611"/>
      <w:r>
        <w:t xml:space="preserve"> Customer Procedure version 4</w:t>
      </w:r>
    </w:p>
    <w:p w:rsidR="0011613C" w:rsidRDefault="0011613C" w:rsidP="0011613C">
      <w:pPr>
        <w:pStyle w:val="Code"/>
        <w:keepLines/>
      </w:pPr>
    </w:p>
    <w:p w:rsidR="0011613C" w:rsidRDefault="0011613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11613C" w:rsidRDefault="0011613C" w:rsidP="0011613C">
      <w:pPr>
        <w:pStyle w:val="Code"/>
        <w:keepLines/>
      </w:pPr>
    </w:p>
    <w:p w:rsidR="0011613C" w:rsidRPr="00C75D41" w:rsidRDefault="0011613C" w:rsidP="009C6846">
      <w:pPr>
        <w:pStyle w:val="Code1"/>
      </w:pPr>
      <w:r w:rsidRPr="00C75D41">
        <w:t>Customer</w:t>
      </w:r>
      <w:r w:rsidRPr="00C75D41">
        <w:tab/>
        <w:t xml:space="preserve">;  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!!,"1 – Customer Registration"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!,"2 – Customer Name Change"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!,"3 – Customer Complaints"</w:t>
      </w:r>
    </w:p>
    <w:p w:rsidR="0011613C" w:rsidRPr="00F37C56" w:rsidRDefault="0011613C" w:rsidP="009C6846">
      <w:pPr>
        <w:pStyle w:val="Code1"/>
      </w:pPr>
      <w:r w:rsidRPr="00F37C56">
        <w:t xml:space="preserve">  Write !,"""Exit"" to quit"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Read </w:t>
      </w:r>
      <w:r w:rsidRPr="00C75D41">
        <w:t xml:space="preserve">!,"Enter 1,2 or </w:t>
      </w:r>
      <w:r>
        <w:t xml:space="preserve">3 : </w:t>
      </w:r>
      <w:r w:rsidRPr="00C75D41">
        <w:t>"</w:t>
      </w:r>
      <w:r>
        <w:t>,Option:60</w:t>
      </w:r>
      <w:r>
        <w:tab/>
      </w:r>
      <w:r w:rsidRPr="00C75D41">
        <w:t>;give user 60 second time out</w:t>
      </w:r>
    </w:p>
    <w:p w:rsidR="0011613C" w:rsidRPr="00C75D41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Set </w:t>
      </w:r>
      <w:r w:rsidRPr="003E45E1">
        <w:t>Option=$ZCVT(Option,"U")</w:t>
      </w:r>
      <w:r>
        <w:tab/>
      </w:r>
      <w:r>
        <w:tab/>
      </w:r>
      <w:r>
        <w:tab/>
      </w:r>
      <w:r w:rsidRPr="00C75D41">
        <w:t>;convert to uppercase</w:t>
      </w:r>
    </w:p>
    <w:p w:rsidR="0011613C" w:rsidRPr="00C75D41" w:rsidRDefault="0011613C" w:rsidP="009C6846">
      <w:pPr>
        <w:pStyle w:val="Code1"/>
      </w:pPr>
      <w:r w:rsidRPr="00C75D41">
        <w:t xml:space="preserve">  If Option=1 {Do CustReg}</w:t>
      </w:r>
    </w:p>
    <w:p w:rsidR="0011613C" w:rsidRPr="00C75D41" w:rsidRDefault="0011613C" w:rsidP="009C6846">
      <w:pPr>
        <w:pStyle w:val="Code1"/>
      </w:pPr>
      <w:r w:rsidRPr="00C75D41">
        <w:t xml:space="preserve">  Elseif Option=2 {Do CustName}</w:t>
      </w:r>
    </w:p>
    <w:p w:rsidR="0011613C" w:rsidRPr="00C75D41" w:rsidRDefault="0011613C" w:rsidP="009C6846">
      <w:pPr>
        <w:pStyle w:val="Code1"/>
      </w:pPr>
      <w:r w:rsidRPr="00C75D41">
        <w:t xml:space="preserve">  Elseif Option=3 {Do CustComplaint}</w:t>
      </w:r>
    </w:p>
    <w:p w:rsidR="0011613C" w:rsidRPr="00C75D41" w:rsidRDefault="0011613C" w:rsidP="009C6846">
      <w:pPr>
        <w:pStyle w:val="Code1"/>
      </w:pPr>
      <w:r w:rsidRPr="00C75D41">
        <w:t xml:space="preserve">  Elseif Option="EXIT" {</w:t>
      </w:r>
      <w:r>
        <w:t>Quit}</w:t>
      </w:r>
      <w:r>
        <w:tab/>
      </w:r>
      <w:r>
        <w:tab/>
      </w:r>
      <w:r>
        <w:tab/>
      </w:r>
      <w:r w:rsidRPr="00C75D41">
        <w:t>;check against uppercase Exit</w:t>
      </w:r>
    </w:p>
    <w:p w:rsidR="0011613C" w:rsidRPr="00C75D41" w:rsidRDefault="0011613C" w:rsidP="009C6846">
      <w:pPr>
        <w:pStyle w:val="Code1"/>
      </w:pPr>
      <w:r w:rsidRPr="00C75D41">
        <w:t xml:space="preserve">  Else {</w:t>
      </w:r>
      <w:r>
        <w:t xml:space="preserve">Write </w:t>
      </w:r>
      <w:r w:rsidRPr="00C75D41">
        <w:t>!,"Invalid input" G</w:t>
      </w:r>
      <w:r>
        <w:t>oto</w:t>
      </w:r>
      <w:r w:rsidRPr="00C75D41">
        <w:t xml:space="preserve"> Customer}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12" w:name="_Ref269954271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612"/>
      <w:r>
        <w:t xml:space="preserve"> Assuming a Variable is not in use</w:t>
      </w:r>
    </w:p>
    <w:p w:rsidR="0011613C" w:rsidRDefault="0011613C" w:rsidP="009C6846">
      <w:pPr>
        <w:pStyle w:val="Code1"/>
      </w:pPr>
    </w:p>
    <w:p w:rsidR="0011613C" w:rsidRDefault="0011613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11613C" w:rsidRDefault="0011613C" w:rsidP="009C6846">
      <w:pPr>
        <w:pStyle w:val="Code1"/>
      </w:pPr>
      <w:r>
        <w:t xml:space="preserve">  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For </w:t>
      </w:r>
      <w:r w:rsidRPr="00C75D41">
        <w:t xml:space="preserve">I=1:1:10 </w:t>
      </w:r>
      <w:r>
        <w:t xml:space="preserve">Do </w:t>
      </w:r>
      <w:r w:rsidRPr="00C75D41">
        <w:t>Proc1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Pr="00C75D41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>Proc1</w:t>
      </w:r>
      <w:r w:rsidRPr="00C75D41">
        <w:tab/>
        <w:t>;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!,"Processing I of: ",I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Do </w:t>
      </w:r>
      <w:r w:rsidRPr="00C75D41">
        <w:t>Proc2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Pr="00C75D41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>Proc2</w:t>
      </w:r>
      <w:r w:rsidRPr="00C75D41">
        <w:tab/>
        <w:t>;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For </w:t>
      </w:r>
      <w:r w:rsidRPr="00C75D41">
        <w:t>I=1:1:5 {</w:t>
      </w:r>
    </w:p>
    <w:p w:rsidR="0011613C" w:rsidRPr="00C75D41" w:rsidRDefault="0011613C" w:rsidP="009C6846">
      <w:pPr>
        <w:pStyle w:val="Code1"/>
      </w:pPr>
      <w:r w:rsidRPr="00C75D41">
        <w:t xml:space="preserve">    </w:t>
      </w:r>
      <w:r>
        <w:t xml:space="preserve">Write </w:t>
      </w:r>
      <w:r w:rsidRPr="00C75D41">
        <w:t>!,"I number: ",I</w:t>
      </w:r>
    </w:p>
    <w:p w:rsidR="0011613C" w:rsidRPr="00C75D41" w:rsidRDefault="0011613C" w:rsidP="009C6846">
      <w:pPr>
        <w:pStyle w:val="Code1"/>
      </w:pPr>
      <w:r w:rsidRPr="00C75D41">
        <w:t xml:space="preserve">  }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Pr="00C75D41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13" w:name="_Ref269954307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613"/>
      <w:r>
        <w:t xml:space="preserve"> Solution to assuming a variable is not in use</w:t>
      </w:r>
    </w:p>
    <w:p w:rsidR="0011613C" w:rsidRDefault="0011613C" w:rsidP="009C6846">
      <w:pPr>
        <w:pStyle w:val="Code1"/>
      </w:pPr>
    </w:p>
    <w:p w:rsidR="0011613C" w:rsidRDefault="0011613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11613C" w:rsidRDefault="0011613C" w:rsidP="009C6846">
      <w:pPr>
        <w:pStyle w:val="Code1"/>
      </w:pPr>
    </w:p>
    <w:p w:rsidR="0011613C" w:rsidRPr="004F4330" w:rsidRDefault="0011613C" w:rsidP="009C6846">
      <w:pPr>
        <w:pStyle w:val="Code1"/>
      </w:pPr>
      <w:r w:rsidRPr="004F4330">
        <w:t xml:space="preserve">  </w:t>
      </w:r>
      <w:r>
        <w:rPr>
          <w:u w:val="single"/>
        </w:rPr>
        <w:t xml:space="preserve">New </w:t>
      </w:r>
      <w:r w:rsidRPr="004F4330">
        <w:rPr>
          <w:u w:val="single"/>
        </w:rPr>
        <w:t>I</w:t>
      </w:r>
      <w:r>
        <w:tab/>
      </w:r>
      <w:r>
        <w:tab/>
      </w:r>
      <w:r>
        <w:tab/>
      </w:r>
      <w:r>
        <w:tab/>
      </w:r>
      <w:r w:rsidRPr="004F4330">
        <w:t xml:space="preserve">;New I 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For </w:t>
      </w:r>
      <w:r w:rsidRPr="00C75D41">
        <w:t xml:space="preserve">I=1:1:10 </w:t>
      </w:r>
      <w:r>
        <w:t xml:space="preserve">Do </w:t>
      </w:r>
      <w:r w:rsidRPr="00C75D41">
        <w:t>Proc1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Pr="00C75D41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>Proc1</w:t>
      </w:r>
      <w:r w:rsidRPr="00C75D41">
        <w:tab/>
        <w:t>;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!,"Processing I of: ",I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Do </w:t>
      </w:r>
      <w:r w:rsidRPr="00C75D41">
        <w:t>Proc2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Pr="00C75D41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>Proc2</w:t>
      </w:r>
      <w:r w:rsidRPr="00C75D41">
        <w:tab/>
        <w:t>;</w:t>
      </w:r>
    </w:p>
    <w:p w:rsidR="0011613C" w:rsidRPr="00304ECB" w:rsidRDefault="0011613C" w:rsidP="009C6846">
      <w:pPr>
        <w:pStyle w:val="Code1"/>
      </w:pPr>
      <w:r w:rsidRPr="00C75D41">
        <w:t xml:space="preserve">  </w:t>
      </w:r>
      <w:r>
        <w:rPr>
          <w:u w:val="single"/>
        </w:rPr>
        <w:t xml:space="preserve">New </w:t>
      </w:r>
      <w:r w:rsidRPr="004F4330">
        <w:rPr>
          <w:u w:val="single"/>
        </w:rPr>
        <w:t>I</w:t>
      </w:r>
      <w:r>
        <w:tab/>
      </w:r>
      <w:r>
        <w:tab/>
      </w:r>
      <w:r>
        <w:tab/>
      </w:r>
      <w:r>
        <w:tab/>
        <w:t>;New I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For </w:t>
      </w:r>
      <w:r w:rsidRPr="00C75D41">
        <w:t>I=1:1:5 {</w:t>
      </w:r>
    </w:p>
    <w:p w:rsidR="0011613C" w:rsidRPr="00C75D41" w:rsidRDefault="0011613C" w:rsidP="009C6846">
      <w:pPr>
        <w:pStyle w:val="Code1"/>
      </w:pPr>
      <w:r w:rsidRPr="00C75D41">
        <w:t xml:space="preserve">    </w:t>
      </w:r>
      <w:r>
        <w:t xml:space="preserve">Write </w:t>
      </w:r>
      <w:r w:rsidRPr="00C75D41">
        <w:t>!,"I number: ",I</w:t>
      </w:r>
    </w:p>
    <w:p w:rsidR="0011613C" w:rsidRPr="00C75D41" w:rsidRDefault="0011613C" w:rsidP="009C6846">
      <w:pPr>
        <w:pStyle w:val="Code1"/>
      </w:pPr>
      <w:r w:rsidRPr="00C75D41">
        <w:t xml:space="preserve">  }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Pr="00C75D41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14" w:name="_Ref269954334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614"/>
      <w:r>
        <w:t xml:space="preserve"> Wrong Assumption concerning the Tab Character</w:t>
      </w:r>
    </w:p>
    <w:p w:rsidR="0011613C" w:rsidRPr="00FA6DED" w:rsidRDefault="0011613C" w:rsidP="009C6846">
      <w:pPr>
        <w:pStyle w:val="Code1"/>
      </w:pPr>
    </w:p>
    <w:p w:rsidR="0011613C" w:rsidRPr="00FA6DED" w:rsidRDefault="0011613C" w:rsidP="009C6846">
      <w:pPr>
        <w:pStyle w:val="Code1"/>
      </w:pPr>
      <w:r>
        <w:t xml:space="preserve">Write </w:t>
      </w:r>
      <w:r w:rsidRPr="00FA6DED">
        <w:t>?10,"TAB",?10,"Character",?10,"Example"</w:t>
      </w:r>
    </w:p>
    <w:p w:rsidR="0011613C" w:rsidRPr="00FA6DED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15" w:name="_Ref269954370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615"/>
      <w:r>
        <w:t xml:space="preserve"> Wrong Assumption concerning the Tab Character</w:t>
      </w:r>
    </w:p>
    <w:p w:rsidR="0011613C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>
        <w:t xml:space="preserve">Write </w:t>
      </w:r>
      <w:r w:rsidRPr="00C75D41">
        <w:t>?10,"TAB",?10,"Character",?10,"Example"</w:t>
      </w:r>
    </w:p>
    <w:p w:rsidR="0011613C" w:rsidRPr="00C6064F" w:rsidRDefault="0011613C" w:rsidP="009C6846">
      <w:pPr>
        <w:pStyle w:val="Code1"/>
      </w:pPr>
      <w:r w:rsidRPr="00C75D41">
        <w:t xml:space="preserve">          </w:t>
      </w:r>
      <w:r w:rsidRPr="00C6064F">
        <w:t>TABCharacterExample</w:t>
      </w:r>
    </w:p>
    <w:p w:rsidR="0011613C" w:rsidRPr="00C6064F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16" w:name="_Ref269954399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616"/>
      <w:r>
        <w:t xml:space="preserve"> Wrong Assumption concerning the Tab Character, Solution</w:t>
      </w:r>
    </w:p>
    <w:p w:rsidR="0011613C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>
        <w:t xml:space="preserve">Write </w:t>
      </w:r>
      <w:r w:rsidRPr="00C75D41">
        <w:t>?10,"TAB",?20,"Character",?40,"Example"</w:t>
      </w:r>
    </w:p>
    <w:p w:rsidR="0011613C" w:rsidRPr="00C6064F" w:rsidRDefault="0011613C" w:rsidP="009C6846">
      <w:pPr>
        <w:pStyle w:val="Code1"/>
      </w:pPr>
      <w:r w:rsidRPr="00C6064F">
        <w:t xml:space="preserve">          TAB       Character           Example</w:t>
      </w:r>
    </w:p>
    <w:p w:rsidR="0011613C" w:rsidRPr="00C75D41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17" w:name="_Ref269954435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617"/>
      <w:r>
        <w:t xml:space="preserve"> Assumption concerning the User’s Response Version I</w:t>
      </w:r>
    </w:p>
    <w:p w:rsidR="0011613C" w:rsidRPr="00C75D41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>
        <w:t xml:space="preserve">Write </w:t>
      </w:r>
      <w:r w:rsidRPr="00C75D41">
        <w:t>!,"This is an important message to the user!"</w:t>
      </w:r>
    </w:p>
    <w:p w:rsidR="0011613C" w:rsidRPr="00C75D41" w:rsidRDefault="0011613C" w:rsidP="009C6846">
      <w:pPr>
        <w:pStyle w:val="Code1"/>
      </w:pPr>
      <w:r w:rsidRPr="00C75D41">
        <w:t>Hang 10</w:t>
      </w:r>
    </w:p>
    <w:p w:rsidR="0011613C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18" w:name="_Ref269954458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618"/>
      <w:r>
        <w:t xml:space="preserve"> Assumption concerning the User’s Response Version II</w:t>
      </w:r>
    </w:p>
    <w:p w:rsidR="0011613C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>
        <w:t xml:space="preserve">Write </w:t>
      </w:r>
      <w:r w:rsidRPr="00C75D41">
        <w:t>!,"This is an important message to the user!"</w:t>
      </w:r>
    </w:p>
    <w:p w:rsidR="0011613C" w:rsidRPr="00C75D41" w:rsidRDefault="0011613C" w:rsidP="009C6846">
      <w:pPr>
        <w:pStyle w:val="Code1"/>
      </w:pPr>
      <w:r>
        <w:t xml:space="preserve">Read </w:t>
      </w:r>
      <w:r w:rsidRPr="00C75D41">
        <w:t>!,"Hit &lt;Enter&gt; to to acknowledge this message",X</w:t>
      </w:r>
    </w:p>
    <w:p w:rsidR="0011613C" w:rsidRDefault="0011613C" w:rsidP="009C6846">
      <w:pPr>
        <w:pStyle w:val="Code1"/>
      </w:pPr>
    </w:p>
    <w:p w:rsidR="00076CFB" w:rsidRDefault="00076CFB" w:rsidP="0011613C">
      <w:pPr>
        <w:pStyle w:val="Caption"/>
        <w:keepNext/>
        <w:keepLines/>
      </w:pPr>
      <w:bookmarkStart w:id="619" w:name="_Ref269954489"/>
    </w:p>
    <w:p w:rsidR="0011613C" w:rsidRDefault="0011613C" w:rsidP="0011613C">
      <w:pPr>
        <w:pStyle w:val="Caption"/>
        <w:keepNext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619"/>
      <w:r>
        <w:t xml:space="preserve"> Assumption concerning the User’s Response Version III</w:t>
      </w:r>
    </w:p>
    <w:p w:rsidR="0011613C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>
        <w:t xml:space="preserve">Write </w:t>
      </w:r>
      <w:r w:rsidRPr="00C75D41">
        <w:t>!,"This is an important message to the user!"</w:t>
      </w:r>
    </w:p>
    <w:p w:rsidR="0011613C" w:rsidRPr="00C75D41" w:rsidRDefault="0011613C" w:rsidP="009C6846">
      <w:pPr>
        <w:pStyle w:val="Code1"/>
      </w:pPr>
      <w:r>
        <w:t xml:space="preserve">Read </w:t>
      </w:r>
      <w:r w:rsidRPr="00C75D41">
        <w:t>!,"Hit &lt;Enter&gt; to to acknowledge this message",X:120</w:t>
      </w:r>
    </w:p>
    <w:p w:rsidR="0011613C" w:rsidRDefault="0011613C" w:rsidP="009C6846">
      <w:pPr>
        <w:pStyle w:val="Code1"/>
      </w:pPr>
    </w:p>
    <w:p w:rsidR="0011613C" w:rsidRDefault="0011613C" w:rsidP="0011613C">
      <w:pPr>
        <w:pStyle w:val="Caption"/>
        <w:keepLines/>
      </w:pPr>
      <w:bookmarkStart w:id="620" w:name="_Ref269954517"/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620"/>
      <w:r>
        <w:t xml:space="preserve"> Assumption concerning the User’s Response Version IV</w:t>
      </w:r>
    </w:p>
    <w:p w:rsidR="0011613C" w:rsidRDefault="0011613C" w:rsidP="009C6846">
      <w:pPr>
        <w:pStyle w:val="Code1"/>
      </w:pPr>
    </w:p>
    <w:p w:rsidR="0011613C" w:rsidRDefault="0011613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11613C" w:rsidRDefault="0011613C" w:rsidP="009C6846">
      <w:pPr>
        <w:pStyle w:val="Code1"/>
      </w:pPr>
    </w:p>
    <w:p w:rsidR="0011613C" w:rsidRPr="00E221FD" w:rsidRDefault="0011613C" w:rsidP="009C6846">
      <w:pPr>
        <w:pStyle w:val="Code1"/>
      </w:pPr>
      <w:r w:rsidRPr="00E221FD">
        <w:tab/>
        <w:t>Set Tries=0</w:t>
      </w:r>
      <w:r w:rsidRPr="00E221FD">
        <w:br/>
        <w:t>Tryagain</w:t>
      </w:r>
      <w:r w:rsidRPr="00E221FD">
        <w:br/>
      </w:r>
      <w:r w:rsidRPr="00E221FD">
        <w:tab/>
        <w:t>Set Tries=Tries+1</w:t>
      </w:r>
      <w:r w:rsidRPr="00E221FD">
        <w:br/>
      </w:r>
      <w:r w:rsidRPr="00E221FD">
        <w:tab/>
        <w:t>Write !,"This is an important message to the user!"</w:t>
      </w:r>
      <w:r w:rsidRPr="00E221FD">
        <w:br/>
      </w:r>
      <w:r w:rsidRPr="00E221FD">
        <w:tab/>
        <w:t>Read !,"Hit &lt;Enter&gt; to to acknowledge this message",X:120</w:t>
      </w:r>
      <w:r w:rsidRPr="00E221FD">
        <w:br/>
      </w:r>
      <w:r w:rsidRPr="00E221FD">
        <w:tab/>
        <w:t>If '$Test {</w:t>
      </w:r>
      <w:r w:rsidRPr="00E221FD">
        <w:br/>
      </w:r>
      <w:r w:rsidRPr="00E221FD">
        <w:tab/>
      </w:r>
      <w:r w:rsidRPr="00E221FD">
        <w:tab/>
        <w:t>If Tries&gt;3 Write "at this point do some sort of error processing"</w:t>
      </w:r>
      <w:r w:rsidRPr="00E221FD">
        <w:br/>
      </w:r>
      <w:r w:rsidRPr="00E221FD">
        <w:tab/>
      </w:r>
      <w:r w:rsidRPr="00E221FD">
        <w:tab/>
        <w:t>If Tries'&gt;3 Goto Tryagain</w:t>
      </w:r>
      <w:r w:rsidRPr="00E221FD">
        <w:br/>
      </w:r>
      <w:r w:rsidRPr="00E221FD">
        <w:tab/>
        <w:t>}</w:t>
      </w:r>
    </w:p>
    <w:p w:rsidR="0011613C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21" w:name="_Ref269955083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621"/>
      <w:r>
        <w:t xml:space="preserve"> Assumption concerning the Open Command, Solution</w:t>
      </w:r>
    </w:p>
    <w:p w:rsidR="0011613C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>
        <w:t xml:space="preserve">Set </w:t>
      </w:r>
      <w:r w:rsidRPr="00C75D41">
        <w:t>INFILE="INFILE.</w:t>
      </w:r>
      <w:smartTag w:uri="urn:schemas-microsoft-com:office:smarttags" w:element="stockticker">
        <w:r w:rsidRPr="00C75D41">
          <w:t>TXT</w:t>
        </w:r>
      </w:smartTag>
      <w:r w:rsidRPr="00C75D41">
        <w:t>"</w:t>
      </w:r>
    </w:p>
    <w:p w:rsidR="0011613C" w:rsidRPr="00C75D41" w:rsidRDefault="0011613C" w:rsidP="009C6846">
      <w:pPr>
        <w:pStyle w:val="Code1"/>
      </w:pPr>
      <w:r w:rsidRPr="00C75D41">
        <w:t>O</w:t>
      </w:r>
      <w:r>
        <w:t>pen</w:t>
      </w:r>
      <w:r w:rsidRPr="00C75D41">
        <w:t xml:space="preserve"> INFILE:"R":10</w:t>
      </w:r>
    </w:p>
    <w:p w:rsidR="0011613C" w:rsidRPr="00C75D41" w:rsidRDefault="0011613C" w:rsidP="009C6846">
      <w:pPr>
        <w:pStyle w:val="Code1"/>
      </w:pPr>
      <w:r>
        <w:t xml:space="preserve">If </w:t>
      </w:r>
      <w:r w:rsidRPr="00C75D41">
        <w:t>'$T</w:t>
      </w:r>
      <w:r>
        <w:t>est</w:t>
      </w:r>
      <w:r w:rsidRPr="00C75D41">
        <w:t xml:space="preserve"> </w:t>
      </w:r>
      <w:r>
        <w:t xml:space="preserve">Write </w:t>
      </w:r>
      <w:r w:rsidRPr="00C75D41">
        <w:t xml:space="preserve">!,"Cannot open file: ",INFILE </w:t>
      </w:r>
      <w:r>
        <w:t>Quit</w:t>
      </w:r>
    </w:p>
    <w:p w:rsidR="0011613C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22" w:name="_Ref269955117"/>
      <w:bookmarkStart w:id="623" w:name="_Ref213209442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622"/>
      <w:r>
        <w:t xml:space="preserve"> Assumptions concerning Parameter Passing</w:t>
      </w:r>
      <w:bookmarkEnd w:id="623"/>
      <w:r w:rsidR="00C01119">
        <w:fldChar w:fldCharType="begin"/>
      </w:r>
      <w:r>
        <w:instrText xml:space="preserve"> XE "</w:instrText>
      </w:r>
      <w:r w:rsidRPr="006F41B2">
        <w:instrText>Parameter Passing</w:instrText>
      </w:r>
      <w:r>
        <w:instrText xml:space="preserve">" </w:instrText>
      </w:r>
      <w:r w:rsidR="00C01119">
        <w:fldChar w:fldCharType="end"/>
      </w:r>
    </w:p>
    <w:p w:rsidR="0011613C" w:rsidRDefault="0011613C" w:rsidP="009C6846">
      <w:pPr>
        <w:pStyle w:val="Code1"/>
      </w:pPr>
    </w:p>
    <w:p w:rsidR="0011613C" w:rsidRDefault="0011613C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 RoutineA and RoutineB need to be in separate routines.</w:t>
      </w:r>
    </w:p>
    <w:p w:rsidR="0011613C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>RoutineA</w:t>
      </w:r>
      <w:r w:rsidRPr="00C75D41">
        <w:tab/>
        <w:t>;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Set </w:t>
      </w:r>
      <w:r w:rsidRPr="00C75D41">
        <w:t>PARM1=1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Set </w:t>
      </w:r>
      <w:r w:rsidRPr="00C75D41">
        <w:t>PARM2=2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Do </w:t>
      </w:r>
      <w:r w:rsidRPr="00C75D41">
        <w:t>PROC^RoutineB(PARM1,PARM2)</w:t>
      </w:r>
    </w:p>
    <w:p w:rsidR="0011613C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Pr="00C75D41" w:rsidRDefault="0011613C" w:rsidP="009C6846">
      <w:pPr>
        <w:pStyle w:val="Code1"/>
      </w:pPr>
    </w:p>
    <w:p w:rsidR="0011613C" w:rsidRDefault="0011613C" w:rsidP="0011613C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11613C" w:rsidRPr="00D2505D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 w:rsidRPr="00C75D41">
        <w:t>RoutineB</w:t>
      </w:r>
      <w:r w:rsidRPr="00C75D41">
        <w:tab/>
        <w:t>;</w:t>
      </w:r>
    </w:p>
    <w:p w:rsidR="0011613C" w:rsidRPr="00C75D41" w:rsidRDefault="0011613C" w:rsidP="009C6846">
      <w:pPr>
        <w:pStyle w:val="Code1"/>
      </w:pPr>
      <w:r w:rsidRPr="00C75D41">
        <w:t>PROC(PARM1,PARM2,PARM3)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!,PARM1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!,PARM2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 xml:space="preserve">Write </w:t>
      </w:r>
      <w:r w:rsidRPr="00C75D41">
        <w:t>!,PARM3</w:t>
      </w:r>
    </w:p>
    <w:p w:rsidR="0011613C" w:rsidRPr="00C75D41" w:rsidRDefault="0011613C" w:rsidP="009C6846">
      <w:pPr>
        <w:pStyle w:val="Code1"/>
      </w:pPr>
      <w:r w:rsidRPr="00C75D41">
        <w:t xml:space="preserve">  </w:t>
      </w:r>
      <w:r>
        <w:t>Quit</w:t>
      </w:r>
    </w:p>
    <w:p w:rsidR="0011613C" w:rsidRDefault="0011613C" w:rsidP="009C6846">
      <w:pPr>
        <w:pStyle w:val="Code1"/>
      </w:pPr>
    </w:p>
    <w:p w:rsidR="00076CFB" w:rsidRDefault="00076CFB" w:rsidP="0011613C">
      <w:pPr>
        <w:pStyle w:val="Caption"/>
        <w:keepLines/>
      </w:pPr>
      <w:bookmarkStart w:id="624" w:name="_Ref269955169"/>
    </w:p>
    <w:p w:rsidR="0011613C" w:rsidRDefault="0011613C" w:rsidP="0011613C">
      <w:pPr>
        <w:pStyle w:val="Caption"/>
        <w:keepLines/>
      </w:pPr>
      <w:r>
        <w:t xml:space="preserve">Example </w:t>
      </w:r>
      <w:fldSimple w:instr=" STYLEREF 1 \s ">
        <w:r w:rsidR="00725288">
          <w:rPr>
            <w:noProof/>
          </w:rPr>
          <w:t>17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624"/>
      <w:r>
        <w:t xml:space="preserve"> Undefined error from wrong number of </w:t>
      </w:r>
      <w:r w:rsidRPr="0095068C">
        <w:t>Parameters</w:t>
      </w:r>
    </w:p>
    <w:p w:rsidR="0011613C" w:rsidRDefault="0011613C" w:rsidP="009C6846">
      <w:pPr>
        <w:pStyle w:val="Code1"/>
      </w:pPr>
    </w:p>
    <w:p w:rsidR="0011613C" w:rsidRPr="00C75D41" w:rsidRDefault="0011613C" w:rsidP="009C6846">
      <w:pPr>
        <w:pStyle w:val="Code1"/>
      </w:pPr>
      <w:r>
        <w:t xml:space="preserve">Do </w:t>
      </w:r>
      <w:r w:rsidRPr="00C75D41">
        <w:t>^RoutineA</w:t>
      </w:r>
    </w:p>
    <w:p w:rsidR="0011613C" w:rsidRPr="00C75D41" w:rsidRDefault="0011613C" w:rsidP="009C6846">
      <w:pPr>
        <w:pStyle w:val="Code1"/>
      </w:pPr>
      <w:r w:rsidRPr="00C75D41">
        <w:t xml:space="preserve"> </w:t>
      </w:r>
    </w:p>
    <w:p w:rsidR="0011613C" w:rsidRPr="00C75D41" w:rsidRDefault="0011613C" w:rsidP="009C6846">
      <w:pPr>
        <w:pStyle w:val="Code1"/>
      </w:pPr>
      <w:r w:rsidRPr="00C75D41">
        <w:t>1</w:t>
      </w:r>
    </w:p>
    <w:p w:rsidR="0011613C" w:rsidRPr="00C75D41" w:rsidRDefault="0011613C" w:rsidP="009C6846">
      <w:pPr>
        <w:pStyle w:val="Code1"/>
      </w:pPr>
      <w:r w:rsidRPr="00C75D41">
        <w:t>2</w:t>
      </w:r>
    </w:p>
    <w:p w:rsidR="0011613C" w:rsidRPr="00C75D41" w:rsidRDefault="0011613C" w:rsidP="009C6846">
      <w:pPr>
        <w:pStyle w:val="Code1"/>
      </w:pPr>
      <w:r w:rsidRPr="00C75D41">
        <w:t xml:space="preserve"> </w:t>
      </w:r>
    </w:p>
    <w:p w:rsidR="0011613C" w:rsidRPr="0095068C" w:rsidRDefault="0011613C" w:rsidP="009C6846">
      <w:pPr>
        <w:pStyle w:val="Code1"/>
      </w:pPr>
      <w:r w:rsidRPr="0095068C">
        <w:t>Write !,PARM3</w:t>
      </w:r>
    </w:p>
    <w:p w:rsidR="0011613C" w:rsidRPr="0095068C" w:rsidRDefault="0011613C" w:rsidP="009C6846">
      <w:pPr>
        <w:pStyle w:val="Code1"/>
      </w:pPr>
      <w:r w:rsidRPr="0095068C">
        <w:t xml:space="preserve">      ^</w:t>
      </w:r>
    </w:p>
    <w:p w:rsidR="0011613C" w:rsidRPr="0095068C" w:rsidRDefault="0011613C" w:rsidP="009C6846">
      <w:pPr>
        <w:pStyle w:val="Code1"/>
      </w:pPr>
      <w:r w:rsidRPr="0095068C">
        <w:t>&lt;UNDEFINED&gt;PROC+3^RoutineB *PARM3</w:t>
      </w:r>
    </w:p>
    <w:p w:rsidR="0011613C" w:rsidRPr="0095068C" w:rsidRDefault="0011613C" w:rsidP="009C6846">
      <w:pPr>
        <w:pStyle w:val="Code1"/>
      </w:pPr>
      <w:r w:rsidRPr="0095068C">
        <w:t>USER 3d1&gt;</w:t>
      </w:r>
    </w:p>
    <w:p w:rsidR="0011613C" w:rsidRPr="0095068C" w:rsidRDefault="0011613C" w:rsidP="009C6846">
      <w:pPr>
        <w:pStyle w:val="Code1"/>
      </w:pPr>
    </w:p>
    <w:p w:rsidR="00066B6F" w:rsidRDefault="00066B6F" w:rsidP="0011613C">
      <w:pPr>
        <w:keepLines/>
      </w:pPr>
    </w:p>
    <w:p w:rsidR="00066B6F" w:rsidRDefault="00066B6F" w:rsidP="0011613C">
      <w:pPr>
        <w:keepLines/>
      </w:pPr>
    </w:p>
    <w:p w:rsidR="00066B6F" w:rsidRDefault="00066B6F" w:rsidP="0011613C">
      <w:pPr>
        <w:keepLines/>
      </w:pPr>
    </w:p>
    <w:p w:rsidR="00066B6F" w:rsidRDefault="00066B6F" w:rsidP="0011613C">
      <w:pPr>
        <w:keepLines/>
      </w:pPr>
    </w:p>
    <w:p w:rsidR="00066B6F" w:rsidRDefault="00066B6F" w:rsidP="0011613C">
      <w:pPr>
        <w:keepLines/>
        <w:sectPr w:rsidR="00066B6F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11613C" w:rsidRDefault="0011613C" w:rsidP="0011613C">
      <w:pPr>
        <w:keepLines/>
      </w:pPr>
    </w:p>
    <w:p w:rsidR="006D2887" w:rsidRPr="00817FBB" w:rsidRDefault="006D2887" w:rsidP="006D2887">
      <w:pPr>
        <w:pStyle w:val="Heading1"/>
        <w:jc w:val="center"/>
        <w:rPr>
          <w:sz w:val="52"/>
          <w:szCs w:val="52"/>
        </w:rPr>
      </w:pPr>
      <w:bookmarkStart w:id="625" w:name="_Toc323692422"/>
      <w:r w:rsidRPr="006D2887">
        <w:rPr>
          <w:sz w:val="52"/>
          <w:szCs w:val="52"/>
        </w:rPr>
        <w:t>Miscellaneous</w:t>
      </w:r>
      <w:r w:rsidRPr="00817FBB">
        <w:rPr>
          <w:sz w:val="52"/>
          <w:szCs w:val="52"/>
        </w:rPr>
        <w:t xml:space="preserve"> Topics</w:t>
      </w:r>
      <w:bookmarkEnd w:id="625"/>
    </w:p>
    <w:p w:rsidR="006D2887" w:rsidRDefault="006D2887" w:rsidP="006D2887">
      <w:pPr>
        <w:pStyle w:val="Caption"/>
      </w:pPr>
      <w:bookmarkStart w:id="626" w:name="_Ref269923525"/>
      <w:bookmarkStart w:id="627" w:name="_Toc218859409"/>
      <w:bookmarkStart w:id="628" w:name="_Toc218859403"/>
      <w:bookmarkStart w:id="629" w:name="_Toc219440535"/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626"/>
      <w:r>
        <w:t xml:space="preserve"> Setting Temporary Globals</w:t>
      </w:r>
    </w:p>
    <w:p w:rsidR="006D2887" w:rsidRDefault="006D2887" w:rsidP="009C6846">
      <w:pPr>
        <w:pStyle w:val="Code1"/>
      </w:pPr>
    </w:p>
    <w:p w:rsidR="006D2887" w:rsidRDefault="006D2887" w:rsidP="00BE48AC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6D2887" w:rsidRDefault="006D2887" w:rsidP="009C6846">
      <w:pPr>
        <w:pStyle w:val="Code1"/>
      </w:pPr>
    </w:p>
    <w:p w:rsidR="006D2887" w:rsidRPr="002B0AA5" w:rsidRDefault="006D2887" w:rsidP="009C6846">
      <w:pPr>
        <w:pStyle w:val="Code1"/>
      </w:pPr>
      <w:r w:rsidRPr="002B0AA5">
        <w:t xml:space="preserve">START ;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>Set VARA=1,VARB=2,VARC=3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Do STEP1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Do STEP2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Do STEP3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Quit </w:t>
      </w:r>
    </w:p>
    <w:p w:rsidR="006D2887" w:rsidRPr="002B0AA5" w:rsidRDefault="006D2887" w:rsidP="009C6846">
      <w:pPr>
        <w:pStyle w:val="Code1"/>
      </w:pPr>
      <w:r w:rsidRPr="002B0AA5">
        <w:t xml:space="preserve">STEP1 ;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^TMP($J,$H,"STEP1")="" ;global to mark this step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; . . . normal processing code . . .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; . . . normal processing code . . .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; . . . normal processing code . . .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^TMP($J,$H,"STEP1","VARA")=VARA ;global to reveal the value of VARA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^TMP($J,$H,"STEP1","VARB")=VARB ;global to reveal the value of VARB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^TMP($J,$H,"STEP1","VARC")=VARC ;global to reveal the value of VARC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Quit </w:t>
      </w:r>
    </w:p>
    <w:p w:rsidR="006D2887" w:rsidRPr="002B0AA5" w:rsidRDefault="006D2887" w:rsidP="009C6846">
      <w:pPr>
        <w:pStyle w:val="Code1"/>
      </w:pPr>
      <w:r w:rsidRPr="002B0AA5">
        <w:t>STEP2 ;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^TMP($J,$H,"STEP2")="" ;global to mark this step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; . . . normal processing code . . .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; . . . normal processing code . . .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; . . . normal processing code . . .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^TMP($J,$H,"STEP2","VARA")=VARA ;global to reveal the value of VARA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^TMP($J,$H,"STEP2","VARB")=VARB ;global to reveal the value of VARB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^TMP($J,$H,"STEP2","VARC")=VARC ;global to reveal the value of VARC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Quit </w:t>
      </w:r>
    </w:p>
    <w:p w:rsidR="006D2887" w:rsidRPr="002B0AA5" w:rsidRDefault="006D2887" w:rsidP="009C6846">
      <w:pPr>
        <w:pStyle w:val="Code1"/>
      </w:pPr>
      <w:r w:rsidRPr="002B0AA5">
        <w:t xml:space="preserve">STEP3 ;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^TMP($J,$H,"STEP3")="" ;global to mark this step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; . . . normal processing code . . .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; . . . normal processing code . . .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; . . . normal processing code . . .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^TMP($J,$H,"STEP3","VARA")=VARA ;global to reveal the value of VARA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^TMP($J,$H,"STEP3","VARB")=VARB ;global to reveal the value of VARB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 xml:space="preserve">Set ^TMP($J,$H,"STEP3","VARC")=VARC ;global to reveal the value of VARC </w:t>
      </w:r>
    </w:p>
    <w:p w:rsidR="006D2887" w:rsidRPr="002B0AA5" w:rsidRDefault="006D2887" w:rsidP="009C6846">
      <w:pPr>
        <w:pStyle w:val="Code1"/>
      </w:pPr>
      <w:r>
        <w:t xml:space="preserve">    </w:t>
      </w:r>
      <w:r w:rsidRPr="002B0AA5">
        <w:t>Quit</w:t>
      </w:r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30" w:name="_Ref269923556"/>
      <w:bookmarkEnd w:id="627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630"/>
      <w:r>
        <w:t xml:space="preserve"> $Quit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 xml:space="preserve">If </w:t>
      </w:r>
      <w:r w:rsidRPr="00DE1234">
        <w:t>$Q=1 Q</w:t>
      </w:r>
      <w:r>
        <w:t>uit 1</w:t>
      </w:r>
      <w:r>
        <w:tab/>
      </w:r>
      <w:r w:rsidRPr="00DE1234">
        <w:t xml:space="preserve">;If $Q is 1, then we are inside a function and must </w:t>
      </w:r>
    </w:p>
    <w:p w:rsidR="006D2887" w:rsidRPr="00DE1234" w:rsidRDefault="006D2887" w:rsidP="009C6846">
      <w:pPr>
        <w:pStyle w:val="Code1"/>
      </w:pPr>
      <w:r w:rsidRPr="00DE1234">
        <w:t xml:space="preserve">            </w:t>
      </w:r>
      <w:r>
        <w:tab/>
        <w:t>;return</w:t>
      </w:r>
      <w:r w:rsidRPr="00DE1234">
        <w:t xml:space="preserve"> a value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 xml:space="preserve">If </w:t>
      </w:r>
      <w:r w:rsidRPr="00DE1234">
        <w:t>$Q=0 Q</w:t>
      </w:r>
      <w:r>
        <w:t>uit</w:t>
      </w:r>
      <w:r>
        <w:tab/>
      </w:r>
      <w:r w:rsidRPr="00DE1234">
        <w:t>;If $Q is 0, then we are inside a subroutine and</w:t>
      </w:r>
    </w:p>
    <w:p w:rsidR="006D2887" w:rsidRPr="00DE1234" w:rsidRDefault="006D2887" w:rsidP="009C6846">
      <w:pPr>
        <w:pStyle w:val="Code1"/>
      </w:pPr>
      <w:r>
        <w:tab/>
      </w:r>
      <w:r>
        <w:tab/>
      </w:r>
      <w:r>
        <w:tab/>
      </w:r>
      <w:r w:rsidRPr="00DE1234">
        <w:t>;nothing is returned</w:t>
      </w:r>
    </w:p>
    <w:p w:rsidR="006D2887" w:rsidRDefault="006D2887" w:rsidP="009C6846">
      <w:pPr>
        <w:pStyle w:val="Code1"/>
      </w:pPr>
    </w:p>
    <w:p w:rsidR="006D2887" w:rsidRDefault="006D2887" w:rsidP="005172E8">
      <w:pPr>
        <w:pStyle w:val="Caption"/>
        <w:keepNext/>
        <w:ind w:left="720" w:hanging="360"/>
      </w:pPr>
      <w:bookmarkStart w:id="631" w:name="_Ref269923581"/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631"/>
      <w:r>
        <w:t xml:space="preserve"> $Quit Demonstrated</w:t>
      </w:r>
    </w:p>
    <w:p w:rsidR="006D2887" w:rsidRPr="00DE1234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ab/>
        <w:t xml:space="preserve">Do </w:t>
      </w:r>
      <w:r w:rsidRPr="00DE1234">
        <w:t>Module()</w:t>
      </w:r>
      <w:r>
        <w:tab/>
      </w:r>
      <w:r>
        <w:tab/>
        <w:t>;called as a SubRoutine, nothing is passed back</w:t>
      </w:r>
    </w:p>
    <w:p w:rsidR="006D2887" w:rsidRPr="00DE1234" w:rsidRDefault="006D2887" w:rsidP="009C6846">
      <w:pPr>
        <w:pStyle w:val="Code1"/>
      </w:pPr>
    </w:p>
    <w:p w:rsidR="006D2887" w:rsidRDefault="006D2887" w:rsidP="009C6846">
      <w:pPr>
        <w:pStyle w:val="Code1"/>
      </w:pPr>
      <w:r>
        <w:tab/>
        <w:t xml:space="preserve">Write </w:t>
      </w:r>
      <w:r w:rsidRPr="00DE1234">
        <w:t>$$Module()</w:t>
      </w:r>
      <w:r>
        <w:tab/>
        <w:t>;called as a Function, 1 is passed back</w:t>
      </w:r>
    </w:p>
    <w:p w:rsidR="006D2887" w:rsidRPr="00E0209D" w:rsidRDefault="006D2887" w:rsidP="009C6846">
      <w:pPr>
        <w:pStyle w:val="Code1"/>
      </w:pPr>
      <w:r>
        <w:tab/>
      </w:r>
      <w:r w:rsidRPr="00E0209D">
        <w:t>1</w:t>
      </w:r>
    </w:p>
    <w:p w:rsidR="006D2887" w:rsidRPr="00DE1234" w:rsidRDefault="006D2887" w:rsidP="009C6846">
      <w:pPr>
        <w:pStyle w:val="Code1"/>
      </w:pPr>
      <w:r>
        <w:tab/>
      </w:r>
      <w:r w:rsidRPr="00DE1234">
        <w:t>Q</w:t>
      </w:r>
      <w:r>
        <w:t>uit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Module()</w:t>
      </w:r>
    </w:p>
    <w:p w:rsidR="006D2887" w:rsidRPr="00DE1234" w:rsidRDefault="006D2887" w:rsidP="009C6846">
      <w:pPr>
        <w:pStyle w:val="Code1"/>
      </w:pPr>
      <w:r w:rsidRPr="00DE1234">
        <w:tab/>
        <w:t>;</w:t>
      </w:r>
    </w:p>
    <w:p w:rsidR="006D2887" w:rsidRPr="00DE1234" w:rsidRDefault="006D2887" w:rsidP="009C6846">
      <w:pPr>
        <w:pStyle w:val="Code1"/>
      </w:pPr>
      <w:r w:rsidRPr="00DE1234">
        <w:tab/>
        <w:t>; do processing</w:t>
      </w:r>
    </w:p>
    <w:p w:rsidR="006D2887" w:rsidRPr="00DE1234" w:rsidRDefault="006D2887" w:rsidP="009C6846">
      <w:pPr>
        <w:pStyle w:val="Code1"/>
      </w:pPr>
      <w:r w:rsidRPr="00DE1234">
        <w:tab/>
        <w:t>;</w:t>
      </w:r>
    </w:p>
    <w:p w:rsidR="006D2887" w:rsidRPr="00DE1234" w:rsidRDefault="006D2887" w:rsidP="009C6846">
      <w:pPr>
        <w:pStyle w:val="Code1"/>
      </w:pPr>
      <w:r>
        <w:tab/>
        <w:t xml:space="preserve">If </w:t>
      </w:r>
      <w:r w:rsidRPr="00DE1234">
        <w:t>$Q=1 Q</w:t>
      </w:r>
      <w:r>
        <w:t>uit</w:t>
      </w:r>
      <w:r w:rsidRPr="00DE1234">
        <w:t xml:space="preserve"> 1    </w:t>
      </w:r>
      <w:r>
        <w:tab/>
      </w:r>
      <w:r w:rsidRPr="00DE1234">
        <w:t xml:space="preserve">;If $Q is 1, then we are inside a function and must </w:t>
      </w:r>
    </w:p>
    <w:p w:rsidR="006D2887" w:rsidRPr="00DE1234" w:rsidRDefault="006D2887" w:rsidP="009C6846">
      <w:pPr>
        <w:pStyle w:val="Code1"/>
      </w:pPr>
      <w:r w:rsidRPr="00DE1234">
        <w:t xml:space="preserve">  </w:t>
      </w:r>
      <w:r>
        <w:tab/>
      </w:r>
      <w:r>
        <w:tab/>
        <w:t xml:space="preserve">    </w:t>
      </w:r>
      <w:r>
        <w:tab/>
      </w:r>
      <w:r>
        <w:tab/>
        <w:t>;return</w:t>
      </w:r>
      <w:r w:rsidRPr="00DE1234">
        <w:t xml:space="preserve"> a value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ab/>
        <w:t xml:space="preserve">If </w:t>
      </w:r>
      <w:r w:rsidRPr="00DE1234">
        <w:t>$Q=0 Q</w:t>
      </w:r>
      <w:r>
        <w:t>uit</w:t>
      </w:r>
      <w:r w:rsidRPr="00DE1234">
        <w:t xml:space="preserve">      </w:t>
      </w:r>
      <w:r>
        <w:tab/>
      </w:r>
      <w:r w:rsidRPr="00DE1234">
        <w:t xml:space="preserve">;If $Q is 0, then we are inside a </w:t>
      </w:r>
      <w:r>
        <w:t>Subroutine</w:t>
      </w:r>
      <w:r w:rsidRPr="00DE1234">
        <w:t xml:space="preserve"> and</w:t>
      </w:r>
    </w:p>
    <w:p w:rsidR="006D2887" w:rsidRPr="00DE1234" w:rsidRDefault="006D2887" w:rsidP="009C6846">
      <w:pPr>
        <w:pStyle w:val="Code1"/>
      </w:pPr>
      <w:r w:rsidRPr="00DE1234">
        <w:t xml:space="preserve">              </w:t>
      </w:r>
      <w:r>
        <w:tab/>
      </w:r>
      <w:r>
        <w:tab/>
      </w:r>
      <w:r w:rsidRPr="00DE1234">
        <w:t>;nothing is returned</w:t>
      </w:r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32" w:name="_Ref269923611"/>
      <w:bookmarkStart w:id="633" w:name="_Toc219440537"/>
      <w:bookmarkEnd w:id="628"/>
      <w:bookmarkEnd w:id="629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632"/>
      <w:r>
        <w:t xml:space="preserve"> Post-Conditional If Command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6D2887" w:rsidRDefault="006D2887" w:rsidP="009C6846">
      <w:pPr>
        <w:pStyle w:val="Code1"/>
      </w:pPr>
    </w:p>
    <w:p w:rsidR="006D2887" w:rsidRDefault="006D2887" w:rsidP="009C6846">
      <w:pPr>
        <w:pStyle w:val="Code1"/>
      </w:pPr>
      <w:r>
        <w:t>Start</w:t>
      </w:r>
      <w:r>
        <w:tab/>
        <w:t>;</w:t>
      </w:r>
    </w:p>
    <w:p w:rsidR="006D2887" w:rsidRPr="00DE1234" w:rsidRDefault="006D2887" w:rsidP="009C6846">
      <w:pPr>
        <w:pStyle w:val="Code1"/>
      </w:pPr>
      <w:r>
        <w:tab/>
        <w:t xml:space="preserve">Set </w:t>
      </w:r>
      <w:r w:rsidRPr="00DE1234">
        <w:t>X=2</w:t>
      </w:r>
    </w:p>
    <w:p w:rsidR="0027033F" w:rsidRDefault="006D2887" w:rsidP="009C6846">
      <w:pPr>
        <w:pStyle w:val="Code1"/>
      </w:pPr>
      <w:r>
        <w:tab/>
        <w:t xml:space="preserve">If </w:t>
      </w:r>
      <w:r w:rsidRPr="00DE1234">
        <w:t xml:space="preserve">X=1 </w:t>
      </w:r>
      <w:r>
        <w:t xml:space="preserve">Set </w:t>
      </w:r>
      <w:r w:rsidRPr="00DE1234">
        <w:t>Y=</w:t>
      </w:r>
      <w:r>
        <w:t>"</w:t>
      </w:r>
      <w:smartTag w:uri="urn:schemas-microsoft-com:office:smarttags" w:element="stockticker">
        <w:r w:rsidRPr="00DE1234">
          <w:t>ABC</w:t>
        </w:r>
      </w:smartTag>
      <w:r>
        <w:t>"</w:t>
      </w:r>
      <w:r w:rsidRPr="00DE1234">
        <w:t xml:space="preserve"> </w:t>
      </w:r>
      <w:r w:rsidR="0027033F">
        <w:t>Do NextProc1</w:t>
      </w:r>
      <w:r w:rsidR="0027033F">
        <w:tab/>
      </w:r>
      <w:r w:rsidRPr="00DE1234">
        <w:t xml:space="preserve">;NextProc1 will not be executed </w:t>
      </w:r>
    </w:p>
    <w:p w:rsidR="006D2887" w:rsidRPr="00DE1234" w:rsidRDefault="0027033F" w:rsidP="0027033F">
      <w:pPr>
        <w:pStyle w:val="Code1"/>
      </w:pPr>
      <w:r>
        <w:tab/>
      </w:r>
      <w:r>
        <w:tab/>
      </w:r>
      <w:r>
        <w:tab/>
      </w:r>
      <w:r>
        <w:tab/>
      </w:r>
      <w:r>
        <w:tab/>
      </w:r>
      <w:r>
        <w:tab/>
        <w:t>;</w:t>
      </w:r>
      <w:r w:rsidR="006D2887" w:rsidRPr="00DE1234">
        <w:t>if X is not 1</w:t>
      </w:r>
    </w:p>
    <w:p w:rsidR="006D2887" w:rsidRPr="00DE1234" w:rsidRDefault="006D2887" w:rsidP="009C6846">
      <w:pPr>
        <w:pStyle w:val="Code1"/>
      </w:pPr>
      <w:r>
        <w:tab/>
        <w:t xml:space="preserve">Set </w:t>
      </w:r>
      <w:r w:rsidRPr="00DE1234">
        <w:t>X=2</w:t>
      </w:r>
    </w:p>
    <w:p w:rsidR="006D2887" w:rsidRPr="00DE1234" w:rsidRDefault="006D2887" w:rsidP="009C6846">
      <w:pPr>
        <w:pStyle w:val="Code1"/>
      </w:pPr>
      <w:r>
        <w:tab/>
      </w:r>
      <w:r w:rsidRPr="00485EC3">
        <w:rPr>
          <w:u w:val="single"/>
        </w:rPr>
        <w:t>S</w:t>
      </w:r>
      <w:r>
        <w:rPr>
          <w:u w:val="single"/>
        </w:rPr>
        <w:t>et</w:t>
      </w:r>
      <w:r w:rsidRPr="00485EC3">
        <w:rPr>
          <w:u w:val="single"/>
        </w:rPr>
        <w:t>:X=1 Y=</w:t>
      </w:r>
      <w:r>
        <w:rPr>
          <w:u w:val="single"/>
        </w:rPr>
        <w:t>"</w:t>
      </w:r>
      <w:smartTag w:uri="urn:schemas-microsoft-com:office:smarttags" w:element="stockticker">
        <w:r w:rsidRPr="00485EC3">
          <w:rPr>
            <w:u w:val="single"/>
          </w:rPr>
          <w:t>ABC</w:t>
        </w:r>
      </w:smartTag>
      <w:r>
        <w:rPr>
          <w:u w:val="single"/>
        </w:rPr>
        <w:t>"</w:t>
      </w:r>
      <w:r w:rsidRPr="00DE1234">
        <w:t xml:space="preserve">  </w:t>
      </w:r>
      <w:r>
        <w:t xml:space="preserve">Do </w:t>
      </w:r>
      <w:r w:rsidRPr="00DE1234">
        <w:t>NextProc2</w:t>
      </w:r>
      <w:r w:rsidRPr="00DE1234">
        <w:tab/>
      </w:r>
      <w:r w:rsidRPr="00DE1234">
        <w:tab/>
        <w:t>;NextProc2 will always be executed</w:t>
      </w:r>
    </w:p>
    <w:p w:rsidR="006D2887" w:rsidRPr="00DE1234" w:rsidRDefault="006D2887" w:rsidP="009C6846">
      <w:pPr>
        <w:pStyle w:val="Code1"/>
      </w:pPr>
      <w:r w:rsidRPr="00DE1234">
        <w:tab/>
      </w:r>
      <w:r w:rsidRPr="00DE1234">
        <w:tab/>
      </w:r>
      <w:r w:rsidRPr="00DE1234">
        <w:tab/>
      </w:r>
      <w:r w:rsidRPr="00DE1234">
        <w:tab/>
      </w:r>
      <w:r w:rsidRPr="00DE1234">
        <w:tab/>
      </w:r>
      <w:r>
        <w:tab/>
      </w:r>
      <w:r w:rsidRPr="00DE1234">
        <w:t>;regardless of the value of X</w:t>
      </w:r>
    </w:p>
    <w:p w:rsidR="006D2887" w:rsidRPr="00DE1234" w:rsidRDefault="006D2887" w:rsidP="009C6846">
      <w:pPr>
        <w:pStyle w:val="Code1"/>
      </w:pPr>
      <w:r>
        <w:tab/>
      </w:r>
      <w:r w:rsidRPr="00DE1234">
        <w:t>Q</w:t>
      </w:r>
      <w:r>
        <w:t>uit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NextProc1</w:t>
      </w:r>
      <w:r>
        <w:tab/>
        <w:t>;</w:t>
      </w:r>
    </w:p>
    <w:p w:rsidR="006D2887" w:rsidRPr="00DE1234" w:rsidRDefault="006D2887" w:rsidP="009C6846">
      <w:pPr>
        <w:pStyle w:val="Code1"/>
      </w:pPr>
      <w:r w:rsidRPr="00DE1234">
        <w:tab/>
      </w:r>
      <w:r>
        <w:t xml:space="preserve">Write </w:t>
      </w:r>
      <w:r w:rsidRPr="00DE1234">
        <w:t>!,</w:t>
      </w:r>
      <w:r>
        <w:t>"</w:t>
      </w:r>
      <w:r w:rsidRPr="00DE1234">
        <w:t>NextProc1</w:t>
      </w:r>
      <w:r>
        <w:t>"</w:t>
      </w:r>
    </w:p>
    <w:p w:rsidR="006D2887" w:rsidRPr="00DE1234" w:rsidRDefault="006D2887" w:rsidP="009C6846">
      <w:pPr>
        <w:pStyle w:val="Code1"/>
      </w:pPr>
      <w:r w:rsidRPr="00DE1234">
        <w:tab/>
        <w:t>Q</w:t>
      </w:r>
      <w:r>
        <w:t>uit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NextProc2</w:t>
      </w:r>
      <w:r>
        <w:tab/>
        <w:t>;</w:t>
      </w:r>
    </w:p>
    <w:p w:rsidR="006D2887" w:rsidRPr="00DE1234" w:rsidRDefault="006D2887" w:rsidP="009C6846">
      <w:pPr>
        <w:pStyle w:val="Code1"/>
      </w:pPr>
      <w:r w:rsidRPr="00DE1234">
        <w:tab/>
      </w:r>
      <w:r>
        <w:t xml:space="preserve">Write </w:t>
      </w:r>
      <w:r w:rsidRPr="00DE1234">
        <w:t>!,</w:t>
      </w:r>
      <w:r>
        <w:t>"</w:t>
      </w:r>
      <w:r w:rsidRPr="00DE1234">
        <w:t>NextProc2</w:t>
      </w:r>
      <w:r>
        <w:t>"</w:t>
      </w:r>
    </w:p>
    <w:p w:rsidR="006D2887" w:rsidRPr="00DE1234" w:rsidRDefault="006D2887" w:rsidP="009C6846">
      <w:pPr>
        <w:pStyle w:val="Code1"/>
      </w:pPr>
      <w:r w:rsidRPr="00DE1234">
        <w:tab/>
        <w:t>Q</w:t>
      </w:r>
      <w:r>
        <w:t>uit</w:t>
      </w:r>
    </w:p>
    <w:p w:rsidR="006D2887" w:rsidRDefault="006D2887" w:rsidP="009C6846">
      <w:pPr>
        <w:pStyle w:val="Code1"/>
      </w:pPr>
    </w:p>
    <w:p w:rsidR="00066B6F" w:rsidRDefault="00066B6F" w:rsidP="00A60E9F">
      <w:pPr>
        <w:pStyle w:val="Caption"/>
        <w:keepNext/>
      </w:pPr>
      <w:bookmarkStart w:id="634" w:name="_Ref269923637"/>
    </w:p>
    <w:p w:rsidR="006D2887" w:rsidRDefault="006D2887" w:rsidP="00A60E9F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634"/>
      <w:r>
        <w:t xml:space="preserve"> Other examples of Post Conditional commands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W</w:t>
      </w:r>
      <w:r>
        <w:t>rite</w:t>
      </w:r>
      <w:r w:rsidRPr="00DE1234">
        <w:t xml:space="preserve">:X=1 </w:t>
      </w:r>
      <w:r>
        <w:t>"</w:t>
      </w:r>
      <w:smartTag w:uri="urn:schemas-microsoft-com:office:smarttags" w:element="stockticker">
        <w:r w:rsidRPr="00DE1234">
          <w:t>ABC</w:t>
        </w:r>
      </w:smartTag>
      <w:r>
        <w:t>"</w:t>
      </w:r>
      <w:r w:rsidRPr="00DE1234">
        <w:tab/>
      </w:r>
      <w:r w:rsidRPr="00DE1234">
        <w:tab/>
        <w:t xml:space="preserve">;Write </w:t>
      </w:r>
      <w:r>
        <w:t>"</w:t>
      </w:r>
      <w:smartTag w:uri="urn:schemas-microsoft-com:office:smarttags" w:element="stockticker">
        <w:r w:rsidRPr="00DE1234">
          <w:t>ABC</w:t>
        </w:r>
      </w:smartTag>
      <w:r>
        <w:t>"</w:t>
      </w:r>
      <w:r w:rsidRPr="00DE1234">
        <w:t xml:space="preserve"> if X=1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D</w:t>
      </w:r>
      <w:r>
        <w:t>o</w:t>
      </w:r>
      <w:r w:rsidRPr="00DE1234">
        <w:t>:X=1 Proc</w:t>
      </w:r>
      <w:r w:rsidRPr="00DE1234">
        <w:tab/>
      </w:r>
      <w:r w:rsidRPr="00DE1234">
        <w:tab/>
      </w:r>
      <w:r w:rsidR="00201D91">
        <w:tab/>
      </w:r>
      <w:r w:rsidRPr="00DE1234">
        <w:t>;Do Proc if X=1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R</w:t>
      </w:r>
      <w:r>
        <w:t>ead</w:t>
      </w:r>
      <w:r w:rsidRPr="00DE1234">
        <w:t>:X=1 Var</w:t>
      </w:r>
      <w:r w:rsidRPr="00DE1234">
        <w:tab/>
      </w:r>
      <w:r w:rsidRPr="00DE1234">
        <w:tab/>
        <w:t>;Read Variable if X=1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K</w:t>
      </w:r>
      <w:r>
        <w:t xml:space="preserve">ill:X=1 </w:t>
      </w:r>
      <w:r w:rsidRPr="00DE1234">
        <w:t>Var</w:t>
      </w:r>
      <w:r w:rsidRPr="00DE1234">
        <w:tab/>
      </w:r>
      <w:r w:rsidRPr="00DE1234">
        <w:tab/>
        <w:t>;Kill Variable if X=1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Q</w:t>
      </w:r>
      <w:r>
        <w:t>uit</w:t>
      </w:r>
      <w:r w:rsidRPr="00DE1234">
        <w:t>:X=1</w:t>
      </w:r>
      <w:r w:rsidRPr="00DE1234">
        <w:tab/>
      </w:r>
      <w:r w:rsidRPr="00DE1234">
        <w:tab/>
      </w:r>
      <w:r w:rsidRPr="00DE1234">
        <w:tab/>
        <w:t>;Quit if X=1</w:t>
      </w:r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35" w:name="_Ref269923740"/>
    </w:p>
    <w:p w:rsidR="006D2887" w:rsidRPr="0098432E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635"/>
      <w:r>
        <w:t xml:space="preserve"> Indirection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 xml:space="preserve">Set </w:t>
      </w:r>
      <w:r w:rsidRPr="00DE1234">
        <w:t>TITLE=</w:t>
      </w:r>
      <w:r>
        <w:t>"</w:t>
      </w:r>
      <w:r w:rsidRPr="00DE1234">
        <w:t>COS</w:t>
      </w:r>
      <w:r>
        <w:t>"</w:t>
      </w:r>
    </w:p>
    <w:p w:rsidR="006D2887" w:rsidRPr="00DE1234" w:rsidRDefault="006D2887" w:rsidP="009C6846">
      <w:pPr>
        <w:pStyle w:val="Code1"/>
      </w:pPr>
      <w:r>
        <w:t xml:space="preserve">Set </w:t>
      </w:r>
      <w:r w:rsidRPr="00DE1234">
        <w:t>X=</w:t>
      </w:r>
      <w:r>
        <w:t>"</w:t>
      </w:r>
      <w:r w:rsidRPr="00DE1234">
        <w:t>TITLE</w:t>
      </w:r>
      <w:r>
        <w:t>"</w:t>
      </w:r>
    </w:p>
    <w:p w:rsidR="006D2887" w:rsidRPr="00DE1234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 xml:space="preserve">Write </w:t>
      </w:r>
      <w:r w:rsidRPr="00DE1234">
        <w:t>@X</w:t>
      </w:r>
      <w:r w:rsidRPr="00DE1234">
        <w:tab/>
      </w:r>
      <w:r w:rsidRPr="00DE1234">
        <w:tab/>
      </w:r>
      <w:r w:rsidRPr="00DE1234">
        <w:tab/>
        <w:t>;Write the variable that X contains</w:t>
      </w:r>
      <w:r>
        <w:t>, which is TITLE</w:t>
      </w:r>
    </w:p>
    <w:p w:rsidR="006D2887" w:rsidRDefault="006D2887" w:rsidP="009C6846">
      <w:pPr>
        <w:pStyle w:val="Code1"/>
      </w:pPr>
      <w:r w:rsidRPr="000834A2">
        <w:t>COS</w:t>
      </w:r>
    </w:p>
    <w:p w:rsidR="006D2887" w:rsidRPr="000834A2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 xml:space="preserve">Write </w:t>
      </w:r>
      <w:r w:rsidRPr="00DE1234">
        <w:t>X</w:t>
      </w:r>
    </w:p>
    <w:p w:rsidR="006D2887" w:rsidRDefault="006D2887" w:rsidP="009C6846">
      <w:pPr>
        <w:pStyle w:val="Code1"/>
        <w:numPr>
          <w:ins w:id="636" w:author="ummhc" w:date="2007-06-17T20:14:00Z"/>
        </w:numPr>
      </w:pPr>
      <w:r w:rsidRPr="000834A2">
        <w:t>TITLE</w:t>
      </w:r>
    </w:p>
    <w:p w:rsidR="006D2887" w:rsidRPr="000834A2" w:rsidRDefault="006D2887" w:rsidP="009C6846">
      <w:pPr>
        <w:pStyle w:val="Code1"/>
      </w:pPr>
    </w:p>
    <w:p w:rsidR="00066B6F" w:rsidRDefault="00066B6F" w:rsidP="00377256">
      <w:pPr>
        <w:pStyle w:val="Caption"/>
        <w:keepNext/>
      </w:pPr>
      <w:bookmarkStart w:id="637" w:name="_Ref269923781"/>
    </w:p>
    <w:p w:rsidR="006D2887" w:rsidRDefault="006D2887" w:rsidP="00377256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637"/>
      <w:r>
        <w:t xml:space="preserve"> Indirection Part 2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F</w:t>
      </w:r>
      <w:r>
        <w:t>or</w:t>
      </w:r>
      <w:r w:rsidRPr="00DE1234">
        <w:t xml:space="preserve"> X=</w:t>
      </w:r>
      <w:r>
        <w:t>"</w:t>
      </w:r>
      <w:smartTag w:uri="urn:schemas-microsoft-com:office:smarttags" w:element="stockticker">
        <w:r w:rsidRPr="00DE1234">
          <w:t>CNT</w:t>
        </w:r>
      </w:smartTag>
      <w:r w:rsidRPr="00DE1234">
        <w:t>1</w:t>
      </w:r>
      <w:r>
        <w:t>"</w:t>
      </w:r>
      <w:r w:rsidRPr="00DE1234">
        <w:t>,</w:t>
      </w:r>
      <w:r>
        <w:t>"</w:t>
      </w:r>
      <w:smartTag w:uri="urn:schemas-microsoft-com:office:smarttags" w:element="stockticker">
        <w:r w:rsidRPr="00DE1234">
          <w:t>CNT</w:t>
        </w:r>
      </w:smartTag>
      <w:r w:rsidRPr="00DE1234">
        <w:t>2</w:t>
      </w:r>
      <w:r>
        <w:t>"</w:t>
      </w:r>
      <w:r w:rsidRPr="00DE1234">
        <w:t>,</w:t>
      </w:r>
      <w:r>
        <w:t>"</w:t>
      </w:r>
      <w:smartTag w:uri="urn:schemas-microsoft-com:office:smarttags" w:element="stockticker">
        <w:r w:rsidRPr="00DE1234">
          <w:t>CNT</w:t>
        </w:r>
      </w:smartTag>
      <w:r w:rsidRPr="00DE1234">
        <w:t>3</w:t>
      </w:r>
      <w:r>
        <w:t>"</w:t>
      </w:r>
      <w:r w:rsidRPr="00DE1234">
        <w:t xml:space="preserve"> </w:t>
      </w:r>
      <w:r>
        <w:t xml:space="preserve">Set </w:t>
      </w:r>
      <w:r w:rsidRPr="00DE1234">
        <w:t>@X=0</w:t>
      </w:r>
    </w:p>
    <w:p w:rsidR="006D2887" w:rsidRDefault="006D2887" w:rsidP="009C6846">
      <w:pPr>
        <w:pStyle w:val="Code1"/>
      </w:pPr>
      <w:r w:rsidRPr="00DE1234">
        <w:t>W</w:t>
      </w:r>
      <w:r>
        <w:t>rite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from the Terminal, you should get the following output.</w:t>
      </w:r>
    </w:p>
    <w:p w:rsidR="006D2887" w:rsidRDefault="006D2887" w:rsidP="009C6846">
      <w:pPr>
        <w:pStyle w:val="Code1"/>
      </w:pPr>
    </w:p>
    <w:p w:rsidR="006D2887" w:rsidRPr="00511AAD" w:rsidRDefault="006D2887" w:rsidP="009C6846">
      <w:pPr>
        <w:pStyle w:val="CodeItalic"/>
      </w:pPr>
      <w:smartTag w:uri="urn:schemas-microsoft-com:office:smarttags" w:element="stockticker">
        <w:r w:rsidRPr="00511AAD">
          <w:t>CNT</w:t>
        </w:r>
      </w:smartTag>
      <w:r w:rsidRPr="00511AAD">
        <w:t>1=0</w:t>
      </w:r>
    </w:p>
    <w:p w:rsidR="006D2887" w:rsidRPr="00511AAD" w:rsidRDefault="006D2887" w:rsidP="009C6846">
      <w:pPr>
        <w:pStyle w:val="CodeItalic"/>
      </w:pPr>
      <w:smartTag w:uri="urn:schemas-microsoft-com:office:smarttags" w:element="stockticker">
        <w:r w:rsidRPr="00511AAD">
          <w:t>CNT</w:t>
        </w:r>
      </w:smartTag>
      <w:r w:rsidRPr="00511AAD">
        <w:t>2=0</w:t>
      </w:r>
    </w:p>
    <w:p w:rsidR="006D2887" w:rsidRDefault="006D2887" w:rsidP="009C6846">
      <w:pPr>
        <w:pStyle w:val="CodeItalic"/>
      </w:pPr>
      <w:smartTag w:uri="urn:schemas-microsoft-com:office:smarttags" w:element="stockticker">
        <w:r w:rsidRPr="00511AAD">
          <w:t>CNT</w:t>
        </w:r>
      </w:smartTag>
      <w:r w:rsidRPr="00511AAD">
        <w:t>3=0</w:t>
      </w:r>
    </w:p>
    <w:p w:rsidR="006D2887" w:rsidRPr="00511AAD" w:rsidRDefault="006D2887" w:rsidP="009C6846">
      <w:pPr>
        <w:pStyle w:val="CodeItalic"/>
      </w:pPr>
      <w:r>
        <w:t>X="CNT3"</w:t>
      </w:r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38" w:name="_Ref269923967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638"/>
      <w:r>
        <w:t xml:space="preserve"> X</w:t>
      </w:r>
      <w:r w:rsidRPr="00A84093">
        <w:t>ecute</w:t>
      </w:r>
      <w:r w:rsidR="00DE7667">
        <w:t xml:space="preserve"> c</w:t>
      </w:r>
      <w:r>
        <w:t>ommand</w:t>
      </w:r>
      <w:r w:rsidR="00C01119">
        <w:fldChar w:fldCharType="begin"/>
      </w:r>
      <w:r w:rsidR="00DE7667">
        <w:instrText xml:space="preserve"> XE "</w:instrText>
      </w:r>
      <w:r w:rsidR="00DE7667" w:rsidRPr="0051572B">
        <w:instrText>Xecute</w:instrText>
      </w:r>
      <w:r w:rsidR="00DE7667">
        <w:instrText xml:space="preserve"> c</w:instrText>
      </w:r>
      <w:r w:rsidR="00DE7667" w:rsidRPr="0051572B">
        <w:instrText>ommand</w:instrText>
      </w:r>
      <w:r w:rsidR="00DE7667">
        <w:instrText xml:space="preserve">" </w:instrText>
      </w:r>
      <w:r w:rsidR="00C01119">
        <w:fldChar w:fldCharType="end"/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 xml:space="preserve">Set </w:t>
      </w:r>
      <w:r w:rsidRPr="00DE1234">
        <w:t>TITLE=</w:t>
      </w:r>
      <w:r>
        <w:t>"</w:t>
      </w:r>
      <w:r w:rsidRPr="00DE1234">
        <w:t>COS</w:t>
      </w:r>
      <w:r>
        <w:t>"</w:t>
      </w:r>
    </w:p>
    <w:p w:rsidR="006D2887" w:rsidRPr="00DE1234" w:rsidRDefault="006D2887" w:rsidP="009C6846">
      <w:pPr>
        <w:pStyle w:val="Code1"/>
      </w:pPr>
      <w:r>
        <w:t xml:space="preserve">Set </w:t>
      </w:r>
      <w:r w:rsidRPr="00DE1234">
        <w:t>X=</w:t>
      </w:r>
      <w:r>
        <w:t xml:space="preserve">"Write </w:t>
      </w:r>
      <w:r w:rsidRPr="00DE1234">
        <w:t>TITLE</w:t>
      </w:r>
      <w:r>
        <w:t>"</w:t>
      </w:r>
    </w:p>
    <w:p w:rsidR="006D2887" w:rsidRPr="00DE1234" w:rsidRDefault="006D2887" w:rsidP="009C6846">
      <w:pPr>
        <w:pStyle w:val="Code1"/>
      </w:pPr>
      <w:r w:rsidRPr="0085705A">
        <w:t>Xecute</w:t>
      </w:r>
      <w:r>
        <w:t xml:space="preserve"> </w:t>
      </w:r>
      <w:r w:rsidRPr="00DE1234">
        <w:t>X</w:t>
      </w:r>
    </w:p>
    <w:p w:rsidR="006D2887" w:rsidRPr="00B90B39" w:rsidRDefault="006D2887" w:rsidP="009C6846">
      <w:pPr>
        <w:pStyle w:val="Code1"/>
      </w:pPr>
      <w:r w:rsidRPr="00B90B39">
        <w:t>COS</w:t>
      </w:r>
    </w:p>
    <w:p w:rsidR="006D2887" w:rsidRDefault="006D2887" w:rsidP="009C6846">
      <w:pPr>
        <w:pStyle w:val="Code1"/>
      </w:pPr>
    </w:p>
    <w:p w:rsidR="00066B6F" w:rsidRDefault="00066B6F" w:rsidP="00201D91">
      <w:pPr>
        <w:pStyle w:val="Caption"/>
        <w:keepNext/>
      </w:pPr>
      <w:bookmarkStart w:id="639" w:name="_Ref269924062"/>
    </w:p>
    <w:p w:rsidR="006D2887" w:rsidRDefault="006D2887" w:rsidP="00201D9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639"/>
      <w:r>
        <w:t xml:space="preserve"> $Data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 xml:space="preserve">Set </w:t>
      </w:r>
      <w:r w:rsidRPr="00DE1234">
        <w:t>X=</w:t>
      </w:r>
      <w:r>
        <w:t>""</w:t>
      </w:r>
      <w:r w:rsidRPr="00DE1234">
        <w:t xml:space="preserve"> </w:t>
      </w:r>
      <w:r>
        <w:t xml:space="preserve">Write </w:t>
      </w:r>
      <w:r w:rsidRPr="00DE1234">
        <w:t>$D(X)</w:t>
      </w:r>
    </w:p>
    <w:p w:rsidR="006D2887" w:rsidRPr="000834A2" w:rsidRDefault="006D2887" w:rsidP="009C6846">
      <w:pPr>
        <w:pStyle w:val="Code1"/>
      </w:pPr>
      <w:r w:rsidRPr="000834A2">
        <w:t>1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 xml:space="preserve">Write </w:t>
      </w:r>
      <w:r w:rsidRPr="00DE1234">
        <w:t>$D(^A(X))</w:t>
      </w:r>
    </w:p>
    <w:p w:rsidR="006D2887" w:rsidRPr="000834A2" w:rsidRDefault="006D2887" w:rsidP="009C6846">
      <w:pPr>
        <w:pStyle w:val="Code1"/>
      </w:pPr>
      <w:r>
        <w:t>&lt;SUBSCRIPT&gt;</w:t>
      </w:r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40" w:name="_Ref269924101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640"/>
      <w:r>
        <w:t xml:space="preserve"> $Data 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>
        <w:t xml:space="preserve">Set </w:t>
      </w:r>
      <w:r w:rsidRPr="00DE1234">
        <w:t>ITEM=</w:t>
      </w:r>
      <w:r>
        <w:t>"</w:t>
      </w:r>
      <w:smartTag w:uri="urn:schemas-microsoft-com:office:smarttags" w:element="stockticker">
        <w:r w:rsidRPr="00DE1234">
          <w:t>ABC</w:t>
        </w:r>
      </w:smartTag>
      <w:r>
        <w:t>"</w:t>
      </w:r>
    </w:p>
    <w:p w:rsidR="006D2887" w:rsidRPr="00DE1234" w:rsidRDefault="006D2887" w:rsidP="009C6846">
      <w:pPr>
        <w:pStyle w:val="Code1"/>
      </w:pPr>
      <w:r>
        <w:t xml:space="preserve">Write </w:t>
      </w:r>
      <w:r w:rsidRPr="00DE1234">
        <w:t>$D(ITEM)</w:t>
      </w:r>
    </w:p>
    <w:p w:rsidR="006D2887" w:rsidRPr="000834A2" w:rsidRDefault="006D2887" w:rsidP="009C6846">
      <w:pPr>
        <w:pStyle w:val="Code1"/>
      </w:pPr>
      <w:r w:rsidRPr="000834A2">
        <w:t>1</w:t>
      </w:r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41" w:name="_Ref269924136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641"/>
      <w:r>
        <w:t xml:space="preserve"> $Data revisited </w:t>
      </w:r>
    </w:p>
    <w:p w:rsidR="006D2887" w:rsidRDefault="006D2887" w:rsidP="009C6846">
      <w:pPr>
        <w:pStyle w:val="Code1"/>
      </w:pPr>
    </w:p>
    <w:p w:rsidR="006D2887" w:rsidRDefault="006D2887" w:rsidP="009C6846">
      <w:pPr>
        <w:pStyle w:val="Code1"/>
      </w:pPr>
      <w:r>
        <w:t>Kill X</w:t>
      </w:r>
    </w:p>
    <w:p w:rsidR="006D2887" w:rsidRPr="00DE1234" w:rsidRDefault="006D2887" w:rsidP="009C6846">
      <w:pPr>
        <w:pStyle w:val="Code1"/>
      </w:pPr>
      <w:r>
        <w:t xml:space="preserve">Set </w:t>
      </w:r>
      <w:r w:rsidRPr="00DE1234">
        <w:t>ITEM=</w:t>
      </w:r>
      <w:r>
        <w:t>"</w:t>
      </w:r>
      <w:smartTag w:uri="urn:schemas-microsoft-com:office:smarttags" w:element="stockticker">
        <w:r w:rsidRPr="00DE1234">
          <w:t>ABC</w:t>
        </w:r>
      </w:smartTag>
      <w:r>
        <w:t>"</w:t>
      </w:r>
    </w:p>
    <w:p w:rsidR="006D2887" w:rsidRPr="00DE1234" w:rsidRDefault="006D2887" w:rsidP="009C6846">
      <w:pPr>
        <w:pStyle w:val="Code1"/>
      </w:pPr>
      <w:r>
        <w:t xml:space="preserve">Write </w:t>
      </w:r>
      <w:r w:rsidRPr="00DE1234">
        <w:t>$D(ITEM,X)</w:t>
      </w:r>
      <w:r>
        <w:tab/>
      </w:r>
      <w:r>
        <w:tab/>
        <w:t>;value of ITEM put into X</w:t>
      </w:r>
    </w:p>
    <w:p w:rsidR="006D2887" w:rsidRPr="000834A2" w:rsidRDefault="006D2887" w:rsidP="009C6846">
      <w:pPr>
        <w:pStyle w:val="Code1"/>
      </w:pPr>
      <w:r w:rsidRPr="000834A2">
        <w:t>1</w:t>
      </w:r>
    </w:p>
    <w:p w:rsidR="006D2887" w:rsidRPr="00DE1234" w:rsidRDefault="006D2887" w:rsidP="009C6846">
      <w:pPr>
        <w:pStyle w:val="Code1"/>
      </w:pPr>
      <w:r>
        <w:t xml:space="preserve">Write </w:t>
      </w:r>
      <w:r w:rsidRPr="00DE1234">
        <w:t>!,X</w:t>
      </w:r>
    </w:p>
    <w:p w:rsidR="006D2887" w:rsidRPr="000834A2" w:rsidRDefault="006D2887" w:rsidP="009C6846">
      <w:pPr>
        <w:pStyle w:val="Code1"/>
      </w:pPr>
      <w:smartTag w:uri="urn:schemas-microsoft-com:office:smarttags" w:element="stockticker">
        <w:r w:rsidRPr="000834A2">
          <w:t>ABC</w:t>
        </w:r>
      </w:smartTag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42" w:name="_Ref269924164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642"/>
      <w:r>
        <w:t xml:space="preserve"> $Data revisited2 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K</w:t>
      </w:r>
      <w:r>
        <w:t>ill</w:t>
      </w:r>
      <w:r w:rsidRPr="00DE1234">
        <w:t xml:space="preserve"> ITEM</w:t>
      </w:r>
    </w:p>
    <w:p w:rsidR="006D2887" w:rsidRPr="00DE1234" w:rsidRDefault="006D2887" w:rsidP="009C6846">
      <w:pPr>
        <w:pStyle w:val="Code1"/>
      </w:pPr>
      <w:r>
        <w:t xml:space="preserve">Write </w:t>
      </w:r>
      <w:r w:rsidRPr="00DE1234">
        <w:t>$D(ITEM,X)</w:t>
      </w:r>
    </w:p>
    <w:p w:rsidR="006D2887" w:rsidRPr="000834A2" w:rsidRDefault="006D2887" w:rsidP="009C6846">
      <w:pPr>
        <w:pStyle w:val="Code1"/>
      </w:pPr>
      <w:r w:rsidRPr="000834A2">
        <w:t>0</w:t>
      </w:r>
    </w:p>
    <w:p w:rsidR="006D2887" w:rsidRPr="00DE1234" w:rsidRDefault="006D2887" w:rsidP="009C6846">
      <w:pPr>
        <w:pStyle w:val="Code1"/>
      </w:pPr>
      <w:r>
        <w:t xml:space="preserve">Write </w:t>
      </w:r>
      <w:r w:rsidRPr="00DE1234">
        <w:t>!,X</w:t>
      </w:r>
    </w:p>
    <w:p w:rsidR="006D2887" w:rsidRPr="000834A2" w:rsidRDefault="006D2887" w:rsidP="009C6846">
      <w:pPr>
        <w:pStyle w:val="Code1"/>
      </w:pPr>
      <w:r w:rsidRPr="000834A2">
        <w:t>&lt;UNDEFINED&gt;</w:t>
      </w:r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43" w:name="RCOS_cjob115"/>
      <w:bookmarkStart w:id="644" w:name="RCOS_cjob169"/>
      <w:bookmarkStart w:id="645" w:name="RCOS_C29129"/>
      <w:bookmarkStart w:id="646" w:name="RCOS_C29131"/>
      <w:bookmarkStart w:id="647" w:name="_Ref269924191"/>
      <w:bookmarkEnd w:id="643"/>
      <w:bookmarkEnd w:id="644"/>
      <w:bookmarkEnd w:id="645"/>
      <w:bookmarkEnd w:id="646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647"/>
      <w:r>
        <w:t xml:space="preserve"> Job Command to run a Routine: ^</w:t>
      </w:r>
      <w:smartTag w:uri="urn:schemas-microsoft-com:office:smarttags" w:element="stockticker">
        <w:r>
          <w:t>RTN</w:t>
        </w:r>
      </w:smartTag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Job ^</w:t>
      </w:r>
      <w:smartTag w:uri="urn:schemas-microsoft-com:office:smarttags" w:element="stockticker">
        <w:r w:rsidRPr="00DE1234">
          <w:t>RTN</w:t>
        </w:r>
      </w:smartTag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48" w:name="_Ref269924217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648"/>
      <w:r>
        <w:t xml:space="preserve"> Job Command to run a Label: PROC^</w:t>
      </w:r>
      <w:smartTag w:uri="urn:schemas-microsoft-com:office:smarttags" w:element="stockticker">
        <w:r>
          <w:t>RTN</w:t>
        </w:r>
      </w:smartTag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Job PROC^</w:t>
      </w:r>
      <w:smartTag w:uri="urn:schemas-microsoft-com:office:smarttags" w:element="stockticker">
        <w:r w:rsidRPr="00DE1234">
          <w:t>RTN</w:t>
        </w:r>
      </w:smartTag>
    </w:p>
    <w:p w:rsidR="006D2887" w:rsidRDefault="006D2887" w:rsidP="009C6846">
      <w:pPr>
        <w:pStyle w:val="Code1"/>
      </w:pPr>
    </w:p>
    <w:p w:rsidR="00066B6F" w:rsidRDefault="00066B6F" w:rsidP="006D2887">
      <w:pPr>
        <w:pStyle w:val="Caption"/>
      </w:pPr>
      <w:bookmarkStart w:id="649" w:name="_Ref269924241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18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649"/>
      <w:r>
        <w:t xml:space="preserve"> Job PROC^</w:t>
      </w:r>
      <w:smartTag w:uri="urn:schemas-microsoft-com:office:smarttags" w:element="stockticker">
        <w:r>
          <w:t>RTN</w:t>
        </w:r>
      </w:smartTag>
      <w:r>
        <w:t>(PARAM1,PARAM2)</w:t>
      </w:r>
    </w:p>
    <w:p w:rsidR="006D2887" w:rsidRDefault="006D2887" w:rsidP="009C6846">
      <w:pPr>
        <w:pStyle w:val="Code1"/>
      </w:pPr>
    </w:p>
    <w:p w:rsidR="006D2887" w:rsidRPr="00DE1234" w:rsidRDefault="006D2887" w:rsidP="009C6846">
      <w:pPr>
        <w:pStyle w:val="Code1"/>
      </w:pPr>
      <w:r w:rsidRPr="00DE1234">
        <w:t>Job PROC^</w:t>
      </w:r>
      <w:smartTag w:uri="urn:schemas-microsoft-com:office:smarttags" w:element="stockticker">
        <w:r w:rsidRPr="00DE1234">
          <w:t>RTN</w:t>
        </w:r>
      </w:smartTag>
      <w:r w:rsidRPr="00DE1234">
        <w:t>(PARAM</w:t>
      </w:r>
      <w:smartTag w:uri="urn:schemas-microsoft-com:office:cs:smarttags" w:element="NumConv6p0">
        <w:smartTagPr>
          <w:attr w:name="val" w:val="1"/>
          <w:attr w:name="sch" w:val="1"/>
        </w:smartTagPr>
        <w:r w:rsidRPr="00DE1234">
          <w:t>1</w:t>
        </w:r>
      </w:smartTag>
      <w:r w:rsidRPr="00DE1234">
        <w:t>,PARAM</w:t>
      </w:r>
      <w:smartTag w:uri="urn:schemas-microsoft-com:office:cs:smarttags" w:element="NumConv6p0">
        <w:smartTagPr>
          <w:attr w:name="val" w:val="2"/>
          <w:attr w:name="sch" w:val="1"/>
        </w:smartTagPr>
        <w:r w:rsidRPr="00DE1234">
          <w:t>2</w:t>
        </w:r>
      </w:smartTag>
      <w:r w:rsidRPr="00DE1234">
        <w:t>)</w:t>
      </w:r>
    </w:p>
    <w:p w:rsidR="006D2887" w:rsidRDefault="006D2887" w:rsidP="009C6846">
      <w:pPr>
        <w:pStyle w:val="Code1"/>
      </w:pPr>
    </w:p>
    <w:bookmarkEnd w:id="633"/>
    <w:p w:rsidR="00E834E8" w:rsidRDefault="00E834E8" w:rsidP="006D2887"/>
    <w:p w:rsidR="00066B6F" w:rsidRDefault="00066B6F" w:rsidP="006D2887"/>
    <w:p w:rsidR="00066B6F" w:rsidRDefault="00066B6F" w:rsidP="006D2887"/>
    <w:p w:rsidR="00066B6F" w:rsidRDefault="00066B6F" w:rsidP="006D2887">
      <w:pPr>
        <w:sectPr w:rsidR="00066B6F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4D4BF7" w:rsidRPr="00215C3C" w:rsidRDefault="004D4BF7" w:rsidP="005B7F2B">
      <w:pPr>
        <w:spacing w:after="0" w:line="240" w:lineRule="auto"/>
        <w:ind w:firstLine="0"/>
        <w:jc w:val="center"/>
        <w:rPr>
          <w:rFonts w:ascii="Arial" w:hAnsi="Arial" w:cs="Arial"/>
          <w:sz w:val="32"/>
          <w:szCs w:val="32"/>
        </w:rPr>
      </w:pPr>
      <w:r w:rsidRPr="00215C3C">
        <w:rPr>
          <w:rFonts w:ascii="Arial" w:hAnsi="Arial" w:cs="Arial"/>
          <w:sz w:val="32"/>
          <w:szCs w:val="32"/>
        </w:rPr>
        <w:t>"There is no reason anyone would want a computer in their home."</w:t>
      </w:r>
    </w:p>
    <w:p w:rsidR="004D4BF7" w:rsidRPr="00215C3C" w:rsidRDefault="004D4BF7" w:rsidP="00B76B1D">
      <w:pPr>
        <w:spacing w:after="0" w:line="240" w:lineRule="auto"/>
        <w:jc w:val="center"/>
        <w:rPr>
          <w:rFonts w:ascii="Arial" w:hAnsi="Arial" w:cs="Arial"/>
          <w:sz w:val="32"/>
          <w:szCs w:val="32"/>
        </w:rPr>
      </w:pPr>
    </w:p>
    <w:p w:rsidR="004D4BF7" w:rsidRPr="00373CA7" w:rsidRDefault="00373CA7" w:rsidP="005B7F2B">
      <w:pPr>
        <w:pStyle w:val="ListParagraph"/>
        <w:spacing w:after="0" w:line="240" w:lineRule="auto"/>
        <w:ind w:left="792" w:firstLine="0"/>
        <w:jc w:val="center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>-</w:t>
      </w:r>
      <w:r w:rsidR="004D4BF7" w:rsidRPr="00373CA7">
        <w:rPr>
          <w:rFonts w:ascii="Arial" w:hAnsi="Arial" w:cs="Arial"/>
          <w:sz w:val="32"/>
          <w:szCs w:val="32"/>
        </w:rPr>
        <w:t>Ken Olson, president, chairman and founder of Digital Equipment Corporation, in 1977</w:t>
      </w:r>
    </w:p>
    <w:p w:rsidR="004D4BF7" w:rsidRPr="003F04C4" w:rsidRDefault="004D4BF7" w:rsidP="004D4BF7">
      <w:pPr>
        <w:spacing w:after="0" w:line="240" w:lineRule="auto"/>
        <w:ind w:firstLine="432"/>
        <w:rPr>
          <w:rFonts w:asciiTheme="minorHAnsi" w:hAnsiTheme="minorHAnsi"/>
        </w:rPr>
      </w:pPr>
    </w:p>
    <w:p w:rsidR="004D4BF7" w:rsidRPr="003F04C4" w:rsidRDefault="004D4BF7" w:rsidP="004D4BF7">
      <w:pPr>
        <w:spacing w:after="100" w:afterAutospacing="1" w:line="240" w:lineRule="auto"/>
        <w:ind w:left="360" w:firstLine="0"/>
        <w:rPr>
          <w:rStyle w:val="QuoteChar11"/>
          <w:rFonts w:asciiTheme="minorHAnsi" w:hAnsiTheme="minorHAnsi"/>
          <w:i w:val="0"/>
        </w:rPr>
        <w:sectPr w:rsidR="004D4BF7" w:rsidRPr="003F04C4" w:rsidSect="004D4BF7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6D2887" w:rsidRPr="007848A8" w:rsidRDefault="006D2887" w:rsidP="006D2887">
      <w:pPr>
        <w:pStyle w:val="Heading1"/>
        <w:jc w:val="center"/>
        <w:rPr>
          <w:sz w:val="52"/>
          <w:szCs w:val="52"/>
        </w:rPr>
      </w:pPr>
      <w:bookmarkStart w:id="650" w:name="_Toc323692432"/>
      <w:r w:rsidRPr="007848A8">
        <w:rPr>
          <w:sz w:val="52"/>
          <w:szCs w:val="52"/>
        </w:rPr>
        <w:t>Miscellaneous Examples</w:t>
      </w:r>
      <w:bookmarkEnd w:id="650"/>
    </w:p>
    <w:p w:rsidR="00AA670E" w:rsidRDefault="00AA670E" w:rsidP="006D2887">
      <w:pPr>
        <w:pStyle w:val="Caption"/>
      </w:pPr>
      <w:bookmarkStart w:id="651" w:name="_Ref269915233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651"/>
      <w:r>
        <w:t xml:space="preserve"> Replace multiple spaces with a single space</w:t>
      </w:r>
    </w:p>
    <w:p w:rsidR="006D2887" w:rsidRDefault="006D2887" w:rsidP="009C6846">
      <w:pPr>
        <w:pStyle w:val="Code1"/>
      </w:pPr>
    </w:p>
    <w:p w:rsidR="006D2887" w:rsidRPr="00342527" w:rsidRDefault="006D2887" w:rsidP="009C6846">
      <w:pPr>
        <w:pStyle w:val="Code1"/>
      </w:pPr>
      <w:r>
        <w:t xml:space="preserve"> Set </w:t>
      </w:r>
      <w:r w:rsidRPr="00342527">
        <w:t>X="</w:t>
      </w:r>
      <w:smartTag w:uri="urn:schemas-microsoft-com:office:smarttags" w:element="stockticker">
        <w:r w:rsidRPr="00342527">
          <w:t>ABC</w:t>
        </w:r>
      </w:smartTag>
      <w:r w:rsidRPr="00342527">
        <w:t xml:space="preserve">    DEF"</w:t>
      </w:r>
    </w:p>
    <w:p w:rsidR="006D2887" w:rsidRPr="00342527" w:rsidRDefault="006D2887" w:rsidP="009C6846">
      <w:pPr>
        <w:pStyle w:val="Code1"/>
      </w:pPr>
      <w:r>
        <w:t xml:space="preserve"> For </w:t>
      </w:r>
      <w:r w:rsidRPr="00342527">
        <w:t xml:space="preserve"> Q</w:t>
      </w:r>
      <w:r>
        <w:t>uit</w:t>
      </w:r>
      <w:r w:rsidRPr="00342527">
        <w:t xml:space="preserve">:X'["  "  </w:t>
      </w:r>
      <w:r>
        <w:t xml:space="preserve">Set </w:t>
      </w:r>
      <w:r w:rsidRPr="00342527">
        <w:t>X=$E(X,1,$F(X,"  ")-2)_$E(X,$F(X,"  "),$L(X))</w:t>
      </w:r>
    </w:p>
    <w:p w:rsidR="006D2887" w:rsidRDefault="006D2887" w:rsidP="009C6846">
      <w:pPr>
        <w:pStyle w:val="Code1"/>
      </w:pPr>
      <w:r>
        <w:t xml:space="preserve"> Write </w:t>
      </w:r>
      <w:r w:rsidRPr="00342527">
        <w:t>!,X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342527" w:rsidRDefault="006D2887" w:rsidP="009C6846">
      <w:pPr>
        <w:pStyle w:val="Code1"/>
      </w:pPr>
    </w:p>
    <w:p w:rsidR="006D2887" w:rsidRPr="006A59D4" w:rsidRDefault="006D2887" w:rsidP="009C6846">
      <w:pPr>
        <w:pStyle w:val="CodeItalic"/>
      </w:pPr>
      <w:r w:rsidRPr="006A59D4">
        <w:t xml:space="preserve"> </w:t>
      </w:r>
      <w:smartTag w:uri="urn:schemas-microsoft-com:office:smarttags" w:element="stockticker">
        <w:r w:rsidRPr="006A59D4">
          <w:t>ABC</w:t>
        </w:r>
      </w:smartTag>
      <w:r w:rsidRPr="006A59D4">
        <w:t xml:space="preserve"> DEF</w:t>
      </w:r>
    </w:p>
    <w:p w:rsidR="006D2887" w:rsidRDefault="006D2887" w:rsidP="009C6846">
      <w:pPr>
        <w:pStyle w:val="Code1"/>
      </w:pPr>
    </w:p>
    <w:p w:rsidR="006D2887" w:rsidRDefault="006D2887" w:rsidP="006D2887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6D2887" w:rsidRDefault="006D2887" w:rsidP="009C6846">
      <w:pPr>
        <w:pStyle w:val="Code1"/>
      </w:pPr>
    </w:p>
    <w:p w:rsidR="006D2887" w:rsidRPr="00342527" w:rsidRDefault="006D2887" w:rsidP="009C6846">
      <w:pPr>
        <w:pStyle w:val="Code1"/>
      </w:pPr>
      <w:r>
        <w:t xml:space="preserve">Set </w:t>
      </w:r>
      <w:r w:rsidRPr="00342527">
        <w:t>X="</w:t>
      </w:r>
      <w:smartTag w:uri="urn:schemas-microsoft-com:office:smarttags" w:element="stockticker">
        <w:r w:rsidRPr="00342527">
          <w:t>ABC</w:t>
        </w:r>
      </w:smartTag>
      <w:r w:rsidRPr="00342527">
        <w:t xml:space="preserve">  </w:t>
      </w:r>
      <w:r>
        <w:t xml:space="preserve">  </w:t>
      </w:r>
      <w:r w:rsidRPr="00342527">
        <w:t xml:space="preserve">  DEF</w:t>
      </w:r>
      <w:r>
        <w:t xml:space="preserve">      XYZ</w:t>
      </w:r>
      <w:r w:rsidRPr="00342527">
        <w:t>"</w:t>
      </w:r>
    </w:p>
    <w:p w:rsidR="006D2887" w:rsidRPr="00342527" w:rsidRDefault="006D2887" w:rsidP="009C6846">
      <w:pPr>
        <w:pStyle w:val="Code1"/>
      </w:pPr>
      <w:r>
        <w:t xml:space="preserve"> For </w:t>
      </w:r>
      <w:r w:rsidRPr="00342527">
        <w:t xml:space="preserve"> Q</w:t>
      </w:r>
      <w:r>
        <w:t>uit</w:t>
      </w:r>
      <w:r w:rsidRPr="00342527">
        <w:t xml:space="preserve">:X'["  "  </w:t>
      </w:r>
      <w:r>
        <w:t xml:space="preserve">Set </w:t>
      </w:r>
      <w:r w:rsidRPr="00342527">
        <w:t>X=$E(X,1,$F(X,"  ")-2)_$E(X,$F(X,"  "),$L(X))</w:t>
      </w:r>
    </w:p>
    <w:p w:rsidR="006D2887" w:rsidRDefault="006D2887" w:rsidP="009C6846">
      <w:pPr>
        <w:pStyle w:val="Code1"/>
      </w:pPr>
      <w:r>
        <w:t xml:space="preserve"> Write </w:t>
      </w:r>
      <w:r w:rsidRPr="00342527">
        <w:t>!,X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342527" w:rsidRDefault="006D2887" w:rsidP="009C6846">
      <w:pPr>
        <w:pStyle w:val="Code1"/>
      </w:pPr>
    </w:p>
    <w:p w:rsidR="006D2887" w:rsidRPr="006A59D4" w:rsidRDefault="006D2887" w:rsidP="009C6846">
      <w:pPr>
        <w:pStyle w:val="CodeItalic"/>
      </w:pPr>
      <w:r w:rsidRPr="006A59D4">
        <w:t xml:space="preserve"> </w:t>
      </w:r>
      <w:smartTag w:uri="urn:schemas-microsoft-com:office:smarttags" w:element="stockticker">
        <w:r w:rsidRPr="006A59D4">
          <w:t>ABC</w:t>
        </w:r>
      </w:smartTag>
      <w:r w:rsidRPr="006A59D4">
        <w:t xml:space="preserve"> DEF XYZ</w:t>
      </w:r>
    </w:p>
    <w:p w:rsidR="006D2887" w:rsidRPr="00F607D7" w:rsidRDefault="006D2887" w:rsidP="009C6846">
      <w:pPr>
        <w:pStyle w:val="Code1"/>
      </w:pPr>
    </w:p>
    <w:p w:rsidR="006D2887" w:rsidRPr="0036162D" w:rsidRDefault="006D2887" w:rsidP="009C6846">
      <w:pPr>
        <w:pStyle w:val="Code1"/>
      </w:pPr>
    </w:p>
    <w:p w:rsidR="00AA670E" w:rsidRDefault="00AA670E" w:rsidP="00816DE3">
      <w:pPr>
        <w:pStyle w:val="Caption"/>
      </w:pPr>
      <w:bookmarkStart w:id="652" w:name="_Ref269915263"/>
    </w:p>
    <w:p w:rsidR="006D2887" w:rsidRDefault="006D2887" w:rsidP="00816DE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652"/>
      <w:r>
        <w:t xml:space="preserve"> Fill a line with words</w:t>
      </w:r>
    </w:p>
    <w:p w:rsidR="006D2887" w:rsidRDefault="006D2887" w:rsidP="009C6846">
      <w:pPr>
        <w:pStyle w:val="Code1"/>
      </w:pPr>
    </w:p>
    <w:p w:rsidR="006D2887" w:rsidRDefault="006D2887" w:rsidP="00816DE3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6D2887" w:rsidRDefault="006D2887" w:rsidP="009C6846">
      <w:pPr>
        <w:pStyle w:val="Code1"/>
      </w:pPr>
    </w:p>
    <w:p w:rsidR="006D2887" w:rsidRDefault="006D2887" w:rsidP="009C6846">
      <w:pPr>
        <w:pStyle w:val="Code1"/>
      </w:pPr>
      <w:r w:rsidRPr="00290CC4">
        <w:t xml:space="preserve"> Set A="When in the Course of human events, it becomes necessary for one "</w:t>
      </w:r>
      <w:r w:rsidRPr="00290CC4">
        <w:br/>
        <w:t> Set A=A_"people to dissolve the political bands which have connected them "</w:t>
      </w:r>
      <w:r w:rsidRPr="00290CC4">
        <w:br/>
        <w:t> Set A=A_"with another, and to assume among the powers of the earth, the "</w:t>
      </w:r>
      <w:r w:rsidRPr="00290CC4">
        <w:br/>
        <w:t> Set A=A_"separate and equal station to which the Laws of Nature and of "</w:t>
      </w:r>
      <w:r w:rsidRPr="00290CC4">
        <w:br/>
        <w:t> Set A=A_"Nature's God entitle them, a decent respect to the opinions of "</w:t>
      </w:r>
      <w:r w:rsidRPr="00290CC4">
        <w:br/>
        <w:t> Set A=A_"mankind requires that they should declare the causes which impel "</w:t>
      </w:r>
      <w:r w:rsidRPr="00290CC4">
        <w:br/>
        <w:t> Set A=A_"them to the separation."</w:t>
      </w:r>
      <w:r w:rsidRPr="00290CC4">
        <w:br/>
        <w:t> Set X=""</w:t>
      </w:r>
      <w:r w:rsidRPr="00290CC4">
        <w:br/>
      </w:r>
      <w:r w:rsidRPr="00290CC4">
        <w:br/>
      </w:r>
      <w:r>
        <w:t xml:space="preserve"> </w:t>
      </w:r>
      <w:r w:rsidRPr="00CC21E3">
        <w:t>For I=1:1:$L(A," ") {</w:t>
      </w:r>
      <w:r w:rsidRPr="00CC21E3">
        <w:br/>
        <w:t>  </w:t>
      </w:r>
      <w:r>
        <w:t xml:space="preserve">  </w:t>
      </w:r>
      <w:r w:rsidRPr="00CC21E3">
        <w:t>If $L(X)+$L($P(A," ",I))+1&lt;81 {</w:t>
      </w:r>
      <w:r w:rsidRPr="00CC21E3">
        <w:br/>
        <w:t>   </w:t>
      </w:r>
      <w:r>
        <w:t xml:space="preserve"> </w:t>
      </w:r>
      <w:r w:rsidRPr="00CC21E3">
        <w:t>If X="" {</w:t>
      </w:r>
      <w:r w:rsidRPr="00CC21E3">
        <w:br/>
        <w:t>    </w:t>
      </w:r>
      <w:r>
        <w:t xml:space="preserve">   </w:t>
      </w:r>
      <w:r w:rsidRPr="00CC21E3">
        <w:t>Set X=X_$P(A," ",I)</w:t>
      </w:r>
      <w:r w:rsidRPr="00CC21E3">
        <w:br/>
        <w:t>   </w:t>
      </w:r>
      <w:r>
        <w:t xml:space="preserve"> </w:t>
      </w:r>
      <w:r w:rsidRPr="00CC21E3">
        <w:t>}</w:t>
      </w:r>
      <w:r w:rsidRPr="00CC21E3">
        <w:br/>
        <w:t>   </w:t>
      </w:r>
      <w:r>
        <w:t xml:space="preserve"> </w:t>
      </w:r>
      <w:r w:rsidRPr="00CC21E3">
        <w:t>Else {</w:t>
      </w:r>
      <w:r w:rsidRPr="00CC21E3">
        <w:br/>
        <w:t>    </w:t>
      </w:r>
      <w:r>
        <w:t xml:space="preserve">   </w:t>
      </w:r>
      <w:r w:rsidRPr="00CC21E3">
        <w:t>Set X=X_" "_$P(A," ",I)</w:t>
      </w:r>
      <w:r w:rsidRPr="00CC21E3">
        <w:br/>
        <w:t>   </w:t>
      </w:r>
      <w:r>
        <w:t xml:space="preserve"> </w:t>
      </w:r>
      <w:r w:rsidRPr="00CC21E3">
        <w:t>}</w:t>
      </w:r>
      <w:r w:rsidRPr="00CC21E3">
        <w:br/>
        <w:t>  }</w:t>
      </w:r>
      <w:r w:rsidRPr="00CC21E3">
        <w:br/>
        <w:t>  Else {</w:t>
      </w:r>
    </w:p>
    <w:p w:rsidR="006D2887" w:rsidRPr="00CC21E3" w:rsidRDefault="006D2887" w:rsidP="009C6846">
      <w:pPr>
        <w:pStyle w:val="Code1"/>
      </w:pPr>
      <w:r>
        <w:t xml:space="preserve">     </w:t>
      </w:r>
      <w:r w:rsidRPr="00CC21E3">
        <w:t>Write !,X</w:t>
      </w:r>
      <w:r w:rsidRPr="00CC21E3">
        <w:br/>
        <w:t>   </w:t>
      </w:r>
      <w:r>
        <w:t xml:space="preserve">  </w:t>
      </w:r>
      <w:r w:rsidRPr="00CC21E3">
        <w:t>Set X=$P(A," ",I)</w:t>
      </w:r>
      <w:r w:rsidRPr="00CC21E3">
        <w:br/>
        <w:t>  }</w:t>
      </w:r>
    </w:p>
    <w:p w:rsidR="006D2887" w:rsidRPr="00CC21E3" w:rsidRDefault="006D2887" w:rsidP="009C6846">
      <w:pPr>
        <w:pStyle w:val="Code1"/>
      </w:pPr>
      <w:r w:rsidRPr="00CC21E3">
        <w:t> }</w:t>
      </w:r>
    </w:p>
    <w:p w:rsidR="006D2887" w:rsidRPr="00CC21E3" w:rsidRDefault="006D2887" w:rsidP="009C6846">
      <w:pPr>
        <w:pStyle w:val="Code1"/>
      </w:pPr>
      <w:r w:rsidRPr="00CC21E3">
        <w:t> If X'="" Write !,X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D2887" w:rsidRDefault="006D2887" w:rsidP="009C6846">
      <w:pPr>
        <w:pStyle w:val="Code1"/>
      </w:pPr>
    </w:p>
    <w:p w:rsidR="006D2887" w:rsidRPr="00FD06EB" w:rsidRDefault="006D2887" w:rsidP="009C6846">
      <w:pPr>
        <w:pStyle w:val="CodeItalic"/>
      </w:pPr>
      <w:r w:rsidRPr="00FD06EB">
        <w:t>When in the Course of human events, it becomes necessary for one people to</w:t>
      </w:r>
    </w:p>
    <w:p w:rsidR="006D2887" w:rsidRPr="00FD06EB" w:rsidRDefault="006D2887" w:rsidP="009C6846">
      <w:pPr>
        <w:pStyle w:val="CodeItalic"/>
      </w:pPr>
      <w:r w:rsidRPr="00FD06EB">
        <w:t>dissolve the political bands which have connected them with another, and to</w:t>
      </w:r>
    </w:p>
    <w:p w:rsidR="006D2887" w:rsidRPr="00FD06EB" w:rsidRDefault="006D2887" w:rsidP="009C6846">
      <w:pPr>
        <w:pStyle w:val="CodeItalic"/>
      </w:pPr>
      <w:r w:rsidRPr="00FD06EB">
        <w:t>assume among the powers of the earth, the separate and equal station to which</w:t>
      </w:r>
    </w:p>
    <w:p w:rsidR="006D2887" w:rsidRPr="00FD06EB" w:rsidRDefault="006D2887" w:rsidP="009C6846">
      <w:pPr>
        <w:pStyle w:val="CodeItalic"/>
      </w:pPr>
      <w:r w:rsidRPr="00FD06EB">
        <w:t>the Laws of Nature and of Nature's God entitle them, a decent respect to the</w:t>
      </w:r>
    </w:p>
    <w:p w:rsidR="006D2887" w:rsidRPr="00FD06EB" w:rsidRDefault="006D2887" w:rsidP="009C6846">
      <w:pPr>
        <w:pStyle w:val="CodeItalic"/>
      </w:pPr>
      <w:r w:rsidRPr="00FD06EB">
        <w:t>opinions of mankind requires that they should declare the causes which impel</w:t>
      </w:r>
    </w:p>
    <w:p w:rsidR="006D2887" w:rsidRDefault="006D2887" w:rsidP="009C6846">
      <w:pPr>
        <w:pStyle w:val="CodeItalic"/>
      </w:pPr>
      <w:r w:rsidRPr="00FD06EB">
        <w:t>them to the separation.</w:t>
      </w:r>
    </w:p>
    <w:p w:rsidR="006D2887" w:rsidRDefault="006D2887" w:rsidP="009C6846">
      <w:pPr>
        <w:pStyle w:val="Code1"/>
      </w:pPr>
    </w:p>
    <w:p w:rsidR="00AA670E" w:rsidRDefault="00AA670E" w:rsidP="001C08F7">
      <w:pPr>
        <w:pStyle w:val="Caption"/>
        <w:keepNext/>
      </w:pPr>
      <w:bookmarkStart w:id="653" w:name="_Ref269915287"/>
    </w:p>
    <w:p w:rsidR="006D2887" w:rsidRDefault="006D2887" w:rsidP="001C08F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653"/>
      <w:r>
        <w:t xml:space="preserve"> Count Words or characters on a line or in a string variable</w:t>
      </w:r>
    </w:p>
    <w:p w:rsidR="006D2887" w:rsidRDefault="006D2887" w:rsidP="009C6846">
      <w:pPr>
        <w:pStyle w:val="Code1"/>
      </w:pP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 xml:space="preserve">A="The slow lazy dog could not </w:t>
      </w:r>
      <w:r w:rsidR="0027033F" w:rsidRPr="0027033F">
        <w:t>jump over his bed</w:t>
      </w:r>
      <w:r w:rsidRPr="00D600FC">
        <w:t>."</w:t>
      </w:r>
    </w:p>
    <w:p w:rsidR="006D2887" w:rsidRPr="00D600FC" w:rsidRDefault="006D2887" w:rsidP="009C6846">
      <w:pPr>
        <w:pStyle w:val="Code1"/>
      </w:pPr>
      <w:r>
        <w:t xml:space="preserve"> Write </w:t>
      </w:r>
      <w:r w:rsidRPr="00D600FC">
        <w:t>$L(A)                ; number of characters in variable A</w:t>
      </w:r>
    </w:p>
    <w:p w:rsidR="006D2887" w:rsidRPr="00041363" w:rsidRDefault="006D2887" w:rsidP="009C6846">
      <w:pPr>
        <w:pStyle w:val="CodeItalic"/>
      </w:pPr>
      <w:r w:rsidRPr="00041363">
        <w:t xml:space="preserve"> 54</w:t>
      </w:r>
    </w:p>
    <w:p w:rsidR="006D2887" w:rsidRDefault="006D2887" w:rsidP="009C6846">
      <w:pPr>
        <w:pStyle w:val="Code1"/>
      </w:pPr>
    </w:p>
    <w:p w:rsidR="006D2887" w:rsidRPr="00D600FC" w:rsidRDefault="006D2887" w:rsidP="009C6846">
      <w:pPr>
        <w:pStyle w:val="Code1"/>
      </w:pPr>
      <w:r>
        <w:t xml:space="preserve"> Write </w:t>
      </w:r>
      <w:r w:rsidRPr="00D600FC">
        <w:t>$L(A," ")            ; number of words in variable A</w:t>
      </w:r>
    </w:p>
    <w:p w:rsidR="006D2887" w:rsidRPr="00041363" w:rsidRDefault="006D2887" w:rsidP="009C6846">
      <w:pPr>
        <w:pStyle w:val="CodeItalic"/>
      </w:pPr>
      <w:r w:rsidRPr="00041363">
        <w:t xml:space="preserve"> 11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54" w:name="_Ref269915311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654"/>
      <w:r>
        <w:t xml:space="preserve"> Scan and replace text in a string variable</w:t>
      </w:r>
    </w:p>
    <w:p w:rsidR="006D2887" w:rsidRDefault="006D2887" w:rsidP="009C6846">
      <w:pPr>
        <w:pStyle w:val="Code1"/>
      </w:pP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 xml:space="preserve">A="The slow lazy dog could not </w:t>
      </w:r>
      <w:r w:rsidR="0027033F" w:rsidRPr="0027033F">
        <w:t>jump over his bed</w:t>
      </w:r>
      <w:r w:rsidRPr="00D600FC">
        <w:t>."</w:t>
      </w: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>FROM="slow lazy"</w:t>
      </w: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>TO="very fast"</w:t>
      </w: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>$E(A,$F(A,FROM)-$L(FROM),$F(A,FROM))=TO_" "</w:t>
      </w:r>
    </w:p>
    <w:p w:rsidR="006D2887" w:rsidRDefault="006D2887" w:rsidP="009C6846">
      <w:pPr>
        <w:pStyle w:val="Code1"/>
      </w:pPr>
      <w:r>
        <w:t xml:space="preserve"> Write </w:t>
      </w:r>
      <w:r w:rsidRPr="00D600FC">
        <w:t>A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The very fast dog could not </w:t>
      </w:r>
      <w:r w:rsidR="0027033F" w:rsidRPr="0027033F">
        <w:t>jump over his bed</w:t>
      </w:r>
      <w:r w:rsidRPr="00041363">
        <w:t>.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55" w:name="_Ref303913921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655"/>
      <w:r>
        <w:t xml:space="preserve"> Scan and replace text in a string variable using $Replace</w:t>
      </w:r>
    </w:p>
    <w:p w:rsidR="006D2887" w:rsidRDefault="006D2887" w:rsidP="009C6846">
      <w:pPr>
        <w:pStyle w:val="Code1"/>
      </w:pP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 xml:space="preserve">A="The slow lazy dog could not </w:t>
      </w:r>
      <w:r w:rsidR="0027033F" w:rsidRPr="0027033F">
        <w:t>jump over his bed</w:t>
      </w:r>
      <w:r w:rsidRPr="00D600FC">
        <w:t>."</w:t>
      </w: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>FROM="slow lazy"</w:t>
      </w: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>TO="very fast"</w:t>
      </w:r>
    </w:p>
    <w:p w:rsidR="006D2887" w:rsidRDefault="006D2887" w:rsidP="009C6846">
      <w:pPr>
        <w:pStyle w:val="Code1"/>
      </w:pPr>
      <w:r>
        <w:t xml:space="preserve"> Set</w:t>
      </w:r>
      <w:r w:rsidRPr="006A59D4">
        <w:t xml:space="preserve"> A=$Replace(A,FROM,TO)</w:t>
      </w:r>
    </w:p>
    <w:p w:rsidR="006D2887" w:rsidRDefault="006D2887" w:rsidP="009C6846">
      <w:pPr>
        <w:pStyle w:val="Code1"/>
      </w:pPr>
      <w:r>
        <w:t xml:space="preserve"> Write </w:t>
      </w:r>
      <w:r w:rsidRPr="00D600FC">
        <w:t>A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The very fast dog could not </w:t>
      </w:r>
      <w:r w:rsidR="0027033F" w:rsidRPr="0027033F">
        <w:t>jump over his bed</w:t>
      </w:r>
      <w:r w:rsidRPr="00041363">
        <w:t>.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56" w:name="_Ref269915349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656"/>
      <w:r>
        <w:t xml:space="preserve"> Find a value in a List multiple times.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6D2887" w:rsidRDefault="006D2887" w:rsidP="009C6846">
      <w:pPr>
        <w:pStyle w:val="Code1"/>
      </w:pP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>NUM=$LB("</w:t>
      </w:r>
      <w:smartTag w:uri="urn:schemas-microsoft-com:office:smarttags" w:element="stockticker">
        <w:r w:rsidRPr="00D600FC">
          <w:t>ONE</w:t>
        </w:r>
      </w:smartTag>
      <w:r w:rsidRPr="00D600FC">
        <w:t>","TWO","</w:t>
      </w:r>
      <w:smartTag w:uri="urn:schemas-microsoft-com:office:smarttags" w:element="stockticker">
        <w:r w:rsidRPr="00D600FC">
          <w:t>ONE</w:t>
        </w:r>
      </w:smartTag>
      <w:r w:rsidRPr="00D600FC">
        <w:t>","TWO","</w:t>
      </w:r>
      <w:smartTag w:uri="urn:schemas-microsoft-com:office:smarttags" w:element="stockticker">
        <w:r w:rsidRPr="00D600FC">
          <w:t>ONE</w:t>
        </w:r>
      </w:smartTag>
      <w:r w:rsidRPr="00D600FC">
        <w:t xml:space="preserve">")  </w:t>
      </w:r>
    </w:p>
    <w:p w:rsidR="006D2887" w:rsidRPr="00D600FC" w:rsidRDefault="006D2887" w:rsidP="009C6846">
      <w:pPr>
        <w:pStyle w:val="Code1"/>
      </w:pPr>
      <w:r>
        <w:t xml:space="preserve"> Set </w:t>
      </w:r>
      <w:r w:rsidRPr="00D600FC">
        <w:t>X=0 Do {</w:t>
      </w:r>
    </w:p>
    <w:p w:rsidR="006D2887" w:rsidRPr="00D600FC" w:rsidRDefault="006D2887" w:rsidP="009C6846">
      <w:pPr>
        <w:pStyle w:val="Code1"/>
      </w:pPr>
      <w:r>
        <w:t xml:space="preserve"> </w:t>
      </w:r>
      <w:r w:rsidRPr="00D600FC">
        <w:t xml:space="preserve">  </w:t>
      </w:r>
      <w:r>
        <w:t xml:space="preserve">Set </w:t>
      </w:r>
      <w:r w:rsidRPr="00D600FC">
        <w:t>X=$LF(NUM,"</w:t>
      </w:r>
      <w:smartTag w:uri="urn:schemas-microsoft-com:office:smarttags" w:element="stockticker">
        <w:r w:rsidRPr="00D600FC">
          <w:t>ONE</w:t>
        </w:r>
      </w:smartTag>
      <w:r w:rsidRPr="00D600FC">
        <w:t xml:space="preserve">",X) Q:X=0  </w:t>
      </w:r>
    </w:p>
    <w:p w:rsidR="006D2887" w:rsidRPr="00D600FC" w:rsidRDefault="006D2887" w:rsidP="009C6846">
      <w:pPr>
        <w:pStyle w:val="Code1"/>
      </w:pPr>
      <w:r>
        <w:t xml:space="preserve"> </w:t>
      </w:r>
      <w:r w:rsidRPr="00D600FC">
        <w:t xml:space="preserve">  </w:t>
      </w:r>
      <w:r>
        <w:t xml:space="preserve">Write </w:t>
      </w:r>
      <w:r w:rsidRPr="00D600FC">
        <w:t>!,X," ",$LI(NUM,X)</w:t>
      </w:r>
    </w:p>
    <w:p w:rsidR="006D2887" w:rsidRDefault="006D2887" w:rsidP="009C6846">
      <w:pPr>
        <w:pStyle w:val="Code1"/>
      </w:pPr>
      <w:r>
        <w:t xml:space="preserve"> </w:t>
      </w:r>
      <w:r w:rsidRPr="00D600FC">
        <w:t>} While X’=""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D600FC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1 </w:t>
      </w:r>
      <w:smartTag w:uri="urn:schemas-microsoft-com:office:smarttags" w:element="stockticker">
        <w:r w:rsidRPr="00041363">
          <w:t>ONE</w:t>
        </w:r>
      </w:smartTag>
    </w:p>
    <w:p w:rsidR="006D2887" w:rsidRPr="00041363" w:rsidRDefault="006D2887" w:rsidP="009C6846">
      <w:pPr>
        <w:pStyle w:val="CodeItalic"/>
      </w:pPr>
      <w:r w:rsidRPr="00041363">
        <w:t xml:space="preserve"> 3 </w:t>
      </w:r>
      <w:smartTag w:uri="urn:schemas-microsoft-com:office:smarttags" w:element="stockticker">
        <w:r w:rsidRPr="00041363">
          <w:t>ONE</w:t>
        </w:r>
      </w:smartTag>
    </w:p>
    <w:p w:rsidR="006D2887" w:rsidRPr="00041363" w:rsidRDefault="006D2887" w:rsidP="009C6846">
      <w:pPr>
        <w:pStyle w:val="CodeItalic"/>
      </w:pPr>
      <w:r w:rsidRPr="00041363">
        <w:t xml:space="preserve"> 5 </w:t>
      </w:r>
      <w:smartTag w:uri="urn:schemas-microsoft-com:office:smarttags" w:element="stockticker">
        <w:r w:rsidRPr="00041363">
          <w:t>ONE</w:t>
        </w:r>
      </w:smartTag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57" w:name="_Ref269915372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657"/>
      <w:r>
        <w:t xml:space="preserve"> Create a line of characters</w:t>
      </w:r>
    </w:p>
    <w:p w:rsidR="006D2887" w:rsidRDefault="006D2887" w:rsidP="009C6846">
      <w:pPr>
        <w:pStyle w:val="Code1"/>
      </w:pPr>
    </w:p>
    <w:p w:rsidR="006D2887" w:rsidRPr="00556F89" w:rsidRDefault="006D2887" w:rsidP="009C6846">
      <w:pPr>
        <w:pStyle w:val="Code1"/>
      </w:pPr>
      <w:r>
        <w:t xml:space="preserve"> Write ! For </w:t>
      </w:r>
      <w:r w:rsidRPr="00556F89">
        <w:t>I=</w:t>
      </w:r>
      <w:smartTag w:uri="urn:schemas-microsoft-com:office:cs:smarttags" w:element="NumConv6p0">
        <w:smartTagPr>
          <w:attr w:name="sch" w:val="1"/>
          <w:attr w:name="val" w:val="1"/>
        </w:smartTagPr>
        <w:r w:rsidRPr="00556F89">
          <w:t>1</w:t>
        </w:r>
      </w:smartTag>
      <w:r w:rsidRPr="00556F89">
        <w:t>:</w:t>
      </w:r>
      <w:smartTag w:uri="urn:schemas-microsoft-com:office:cs:smarttags" w:element="NumConv6p0">
        <w:smartTagPr>
          <w:attr w:name="sch" w:val="1"/>
          <w:attr w:name="val" w:val="1"/>
        </w:smartTagPr>
        <w:r w:rsidRPr="00556F89">
          <w:t>1</w:t>
        </w:r>
      </w:smartTag>
      <w:r w:rsidRPr="00556F89">
        <w:t>:</w:t>
      </w:r>
      <w:r>
        <w:t>30</w:t>
      </w:r>
      <w:r w:rsidRPr="00556F89">
        <w:t xml:space="preserve"> </w:t>
      </w:r>
      <w:r>
        <w:t xml:space="preserve">Write </w:t>
      </w:r>
      <w:r w:rsidRPr="00556F89">
        <w:t>"="                 ;method one</w:t>
      </w:r>
    </w:p>
    <w:p w:rsidR="006D2887" w:rsidRPr="00041363" w:rsidRDefault="006D2887" w:rsidP="009C6846">
      <w:pPr>
        <w:pStyle w:val="Code1"/>
      </w:pPr>
      <w:r w:rsidRPr="00041363">
        <w:t xml:space="preserve"> ==============================</w:t>
      </w:r>
    </w:p>
    <w:p w:rsidR="006D2887" w:rsidRPr="000C0BB6" w:rsidRDefault="006D2887" w:rsidP="009C6846">
      <w:pPr>
        <w:pStyle w:val="Code1"/>
      </w:pPr>
    </w:p>
    <w:p w:rsidR="006D2887" w:rsidRPr="00556F89" w:rsidRDefault="006D2887" w:rsidP="009C6846">
      <w:pPr>
        <w:pStyle w:val="Code1"/>
      </w:pPr>
      <w:r>
        <w:t xml:space="preserve"> Set </w:t>
      </w:r>
      <w:r w:rsidRPr="00556F89">
        <w:t xml:space="preserve">$P(LINE,"=",31)=""                 </w:t>
      </w:r>
      <w:r>
        <w:tab/>
      </w:r>
      <w:r>
        <w:tab/>
      </w:r>
      <w:r w:rsidRPr="00556F89">
        <w:t>;method two</w:t>
      </w:r>
    </w:p>
    <w:p w:rsidR="006D2887" w:rsidRPr="00556F89" w:rsidRDefault="006D2887" w:rsidP="009C6846">
      <w:pPr>
        <w:pStyle w:val="Code1"/>
      </w:pPr>
      <w:r>
        <w:t xml:space="preserve"> Write </w:t>
      </w:r>
      <w:r w:rsidRPr="00556F89">
        <w:t>!,LINE</w:t>
      </w:r>
    </w:p>
    <w:p w:rsidR="006D2887" w:rsidRPr="00041363" w:rsidRDefault="006D2887" w:rsidP="009C6846">
      <w:pPr>
        <w:pStyle w:val="Code1"/>
      </w:pPr>
      <w:r w:rsidRPr="00041363">
        <w:t xml:space="preserve"> ==============================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58" w:name="_Ref269915396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658"/>
      <w:r>
        <w:t xml:space="preserve"> Find a variable string with spaces</w:t>
      </w:r>
    </w:p>
    <w:p w:rsidR="006D2887" w:rsidRDefault="006D2887" w:rsidP="009C6846">
      <w:pPr>
        <w:pStyle w:val="Code1"/>
      </w:pPr>
    </w:p>
    <w:p w:rsidR="006D2887" w:rsidRPr="00556F89" w:rsidRDefault="006D2887" w:rsidP="009C6846">
      <w:pPr>
        <w:pStyle w:val="Code1"/>
      </w:pPr>
      <w:r>
        <w:t xml:space="preserve"> Set </w:t>
      </w:r>
      <w:r w:rsidRPr="00556F89">
        <w:t xml:space="preserve">X=" "  </w:t>
      </w:r>
    </w:p>
    <w:p w:rsidR="006D2887" w:rsidRPr="00556F89" w:rsidRDefault="006D2887" w:rsidP="009C6846">
      <w:pPr>
        <w:pStyle w:val="Code1"/>
      </w:pPr>
      <w:r>
        <w:t xml:space="preserve"> If </w:t>
      </w:r>
      <w:r w:rsidRPr="00556F89">
        <w:t xml:space="preserve">X?1" " </w:t>
      </w:r>
      <w:r>
        <w:t xml:space="preserve">Write </w:t>
      </w:r>
      <w:r w:rsidRPr="00556F89">
        <w:t>"Hit"       ;pattern matching for one space</w:t>
      </w:r>
    </w:p>
    <w:p w:rsidR="006D2887" w:rsidRPr="00041363" w:rsidRDefault="006D2887" w:rsidP="009C6846">
      <w:pPr>
        <w:pStyle w:val="CodeItalic"/>
      </w:pPr>
      <w:r w:rsidRPr="00041363">
        <w:t xml:space="preserve"> Hit</w:t>
      </w:r>
    </w:p>
    <w:p w:rsidR="006D2887" w:rsidRDefault="006D2887" w:rsidP="009C6846">
      <w:pPr>
        <w:pStyle w:val="Code1"/>
      </w:pPr>
    </w:p>
    <w:p w:rsidR="006D2887" w:rsidRPr="00556F89" w:rsidRDefault="006D2887" w:rsidP="009C6846">
      <w:pPr>
        <w:pStyle w:val="Code1"/>
      </w:pPr>
      <w:r>
        <w:t xml:space="preserve"> Set </w:t>
      </w:r>
      <w:r w:rsidRPr="00556F89">
        <w:t xml:space="preserve">X="    " </w:t>
      </w:r>
    </w:p>
    <w:p w:rsidR="006D2887" w:rsidRPr="00556F89" w:rsidRDefault="006D2887" w:rsidP="009C6846">
      <w:pPr>
        <w:pStyle w:val="Code1"/>
      </w:pPr>
      <w:r>
        <w:t xml:space="preserve"> If </w:t>
      </w:r>
      <w:r w:rsidRPr="00556F89">
        <w:t xml:space="preserve">X?1.5" " </w:t>
      </w:r>
      <w:r>
        <w:t xml:space="preserve">Write </w:t>
      </w:r>
      <w:r w:rsidRPr="00556F89">
        <w:t>"Hit"     ;pattern matching for one to five space</w:t>
      </w:r>
    </w:p>
    <w:p w:rsidR="006D2887" w:rsidRPr="00041363" w:rsidRDefault="006D2887" w:rsidP="009C6846">
      <w:pPr>
        <w:pStyle w:val="CodeItalic"/>
      </w:pPr>
      <w:r w:rsidRPr="00041363">
        <w:t xml:space="preserve"> Hit</w:t>
      </w:r>
    </w:p>
    <w:p w:rsidR="006D2887" w:rsidRDefault="006D2887" w:rsidP="009C6846">
      <w:pPr>
        <w:pStyle w:val="Code1"/>
      </w:pPr>
    </w:p>
    <w:p w:rsidR="006D2887" w:rsidRPr="00556F89" w:rsidRDefault="006D2887" w:rsidP="009C6846">
      <w:pPr>
        <w:pStyle w:val="Code1"/>
      </w:pPr>
      <w:r>
        <w:t xml:space="preserve"> Set </w:t>
      </w:r>
      <w:r w:rsidRPr="00556F89">
        <w:t xml:space="preserve">X="          " </w:t>
      </w:r>
    </w:p>
    <w:p w:rsidR="006D2887" w:rsidRPr="00556F89" w:rsidRDefault="006D2887" w:rsidP="009C6846">
      <w:pPr>
        <w:pStyle w:val="Code1"/>
      </w:pPr>
      <w:r>
        <w:t xml:space="preserve"> If </w:t>
      </w:r>
      <w:r w:rsidRPr="00556F89">
        <w:t xml:space="preserve">X?." " </w:t>
      </w:r>
      <w:r>
        <w:t xml:space="preserve">Write </w:t>
      </w:r>
      <w:r w:rsidRPr="00556F89">
        <w:t>"Hit"       ;pattern matching for any number of spaces</w:t>
      </w:r>
    </w:p>
    <w:p w:rsidR="006D2887" w:rsidRPr="00041363" w:rsidRDefault="006D2887" w:rsidP="009C6846">
      <w:pPr>
        <w:pStyle w:val="CodeItalic"/>
      </w:pPr>
      <w:r w:rsidRPr="00041363">
        <w:t xml:space="preserve"> Hit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59" w:name="_Ref269915422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659"/>
      <w:r>
        <w:t xml:space="preserve"> Find the last piece in a string of pieces</w:t>
      </w:r>
    </w:p>
    <w:p w:rsidR="006D2887" w:rsidRDefault="006D2887" w:rsidP="009C6846">
      <w:pPr>
        <w:pStyle w:val="Code1"/>
      </w:pPr>
    </w:p>
    <w:p w:rsidR="006D2887" w:rsidRPr="00556F89" w:rsidRDefault="006D2887" w:rsidP="009C6846">
      <w:pPr>
        <w:pStyle w:val="Code1"/>
      </w:pPr>
      <w:r>
        <w:t xml:space="preserve"> Set </w:t>
      </w:r>
      <w:r w:rsidRPr="00556F89">
        <w:t>X="FIRST^SECOND^THIRD^FOURTH"</w:t>
      </w:r>
    </w:p>
    <w:p w:rsidR="006D2887" w:rsidRPr="00556F89" w:rsidRDefault="006D2887" w:rsidP="009C6846">
      <w:pPr>
        <w:pStyle w:val="Code1"/>
      </w:pPr>
      <w:r>
        <w:t xml:space="preserve"> Set </w:t>
      </w:r>
      <w:r w:rsidRPr="00556F89">
        <w:t xml:space="preserve">LastPiece=$P(X,"^",$L(X,"^"))  </w:t>
      </w:r>
    </w:p>
    <w:p w:rsidR="006D2887" w:rsidRPr="00556F89" w:rsidRDefault="006D2887" w:rsidP="009C6846">
      <w:pPr>
        <w:pStyle w:val="Code1"/>
      </w:pPr>
      <w:r>
        <w:t xml:space="preserve"> Write </w:t>
      </w:r>
      <w:r w:rsidRPr="00556F89">
        <w:t>!,LastPiece</w:t>
      </w:r>
    </w:p>
    <w:p w:rsidR="006D2887" w:rsidRPr="00041363" w:rsidRDefault="006D2887" w:rsidP="009C6846">
      <w:pPr>
        <w:pStyle w:val="CodeItalic"/>
      </w:pPr>
      <w:r w:rsidRPr="00041363">
        <w:t xml:space="preserve"> FOURTH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60" w:name="_Ref269915451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660"/>
      <w:r>
        <w:t xml:space="preserve"> Find the last piece in a list (created by $ListBuild</w:t>
      </w:r>
    </w:p>
    <w:p w:rsidR="006D2887" w:rsidRDefault="006D2887" w:rsidP="009C6846">
      <w:pPr>
        <w:pStyle w:val="Code1"/>
      </w:pPr>
    </w:p>
    <w:p w:rsidR="006D2887" w:rsidRPr="00556F89" w:rsidRDefault="006D2887" w:rsidP="009C6846">
      <w:pPr>
        <w:pStyle w:val="Code1"/>
      </w:pPr>
      <w:r>
        <w:t xml:space="preserve"> Set </w:t>
      </w:r>
      <w:r w:rsidRPr="00556F89">
        <w:t>X=$LB("FIRST","SECOND","THIRD","FOURTH")</w:t>
      </w:r>
    </w:p>
    <w:p w:rsidR="006D2887" w:rsidRPr="00556F89" w:rsidRDefault="006D2887" w:rsidP="009C6846">
      <w:pPr>
        <w:pStyle w:val="Code1"/>
      </w:pPr>
      <w:r>
        <w:t xml:space="preserve"> Set </w:t>
      </w:r>
      <w:r w:rsidRPr="00556F89">
        <w:t xml:space="preserve">LastPiece=$LI(X,$LL(X))  </w:t>
      </w:r>
    </w:p>
    <w:p w:rsidR="006D2887" w:rsidRPr="00556F89" w:rsidRDefault="006D2887" w:rsidP="009C6846">
      <w:pPr>
        <w:pStyle w:val="Code1"/>
      </w:pPr>
      <w:r>
        <w:t xml:space="preserve"> Write </w:t>
      </w:r>
      <w:r w:rsidRPr="00556F89">
        <w:t>!,LastPiece</w:t>
      </w:r>
    </w:p>
    <w:p w:rsidR="006D2887" w:rsidRPr="00041363" w:rsidRDefault="006D2887" w:rsidP="009C6846">
      <w:pPr>
        <w:pStyle w:val="CodeItalic"/>
      </w:pPr>
      <w:r w:rsidRPr="00041363">
        <w:t xml:space="preserve"> FOURTH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61" w:name="_Ref269915480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661"/>
      <w:r>
        <w:t xml:space="preserve"> Traversing a Global using Indirection and $Query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6D2887" w:rsidRDefault="006D2887" w:rsidP="009C6846">
      <w:pPr>
        <w:pStyle w:val="Code1"/>
      </w:pP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^Global="start"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^Global(1)="Sub1=1"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^Global(1,2)="Sub1=1,Sub2=2"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^Global(2)="Sub1=2"</w:t>
      </w:r>
    </w:p>
    <w:p w:rsidR="006D2887" w:rsidRPr="0075617F" w:rsidRDefault="006D2887" w:rsidP="009C6846">
      <w:pPr>
        <w:pStyle w:val="Code1"/>
      </w:pPr>
      <w:r>
        <w:t xml:space="preserve"> Set ^Global(2,3,4)="Sub1=2</w:t>
      </w:r>
      <w:r w:rsidRPr="0075617F">
        <w:t>,Sub2=3,Sub3=4"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^Global(3)="Sub1=3"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^Global(4)="Sub1=4"</w:t>
      </w:r>
    </w:p>
    <w:p w:rsidR="006D2887" w:rsidRPr="0075617F" w:rsidRDefault="006D2887" w:rsidP="009C6846">
      <w:pPr>
        <w:pStyle w:val="Code1"/>
      </w:pP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 xml:space="preserve">X="^Global"             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>Do {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 xml:space="preserve">  </w:t>
      </w:r>
      <w:r>
        <w:t xml:space="preserve">Set </w:t>
      </w:r>
      <w:r w:rsidRPr="0075617F">
        <w:t>X=$Q(@X) Q:X=""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 xml:space="preserve">    </w:t>
      </w:r>
      <w:r>
        <w:t xml:space="preserve">Write </w:t>
      </w:r>
      <w:r w:rsidRPr="0075617F">
        <w:t>X," = ",@X,!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>} While X'=""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D2887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^Global(1) = Sub1=1</w:t>
      </w:r>
    </w:p>
    <w:p w:rsidR="006D2887" w:rsidRPr="00041363" w:rsidRDefault="006D2887" w:rsidP="009C6846">
      <w:pPr>
        <w:pStyle w:val="CodeItalic"/>
      </w:pPr>
      <w:r w:rsidRPr="00041363">
        <w:t xml:space="preserve"> ^Global(1,2) = Sub1=1,Sub2=2</w:t>
      </w:r>
    </w:p>
    <w:p w:rsidR="006D2887" w:rsidRPr="00041363" w:rsidRDefault="006D2887" w:rsidP="009C6846">
      <w:pPr>
        <w:pStyle w:val="CodeItalic"/>
      </w:pPr>
      <w:r w:rsidRPr="00041363">
        <w:t xml:space="preserve"> ^Global(2) = Sub1=2</w:t>
      </w:r>
    </w:p>
    <w:p w:rsidR="006D2887" w:rsidRPr="00041363" w:rsidRDefault="006D2887" w:rsidP="009C6846">
      <w:pPr>
        <w:pStyle w:val="CodeItalic"/>
      </w:pPr>
      <w:r w:rsidRPr="00041363">
        <w:t xml:space="preserve"> </w:t>
      </w:r>
      <w:r>
        <w:t>^Global(2,3,4) = Sub1=2</w:t>
      </w:r>
      <w:r w:rsidRPr="00041363">
        <w:t>,Sub2=3,Sub3=4</w:t>
      </w:r>
    </w:p>
    <w:p w:rsidR="006D2887" w:rsidRPr="00041363" w:rsidRDefault="006D2887" w:rsidP="009C6846">
      <w:pPr>
        <w:pStyle w:val="CodeItalic"/>
      </w:pPr>
      <w:r w:rsidRPr="00041363">
        <w:t xml:space="preserve"> ^Global(3) = Sub1=3</w:t>
      </w:r>
    </w:p>
    <w:p w:rsidR="006D2887" w:rsidRPr="00041363" w:rsidRDefault="006D2887" w:rsidP="009C6846">
      <w:pPr>
        <w:pStyle w:val="CodeItalic"/>
      </w:pPr>
      <w:r w:rsidRPr="00041363">
        <w:t xml:space="preserve"> ^Global(4) = Sub1=4</w:t>
      </w:r>
    </w:p>
    <w:p w:rsidR="006D2887" w:rsidRDefault="006D2887" w:rsidP="009C6846">
      <w:pPr>
        <w:pStyle w:val="Code1"/>
      </w:pPr>
    </w:p>
    <w:p w:rsidR="00AA670E" w:rsidRDefault="00AA670E" w:rsidP="00472A19">
      <w:pPr>
        <w:pStyle w:val="Caption"/>
        <w:keepNext/>
      </w:pPr>
      <w:bookmarkStart w:id="662" w:name="_Ref269915507"/>
    </w:p>
    <w:p w:rsidR="006D2887" w:rsidRDefault="006D2887" w:rsidP="00472A19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662"/>
      <w:r>
        <w:t xml:space="preserve"> Searching a Global for a string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6D2887" w:rsidRDefault="006D2887" w:rsidP="009C6846">
      <w:pPr>
        <w:pStyle w:val="Code1"/>
      </w:pP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^Global="start"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^Global(1)="Sub1=1"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^Global(1,2)="Sub1=1,Sub2=2"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^Global(2)="Sub1=2"</w:t>
      </w:r>
    </w:p>
    <w:p w:rsidR="006D2887" w:rsidRPr="0075617F" w:rsidRDefault="006D2887" w:rsidP="009C6846">
      <w:pPr>
        <w:pStyle w:val="Code1"/>
      </w:pPr>
      <w:r>
        <w:t xml:space="preserve"> Set ^Global(2,3,4)="Sub1=2</w:t>
      </w:r>
      <w:r w:rsidRPr="0075617F">
        <w:t>,Sub2=3,Sub3=4"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^Global(3)="Sub1=3"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^Global(4)="Sub1=4"</w:t>
      </w:r>
    </w:p>
    <w:p w:rsidR="006D2887" w:rsidRPr="0075617F" w:rsidRDefault="006D2887" w:rsidP="009C6846">
      <w:pPr>
        <w:pStyle w:val="Code1"/>
      </w:pP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X="^Global"</w:t>
      </w:r>
    </w:p>
    <w:p w:rsidR="006D2887" w:rsidRPr="0075617F" w:rsidRDefault="006D2887" w:rsidP="009C6846">
      <w:pPr>
        <w:pStyle w:val="Code1"/>
      </w:pPr>
      <w:r>
        <w:t xml:space="preserve"> Set </w:t>
      </w:r>
      <w:r w:rsidRPr="0075617F">
        <w:t>String="Sub2"</w:t>
      </w:r>
      <w:r>
        <w:tab/>
      </w:r>
      <w:r>
        <w:tab/>
      </w:r>
      <w:r>
        <w:tab/>
        <w:t>;set String to "Sub2"</w:t>
      </w:r>
      <w:r w:rsidRPr="0075617F">
        <w:t xml:space="preserve">             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>D</w:t>
      </w:r>
      <w:r>
        <w:t>o</w:t>
      </w:r>
      <w:r w:rsidRPr="0075617F">
        <w:t xml:space="preserve"> {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 xml:space="preserve">  </w:t>
      </w:r>
      <w:r>
        <w:t xml:space="preserve">Set </w:t>
      </w:r>
      <w:r w:rsidRPr="0075617F">
        <w:t>X=$Q(@X) Q:X=""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 xml:space="preserve">  I</w:t>
      </w:r>
      <w:r>
        <w:t>f</w:t>
      </w:r>
      <w:r w:rsidRPr="0075617F">
        <w:t xml:space="preserve"> X[String!(@X[String) {</w:t>
      </w:r>
      <w:r>
        <w:tab/>
        <w:t>;does X contain "Sub2" or the contents of X</w:t>
      </w:r>
      <w:r w:rsidRPr="0075617F">
        <w:t xml:space="preserve"> 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 xml:space="preserve">    </w:t>
      </w:r>
      <w:r>
        <w:t xml:space="preserve">Write </w:t>
      </w:r>
      <w:r w:rsidRPr="0075617F">
        <w:t>X," = ",@X,!</w:t>
      </w:r>
      <w:r>
        <w:tab/>
      </w:r>
      <w:r>
        <w:tab/>
        <w:t>;contain "Sub2"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 xml:space="preserve">  }</w:t>
      </w:r>
    </w:p>
    <w:p w:rsidR="006D2887" w:rsidRPr="0075617F" w:rsidRDefault="006D2887" w:rsidP="009C6846">
      <w:pPr>
        <w:pStyle w:val="Code1"/>
      </w:pPr>
      <w:r>
        <w:t xml:space="preserve"> </w:t>
      </w:r>
      <w:r w:rsidRPr="0075617F">
        <w:t>} While X'=""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D2887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^Global(1,2) = Sub1=1,Sub2=2</w:t>
      </w:r>
    </w:p>
    <w:p w:rsidR="006D2887" w:rsidRPr="00041363" w:rsidRDefault="006D2887" w:rsidP="009C6846">
      <w:pPr>
        <w:pStyle w:val="CodeItalic"/>
      </w:pPr>
      <w:r w:rsidRPr="00041363">
        <w:t xml:space="preserve"> </w:t>
      </w:r>
      <w:r>
        <w:t>^Global(2,3,4) = Sub1=2</w:t>
      </w:r>
      <w:r w:rsidRPr="00041363">
        <w:t>,Sub2=3,Sub3=4</w:t>
      </w:r>
    </w:p>
    <w:p w:rsidR="006D2887" w:rsidRPr="00690DE1" w:rsidRDefault="006D2887" w:rsidP="009C6846">
      <w:pPr>
        <w:pStyle w:val="Code1"/>
      </w:pPr>
    </w:p>
    <w:p w:rsidR="00AA670E" w:rsidRDefault="00AA670E" w:rsidP="0052428E">
      <w:pPr>
        <w:pStyle w:val="Caption"/>
        <w:keepNext/>
      </w:pPr>
      <w:bookmarkStart w:id="663" w:name="_Ref269915550"/>
    </w:p>
    <w:p w:rsidR="006D2887" w:rsidRDefault="006D2887" w:rsidP="0052428E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663"/>
      <w:r>
        <w:t xml:space="preserve"> Set a list of variables to null</w:t>
      </w:r>
    </w:p>
    <w:p w:rsidR="006D2887" w:rsidRDefault="006D2887" w:rsidP="0052428E">
      <w:pPr>
        <w:pStyle w:val="Code1"/>
        <w:keepNext/>
      </w:pPr>
    </w:p>
    <w:p w:rsidR="006D2887" w:rsidRDefault="006D2887" w:rsidP="009C6846">
      <w:pPr>
        <w:pStyle w:val="Code1"/>
      </w:pPr>
      <w:r>
        <w:t xml:space="preserve"> For </w:t>
      </w:r>
      <w:r w:rsidRPr="0075617F">
        <w:t>X="</w:t>
      </w:r>
      <w:smartTag w:uri="urn:schemas-microsoft-com:office:smarttags" w:element="stockticker">
        <w:r w:rsidRPr="0075617F">
          <w:t>VAR</w:t>
        </w:r>
      </w:smartTag>
      <w:r w:rsidRPr="0075617F">
        <w:t>1","</w:t>
      </w:r>
      <w:smartTag w:uri="urn:schemas-microsoft-com:office:smarttags" w:element="stockticker">
        <w:r w:rsidRPr="0075617F">
          <w:t>VAR</w:t>
        </w:r>
      </w:smartTag>
      <w:r w:rsidRPr="0075617F">
        <w:t>2","</w:t>
      </w:r>
      <w:smartTag w:uri="urn:schemas-microsoft-com:office:smarttags" w:element="stockticker">
        <w:r w:rsidRPr="0075617F">
          <w:t>VAR</w:t>
        </w:r>
      </w:smartTag>
      <w:r w:rsidRPr="0075617F">
        <w:t xml:space="preserve">3" </w:t>
      </w:r>
      <w:r>
        <w:t xml:space="preserve">Set </w:t>
      </w:r>
      <w:r w:rsidRPr="0075617F">
        <w:t>@X=""</w:t>
      </w:r>
    </w:p>
    <w:p w:rsidR="006D2887" w:rsidRDefault="006D2887" w:rsidP="009C6846">
      <w:pPr>
        <w:pStyle w:val="Code1"/>
      </w:pPr>
      <w:r>
        <w:rPr>
          <w:b/>
        </w:rPr>
        <w:t xml:space="preserve"> </w:t>
      </w:r>
      <w:r w:rsidRPr="00786CC5">
        <w:t>Write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AF39BD">
        <w:t>;Write the variable just created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VAR1=""</w:t>
      </w:r>
    </w:p>
    <w:p w:rsidR="006D2887" w:rsidRPr="00041363" w:rsidRDefault="006D2887" w:rsidP="009C6846">
      <w:pPr>
        <w:pStyle w:val="CodeItalic"/>
      </w:pPr>
      <w:r w:rsidRPr="00041363">
        <w:t xml:space="preserve"> VAR2=""</w:t>
      </w:r>
    </w:p>
    <w:p w:rsidR="006D2887" w:rsidRPr="00041363" w:rsidRDefault="006D2887" w:rsidP="009C6846">
      <w:pPr>
        <w:pStyle w:val="CodeItalic"/>
      </w:pPr>
      <w:r w:rsidRPr="00041363">
        <w:t xml:space="preserve"> VAR3=""</w:t>
      </w:r>
    </w:p>
    <w:p w:rsidR="006D2887" w:rsidRPr="00041363" w:rsidRDefault="006D2887" w:rsidP="009C6846">
      <w:pPr>
        <w:pStyle w:val="CodeItalic"/>
      </w:pPr>
      <w:r w:rsidRPr="00041363">
        <w:t xml:space="preserve"> X="VAR3"</w:t>
      </w:r>
    </w:p>
    <w:p w:rsidR="006D2887" w:rsidRDefault="006D2887" w:rsidP="009C6846">
      <w:pPr>
        <w:pStyle w:val="Code1"/>
      </w:pPr>
    </w:p>
    <w:p w:rsidR="00AA670E" w:rsidRDefault="00AA670E" w:rsidP="00F16BDA">
      <w:pPr>
        <w:pStyle w:val="Caption"/>
        <w:keepNext/>
      </w:pPr>
      <w:bookmarkStart w:id="664" w:name="_Ref269915576"/>
    </w:p>
    <w:p w:rsidR="006D2887" w:rsidRPr="009B4643" w:rsidRDefault="006D2887" w:rsidP="00F16BD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664"/>
      <w:r>
        <w:t xml:space="preserve"> Set a number of variables to zero</w:t>
      </w:r>
    </w:p>
    <w:p w:rsidR="006D2887" w:rsidRDefault="006D2887" w:rsidP="009C6846">
      <w:pPr>
        <w:pStyle w:val="Code1"/>
      </w:pPr>
    </w:p>
    <w:p w:rsidR="006D2887" w:rsidRDefault="006D2887" w:rsidP="009C6846">
      <w:pPr>
        <w:pStyle w:val="Code1"/>
      </w:pPr>
      <w:r>
        <w:t xml:space="preserve"> For </w:t>
      </w:r>
      <w:r w:rsidRPr="0075617F">
        <w:t>X="</w:t>
      </w:r>
      <w:smartTag w:uri="urn:schemas-microsoft-com:office:smarttags" w:element="stockticker">
        <w:r w:rsidRPr="0075617F">
          <w:t>VAR</w:t>
        </w:r>
      </w:smartTag>
      <w:r w:rsidRPr="0075617F">
        <w:t>1","</w:t>
      </w:r>
      <w:smartTag w:uri="urn:schemas-microsoft-com:office:smarttags" w:element="stockticker">
        <w:r w:rsidRPr="0075617F">
          <w:t>VAR</w:t>
        </w:r>
      </w:smartTag>
      <w:r w:rsidRPr="0075617F">
        <w:t>2","</w:t>
      </w:r>
      <w:smartTag w:uri="urn:schemas-microsoft-com:office:smarttags" w:element="stockticker">
        <w:r w:rsidRPr="0075617F">
          <w:t>VAR</w:t>
        </w:r>
      </w:smartTag>
      <w:r w:rsidRPr="0075617F">
        <w:t xml:space="preserve">3" </w:t>
      </w:r>
      <w:r>
        <w:t xml:space="preserve">Set </w:t>
      </w:r>
      <w:r w:rsidRPr="0075617F">
        <w:t>@X=0</w:t>
      </w:r>
    </w:p>
    <w:p w:rsidR="006D2887" w:rsidRDefault="006D2887" w:rsidP="009C6846">
      <w:pPr>
        <w:pStyle w:val="Code1"/>
      </w:pPr>
      <w:r>
        <w:rPr>
          <w:b/>
        </w:rPr>
        <w:t xml:space="preserve"> </w:t>
      </w:r>
      <w:r w:rsidRPr="00690DE1">
        <w:t>W</w:t>
      </w:r>
      <w:r>
        <w:t>rite</w:t>
      </w:r>
      <w:r>
        <w:tab/>
      </w:r>
      <w:r>
        <w:tab/>
      </w:r>
      <w:r>
        <w:tab/>
      </w:r>
      <w:r>
        <w:tab/>
      </w:r>
      <w:r>
        <w:tab/>
        <w:t>;Write the variable just created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VAR1=0</w:t>
      </w:r>
    </w:p>
    <w:p w:rsidR="006D2887" w:rsidRPr="00041363" w:rsidRDefault="006D2887" w:rsidP="009C6846">
      <w:pPr>
        <w:pStyle w:val="CodeItalic"/>
      </w:pPr>
      <w:r w:rsidRPr="00041363">
        <w:t xml:space="preserve"> VAR2=0</w:t>
      </w:r>
    </w:p>
    <w:p w:rsidR="006D2887" w:rsidRPr="00041363" w:rsidRDefault="006D2887" w:rsidP="009C6846">
      <w:pPr>
        <w:pStyle w:val="CodeItalic"/>
      </w:pPr>
      <w:r w:rsidRPr="00041363">
        <w:t xml:space="preserve"> VAR3=0</w:t>
      </w:r>
    </w:p>
    <w:p w:rsidR="006D2887" w:rsidRPr="00041363" w:rsidRDefault="006D2887" w:rsidP="009C6846">
      <w:pPr>
        <w:pStyle w:val="CodeItalic"/>
      </w:pPr>
      <w:r w:rsidRPr="00041363">
        <w:t xml:space="preserve"> X="VAR3"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65" w:name="_Ref269915604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665"/>
      <w:r>
        <w:t xml:space="preserve"> Set a number of variables to zero</w:t>
      </w:r>
    </w:p>
    <w:p w:rsidR="006D2887" w:rsidRDefault="006D2887" w:rsidP="009C6846">
      <w:pPr>
        <w:pStyle w:val="Code1"/>
      </w:pPr>
    </w:p>
    <w:p w:rsidR="006D2887" w:rsidRPr="00916035" w:rsidRDefault="006D2887" w:rsidP="009C6846">
      <w:pPr>
        <w:pStyle w:val="Code1"/>
      </w:pPr>
      <w:r>
        <w:t xml:space="preserve"> Set </w:t>
      </w:r>
      <w:r w:rsidRPr="00916035">
        <w:t>COUNTERS="</w:t>
      </w:r>
      <w:smartTag w:uri="urn:schemas-microsoft-com:office:smarttags" w:element="stockticker">
        <w:r w:rsidRPr="00916035">
          <w:t>CNT</w:t>
        </w:r>
      </w:smartTag>
      <w:r w:rsidRPr="00916035">
        <w:t>1,</w:t>
      </w:r>
      <w:smartTag w:uri="urn:schemas-microsoft-com:office:smarttags" w:element="stockticker">
        <w:r w:rsidRPr="00916035">
          <w:t>CNT</w:t>
        </w:r>
      </w:smartTag>
      <w:r w:rsidRPr="00916035">
        <w:t>2,</w:t>
      </w:r>
      <w:smartTag w:uri="urn:schemas-microsoft-com:office:smarttags" w:element="stockticker">
        <w:r w:rsidRPr="00916035">
          <w:t>CNT</w:t>
        </w:r>
      </w:smartTag>
      <w:r w:rsidRPr="00916035">
        <w:t>3"</w:t>
      </w:r>
    </w:p>
    <w:p w:rsidR="006D2887" w:rsidRDefault="006D2887" w:rsidP="009C6846">
      <w:pPr>
        <w:pStyle w:val="Code1"/>
      </w:pPr>
      <w:r>
        <w:t xml:space="preserve"> For </w:t>
      </w:r>
      <w:r w:rsidRPr="00916035">
        <w:t xml:space="preserve">I=1:1:$L(COUNTERS,",") </w:t>
      </w:r>
      <w:r>
        <w:t xml:space="preserve">Set </w:t>
      </w:r>
      <w:r w:rsidRPr="00916035">
        <w:t>@($P(COUNTERS,",",I))=0</w:t>
      </w:r>
    </w:p>
    <w:p w:rsidR="006D2887" w:rsidRDefault="006D2887" w:rsidP="009C6846">
      <w:pPr>
        <w:pStyle w:val="Code1"/>
      </w:pPr>
      <w:r>
        <w:t xml:space="preserve"> </w:t>
      </w:r>
      <w:r w:rsidRPr="00690DE1">
        <w:t>W</w:t>
      </w:r>
      <w:r>
        <w:t>rite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Pr="00B73AAF">
        <w:t>;Write the counters just created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916035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CNT1=0</w:t>
      </w:r>
    </w:p>
    <w:p w:rsidR="006D2887" w:rsidRPr="00041363" w:rsidRDefault="006D2887" w:rsidP="009C6846">
      <w:pPr>
        <w:pStyle w:val="CodeItalic"/>
      </w:pPr>
      <w:r w:rsidRPr="00041363">
        <w:t xml:space="preserve"> CNT2=0</w:t>
      </w:r>
    </w:p>
    <w:p w:rsidR="006D2887" w:rsidRPr="00041363" w:rsidRDefault="006D2887" w:rsidP="009C6846">
      <w:pPr>
        <w:pStyle w:val="CodeItalic"/>
      </w:pPr>
      <w:r w:rsidRPr="00041363">
        <w:t xml:space="preserve"> CNT3=0</w:t>
      </w:r>
    </w:p>
    <w:p w:rsidR="006D2887" w:rsidRPr="00041363" w:rsidRDefault="006D2887" w:rsidP="009C6846">
      <w:pPr>
        <w:pStyle w:val="CodeItalic"/>
      </w:pPr>
      <w:r w:rsidRPr="00041363">
        <w:t xml:space="preserve"> COUNTERS="CNT1,CNT2,CNT3"</w:t>
      </w:r>
    </w:p>
    <w:p w:rsidR="006D2887" w:rsidRPr="00041363" w:rsidRDefault="006D2887" w:rsidP="009C6846">
      <w:pPr>
        <w:pStyle w:val="CodeItalic"/>
      </w:pPr>
      <w:r w:rsidRPr="00041363">
        <w:t xml:space="preserve"> I=3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66" w:name="_Ref303916132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666"/>
      <w:r>
        <w:t xml:space="preserve"> Set a number of variables to zero, the easy way</w:t>
      </w:r>
    </w:p>
    <w:p w:rsidR="006D2887" w:rsidRDefault="006D2887" w:rsidP="009C6846">
      <w:pPr>
        <w:pStyle w:val="Code1"/>
      </w:pPr>
    </w:p>
    <w:p w:rsidR="006D2887" w:rsidRDefault="006D2887" w:rsidP="009C6846">
      <w:pPr>
        <w:pStyle w:val="Code1"/>
      </w:pPr>
      <w:r>
        <w:t xml:space="preserve"> Set (CNT1,CNT2,CNT3)=0</w:t>
      </w:r>
    </w:p>
    <w:p w:rsidR="006D2887" w:rsidRPr="00916035" w:rsidRDefault="006D2887" w:rsidP="009C6846">
      <w:pPr>
        <w:pStyle w:val="Code1"/>
      </w:pPr>
      <w:r>
        <w:t xml:space="preserve"> Write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916035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CNT1=0</w:t>
      </w:r>
    </w:p>
    <w:p w:rsidR="006D2887" w:rsidRPr="00041363" w:rsidRDefault="006D2887" w:rsidP="009C6846">
      <w:pPr>
        <w:pStyle w:val="CodeItalic"/>
      </w:pPr>
      <w:r w:rsidRPr="00041363">
        <w:t xml:space="preserve"> CNT2=0</w:t>
      </w:r>
    </w:p>
    <w:p w:rsidR="006D2887" w:rsidRPr="00041363" w:rsidRDefault="006D2887" w:rsidP="009C6846">
      <w:pPr>
        <w:pStyle w:val="CodeItalic"/>
      </w:pPr>
      <w:r w:rsidRPr="00041363">
        <w:t xml:space="preserve"> CNT3=0</w:t>
      </w:r>
    </w:p>
    <w:p w:rsidR="006D2887" w:rsidRDefault="006D2887" w:rsidP="009C6846">
      <w:pPr>
        <w:pStyle w:val="Code1"/>
      </w:pPr>
    </w:p>
    <w:p w:rsidR="00AA670E" w:rsidRDefault="00AA670E" w:rsidP="006D2887">
      <w:pPr>
        <w:pStyle w:val="Caption"/>
      </w:pPr>
      <w:bookmarkStart w:id="667" w:name="_Ref269915632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667"/>
      <w:r>
        <w:t xml:space="preserve"> Set a List of variables to zero</w:t>
      </w:r>
    </w:p>
    <w:p w:rsidR="006D2887" w:rsidRDefault="006D2887" w:rsidP="009C6846">
      <w:pPr>
        <w:pStyle w:val="Code1"/>
      </w:pPr>
    </w:p>
    <w:p w:rsidR="006D2887" w:rsidRPr="00EE5C20" w:rsidRDefault="006D2887" w:rsidP="009C6846">
      <w:pPr>
        <w:pStyle w:val="Code1"/>
      </w:pPr>
      <w:r>
        <w:t xml:space="preserve"> </w:t>
      </w:r>
      <w:r w:rsidRPr="00EE5C20">
        <w:t xml:space="preserve">Set COUNTERS=$LB("CNT1","CNT2","CNT3") </w:t>
      </w:r>
    </w:p>
    <w:p w:rsidR="006D2887" w:rsidRPr="00EE5C20" w:rsidRDefault="006D2887" w:rsidP="009C6846">
      <w:pPr>
        <w:pStyle w:val="Code1"/>
      </w:pPr>
      <w:r>
        <w:t xml:space="preserve"> </w:t>
      </w:r>
      <w:r w:rsidRPr="00EE5C20">
        <w:t>For I=1:1:$LL(COUNTERS) Set @$LI(COUNTERS,I)=0</w:t>
      </w:r>
    </w:p>
    <w:p w:rsidR="006D2887" w:rsidRPr="00EE5C20" w:rsidRDefault="006D2887" w:rsidP="009C6846">
      <w:pPr>
        <w:pStyle w:val="Code1"/>
      </w:pPr>
      <w:r>
        <w:t xml:space="preserve"> </w:t>
      </w:r>
      <w:r w:rsidRPr="00EE5C20">
        <w:t>For I=1:1:3 Write !,@$LI(COUNTERS,I)</w:t>
      </w:r>
    </w:p>
    <w:p w:rsidR="006D2887" w:rsidRDefault="006D2887" w:rsidP="009C6846">
      <w:pPr>
        <w:pStyle w:val="Code1"/>
      </w:pP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0944F3" w:rsidRDefault="006D2887" w:rsidP="009C6846">
      <w:pPr>
        <w:pStyle w:val="Code1"/>
      </w:pPr>
      <w:r>
        <w:tab/>
      </w:r>
    </w:p>
    <w:p w:rsidR="006D2887" w:rsidRPr="00041363" w:rsidRDefault="006D2887" w:rsidP="009C6846">
      <w:pPr>
        <w:pStyle w:val="CodeItalic"/>
      </w:pPr>
      <w:r w:rsidRPr="00041363">
        <w:t xml:space="preserve"> 0</w:t>
      </w:r>
    </w:p>
    <w:p w:rsidR="006D2887" w:rsidRPr="00041363" w:rsidRDefault="006D2887" w:rsidP="009C6846">
      <w:pPr>
        <w:pStyle w:val="CodeItalic"/>
      </w:pPr>
      <w:r w:rsidRPr="00041363">
        <w:t xml:space="preserve"> 0</w:t>
      </w:r>
    </w:p>
    <w:p w:rsidR="006D2887" w:rsidRPr="00041363" w:rsidRDefault="006D2887" w:rsidP="009C6846">
      <w:pPr>
        <w:pStyle w:val="CodeItalic"/>
      </w:pPr>
      <w:r w:rsidRPr="00041363">
        <w:t xml:space="preserve"> 0</w:t>
      </w:r>
    </w:p>
    <w:p w:rsidR="006D2887" w:rsidRDefault="006D2887" w:rsidP="009C6846">
      <w:pPr>
        <w:pStyle w:val="Code1"/>
      </w:pPr>
    </w:p>
    <w:p w:rsidR="00AA670E" w:rsidRDefault="00AA670E" w:rsidP="001C08F7">
      <w:pPr>
        <w:pStyle w:val="Caption"/>
        <w:keepNext/>
      </w:pPr>
      <w:bookmarkStart w:id="668" w:name="_Ref269915657"/>
    </w:p>
    <w:p w:rsidR="006D2887" w:rsidRDefault="006D2887" w:rsidP="001C08F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668"/>
      <w:r>
        <w:t xml:space="preserve"> Display a number of Pets</w:t>
      </w:r>
    </w:p>
    <w:p w:rsidR="006D2887" w:rsidRDefault="006D2887" w:rsidP="009C6846">
      <w:pPr>
        <w:pStyle w:val="Code1"/>
      </w:pPr>
    </w:p>
    <w:p w:rsidR="006D2887" w:rsidRPr="00AA1A83" w:rsidRDefault="006D2887" w:rsidP="009C6846">
      <w:pPr>
        <w:pStyle w:val="Code1"/>
      </w:pPr>
      <w:r>
        <w:t xml:space="preserve"> Set </w:t>
      </w:r>
      <w:r w:rsidRPr="00AA1A83">
        <w:t>DOG="Rover"</w:t>
      </w:r>
    </w:p>
    <w:p w:rsidR="006D2887" w:rsidRPr="00AA1A83" w:rsidRDefault="006D2887" w:rsidP="009C6846">
      <w:pPr>
        <w:pStyle w:val="Code1"/>
      </w:pPr>
      <w:r>
        <w:t xml:space="preserve"> Set </w:t>
      </w:r>
      <w:smartTag w:uri="urn:schemas-microsoft-com:office:smarttags" w:element="stockticker">
        <w:r w:rsidRPr="00AA1A83">
          <w:t>CAT</w:t>
        </w:r>
      </w:smartTag>
      <w:r w:rsidRPr="00AA1A83">
        <w:t>="Tiger"</w:t>
      </w:r>
    </w:p>
    <w:p w:rsidR="006D2887" w:rsidRPr="00AA1A83" w:rsidRDefault="006D2887" w:rsidP="009C6846">
      <w:pPr>
        <w:pStyle w:val="Code1"/>
      </w:pPr>
      <w:r>
        <w:t xml:space="preserve"> Set </w:t>
      </w:r>
      <w:r w:rsidRPr="00AA1A83">
        <w:t>FISH="Lamont"</w:t>
      </w:r>
    </w:p>
    <w:p w:rsidR="006D2887" w:rsidRDefault="006D2887" w:rsidP="009C6846">
      <w:pPr>
        <w:pStyle w:val="Code1"/>
      </w:pPr>
      <w:r>
        <w:t xml:space="preserve"> For </w:t>
      </w:r>
      <w:r w:rsidRPr="00AA1A83">
        <w:t>X="DOG","</w:t>
      </w:r>
      <w:smartTag w:uri="urn:schemas-microsoft-com:office:smarttags" w:element="stockticker">
        <w:r w:rsidRPr="00AA1A83">
          <w:t>CAT</w:t>
        </w:r>
      </w:smartTag>
      <w:r w:rsidRPr="00AA1A83">
        <w:t xml:space="preserve">","FISH" </w:t>
      </w:r>
      <w:r>
        <w:t xml:space="preserve">Write </w:t>
      </w:r>
      <w:r w:rsidRPr="00AA1A83">
        <w:t>!,X,": ",@X</w:t>
      </w:r>
    </w:p>
    <w:p w:rsidR="006D2887" w:rsidRDefault="006D2887" w:rsidP="009C6846">
      <w:pPr>
        <w:pStyle w:val="Code1"/>
      </w:pPr>
    </w:p>
    <w:p w:rsidR="006D2887" w:rsidRDefault="006D2887" w:rsidP="001C08F7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AA1A83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DOG: Rover</w:t>
      </w:r>
    </w:p>
    <w:p w:rsidR="006D2887" w:rsidRPr="00041363" w:rsidRDefault="006D2887" w:rsidP="009C6846">
      <w:pPr>
        <w:pStyle w:val="CodeItalic"/>
      </w:pPr>
      <w:r w:rsidRPr="00041363">
        <w:t xml:space="preserve"> </w:t>
      </w:r>
      <w:smartTag w:uri="urn:schemas-microsoft-com:office:smarttags" w:element="stockticker">
        <w:r w:rsidRPr="00041363">
          <w:t>CAT</w:t>
        </w:r>
      </w:smartTag>
      <w:r w:rsidRPr="00041363">
        <w:t>: Tiger</w:t>
      </w:r>
    </w:p>
    <w:p w:rsidR="006D2887" w:rsidRPr="00041363" w:rsidRDefault="006D2887" w:rsidP="009C6846">
      <w:pPr>
        <w:pStyle w:val="CodeItalic"/>
      </w:pPr>
      <w:r w:rsidRPr="00041363">
        <w:t xml:space="preserve"> FISH: Lamont</w:t>
      </w:r>
    </w:p>
    <w:p w:rsidR="006D2887" w:rsidRDefault="006D2887" w:rsidP="009C6846">
      <w:pPr>
        <w:pStyle w:val="Code1"/>
      </w:pPr>
    </w:p>
    <w:p w:rsidR="00347914" w:rsidRDefault="00347914" w:rsidP="006D2887">
      <w:pPr>
        <w:pStyle w:val="Caption"/>
      </w:pPr>
      <w:bookmarkStart w:id="669" w:name="_Ref269915704"/>
    </w:p>
    <w:p w:rsidR="006D2887" w:rsidRPr="00C14745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669"/>
      <w:r>
        <w:t xml:space="preserve"> Display a number of counters</w:t>
      </w:r>
    </w:p>
    <w:p w:rsidR="006D2887" w:rsidRDefault="006D2887" w:rsidP="009C6846">
      <w:pPr>
        <w:pStyle w:val="Code1"/>
      </w:pPr>
    </w:p>
    <w:p w:rsidR="006D2887" w:rsidRPr="00685ECF" w:rsidRDefault="006D2887" w:rsidP="009C6846">
      <w:pPr>
        <w:pStyle w:val="Code1"/>
      </w:pPr>
      <w:r>
        <w:t xml:space="preserve"> Set </w:t>
      </w:r>
      <w:smartTag w:uri="urn:schemas-microsoft-com:office:smarttags" w:element="stockticker">
        <w:r w:rsidRPr="00685ECF">
          <w:t>CNT</w:t>
        </w:r>
      </w:smartTag>
      <w:r w:rsidRPr="00685ECF">
        <w:t>1=54</w:t>
      </w:r>
    </w:p>
    <w:p w:rsidR="006D2887" w:rsidRPr="00685ECF" w:rsidRDefault="006D2887" w:rsidP="009C6846">
      <w:pPr>
        <w:pStyle w:val="Code1"/>
      </w:pPr>
      <w:r>
        <w:t xml:space="preserve"> Set </w:t>
      </w:r>
      <w:smartTag w:uri="urn:schemas-microsoft-com:office:smarttags" w:element="stockticker">
        <w:r w:rsidRPr="00685ECF">
          <w:t>CNT</w:t>
        </w:r>
      </w:smartTag>
      <w:r w:rsidRPr="00685ECF">
        <w:t>2=65</w:t>
      </w:r>
    </w:p>
    <w:p w:rsidR="006D2887" w:rsidRPr="00685ECF" w:rsidRDefault="006D2887" w:rsidP="009C6846">
      <w:pPr>
        <w:pStyle w:val="Code1"/>
      </w:pPr>
      <w:r>
        <w:t xml:space="preserve"> Set </w:t>
      </w:r>
      <w:smartTag w:uri="urn:schemas-microsoft-com:office:smarttags" w:element="stockticker">
        <w:r w:rsidRPr="00685ECF">
          <w:t>CNT</w:t>
        </w:r>
      </w:smartTag>
      <w:r w:rsidRPr="00685ECF">
        <w:t>3=71</w:t>
      </w:r>
    </w:p>
    <w:p w:rsidR="006D2887" w:rsidRPr="00685ECF" w:rsidRDefault="006D2887" w:rsidP="009C6846">
      <w:pPr>
        <w:pStyle w:val="Code1"/>
      </w:pPr>
      <w:r>
        <w:t xml:space="preserve"> Set </w:t>
      </w:r>
      <w:r w:rsidRPr="00685ECF">
        <w:t>CNTRS="</w:t>
      </w:r>
      <w:smartTag w:uri="urn:schemas-microsoft-com:office:smarttags" w:element="stockticker">
        <w:r w:rsidRPr="00685ECF">
          <w:t>CNT</w:t>
        </w:r>
      </w:smartTag>
      <w:r w:rsidRPr="00685ECF">
        <w:t>1,</w:t>
      </w:r>
      <w:smartTag w:uri="urn:schemas-microsoft-com:office:smarttags" w:element="stockticker">
        <w:r w:rsidRPr="00685ECF">
          <w:t>CNT</w:t>
        </w:r>
      </w:smartTag>
      <w:r w:rsidRPr="00685ECF">
        <w:t>2,</w:t>
      </w:r>
      <w:smartTag w:uri="urn:schemas-microsoft-com:office:smarttags" w:element="stockticker">
        <w:r w:rsidRPr="00685ECF">
          <w:t>CNT</w:t>
        </w:r>
      </w:smartTag>
      <w:r w:rsidRPr="00685ECF">
        <w:t>3"</w:t>
      </w:r>
    </w:p>
    <w:p w:rsidR="006D2887" w:rsidRDefault="006D2887" w:rsidP="009C6846">
      <w:pPr>
        <w:pStyle w:val="Code1"/>
      </w:pPr>
      <w:r>
        <w:t xml:space="preserve"> For </w:t>
      </w:r>
      <w:r w:rsidRPr="00685ECF">
        <w:t xml:space="preserve">I=1:1:$L(CNTRS,",") </w:t>
      </w:r>
      <w:r>
        <w:t xml:space="preserve">Write </w:t>
      </w:r>
      <w:r w:rsidRPr="00685ECF">
        <w:t>!,$P(CNTRS,",",I),": ",@($P(CNTRS,",",I))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685ECF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</w:t>
      </w:r>
      <w:smartTag w:uri="urn:schemas-microsoft-com:office:smarttags" w:element="stockticker">
        <w:r w:rsidRPr="00041363">
          <w:t>CNT</w:t>
        </w:r>
      </w:smartTag>
      <w:r w:rsidRPr="00041363">
        <w:t>1: 54</w:t>
      </w:r>
    </w:p>
    <w:p w:rsidR="006D2887" w:rsidRPr="00041363" w:rsidRDefault="006D2887" w:rsidP="009C6846">
      <w:pPr>
        <w:pStyle w:val="CodeItalic"/>
      </w:pPr>
      <w:r w:rsidRPr="00041363">
        <w:t xml:space="preserve"> </w:t>
      </w:r>
      <w:smartTag w:uri="urn:schemas-microsoft-com:office:smarttags" w:element="stockticker">
        <w:r w:rsidRPr="00041363">
          <w:t>CNT</w:t>
        </w:r>
      </w:smartTag>
      <w:r w:rsidRPr="00041363">
        <w:t>2: 65</w:t>
      </w:r>
    </w:p>
    <w:p w:rsidR="006D2887" w:rsidRPr="00041363" w:rsidRDefault="006D2887" w:rsidP="009C6846">
      <w:pPr>
        <w:pStyle w:val="CodeItalic"/>
      </w:pPr>
      <w:r w:rsidRPr="00041363">
        <w:t xml:space="preserve"> </w:t>
      </w:r>
      <w:smartTag w:uri="urn:schemas-microsoft-com:office:smarttags" w:element="stockticker">
        <w:r w:rsidRPr="00041363">
          <w:t>CNT</w:t>
        </w:r>
      </w:smartTag>
      <w:r w:rsidRPr="00041363">
        <w:t>3: 71</w:t>
      </w:r>
    </w:p>
    <w:p w:rsidR="006D2887" w:rsidRDefault="006D2887" w:rsidP="009C6846">
      <w:pPr>
        <w:pStyle w:val="Code1"/>
      </w:pPr>
    </w:p>
    <w:p w:rsidR="00347914" w:rsidRDefault="00347914" w:rsidP="001C08F7">
      <w:pPr>
        <w:pStyle w:val="Caption"/>
        <w:keepNext/>
      </w:pPr>
      <w:bookmarkStart w:id="670" w:name="_Ref269915736"/>
    </w:p>
    <w:p w:rsidR="006D2887" w:rsidRDefault="006D2887" w:rsidP="001C08F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670"/>
      <w:r>
        <w:t xml:space="preserve"> Display a list of counters</w:t>
      </w:r>
    </w:p>
    <w:p w:rsidR="006D2887" w:rsidRDefault="006D2887" w:rsidP="009C6846">
      <w:pPr>
        <w:pStyle w:val="Code1"/>
      </w:pPr>
    </w:p>
    <w:p w:rsidR="006D2887" w:rsidRPr="00685ECF" w:rsidRDefault="006D2887" w:rsidP="009C6846">
      <w:pPr>
        <w:pStyle w:val="Code1"/>
      </w:pPr>
      <w:r>
        <w:t xml:space="preserve"> Set </w:t>
      </w:r>
      <w:smartTag w:uri="urn:schemas-microsoft-com:office:smarttags" w:element="stockticker">
        <w:r w:rsidRPr="00685ECF">
          <w:t>CNT</w:t>
        </w:r>
      </w:smartTag>
      <w:r w:rsidRPr="00685ECF">
        <w:t>1=54</w:t>
      </w:r>
    </w:p>
    <w:p w:rsidR="006D2887" w:rsidRPr="00685ECF" w:rsidRDefault="006D2887" w:rsidP="009C6846">
      <w:pPr>
        <w:pStyle w:val="Code1"/>
      </w:pPr>
      <w:r>
        <w:t xml:space="preserve"> Set </w:t>
      </w:r>
      <w:smartTag w:uri="urn:schemas-microsoft-com:office:smarttags" w:element="stockticker">
        <w:r w:rsidRPr="00685ECF">
          <w:t>CNT</w:t>
        </w:r>
      </w:smartTag>
      <w:r w:rsidRPr="00685ECF">
        <w:t>2=65</w:t>
      </w:r>
    </w:p>
    <w:p w:rsidR="006D2887" w:rsidRPr="00685ECF" w:rsidRDefault="006D2887" w:rsidP="009C6846">
      <w:pPr>
        <w:pStyle w:val="Code1"/>
      </w:pPr>
      <w:r>
        <w:t xml:space="preserve"> Set </w:t>
      </w:r>
      <w:smartTag w:uri="urn:schemas-microsoft-com:office:smarttags" w:element="stockticker">
        <w:r w:rsidRPr="00685ECF">
          <w:t>CNT</w:t>
        </w:r>
      </w:smartTag>
      <w:r w:rsidRPr="00685ECF">
        <w:t>3=71</w:t>
      </w:r>
    </w:p>
    <w:p w:rsidR="006D2887" w:rsidRPr="00685ECF" w:rsidRDefault="006D2887" w:rsidP="009C6846">
      <w:pPr>
        <w:pStyle w:val="Code1"/>
      </w:pPr>
      <w:r>
        <w:t xml:space="preserve"> Set </w:t>
      </w:r>
      <w:r w:rsidRPr="00685ECF">
        <w:t>COUNTERS=$LB("</w:t>
      </w:r>
      <w:smartTag w:uri="urn:schemas-microsoft-com:office:smarttags" w:element="stockticker">
        <w:r w:rsidRPr="00685ECF">
          <w:t>CNT</w:t>
        </w:r>
      </w:smartTag>
      <w:r w:rsidRPr="00685ECF">
        <w:t>1","</w:t>
      </w:r>
      <w:smartTag w:uri="urn:schemas-microsoft-com:office:smarttags" w:element="stockticker">
        <w:r w:rsidRPr="00685ECF">
          <w:t>CNT</w:t>
        </w:r>
      </w:smartTag>
      <w:r w:rsidRPr="00685ECF">
        <w:t>2","</w:t>
      </w:r>
      <w:smartTag w:uri="urn:schemas-microsoft-com:office:smarttags" w:element="stockticker">
        <w:r w:rsidRPr="00685ECF">
          <w:t>CNT</w:t>
        </w:r>
      </w:smartTag>
      <w:r w:rsidRPr="00685ECF">
        <w:t>3")</w:t>
      </w:r>
    </w:p>
    <w:p w:rsidR="006D2887" w:rsidRDefault="006D2887" w:rsidP="009C6846">
      <w:pPr>
        <w:pStyle w:val="Code1"/>
      </w:pPr>
      <w:r>
        <w:t xml:space="preserve"> For </w:t>
      </w:r>
      <w:r w:rsidRPr="00685ECF">
        <w:t xml:space="preserve">I=1:1:$LL(COUNTERS) </w:t>
      </w:r>
      <w:r>
        <w:t xml:space="preserve">Write </w:t>
      </w:r>
      <w:r w:rsidRPr="00685ECF">
        <w:t>!,$LI(COUNTERS,I),": ",@($LI(COUNTERS,I))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685ECF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</w:t>
      </w:r>
      <w:smartTag w:uri="urn:schemas-microsoft-com:office:smarttags" w:element="stockticker">
        <w:r w:rsidRPr="00041363">
          <w:t>CNT</w:t>
        </w:r>
      </w:smartTag>
      <w:r w:rsidRPr="00041363">
        <w:t>1: 54</w:t>
      </w:r>
    </w:p>
    <w:p w:rsidR="006D2887" w:rsidRPr="00041363" w:rsidRDefault="006D2887" w:rsidP="009C6846">
      <w:pPr>
        <w:pStyle w:val="CodeItalic"/>
      </w:pPr>
      <w:r w:rsidRPr="00041363">
        <w:t xml:space="preserve"> </w:t>
      </w:r>
      <w:smartTag w:uri="urn:schemas-microsoft-com:office:smarttags" w:element="stockticker">
        <w:r w:rsidRPr="00041363">
          <w:t>CNT</w:t>
        </w:r>
      </w:smartTag>
      <w:r w:rsidRPr="00041363">
        <w:t>2: 65</w:t>
      </w:r>
    </w:p>
    <w:p w:rsidR="006D2887" w:rsidRPr="00041363" w:rsidRDefault="006D2887" w:rsidP="009C6846">
      <w:pPr>
        <w:pStyle w:val="CodeItalic"/>
      </w:pPr>
      <w:r w:rsidRPr="00041363">
        <w:t xml:space="preserve"> </w:t>
      </w:r>
      <w:smartTag w:uri="urn:schemas-microsoft-com:office:smarttags" w:element="stockticker">
        <w:r w:rsidRPr="00041363">
          <w:t>CNT</w:t>
        </w:r>
      </w:smartTag>
      <w:r w:rsidRPr="00041363">
        <w:t>3: 71</w:t>
      </w:r>
    </w:p>
    <w:p w:rsidR="006D2887" w:rsidRPr="00220B0D" w:rsidRDefault="006D2887" w:rsidP="009C6846">
      <w:pPr>
        <w:pStyle w:val="Code1"/>
      </w:pPr>
    </w:p>
    <w:p w:rsidR="00347914" w:rsidRDefault="00347914" w:rsidP="006D2887">
      <w:pPr>
        <w:pStyle w:val="Caption"/>
      </w:pPr>
      <w:bookmarkStart w:id="671" w:name="_Ref269915764"/>
    </w:p>
    <w:p w:rsidR="006D2887" w:rsidRPr="002F1BF9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671"/>
      <w:r>
        <w:t xml:space="preserve"> Display pieces in a List</w:t>
      </w:r>
    </w:p>
    <w:p w:rsidR="006D2887" w:rsidRDefault="006D2887" w:rsidP="009C6846">
      <w:pPr>
        <w:pStyle w:val="Code1"/>
      </w:pPr>
    </w:p>
    <w:p w:rsidR="006D2887" w:rsidRPr="00685ECF" w:rsidRDefault="006D2887" w:rsidP="009C6846">
      <w:pPr>
        <w:pStyle w:val="Code1"/>
      </w:pPr>
      <w:r>
        <w:t xml:space="preserve"> Set </w:t>
      </w:r>
      <w:r w:rsidRPr="00685ECF">
        <w:t>PETS="Rover^Tiger^Lamont^Idiot"</w:t>
      </w:r>
    </w:p>
    <w:p w:rsidR="006D2887" w:rsidRDefault="006D2887" w:rsidP="009C6846">
      <w:pPr>
        <w:pStyle w:val="Code1"/>
      </w:pPr>
      <w:r>
        <w:t xml:space="preserve"> For </w:t>
      </w:r>
      <w:r w:rsidRPr="00685ECF">
        <w:t xml:space="preserve">I=1:1:$L(PETS,"^") </w:t>
      </w:r>
      <w:r>
        <w:t xml:space="preserve">Write </w:t>
      </w:r>
      <w:r w:rsidRPr="00685ECF">
        <w:t>!,$P(PETS,"^",I)</w:t>
      </w:r>
    </w:p>
    <w:p w:rsidR="006D2887" w:rsidRDefault="006D2887" w:rsidP="009C6846">
      <w:pPr>
        <w:pStyle w:val="Code1"/>
      </w:pPr>
    </w:p>
    <w:p w:rsidR="006D2887" w:rsidRDefault="006D2887" w:rsidP="00201D9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685ECF" w:rsidRDefault="006D2887" w:rsidP="009C6846">
      <w:pPr>
        <w:pStyle w:val="Code1"/>
      </w:pPr>
    </w:p>
    <w:p w:rsidR="006D2887" w:rsidRPr="00041363" w:rsidRDefault="006D2887" w:rsidP="009C6846">
      <w:pPr>
        <w:pStyle w:val="CodeItalic"/>
      </w:pPr>
      <w:r w:rsidRPr="00041363">
        <w:t xml:space="preserve"> Rover</w:t>
      </w:r>
    </w:p>
    <w:p w:rsidR="006D2887" w:rsidRPr="00041363" w:rsidRDefault="006D2887" w:rsidP="009C6846">
      <w:pPr>
        <w:pStyle w:val="CodeItalic"/>
      </w:pPr>
      <w:r w:rsidRPr="00041363">
        <w:t xml:space="preserve"> Tiger</w:t>
      </w:r>
    </w:p>
    <w:p w:rsidR="006D2887" w:rsidRPr="00041363" w:rsidRDefault="006D2887" w:rsidP="009C6846">
      <w:pPr>
        <w:pStyle w:val="CodeItalic"/>
      </w:pPr>
      <w:r w:rsidRPr="00041363">
        <w:t xml:space="preserve"> Lamont</w:t>
      </w:r>
    </w:p>
    <w:p w:rsidR="006D2887" w:rsidRPr="00041363" w:rsidRDefault="006D2887" w:rsidP="009C6846">
      <w:pPr>
        <w:pStyle w:val="CodeItalic"/>
      </w:pPr>
      <w:r w:rsidRPr="00041363">
        <w:t xml:space="preserve"> Idiot</w:t>
      </w:r>
    </w:p>
    <w:p w:rsidR="006D2887" w:rsidRDefault="006D2887" w:rsidP="009C6846">
      <w:pPr>
        <w:pStyle w:val="Code1"/>
      </w:pPr>
    </w:p>
    <w:p w:rsidR="00347914" w:rsidRDefault="00347914" w:rsidP="001C08F7">
      <w:pPr>
        <w:pStyle w:val="Caption"/>
        <w:keepNext/>
      </w:pPr>
      <w:bookmarkStart w:id="672" w:name="_Ref269915863"/>
    </w:p>
    <w:p w:rsidR="006D2887" w:rsidRDefault="006D2887" w:rsidP="001C08F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672"/>
      <w:r>
        <w:t xml:space="preserve"> De-piece a record</w:t>
      </w:r>
    </w:p>
    <w:p w:rsidR="006D2887" w:rsidRDefault="006D2887" w:rsidP="009C6846">
      <w:pPr>
        <w:pStyle w:val="Code1"/>
      </w:pPr>
    </w:p>
    <w:p w:rsidR="006D2887" w:rsidRPr="00BA2060" w:rsidRDefault="006D2887" w:rsidP="009C6846">
      <w:pPr>
        <w:pStyle w:val="Code1"/>
      </w:pPr>
      <w:r>
        <w:t xml:space="preserve"> Set </w:t>
      </w:r>
      <w:r w:rsidRPr="00BA2060">
        <w:t>REC="Doe, John^Doe, Jane^Doe, Peter^Doe, Bambi"</w:t>
      </w:r>
    </w:p>
    <w:p w:rsidR="006D2887" w:rsidRPr="00BA2060" w:rsidRDefault="006D2887" w:rsidP="009C6846">
      <w:pPr>
        <w:pStyle w:val="Code1"/>
      </w:pPr>
      <w:r>
        <w:t xml:space="preserve"> Set </w:t>
      </w:r>
      <w:r w:rsidRPr="00BA2060">
        <w:t>LN="NAME</w:t>
      </w:r>
      <w:smartTag w:uri="urn:schemas-microsoft-com:office:cs:smarttags" w:element="NumConv6p0">
        <w:smartTagPr>
          <w:attr w:name="sch" w:val="1"/>
          <w:attr w:name="val" w:val="1"/>
        </w:smartTagPr>
        <w:r w:rsidRPr="00BA2060">
          <w:t>1</w:t>
        </w:r>
      </w:smartTag>
      <w:r w:rsidRPr="00BA2060">
        <w:t>^NAME</w:t>
      </w:r>
      <w:smartTag w:uri="urn:schemas-microsoft-com:office:cs:smarttags" w:element="NumConv6p0">
        <w:smartTagPr>
          <w:attr w:name="sch" w:val="1"/>
          <w:attr w:name="val" w:val="2"/>
        </w:smartTagPr>
        <w:r w:rsidRPr="00BA2060">
          <w:t>2</w:t>
        </w:r>
      </w:smartTag>
      <w:r w:rsidRPr="00BA2060">
        <w:t>^NAME</w:t>
      </w:r>
      <w:smartTag w:uri="urn:schemas-microsoft-com:office:cs:smarttags" w:element="NumConv6p0">
        <w:smartTagPr>
          <w:attr w:name="sch" w:val="1"/>
          <w:attr w:name="val" w:val="3"/>
        </w:smartTagPr>
        <w:r w:rsidRPr="00BA2060">
          <w:t>3</w:t>
        </w:r>
      </w:smartTag>
      <w:r w:rsidRPr="00BA2060">
        <w:t>^NAME4"</w:t>
      </w:r>
    </w:p>
    <w:p w:rsidR="006D2887" w:rsidRPr="00BA2060" w:rsidRDefault="006D2887" w:rsidP="009C6846">
      <w:pPr>
        <w:pStyle w:val="Code1"/>
      </w:pPr>
      <w:r>
        <w:t xml:space="preserve"> For </w:t>
      </w:r>
      <w:r w:rsidRPr="00BA2060">
        <w:t>I=</w:t>
      </w:r>
      <w:smartTag w:uri="urn:schemas-microsoft-com:office:cs:smarttags" w:element="NumConv6p0">
        <w:smartTagPr>
          <w:attr w:name="sch" w:val="1"/>
          <w:attr w:name="val" w:val="1"/>
        </w:smartTagPr>
        <w:r w:rsidRPr="00BA2060">
          <w:t>1</w:t>
        </w:r>
      </w:smartTag>
      <w:r w:rsidRPr="00BA2060">
        <w:t>:</w:t>
      </w:r>
      <w:smartTag w:uri="urn:schemas-microsoft-com:office:cs:smarttags" w:element="NumConv6p0">
        <w:smartTagPr>
          <w:attr w:name="sch" w:val="1"/>
          <w:attr w:name="val" w:val="1"/>
        </w:smartTagPr>
        <w:r w:rsidRPr="00BA2060">
          <w:t>1</w:t>
        </w:r>
      </w:smartTag>
      <w:r w:rsidRPr="00BA2060">
        <w:t xml:space="preserve">:$L(LN,"^") </w:t>
      </w:r>
      <w:r>
        <w:t xml:space="preserve">Set </w:t>
      </w:r>
      <w:r w:rsidRPr="00BA2060">
        <w:t>@$P(LN,"^",I)=$P(REC,"^",I)</w:t>
      </w:r>
    </w:p>
    <w:p w:rsidR="006D2887" w:rsidRDefault="006D2887" w:rsidP="009C6846">
      <w:pPr>
        <w:pStyle w:val="Code1"/>
      </w:pPr>
      <w:r>
        <w:t xml:space="preserve"> </w:t>
      </w:r>
      <w:r w:rsidRPr="00BA2060">
        <w:t>W</w:t>
      </w:r>
      <w:r>
        <w:t>rite</w:t>
      </w:r>
    </w:p>
    <w:p w:rsidR="006D2887" w:rsidRDefault="006D2887" w:rsidP="009C6846">
      <w:pPr>
        <w:pStyle w:val="Code1"/>
      </w:pPr>
    </w:p>
    <w:p w:rsidR="006D2887" w:rsidRDefault="006D2887" w:rsidP="001C08F7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6D2887" w:rsidRPr="00BA2060" w:rsidRDefault="006D2887" w:rsidP="009C6846">
      <w:pPr>
        <w:pStyle w:val="Code1"/>
      </w:pPr>
    </w:p>
    <w:p w:rsidR="006D2887" w:rsidRPr="00041363" w:rsidRDefault="006D2887" w:rsidP="009C6846">
      <w:pPr>
        <w:pStyle w:val="Code1"/>
      </w:pPr>
      <w:r w:rsidRPr="00041363">
        <w:t xml:space="preserve"> I=4</w:t>
      </w:r>
    </w:p>
    <w:p w:rsidR="006D2887" w:rsidRPr="00041363" w:rsidRDefault="006D2887" w:rsidP="009C6846">
      <w:pPr>
        <w:pStyle w:val="Code1"/>
      </w:pPr>
      <w:r w:rsidRPr="00041363">
        <w:t xml:space="preserve"> LN="NAME1^NAME2^NAME3^NAME4"</w:t>
      </w:r>
    </w:p>
    <w:p w:rsidR="006D2887" w:rsidRPr="00041363" w:rsidRDefault="006D2887" w:rsidP="009C6846">
      <w:pPr>
        <w:pStyle w:val="Code1"/>
      </w:pPr>
      <w:r w:rsidRPr="00041363">
        <w:t xml:space="preserve"> NAME1="Doe, John"</w:t>
      </w:r>
    </w:p>
    <w:p w:rsidR="006D2887" w:rsidRPr="00041363" w:rsidRDefault="006D2887" w:rsidP="009C6846">
      <w:pPr>
        <w:pStyle w:val="Code1"/>
      </w:pPr>
      <w:r w:rsidRPr="00041363">
        <w:t xml:space="preserve"> NAME2="Doe, Jane"</w:t>
      </w:r>
    </w:p>
    <w:p w:rsidR="006D2887" w:rsidRPr="00041363" w:rsidRDefault="006D2887" w:rsidP="009C6846">
      <w:pPr>
        <w:pStyle w:val="Code1"/>
      </w:pPr>
      <w:r w:rsidRPr="00041363">
        <w:t xml:space="preserve"> NAME3="Doe, Peter"</w:t>
      </w:r>
    </w:p>
    <w:p w:rsidR="006D2887" w:rsidRPr="00041363" w:rsidRDefault="006D2887" w:rsidP="009C6846">
      <w:pPr>
        <w:pStyle w:val="Code1"/>
      </w:pPr>
      <w:r w:rsidRPr="00041363">
        <w:t xml:space="preserve"> NAME4="Doe, Bambi"</w:t>
      </w:r>
    </w:p>
    <w:p w:rsidR="006D2887" w:rsidRPr="00041363" w:rsidRDefault="006D2887" w:rsidP="009C6846">
      <w:pPr>
        <w:pStyle w:val="Code1"/>
      </w:pPr>
      <w:r w:rsidRPr="00041363">
        <w:t xml:space="preserve"> REC="Doe, John^Doe, Jane^Doe, Peter^Doe, Bambi"</w:t>
      </w:r>
    </w:p>
    <w:p w:rsidR="006D2887" w:rsidRPr="00C968CA" w:rsidRDefault="006D2887" w:rsidP="009C6846">
      <w:pPr>
        <w:pStyle w:val="Code1"/>
      </w:pPr>
    </w:p>
    <w:p w:rsidR="00347914" w:rsidRDefault="00347914" w:rsidP="006D2887">
      <w:pPr>
        <w:pStyle w:val="Caption"/>
      </w:pPr>
      <w:bookmarkStart w:id="673" w:name="_Ref269915919"/>
    </w:p>
    <w:p w:rsidR="006D2887" w:rsidRDefault="006D2887" w:rsidP="006D288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19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673"/>
      <w:r>
        <w:t xml:space="preserve"> Example of returning a month's name</w:t>
      </w:r>
    </w:p>
    <w:p w:rsidR="006D2887" w:rsidRDefault="006D2887" w:rsidP="009C6846">
      <w:pPr>
        <w:pStyle w:val="Code1"/>
      </w:pPr>
    </w:p>
    <w:p w:rsidR="006D2887" w:rsidRPr="00BA2060" w:rsidRDefault="006D2887" w:rsidP="009C6846">
      <w:pPr>
        <w:pStyle w:val="Code1"/>
      </w:pPr>
      <w:r>
        <w:t xml:space="preserve"> Set </w:t>
      </w:r>
      <w:r w:rsidRPr="00BA2060">
        <w:t>M=$LB("Jan","Feb","Mar","Apr","May","Jun","Jul","Aug","Sep","Oct","Nov","Dec")</w:t>
      </w:r>
    </w:p>
    <w:p w:rsidR="006D2887" w:rsidRPr="00BA2060" w:rsidRDefault="006D2887" w:rsidP="009C6846">
      <w:pPr>
        <w:pStyle w:val="Code1"/>
      </w:pPr>
      <w:r>
        <w:t xml:space="preserve"> Write </w:t>
      </w:r>
      <w:r w:rsidRPr="00BA2060">
        <w:t>!,$LI(M,5)</w:t>
      </w:r>
    </w:p>
    <w:p w:rsidR="006D2887" w:rsidRPr="00041363" w:rsidRDefault="006D2887" w:rsidP="009C6846">
      <w:pPr>
        <w:pStyle w:val="Code1"/>
      </w:pPr>
      <w:r w:rsidRPr="00041363">
        <w:t xml:space="preserve"> May</w:t>
      </w:r>
    </w:p>
    <w:p w:rsidR="006D2887" w:rsidRPr="00BA2060" w:rsidRDefault="006D2887" w:rsidP="009C6846">
      <w:pPr>
        <w:pStyle w:val="Code1"/>
      </w:pPr>
      <w:r>
        <w:t xml:space="preserve"> Write </w:t>
      </w:r>
      <w:r w:rsidRPr="00BA2060">
        <w:t>!,$LI(M,9)</w:t>
      </w:r>
    </w:p>
    <w:p w:rsidR="006D2887" w:rsidRPr="00041363" w:rsidRDefault="006D2887" w:rsidP="009C6846">
      <w:pPr>
        <w:pStyle w:val="Code1"/>
      </w:pPr>
      <w:r w:rsidRPr="00041363">
        <w:t xml:space="preserve"> Sep</w:t>
      </w:r>
    </w:p>
    <w:p w:rsidR="006D2887" w:rsidRDefault="006D2887" w:rsidP="009C6846">
      <w:pPr>
        <w:pStyle w:val="Code1"/>
      </w:pPr>
    </w:p>
    <w:p w:rsidR="001C08F7" w:rsidRDefault="001C08F7" w:rsidP="001C08F7">
      <w:pPr>
        <w:ind w:firstLine="0"/>
      </w:pPr>
    </w:p>
    <w:p w:rsidR="00347914" w:rsidRDefault="00347914" w:rsidP="001C08F7">
      <w:pPr>
        <w:ind w:firstLine="0"/>
      </w:pPr>
    </w:p>
    <w:p w:rsidR="00347914" w:rsidRDefault="00347914" w:rsidP="001C08F7">
      <w:pPr>
        <w:ind w:firstLine="0"/>
      </w:pPr>
    </w:p>
    <w:p w:rsidR="00347914" w:rsidRDefault="00347914" w:rsidP="001C08F7">
      <w:pPr>
        <w:ind w:firstLine="0"/>
        <w:sectPr w:rsidR="00347914" w:rsidSect="00816DE3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B76B1D" w:rsidRDefault="00215C3C" w:rsidP="00B76B1D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“</w:t>
      </w:r>
      <w:r w:rsidR="005113C9" w:rsidRPr="00215C3C">
        <w:rPr>
          <w:rFonts w:ascii="Arial" w:hAnsi="Arial" w:cs="Arial"/>
          <w:i/>
          <w:sz w:val="32"/>
          <w:szCs w:val="32"/>
        </w:rPr>
        <w:t>Every man is a volumne, if you know how to read him</w:t>
      </w:r>
      <w:r>
        <w:rPr>
          <w:rFonts w:ascii="Arial" w:hAnsi="Arial" w:cs="Arial"/>
          <w:i/>
          <w:sz w:val="32"/>
          <w:szCs w:val="32"/>
        </w:rPr>
        <w:t>.”</w:t>
      </w:r>
      <w:r w:rsidR="00B76B1D">
        <w:rPr>
          <w:rFonts w:ascii="Arial" w:hAnsi="Arial" w:cs="Arial"/>
          <w:i/>
          <w:sz w:val="32"/>
          <w:szCs w:val="32"/>
        </w:rPr>
        <w:t xml:space="preserve"> </w:t>
      </w:r>
    </w:p>
    <w:p w:rsidR="001C08F7" w:rsidRPr="00215C3C" w:rsidRDefault="00B76B1D" w:rsidP="00B76B1D">
      <w:pPr>
        <w:ind w:firstLine="0"/>
        <w:jc w:val="center"/>
        <w:rPr>
          <w:rFonts w:ascii="Arial" w:hAnsi="Arial" w:cs="Arial"/>
          <w:i/>
          <w:sz w:val="32"/>
          <w:szCs w:val="32"/>
        </w:rPr>
        <w:sectPr w:rsidR="001C08F7" w:rsidRPr="00215C3C" w:rsidSect="001C08F7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  <w:r>
        <w:rPr>
          <w:rFonts w:ascii="Arial" w:hAnsi="Arial" w:cs="Arial"/>
          <w:i/>
          <w:sz w:val="32"/>
          <w:szCs w:val="32"/>
        </w:rPr>
        <w:t>– William</w:t>
      </w:r>
      <w:r w:rsidR="005113C9" w:rsidRPr="00215C3C">
        <w:rPr>
          <w:rFonts w:ascii="Arial" w:hAnsi="Arial" w:cs="Arial"/>
          <w:i/>
          <w:sz w:val="32"/>
          <w:szCs w:val="32"/>
        </w:rPr>
        <w:t xml:space="preserve"> Ellery Channing</w:t>
      </w:r>
    </w:p>
    <w:p w:rsidR="0046180E" w:rsidRPr="00A875DD" w:rsidRDefault="0046180E" w:rsidP="0046180E">
      <w:pPr>
        <w:pStyle w:val="Heading1"/>
        <w:jc w:val="center"/>
        <w:rPr>
          <w:sz w:val="52"/>
          <w:szCs w:val="52"/>
        </w:rPr>
      </w:pPr>
      <w:bookmarkStart w:id="674" w:name="_Toc323692437"/>
      <w:r w:rsidRPr="00A875DD">
        <w:rPr>
          <w:sz w:val="52"/>
          <w:szCs w:val="52"/>
        </w:rPr>
        <w:t>Date and Time System Supplied Functions</w:t>
      </w:r>
      <w:bookmarkEnd w:id="674"/>
    </w:p>
    <w:p w:rsidR="00347914" w:rsidRDefault="00347914" w:rsidP="0046180E">
      <w:pPr>
        <w:pStyle w:val="Caption"/>
      </w:pPr>
      <w:bookmarkStart w:id="675" w:name="_Ref270048681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675"/>
      <w:r>
        <w:t xml:space="preserve"> </w:t>
      </w:r>
      <w:r w:rsidRPr="00DC6DA9">
        <w:rPr>
          <w:rFonts w:cs="Times"/>
          <w:smallCaps/>
        </w:rPr>
        <w:t>$HOROLOG</w:t>
      </w:r>
      <w:r>
        <w:t xml:space="preserve"> or </w:t>
      </w:r>
      <w:r w:rsidRPr="00DC6DA9">
        <w:rPr>
          <w:rFonts w:cs="Times"/>
          <w:smallCaps/>
        </w:rPr>
        <w:t>$H</w:t>
      </w:r>
    </w:p>
    <w:p w:rsidR="0046180E" w:rsidRDefault="0046180E" w:rsidP="0046180E">
      <w:pPr>
        <w:pStyle w:val="Code"/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01D47">
        <w:rPr>
          <w:color w:val="auto"/>
        </w:rPr>
        <w:t>!,$H</w:t>
      </w:r>
    </w:p>
    <w:p w:rsidR="0046180E" w:rsidRPr="00237F6E" w:rsidRDefault="0046180E" w:rsidP="0046180E">
      <w:pPr>
        <w:pStyle w:val="Code"/>
        <w:ind w:firstLine="0"/>
        <w:rPr>
          <w:i/>
          <w:color w:val="auto"/>
        </w:rPr>
      </w:pPr>
      <w:r w:rsidRPr="00237F6E">
        <w:rPr>
          <w:i/>
          <w:color w:val="auto"/>
        </w:rPr>
        <w:t xml:space="preserve"> 61305,66339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347914" w:rsidRDefault="00347914" w:rsidP="00FC1419">
      <w:pPr>
        <w:pStyle w:val="Heading2"/>
        <w:keepNext/>
      </w:pPr>
      <w:bookmarkStart w:id="676" w:name="_Toc219971253"/>
      <w:bookmarkStart w:id="677" w:name="_Toc323692440"/>
    </w:p>
    <w:p w:rsidR="0046180E" w:rsidRDefault="0046180E" w:rsidP="0046180E">
      <w:pPr>
        <w:pStyle w:val="Caption"/>
      </w:pPr>
      <w:bookmarkStart w:id="678" w:name="_Ref218220490"/>
      <w:bookmarkStart w:id="679" w:name="_Ref218220481"/>
      <w:bookmarkEnd w:id="676"/>
      <w:bookmarkEnd w:id="677"/>
      <w:r>
        <w:t xml:space="preserve">Table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r>
        <w:t xml:space="preserve"> Input Parameters for $ZDATETIME</w:t>
      </w:r>
      <w:bookmarkEnd w:id="678"/>
      <w:bookmarkEnd w:id="679"/>
    </w:p>
    <w:tbl>
      <w:tblPr>
        <w:tblW w:w="0" w:type="auto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0"/>
        <w:gridCol w:w="1745"/>
        <w:gridCol w:w="1227"/>
        <w:gridCol w:w="3004"/>
        <w:gridCol w:w="2772"/>
      </w:tblGrid>
      <w:tr w:rsidR="0046180E" w:rsidRPr="001650EB" w:rsidTr="007F6171">
        <w:tc>
          <w:tcPr>
            <w:tcW w:w="810" w:type="dxa"/>
            <w:shd w:val="clear" w:color="auto" w:fill="D9D9D9" w:themeFill="background1" w:themeFillShade="D9"/>
          </w:tcPr>
          <w:p w:rsidR="0046180E" w:rsidRDefault="0046180E" w:rsidP="0046180E">
            <w:pPr>
              <w:pStyle w:val="NoSpacing"/>
              <w:jc w:val="center"/>
            </w:pPr>
          </w:p>
        </w:tc>
        <w:tc>
          <w:tcPr>
            <w:tcW w:w="1745" w:type="dxa"/>
            <w:shd w:val="clear" w:color="auto" w:fill="D9D9D9" w:themeFill="background1" w:themeFillShade="D9"/>
            <w:hideMark/>
          </w:tcPr>
          <w:p w:rsidR="0046180E" w:rsidRDefault="0046180E" w:rsidP="0046180E">
            <w:pPr>
              <w:pStyle w:val="NoSpacing"/>
            </w:pPr>
            <w:r>
              <w:t>Parameter</w:t>
            </w:r>
          </w:p>
        </w:tc>
        <w:tc>
          <w:tcPr>
            <w:tcW w:w="1227" w:type="dxa"/>
            <w:shd w:val="clear" w:color="auto" w:fill="D9D9D9" w:themeFill="background1" w:themeFillShade="D9"/>
          </w:tcPr>
          <w:p w:rsidR="0046180E" w:rsidRDefault="0046180E" w:rsidP="0046180E">
            <w:pPr>
              <w:pStyle w:val="NoSpacing"/>
            </w:pPr>
            <w:r>
              <w:t>Required/</w:t>
            </w:r>
          </w:p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shd w:val="clear" w:color="auto" w:fill="D9D9D9" w:themeFill="background1" w:themeFillShade="D9"/>
            <w:hideMark/>
          </w:tcPr>
          <w:p w:rsidR="0046180E" w:rsidRPr="00181025" w:rsidRDefault="0046180E" w:rsidP="0046180E">
            <w:pPr>
              <w:pStyle w:val="NoSpacing"/>
            </w:pPr>
            <w:r>
              <w:t>Description</w:t>
            </w:r>
          </w:p>
        </w:tc>
        <w:tc>
          <w:tcPr>
            <w:tcW w:w="2772" w:type="dxa"/>
            <w:shd w:val="clear" w:color="auto" w:fill="D9D9D9" w:themeFill="background1" w:themeFillShade="D9"/>
          </w:tcPr>
          <w:p w:rsidR="0046180E" w:rsidRDefault="0046180E" w:rsidP="0046180E">
            <w:pPr>
              <w:pStyle w:val="NoSpacing"/>
            </w:pP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1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bookmarkStart w:id="680" w:name="RCOS_B35058"/>
            <w:bookmarkEnd w:id="680"/>
            <w:r>
              <w:t>Date and Time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Required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 xml:space="preserve">Input date and time, in </w:t>
            </w:r>
            <w:r w:rsidRPr="00F638CC">
              <w:t>$HOROLOG</w:t>
            </w:r>
            <w:r w:rsidRPr="00C91076">
              <w:t xml:space="preserve"> </w:t>
            </w:r>
            <w:r>
              <w:t>format.</w:t>
            </w:r>
          </w:p>
        </w:tc>
        <w:tc>
          <w:tcPr>
            <w:tcW w:w="2772" w:type="dxa"/>
          </w:tcPr>
          <w:p w:rsidR="0046180E" w:rsidRDefault="0046180E" w:rsidP="0046180E">
            <w:pPr>
              <w:pStyle w:val="NoSpacing"/>
            </w:pP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2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 xml:space="preserve">Date </w:t>
            </w:r>
            <w:r w:rsidRPr="00181025">
              <w:t>format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Format of the date to be returned.</w:t>
            </w:r>
          </w:p>
        </w:tc>
        <w:tc>
          <w:tcPr>
            <w:tcW w:w="2772" w:type="dxa"/>
          </w:tcPr>
          <w:p w:rsidR="00725288" w:rsidRDefault="0046180E" w:rsidP="0046180E">
            <w:pPr>
              <w:pStyle w:val="Caption"/>
            </w:pPr>
            <w:r>
              <w:t xml:space="preserve">See </w:t>
            </w:r>
            <w:r w:rsidR="00C01119">
              <w:fldChar w:fldCharType="begin"/>
            </w:r>
            <w:r>
              <w:instrText xml:space="preserve"> REF _Ref270048783 \h </w:instrText>
            </w:r>
            <w:r w:rsidR="00C01119">
              <w:fldChar w:fldCharType="separate"/>
            </w:r>
          </w:p>
          <w:p w:rsidR="0046180E" w:rsidRDefault="00725288" w:rsidP="0046180E">
            <w:pPr>
              <w:pStyle w:val="NoSpacing"/>
            </w:pPr>
            <w:r>
              <w:t xml:space="preserve">Table </w:t>
            </w:r>
            <w:r>
              <w:rPr>
                <w:noProof/>
              </w:rPr>
              <w:t>20</w:t>
            </w:r>
            <w:r>
              <w:noBreakHyphen/>
            </w:r>
            <w:r>
              <w:rPr>
                <w:noProof/>
              </w:rPr>
              <w:t>2</w:t>
            </w:r>
            <w:r w:rsidR="00C01119">
              <w:fldChar w:fldCharType="end"/>
            </w:r>
            <w:r w:rsidR="0046180E">
              <w:t xml:space="preserve"> for all possible Date formats.</w:t>
            </w: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3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 xml:space="preserve">Time </w:t>
            </w:r>
            <w:r w:rsidRPr="00181025">
              <w:t>format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Format of the time to be returned.</w:t>
            </w:r>
          </w:p>
        </w:tc>
        <w:tc>
          <w:tcPr>
            <w:tcW w:w="2772" w:type="dxa"/>
          </w:tcPr>
          <w:p w:rsidR="00725288" w:rsidRDefault="0046180E" w:rsidP="0046180E">
            <w:pPr>
              <w:pStyle w:val="Caption"/>
            </w:pPr>
            <w:r>
              <w:t xml:space="preserve">See </w:t>
            </w:r>
            <w:r w:rsidR="00C01119">
              <w:fldChar w:fldCharType="begin"/>
            </w:r>
            <w:r>
              <w:instrText xml:space="preserve"> REF _Ref270048867 \h </w:instrText>
            </w:r>
            <w:r w:rsidR="00C01119">
              <w:fldChar w:fldCharType="separate"/>
            </w:r>
          </w:p>
          <w:p w:rsidR="0046180E" w:rsidRDefault="00725288" w:rsidP="0046180E">
            <w:pPr>
              <w:pStyle w:val="NoSpacing"/>
            </w:pPr>
            <w:r>
              <w:t xml:space="preserve">Table </w:t>
            </w:r>
            <w:r>
              <w:rPr>
                <w:noProof/>
              </w:rPr>
              <w:t>20</w:t>
            </w:r>
            <w:r>
              <w:noBreakHyphen/>
            </w:r>
            <w:r>
              <w:rPr>
                <w:noProof/>
              </w:rPr>
              <w:t>3</w:t>
            </w:r>
            <w:r w:rsidR="00C01119">
              <w:fldChar w:fldCharType="end"/>
            </w:r>
            <w:r w:rsidR="0046180E">
              <w:t xml:space="preserve"> for possible Time formats.</w:t>
            </w: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4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Time P</w:t>
            </w:r>
            <w:r w:rsidRPr="00181025">
              <w:t>recision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Number of d</w:t>
            </w:r>
            <w:r w:rsidRPr="00181025">
              <w:t>ecimal</w:t>
            </w:r>
            <w:r>
              <w:t xml:space="preserve"> places in time to be returned.</w:t>
            </w:r>
          </w:p>
        </w:tc>
        <w:tc>
          <w:tcPr>
            <w:tcW w:w="2772" w:type="dxa"/>
          </w:tcPr>
          <w:p w:rsidR="0046180E" w:rsidRDefault="0046180E" w:rsidP="0046180E">
            <w:pPr>
              <w:pStyle w:val="NoSpacing"/>
            </w:pP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5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M</w:t>
            </w:r>
            <w:r w:rsidRPr="00181025">
              <w:t>onth</w:t>
            </w:r>
            <w:r>
              <w:t xml:space="preserve"> L</w:t>
            </w:r>
            <w:r w:rsidRPr="00181025">
              <w:t>ist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L</w:t>
            </w:r>
            <w:r w:rsidRPr="00181025">
              <w:t xml:space="preserve">ist of </w:t>
            </w:r>
            <w:r>
              <w:t xml:space="preserve">the </w:t>
            </w:r>
            <w:r w:rsidRPr="00181025">
              <w:t>month names</w:t>
            </w:r>
            <w:r>
              <w:t>.</w:t>
            </w:r>
          </w:p>
        </w:tc>
        <w:tc>
          <w:tcPr>
            <w:tcW w:w="2772" w:type="dxa"/>
          </w:tcPr>
          <w:p w:rsidR="00725288" w:rsidRDefault="0046180E" w:rsidP="0046180E">
            <w:pPr>
              <w:pStyle w:val="Caption"/>
            </w:pPr>
            <w:r>
              <w:t xml:space="preserve">See </w:t>
            </w:r>
            <w:r w:rsidR="00C01119">
              <w:fldChar w:fldCharType="begin"/>
            </w:r>
            <w:r>
              <w:instrText xml:space="preserve"> REF _Ref272610704 \h </w:instrText>
            </w:r>
            <w:r w:rsidR="00C01119">
              <w:fldChar w:fldCharType="separate"/>
            </w:r>
          </w:p>
          <w:p w:rsidR="0046180E" w:rsidRDefault="00725288" w:rsidP="0046180E">
            <w:pPr>
              <w:pStyle w:val="NoSpacing"/>
            </w:pPr>
            <w:r>
              <w:t xml:space="preserve">Table </w:t>
            </w:r>
            <w:r>
              <w:rPr>
                <w:noProof/>
              </w:rPr>
              <w:t>20</w:t>
            </w:r>
            <w:r>
              <w:noBreakHyphen/>
            </w:r>
            <w:r>
              <w:rPr>
                <w:noProof/>
              </w:rPr>
              <w:t>4</w:t>
            </w:r>
            <w:r w:rsidR="00C01119">
              <w:fldChar w:fldCharType="end"/>
            </w:r>
            <w:r w:rsidR="0046180E">
              <w:t xml:space="preserve"> for Date formats that can be used with Month List.</w:t>
            </w: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6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Y</w:t>
            </w:r>
            <w:r w:rsidRPr="00181025">
              <w:t>ear</w:t>
            </w:r>
            <w:r>
              <w:t xml:space="preserve"> Option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Window to display the year in two-digits.</w:t>
            </w:r>
          </w:p>
        </w:tc>
        <w:tc>
          <w:tcPr>
            <w:tcW w:w="2772" w:type="dxa"/>
          </w:tcPr>
          <w:p w:rsidR="00725288" w:rsidRDefault="0046180E" w:rsidP="00B62165">
            <w:pPr>
              <w:pStyle w:val="Caption"/>
              <w:keepNext/>
            </w:pPr>
            <w:r>
              <w:t xml:space="preserve">See </w:t>
            </w:r>
            <w:r w:rsidR="00C01119">
              <w:fldChar w:fldCharType="begin"/>
            </w:r>
            <w:r>
              <w:instrText xml:space="preserve"> REF _Ref272610871 \h </w:instrText>
            </w:r>
            <w:r w:rsidR="00C01119">
              <w:fldChar w:fldCharType="separate"/>
            </w:r>
          </w:p>
          <w:p w:rsidR="0046180E" w:rsidRDefault="00725288" w:rsidP="0046180E">
            <w:pPr>
              <w:pStyle w:val="NoSpacing"/>
            </w:pPr>
            <w:r>
              <w:t xml:space="preserve">Table </w:t>
            </w:r>
            <w:r>
              <w:rPr>
                <w:noProof/>
              </w:rPr>
              <w:t>20</w:t>
            </w:r>
            <w:r>
              <w:noBreakHyphen/>
            </w:r>
            <w:r>
              <w:rPr>
                <w:noProof/>
              </w:rPr>
              <w:t>5</w:t>
            </w:r>
            <w:r w:rsidR="00C01119">
              <w:fldChar w:fldCharType="end"/>
            </w:r>
            <w:r w:rsidR="0046180E">
              <w:t xml:space="preserve"> for Date formats that can be used with Year Option</w:t>
            </w:r>
          </w:p>
          <w:p w:rsidR="0046180E" w:rsidRDefault="0046180E" w:rsidP="0046180E">
            <w:pPr>
              <w:pStyle w:val="NoSpacing"/>
            </w:pPr>
            <w:r>
              <w:t xml:space="preserve">See </w:t>
            </w:r>
            <w:r w:rsidR="00C01119">
              <w:fldChar w:fldCharType="begin"/>
            </w:r>
            <w:r>
              <w:instrText xml:space="preserve"> REF _Ref272610909 \h </w:instrText>
            </w:r>
            <w:r w:rsidR="00C01119">
              <w:fldChar w:fldCharType="separate"/>
            </w:r>
            <w:r w:rsidR="00725288">
              <w:t xml:space="preserve">Table </w:t>
            </w:r>
            <w:r w:rsidR="00725288">
              <w:rPr>
                <w:noProof/>
              </w:rPr>
              <w:t>20</w:t>
            </w:r>
            <w:r w:rsidR="00725288">
              <w:noBreakHyphen/>
            </w:r>
            <w:r w:rsidR="00725288">
              <w:rPr>
                <w:noProof/>
              </w:rPr>
              <w:t>6</w:t>
            </w:r>
            <w:r w:rsidR="00C01119">
              <w:fldChar w:fldCharType="end"/>
            </w:r>
            <w:r>
              <w:t xml:space="preserve"> for Year Option formats.</w:t>
            </w: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7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2 Digit Year S</w:t>
            </w:r>
            <w:r w:rsidRPr="00181025">
              <w:t>tart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 w:rsidRPr="00181025">
              <w:t xml:space="preserve">The start of the sliding window </w:t>
            </w:r>
            <w:r>
              <w:t>to display a two-digit year.</w:t>
            </w:r>
          </w:p>
        </w:tc>
        <w:tc>
          <w:tcPr>
            <w:tcW w:w="2772" w:type="dxa"/>
          </w:tcPr>
          <w:p w:rsidR="0046180E" w:rsidRPr="00181025" w:rsidRDefault="0046180E" w:rsidP="0046180E">
            <w:pPr>
              <w:pStyle w:val="NoSpacing"/>
            </w:pP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8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2 Digit Year End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 xml:space="preserve">The end </w:t>
            </w:r>
            <w:r w:rsidRPr="00181025">
              <w:t xml:space="preserve">of the sliding window </w:t>
            </w:r>
            <w:r>
              <w:t>to display a two-digit year</w:t>
            </w:r>
            <w:r w:rsidRPr="00181025">
              <w:t>.</w:t>
            </w:r>
          </w:p>
        </w:tc>
        <w:tc>
          <w:tcPr>
            <w:tcW w:w="2772" w:type="dxa"/>
          </w:tcPr>
          <w:p w:rsidR="0046180E" w:rsidRDefault="0046180E" w:rsidP="0046180E">
            <w:pPr>
              <w:pStyle w:val="NoSpacing"/>
            </w:pP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9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M</w:t>
            </w:r>
            <w:r w:rsidRPr="00181025">
              <w:t>in</w:t>
            </w:r>
            <w:r>
              <w:t xml:space="preserve">imum valid </w:t>
            </w:r>
            <w:r w:rsidRPr="00181025">
              <w:t>date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L</w:t>
            </w:r>
            <w:r w:rsidRPr="00181025">
              <w:t xml:space="preserve">ower limit of the range of valid dates. </w:t>
            </w:r>
          </w:p>
        </w:tc>
        <w:tc>
          <w:tcPr>
            <w:tcW w:w="2772" w:type="dxa"/>
          </w:tcPr>
          <w:p w:rsidR="0046180E" w:rsidRDefault="0046180E" w:rsidP="0046180E">
            <w:pPr>
              <w:pStyle w:val="NoSpacing"/>
            </w:pP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10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M</w:t>
            </w:r>
            <w:r w:rsidRPr="00181025">
              <w:t>ax</w:t>
            </w:r>
            <w:r>
              <w:t xml:space="preserve">imum valid </w:t>
            </w:r>
            <w:r w:rsidRPr="00181025">
              <w:t>date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 w:rsidRPr="00181025">
              <w:t>The upper limit of the range of valid dates.</w:t>
            </w:r>
          </w:p>
        </w:tc>
        <w:tc>
          <w:tcPr>
            <w:tcW w:w="2772" w:type="dxa"/>
          </w:tcPr>
          <w:p w:rsidR="0046180E" w:rsidRPr="00181025" w:rsidRDefault="0046180E" w:rsidP="0046180E">
            <w:pPr>
              <w:pStyle w:val="NoSpacing"/>
            </w:pPr>
          </w:p>
        </w:tc>
      </w:tr>
      <w:tr w:rsidR="0046180E" w:rsidRPr="001650EB" w:rsidTr="007F6171">
        <w:tc>
          <w:tcPr>
            <w:tcW w:w="810" w:type="dxa"/>
          </w:tcPr>
          <w:p w:rsidR="0046180E" w:rsidRDefault="0046180E" w:rsidP="0046180E">
            <w:pPr>
              <w:pStyle w:val="NoSpacing"/>
              <w:jc w:val="center"/>
            </w:pPr>
            <w:r>
              <w:t>11</w:t>
            </w:r>
          </w:p>
        </w:tc>
        <w:tc>
          <w:tcPr>
            <w:tcW w:w="1745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E</w:t>
            </w:r>
            <w:r w:rsidRPr="00181025">
              <w:t>rr</w:t>
            </w:r>
            <w:r>
              <w:t>or Option</w:t>
            </w:r>
          </w:p>
        </w:tc>
        <w:tc>
          <w:tcPr>
            <w:tcW w:w="1227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3004" w:type="dxa"/>
            <w:hideMark/>
          </w:tcPr>
          <w:p w:rsidR="0046180E" w:rsidRPr="00181025" w:rsidRDefault="0046180E" w:rsidP="0046180E">
            <w:pPr>
              <w:pStyle w:val="NoSpacing"/>
            </w:pPr>
            <w:r w:rsidRPr="00181025">
              <w:t>This parameter suppresses error messages associated with in</w:t>
            </w:r>
            <w:r>
              <w:t xml:space="preserve">valid or out of range </w:t>
            </w:r>
            <w:r w:rsidRPr="00181025">
              <w:t>values.</w:t>
            </w:r>
          </w:p>
        </w:tc>
        <w:tc>
          <w:tcPr>
            <w:tcW w:w="2772" w:type="dxa"/>
          </w:tcPr>
          <w:p w:rsidR="0046180E" w:rsidRPr="00181025" w:rsidRDefault="0046180E" w:rsidP="0046180E">
            <w:pPr>
              <w:pStyle w:val="NoSpacing"/>
            </w:pPr>
          </w:p>
        </w:tc>
      </w:tr>
    </w:tbl>
    <w:p w:rsidR="0046180E" w:rsidRDefault="0046180E" w:rsidP="0046180E"/>
    <w:p w:rsidR="00347914" w:rsidRDefault="00347914" w:rsidP="00B96691">
      <w:pPr>
        <w:pStyle w:val="Caption"/>
        <w:keepNext/>
      </w:pPr>
      <w:bookmarkStart w:id="681" w:name="_Ref270048734"/>
    </w:p>
    <w:p w:rsidR="0046180E" w:rsidRDefault="0046180E" w:rsidP="00B9669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681"/>
      <w:r>
        <w:t xml:space="preserve"> $ZDATETIME with One parameter</w:t>
      </w:r>
    </w:p>
    <w:p w:rsidR="0046180E" w:rsidRDefault="0046180E" w:rsidP="00B96691">
      <w:pPr>
        <w:pStyle w:val="Code"/>
        <w:keepNext/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01D47">
        <w:rPr>
          <w:color w:val="auto"/>
        </w:rPr>
        <w:t xml:space="preserve">$ZDATETIME($H) </w:t>
      </w:r>
      <w:r w:rsidRPr="00F01D47">
        <w:rPr>
          <w:color w:val="auto"/>
        </w:rPr>
        <w:tab/>
      </w:r>
      <w:r w:rsidRPr="00F01D47">
        <w:rPr>
          <w:color w:val="auto"/>
        </w:rPr>
        <w:tab/>
      </w:r>
      <w:r>
        <w:rPr>
          <w:color w:val="auto"/>
        </w:rPr>
        <w:tab/>
      </w:r>
      <w:r w:rsidRPr="00F01D47">
        <w:rPr>
          <w:color w:val="auto"/>
        </w:rPr>
        <w:t>;display current date and time</w:t>
      </w:r>
    </w:p>
    <w:p w:rsidR="0046180E" w:rsidRPr="00237F6E" w:rsidRDefault="0046180E" w:rsidP="0046180E">
      <w:pPr>
        <w:pStyle w:val="Code"/>
        <w:ind w:firstLine="0"/>
        <w:rPr>
          <w:i/>
          <w:color w:val="auto"/>
        </w:rPr>
      </w:pPr>
      <w:r w:rsidRPr="00237F6E">
        <w:rPr>
          <w:i/>
          <w:color w:val="auto"/>
        </w:rPr>
        <w:t xml:space="preserve"> 11/12/2008 11:47:45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01D47">
        <w:rPr>
          <w:color w:val="auto"/>
        </w:rPr>
        <w:t>$ZDATETIME($H+5)</w:t>
      </w:r>
      <w:r w:rsidRPr="00F01D47">
        <w:rPr>
          <w:color w:val="auto"/>
        </w:rPr>
        <w:tab/>
      </w:r>
      <w:r w:rsidRPr="00F01D47">
        <w:rPr>
          <w:color w:val="auto"/>
        </w:rPr>
        <w:tab/>
      </w:r>
      <w:r>
        <w:rPr>
          <w:color w:val="auto"/>
        </w:rPr>
        <w:tab/>
      </w:r>
      <w:r w:rsidRPr="00F01D47">
        <w:rPr>
          <w:color w:val="auto"/>
        </w:rPr>
        <w:t>;display date 5 days from now</w:t>
      </w:r>
    </w:p>
    <w:p w:rsidR="0046180E" w:rsidRPr="00237F6E" w:rsidRDefault="0046180E" w:rsidP="0046180E">
      <w:pPr>
        <w:pStyle w:val="Code"/>
        <w:ind w:firstLine="0"/>
        <w:rPr>
          <w:i/>
          <w:color w:val="auto"/>
        </w:rPr>
      </w:pPr>
      <w:r w:rsidRPr="00237F6E">
        <w:rPr>
          <w:i/>
          <w:color w:val="auto"/>
        </w:rPr>
        <w:t xml:space="preserve"> 11/17/2008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$ZDATETIME($H-</w:t>
      </w:r>
      <w:r w:rsidRPr="00F01D47">
        <w:rPr>
          <w:color w:val="auto"/>
        </w:rPr>
        <w:t>5)</w:t>
      </w:r>
      <w:r w:rsidRPr="00F01D47">
        <w:rPr>
          <w:color w:val="auto"/>
        </w:rPr>
        <w:tab/>
      </w:r>
      <w:r w:rsidRPr="00F01D47">
        <w:rPr>
          <w:color w:val="auto"/>
        </w:rPr>
        <w:tab/>
      </w:r>
      <w:r>
        <w:rPr>
          <w:color w:val="auto"/>
        </w:rPr>
        <w:tab/>
      </w:r>
      <w:r w:rsidRPr="00F01D47">
        <w:rPr>
          <w:color w:val="auto"/>
        </w:rPr>
        <w:t xml:space="preserve">;display date 5 days </w:t>
      </w:r>
      <w:r>
        <w:rPr>
          <w:color w:val="auto"/>
        </w:rPr>
        <w:t>before</w:t>
      </w:r>
      <w:r w:rsidRPr="00F01D47">
        <w:rPr>
          <w:color w:val="auto"/>
        </w:rPr>
        <w:t xml:space="preserve"> now</w:t>
      </w:r>
    </w:p>
    <w:p w:rsidR="0046180E" w:rsidRPr="00237F6E" w:rsidRDefault="0046180E" w:rsidP="0046180E">
      <w:pPr>
        <w:pStyle w:val="Code"/>
        <w:ind w:firstLine="0"/>
        <w:rPr>
          <w:i/>
          <w:color w:val="auto"/>
        </w:rPr>
      </w:pPr>
      <w:r w:rsidRPr="00237F6E">
        <w:rPr>
          <w:i/>
          <w:color w:val="auto"/>
        </w:rPr>
        <w:t xml:space="preserve"> 11/07/2008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$ZDATETIME("61312,42310")</w:t>
      </w:r>
      <w:r>
        <w:rPr>
          <w:color w:val="auto"/>
        </w:rPr>
        <w:tab/>
      </w:r>
      <w:r w:rsidR="007E7C84">
        <w:rPr>
          <w:color w:val="auto"/>
        </w:rPr>
        <w:tab/>
      </w:r>
      <w:r w:rsidRPr="00F01D47">
        <w:rPr>
          <w:color w:val="auto"/>
        </w:rPr>
        <w:t>;display date and time from literal input</w:t>
      </w:r>
    </w:p>
    <w:p w:rsidR="0046180E" w:rsidRPr="00237F6E" w:rsidRDefault="0046180E" w:rsidP="0046180E">
      <w:pPr>
        <w:pStyle w:val="Code"/>
        <w:ind w:firstLine="0"/>
        <w:rPr>
          <w:i/>
          <w:color w:val="auto"/>
        </w:rPr>
      </w:pPr>
      <w:r w:rsidRPr="00237F6E">
        <w:rPr>
          <w:i/>
          <w:color w:val="auto"/>
        </w:rPr>
        <w:t xml:space="preserve"> 11/12/2008 11:45:10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01D47">
        <w:rPr>
          <w:color w:val="auto"/>
        </w:rPr>
        <w:t>$ZDATETIME("61312")</w:t>
      </w:r>
      <w:r w:rsidRPr="00F01D47">
        <w:rPr>
          <w:color w:val="auto"/>
        </w:rPr>
        <w:tab/>
      </w:r>
      <w:r>
        <w:rPr>
          <w:color w:val="auto"/>
        </w:rPr>
        <w:tab/>
      </w:r>
      <w:r w:rsidRPr="00F01D47">
        <w:rPr>
          <w:color w:val="auto"/>
        </w:rPr>
        <w:t>;display date from literal input</w:t>
      </w:r>
      <w:r>
        <w:rPr>
          <w:color w:val="auto"/>
        </w:rPr>
        <w:t>, time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D46176">
        <w:rPr>
          <w:rStyle w:val="CodeItalicChar"/>
          <w:color w:val="auto"/>
        </w:rPr>
        <w:t>11/12/2008</w:t>
      </w:r>
      <w:r w:rsidRPr="00D46176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="007E7C84">
        <w:rPr>
          <w:color w:val="auto"/>
        </w:rPr>
        <w:tab/>
      </w:r>
      <w:r>
        <w:rPr>
          <w:color w:val="auto"/>
        </w:rPr>
        <w:t>;is blank</w:t>
      </w:r>
    </w:p>
    <w:p w:rsidR="0046180E" w:rsidRPr="00F01D47" w:rsidRDefault="0046180E" w:rsidP="0046180E">
      <w:pPr>
        <w:pStyle w:val="Code"/>
        <w:ind w:firstLine="0"/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46180E" w:rsidRPr="00F01D47" w:rsidRDefault="007E7C84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="0046180E">
        <w:rPr>
          <w:color w:val="auto"/>
        </w:rPr>
        <w:t xml:space="preserve">Write </w:t>
      </w:r>
      <w:r w:rsidR="0046180E" w:rsidRPr="00F01D47">
        <w:rPr>
          <w:color w:val="auto"/>
        </w:rPr>
        <w:t xml:space="preserve">$ZDATETIME(",42310") </w:t>
      </w:r>
      <w:r w:rsidR="0046180E" w:rsidRPr="00F01D47">
        <w:rPr>
          <w:color w:val="auto"/>
        </w:rPr>
        <w:tab/>
      </w:r>
      <w:r w:rsidR="0046180E">
        <w:rPr>
          <w:color w:val="auto"/>
        </w:rPr>
        <w:tab/>
        <w:t>;</w:t>
      </w:r>
      <w:r w:rsidR="0046180E" w:rsidRPr="009854E8">
        <w:rPr>
          <w:color w:val="000000" w:themeColor="text1"/>
        </w:rPr>
        <w:t>display time from literal input. Date of</w:t>
      </w:r>
    </w:p>
    <w:p w:rsidR="0046180E" w:rsidRPr="00237F6E" w:rsidRDefault="0046180E" w:rsidP="0046180E">
      <w:pPr>
        <w:pStyle w:val="Code"/>
        <w:ind w:firstLine="0"/>
        <w:rPr>
          <w:i/>
          <w:color w:val="auto"/>
        </w:rPr>
      </w:pPr>
      <w:r w:rsidRPr="00237F6E">
        <w:rPr>
          <w:i/>
          <w:color w:val="auto"/>
        </w:rPr>
        <w:t xml:space="preserve"> 12/31/1840 11:45:10</w:t>
      </w:r>
      <w:r w:rsidRPr="00237F6E">
        <w:rPr>
          <w:i/>
          <w:color w:val="auto"/>
        </w:rPr>
        <w:tab/>
      </w:r>
      <w:r w:rsidRPr="00237F6E">
        <w:rPr>
          <w:i/>
          <w:color w:val="auto"/>
        </w:rPr>
        <w:tab/>
      </w:r>
      <w:r w:rsidRPr="00237F6E">
        <w:rPr>
          <w:i/>
          <w:color w:val="auto"/>
        </w:rPr>
        <w:tab/>
        <w:t>;blank is assumed zero, thus 12/31/1840</w:t>
      </w:r>
    </w:p>
    <w:p w:rsidR="0046180E" w:rsidRPr="00AA3F27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347914" w:rsidRDefault="00347914" w:rsidP="0046180E">
      <w:pPr>
        <w:pStyle w:val="Caption"/>
      </w:pPr>
      <w:bookmarkStart w:id="682" w:name="RCOS_fzdatetime28"/>
      <w:bookmarkStart w:id="683" w:name="_Ref270048783"/>
      <w:bookmarkStart w:id="684" w:name="_Ref218220454"/>
      <w:bookmarkEnd w:id="682"/>
    </w:p>
    <w:p w:rsidR="0046180E" w:rsidRDefault="0046180E" w:rsidP="0046180E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bookmarkEnd w:id="683"/>
      <w:r>
        <w:t xml:space="preserve"> Date Formats</w:t>
      </w:r>
      <w:bookmarkEnd w:id="684"/>
    </w:p>
    <w:tbl>
      <w:tblPr>
        <w:tblW w:w="0" w:type="auto"/>
        <w:tblInd w:w="18" w:type="dxa"/>
        <w:tblLook w:val="04A0" w:firstRow="1" w:lastRow="0" w:firstColumn="1" w:lastColumn="0" w:noHBand="0" w:noVBand="1"/>
      </w:tblPr>
      <w:tblGrid>
        <w:gridCol w:w="1710"/>
        <w:gridCol w:w="7830"/>
      </w:tblGrid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>
              <w:t>Date Format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8D51E4" w:rsidRDefault="0046180E" w:rsidP="0046180E">
            <w:pPr>
              <w:pStyle w:val="NoSpacing"/>
            </w:pPr>
            <w:r>
              <w:t>Description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1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MM/DD/[YY]YY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2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>
              <w:t>DD Mmm</w:t>
            </w:r>
            <w:r w:rsidRPr="008D51E4">
              <w:t xml:space="preserve"> [YY]YY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3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YYYY-MM-DD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4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DD/MM/[YY]YY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5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 D</w:t>
            </w:r>
            <w:r>
              <w:t>D</w:t>
            </w:r>
            <w:r w:rsidRPr="008D51E4">
              <w:t>, YYYY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6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 D</w:t>
            </w:r>
            <w:r>
              <w:t>D</w:t>
            </w:r>
            <w:r w:rsidRPr="008D51E4">
              <w:t xml:space="preserve"> YYYY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7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 DD [YY]YY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8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>
              <w:t>YYYYMMDD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9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Mmmmm D, YYYY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10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Day number for the week</w:t>
            </w:r>
            <w:r>
              <w:t xml:space="preserve"> – 01=Sun, 02=Mon, 03=Tues, etc.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11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Abbreviated day name</w:t>
            </w:r>
            <w:r>
              <w:t xml:space="preserve"> – Sun, Mon, Tues, etc.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12</w:t>
            </w:r>
          </w:p>
        </w:tc>
        <w:tc>
          <w:tcPr>
            <w:tcW w:w="7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Full day name</w:t>
            </w:r>
            <w:r>
              <w:t xml:space="preserve"> – Sunday, Monday, Tuesday, etc.</w:t>
            </w:r>
          </w:p>
        </w:tc>
      </w:tr>
    </w:tbl>
    <w:p w:rsidR="0046180E" w:rsidRDefault="0046180E" w:rsidP="0046180E">
      <w:pPr>
        <w:ind w:firstLine="0"/>
      </w:pPr>
    </w:p>
    <w:p w:rsidR="00347914" w:rsidRDefault="00347914" w:rsidP="0046180E">
      <w:pPr>
        <w:pStyle w:val="Caption"/>
      </w:pPr>
      <w:bookmarkStart w:id="685" w:name="_Ref270048825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685"/>
      <w:r>
        <w:t xml:space="preserve"> $ZDATETIME with Two parameters</w:t>
      </w:r>
    </w:p>
    <w:p w:rsidR="0046180E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6180E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F01D47">
        <w:rPr>
          <w:color w:val="auto"/>
        </w:rPr>
        <w:t>DateFormat=1:1:12 {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</w:t>
      </w:r>
      <w:r w:rsidRPr="00F01D47">
        <w:rPr>
          <w:color w:val="auto"/>
        </w:rPr>
        <w:t xml:space="preserve">  </w:t>
      </w:r>
      <w:r>
        <w:rPr>
          <w:color w:val="auto"/>
        </w:rPr>
        <w:t xml:space="preserve">Write </w:t>
      </w:r>
      <w:r w:rsidRPr="00F01D47">
        <w:rPr>
          <w:color w:val="auto"/>
        </w:rPr>
        <w:t>!,"Date Format: ",DateFormat," - ",$ZDATETIME($H,DateFormat)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01D47">
        <w:rPr>
          <w:color w:val="auto"/>
        </w:rPr>
        <w:t xml:space="preserve">}         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1 - 11/12/2008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2 - 12 Nov 2008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3 - 2008-11-12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4 - 12/11/2008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5 - Nov 12, 2008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6 - Nov 12 2008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7 - Nov 12 2008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8 - 20081112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9 - November 12, 2008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10 - 3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11 - Wed 12:02:24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Date Format: 12 - Wednesday 12:02:24</w:t>
      </w:r>
    </w:p>
    <w:p w:rsidR="0046180E" w:rsidRPr="00F01D47" w:rsidRDefault="0046180E" w:rsidP="0046180E">
      <w:pPr>
        <w:pStyle w:val="Code"/>
        <w:rPr>
          <w:rFonts w:ascii="r_ansi" w:hAnsi="r_ansi" w:cs="r_ansi"/>
          <w:b/>
          <w:color w:val="FF0000"/>
          <w:sz w:val="20"/>
          <w:szCs w:val="20"/>
          <w:lang w:bidi="ar-SA"/>
        </w:rPr>
      </w:pPr>
    </w:p>
    <w:p w:rsidR="00347914" w:rsidRDefault="00347914" w:rsidP="0046180E">
      <w:pPr>
        <w:pStyle w:val="Caption"/>
      </w:pPr>
      <w:bookmarkStart w:id="686" w:name="_Ref270048867"/>
    </w:p>
    <w:p w:rsidR="0046180E" w:rsidRPr="007470B0" w:rsidRDefault="0046180E" w:rsidP="0046180E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Table \* ARABIC \s 1 ">
        <w:r w:rsidR="00725288">
          <w:rPr>
            <w:noProof/>
          </w:rPr>
          <w:t>3</w:t>
        </w:r>
      </w:fldSimple>
      <w:bookmarkEnd w:id="686"/>
      <w:r>
        <w:t xml:space="preserve"> Time Formats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2665"/>
        <w:gridCol w:w="6785"/>
        <w:gridCol w:w="18"/>
      </w:tblGrid>
      <w:tr w:rsidR="00DB10BB" w:rsidRPr="008D51E4" w:rsidTr="00DB10BB">
        <w:trPr>
          <w:gridAfter w:val="1"/>
          <w:wAfter w:w="18" w:type="dxa"/>
        </w:trPr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B10BB" w:rsidRPr="008D51E4" w:rsidRDefault="00DB10BB" w:rsidP="005D375D">
            <w:pPr>
              <w:pStyle w:val="NoSpacing"/>
              <w:jc w:val="center"/>
            </w:pPr>
            <w:r>
              <w:t>Time Format</w:t>
            </w:r>
          </w:p>
        </w:tc>
        <w:tc>
          <w:tcPr>
            <w:tcW w:w="67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DB10BB" w:rsidRPr="008D51E4" w:rsidRDefault="00DB10BB" w:rsidP="005D375D">
            <w:pPr>
              <w:pStyle w:val="NoSpacing"/>
            </w:pPr>
            <w:r>
              <w:t>Description</w:t>
            </w:r>
          </w:p>
        </w:tc>
      </w:tr>
      <w:tr w:rsidR="0046180E" w:rsidRPr="007470B0" w:rsidTr="00DB10BB"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spacing w:after="0"/>
              <w:ind w:firstLine="0"/>
              <w:jc w:val="center"/>
            </w:pPr>
            <w:bookmarkStart w:id="687" w:name="RCOS_B35085"/>
            <w:bookmarkEnd w:id="687"/>
            <w:r w:rsidRPr="007470B0">
              <w:t>1</w:t>
            </w:r>
          </w:p>
        </w:tc>
        <w:tc>
          <w:tcPr>
            <w:tcW w:w="68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pStyle w:val="NoSpacing"/>
            </w:pPr>
            <w:r>
              <w:t>hh:mm:ss</w:t>
            </w:r>
            <w:r w:rsidRPr="007470B0">
              <w:t xml:space="preserve"> (24-hour clock)</w:t>
            </w:r>
            <w:r>
              <w:t xml:space="preserve"> format</w:t>
            </w:r>
          </w:p>
        </w:tc>
      </w:tr>
      <w:tr w:rsidR="0046180E" w:rsidRPr="007470B0" w:rsidTr="00DB10BB"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spacing w:after="0"/>
              <w:ind w:firstLine="0"/>
              <w:jc w:val="center"/>
            </w:pPr>
            <w:r w:rsidRPr="007470B0">
              <w:t>2</w:t>
            </w:r>
          </w:p>
        </w:tc>
        <w:tc>
          <w:tcPr>
            <w:tcW w:w="68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pStyle w:val="NoSpacing"/>
            </w:pPr>
            <w:r>
              <w:t>hh:mm</w:t>
            </w:r>
            <w:r w:rsidRPr="007470B0">
              <w:t xml:space="preserve"> (24-hour clock)</w:t>
            </w:r>
            <w:r>
              <w:t xml:space="preserve"> format</w:t>
            </w:r>
          </w:p>
        </w:tc>
      </w:tr>
      <w:tr w:rsidR="0046180E" w:rsidRPr="007470B0" w:rsidTr="00DB10BB"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spacing w:after="0"/>
              <w:ind w:firstLine="0"/>
              <w:jc w:val="center"/>
            </w:pPr>
            <w:r w:rsidRPr="007470B0">
              <w:t>3</w:t>
            </w:r>
          </w:p>
        </w:tc>
        <w:tc>
          <w:tcPr>
            <w:tcW w:w="68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pStyle w:val="NoSpacing"/>
            </w:pPr>
            <w:r>
              <w:t xml:space="preserve">hh:mm:ss[AM/PM] </w:t>
            </w:r>
            <w:r w:rsidRPr="007470B0">
              <w:t xml:space="preserve"> (12-hour clock)</w:t>
            </w:r>
            <w:r>
              <w:t xml:space="preserve"> format</w:t>
            </w:r>
          </w:p>
        </w:tc>
      </w:tr>
      <w:tr w:rsidR="0046180E" w:rsidRPr="007470B0" w:rsidTr="00DB10BB">
        <w:tc>
          <w:tcPr>
            <w:tcW w:w="2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spacing w:after="0"/>
              <w:ind w:firstLine="0"/>
              <w:jc w:val="center"/>
            </w:pPr>
            <w:r w:rsidRPr="007470B0">
              <w:t>4</w:t>
            </w:r>
          </w:p>
        </w:tc>
        <w:tc>
          <w:tcPr>
            <w:tcW w:w="680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pStyle w:val="NoSpacing"/>
            </w:pPr>
            <w:r>
              <w:t>hh:mm[AM/PM]</w:t>
            </w:r>
            <w:r w:rsidRPr="007470B0">
              <w:t xml:space="preserve"> (12-hour clock)</w:t>
            </w:r>
            <w:r>
              <w:t xml:space="preserve"> format</w:t>
            </w:r>
          </w:p>
        </w:tc>
      </w:tr>
    </w:tbl>
    <w:p w:rsidR="0046180E" w:rsidRDefault="0046180E" w:rsidP="0046180E"/>
    <w:p w:rsidR="0046180E" w:rsidRDefault="0046180E" w:rsidP="009A60B3">
      <w:pPr>
        <w:pStyle w:val="Caption"/>
        <w:keepNext/>
      </w:pPr>
      <w:bookmarkStart w:id="688" w:name="RCOS_B32305"/>
      <w:bookmarkStart w:id="689" w:name="RCOS_C32306"/>
      <w:bookmarkStart w:id="690" w:name="RCOS_B32310"/>
      <w:bookmarkStart w:id="691" w:name="_Ref270049107"/>
      <w:bookmarkEnd w:id="688"/>
      <w:bookmarkEnd w:id="689"/>
      <w:bookmarkEnd w:id="690"/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691"/>
      <w:r>
        <w:t xml:space="preserve"> $ZDATETIME with Three parameters</w:t>
      </w:r>
    </w:p>
    <w:p w:rsidR="0046180E" w:rsidRDefault="0046180E" w:rsidP="009A60B3">
      <w:pPr>
        <w:pStyle w:val="Code"/>
        <w:keepNext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6180E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 code cannot be run from the Terminal, it needs to be put in a Routine and then run the Routine.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F01D47">
        <w:rPr>
          <w:color w:val="auto"/>
        </w:rPr>
        <w:t>DateFormat=1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F01D47">
        <w:rPr>
          <w:color w:val="auto"/>
        </w:rPr>
        <w:t>TimeFormat=1:1:4 {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01D47">
        <w:rPr>
          <w:color w:val="auto"/>
        </w:rPr>
        <w:t xml:space="preserve">  </w:t>
      </w:r>
      <w:r>
        <w:rPr>
          <w:color w:val="auto"/>
        </w:rPr>
        <w:t xml:space="preserve">Write </w:t>
      </w:r>
      <w:r w:rsidRPr="00F01D47">
        <w:rPr>
          <w:color w:val="auto"/>
        </w:rPr>
        <w:t>!,"Time Format: ",</w:t>
      </w:r>
      <w:r>
        <w:rPr>
          <w:color w:val="auto"/>
        </w:rPr>
        <w:t>Time</w:t>
      </w:r>
      <w:r w:rsidRPr="00F01D47">
        <w:rPr>
          <w:color w:val="auto"/>
        </w:rPr>
        <w:t>Format," - "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01D47">
        <w:rPr>
          <w:color w:val="auto"/>
        </w:rPr>
        <w:t xml:space="preserve">  </w:t>
      </w:r>
      <w:r>
        <w:rPr>
          <w:color w:val="auto"/>
        </w:rPr>
        <w:t xml:space="preserve">Write </w:t>
      </w:r>
      <w:r w:rsidRPr="00F01D47">
        <w:rPr>
          <w:color w:val="auto"/>
        </w:rPr>
        <w:t>$ZDATETIME($H,DateFormat,TimeFormat)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01D47">
        <w:rPr>
          <w:color w:val="auto"/>
        </w:rPr>
        <w:t xml:space="preserve">}         </w:t>
      </w:r>
    </w:p>
    <w:p w:rsidR="0046180E" w:rsidRPr="00F01D47" w:rsidRDefault="0046180E" w:rsidP="0046180E">
      <w:pPr>
        <w:pStyle w:val="Code"/>
        <w:ind w:firstLine="0"/>
        <w:rPr>
          <w:color w:val="auto"/>
        </w:rPr>
      </w:pP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Time Format: 1 - 11/13/2008 12:12:40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Time Format: 2 - 11/13/2008 12:13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Time Format: 3 - 11/13/2008 12:12:40PM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F01D47">
        <w:t>Time Format: 4 - 11/13/2008 12:13PM</w:t>
      </w:r>
    </w:p>
    <w:p w:rsidR="0046180E" w:rsidRPr="004829E5" w:rsidRDefault="0046180E" w:rsidP="0046180E">
      <w:pPr>
        <w:pStyle w:val="Code"/>
        <w:rPr>
          <w:b/>
          <w:color w:val="FF0000"/>
        </w:rPr>
      </w:pPr>
    </w:p>
    <w:p w:rsidR="0046180E" w:rsidRDefault="00C01119" w:rsidP="0046180E">
      <w:pPr>
        <w:ind w:left="360" w:firstLine="0"/>
      </w:pPr>
      <w:r>
        <w:fldChar w:fldCharType="begin"/>
      </w:r>
      <w:r w:rsidR="0046180E">
        <w:instrText xml:space="preserve"> REF _Ref270049107 \h </w:instrText>
      </w:r>
      <w:r>
        <w:fldChar w:fldCharType="separate"/>
      </w:r>
      <w:r w:rsidR="00725288">
        <w:t xml:space="preserve">Example </w:t>
      </w:r>
      <w:r w:rsidR="00725288">
        <w:rPr>
          <w:noProof/>
        </w:rPr>
        <w:t>20</w:t>
      </w:r>
      <w:r w:rsidR="00725288">
        <w:noBreakHyphen/>
      </w:r>
      <w:r w:rsidR="00725288">
        <w:rPr>
          <w:noProof/>
        </w:rPr>
        <w:t>4</w:t>
      </w:r>
      <w:r>
        <w:fldChar w:fldCharType="end"/>
      </w:r>
      <w:r w:rsidR="0046180E">
        <w:t xml:space="preserve"> demonstrates the four time formats and their outputs.</w:t>
      </w:r>
    </w:p>
    <w:p w:rsidR="0040459C" w:rsidRDefault="0040459C" w:rsidP="0046180E">
      <w:pPr>
        <w:pStyle w:val="Caption"/>
      </w:pPr>
      <w:bookmarkStart w:id="692" w:name="_Ref270049151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692"/>
      <w:r>
        <w:t xml:space="preserve"> $ZDATETIME with Four parameters – Time Precision</w:t>
      </w:r>
      <w:r w:rsidR="00C01119">
        <w:fldChar w:fldCharType="begin"/>
      </w:r>
      <w:r>
        <w:instrText xml:space="preserve"> XE "</w:instrText>
      </w:r>
      <w:r w:rsidRPr="004867D6">
        <w:instrText>Time Precision</w:instrText>
      </w:r>
      <w:r>
        <w:instrText xml:space="preserve">" </w:instrText>
      </w:r>
      <w:r w:rsidR="00C01119">
        <w:fldChar w:fldCharType="end"/>
      </w:r>
    </w:p>
    <w:p w:rsidR="0046180E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6180E" w:rsidRDefault="00D20B27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</w:t>
      </w:r>
      <w:r w:rsidR="0046180E">
        <w:rPr>
          <w:color w:val="auto"/>
        </w:rPr>
        <w:t xml:space="preserve"> code cannot be run from the Terminal, it needs to be put in a Routine and then run the Routine.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DB10BB" w:rsidRDefault="0046180E" w:rsidP="0046180E">
      <w:pPr>
        <w:pStyle w:val="Code"/>
        <w:ind w:firstLine="0"/>
        <w:rPr>
          <w:color w:val="auto"/>
        </w:rPr>
      </w:pPr>
      <w:r w:rsidRPr="00DB10BB">
        <w:rPr>
          <w:color w:val="auto"/>
        </w:rPr>
        <w:t xml:space="preserve"> For Format=1:1:4 {</w:t>
      </w:r>
    </w:p>
    <w:p w:rsidR="0046180E" w:rsidRPr="00DB10BB" w:rsidRDefault="0046180E" w:rsidP="0046180E">
      <w:pPr>
        <w:pStyle w:val="Code"/>
        <w:ind w:firstLine="0"/>
        <w:rPr>
          <w:color w:val="auto"/>
        </w:rPr>
      </w:pPr>
      <w:r w:rsidRPr="00DB10BB">
        <w:rPr>
          <w:color w:val="auto"/>
        </w:rPr>
        <w:tab/>
        <w:t>Write !,"Time Format: ",Format," - ",$ZDATETIME($H,,Format,</w:t>
      </w:r>
      <w:r w:rsidRPr="00DB10BB">
        <w:rPr>
          <w:color w:val="auto"/>
          <w:u w:val="single"/>
        </w:rPr>
        <w:t>2</w:t>
      </w:r>
      <w:r w:rsidRPr="00DB10BB">
        <w:rPr>
          <w:color w:val="auto"/>
        </w:rPr>
        <w:t xml:space="preserve">)  ;2 decimal </w:t>
      </w:r>
    </w:p>
    <w:p w:rsidR="0046180E" w:rsidRPr="00DB10BB" w:rsidRDefault="0046180E" w:rsidP="0046180E">
      <w:pPr>
        <w:pStyle w:val="Code"/>
        <w:ind w:firstLine="0"/>
        <w:rPr>
          <w:color w:val="auto"/>
        </w:rPr>
      </w:pPr>
      <w:r w:rsidRPr="00DB10BB">
        <w:rPr>
          <w:color w:val="auto"/>
        </w:rPr>
        <w:t xml:space="preserve"> } </w:t>
      </w:r>
    </w:p>
    <w:p w:rsidR="0046180E" w:rsidRPr="00DB10BB" w:rsidRDefault="0046180E" w:rsidP="0046180E">
      <w:pPr>
        <w:pStyle w:val="Code"/>
        <w:ind w:firstLine="0"/>
        <w:rPr>
          <w:b/>
          <w:color w:val="auto"/>
        </w:rPr>
      </w:pPr>
      <w:r w:rsidRPr="00DB10BB">
        <w:rPr>
          <w:b/>
          <w:color w:val="auto"/>
        </w:rPr>
        <w:t xml:space="preserve"> </w:t>
      </w:r>
      <w:r w:rsidRPr="00DB10BB">
        <w:rPr>
          <w:rStyle w:val="CodeItalicChar"/>
          <w:color w:val="auto"/>
        </w:rPr>
        <w:t>Time Format: 1 - 11/13/2008 12:22:22.00</w:t>
      </w:r>
      <w:r w:rsidRPr="00DB10BB">
        <w:rPr>
          <w:rStyle w:val="CodeItalicChar"/>
          <w:color w:val="auto"/>
        </w:rPr>
        <w:tab/>
      </w:r>
      <w:r w:rsidRPr="00DB10BB">
        <w:rPr>
          <w:rStyle w:val="CodeItalicChar"/>
          <w:color w:val="auto"/>
        </w:rPr>
        <w:tab/>
      </w:r>
      <w:r w:rsidRPr="00DB10BB">
        <w:rPr>
          <w:color w:val="auto"/>
        </w:rPr>
        <w:t>;2 decimal precision</w:t>
      </w:r>
    </w:p>
    <w:p w:rsidR="0046180E" w:rsidRPr="00DB10BB" w:rsidRDefault="0046180E" w:rsidP="009C6846">
      <w:pPr>
        <w:pStyle w:val="CodeItalic"/>
      </w:pPr>
      <w:r w:rsidRPr="00DB10BB">
        <w:t xml:space="preserve"> Time Format: 2 - 11/13/2008 12:22</w:t>
      </w:r>
    </w:p>
    <w:p w:rsidR="0046180E" w:rsidRPr="00DB10BB" w:rsidRDefault="0046180E" w:rsidP="0046180E">
      <w:pPr>
        <w:pStyle w:val="Code"/>
        <w:ind w:firstLine="0"/>
        <w:rPr>
          <w:color w:val="auto"/>
        </w:rPr>
      </w:pPr>
      <w:r w:rsidRPr="00DB10BB">
        <w:rPr>
          <w:b/>
          <w:color w:val="auto"/>
        </w:rPr>
        <w:t xml:space="preserve"> </w:t>
      </w:r>
      <w:r w:rsidRPr="00DB10BB">
        <w:rPr>
          <w:rStyle w:val="CodeItalicChar"/>
          <w:color w:val="auto"/>
        </w:rPr>
        <w:t>Time Format: 3 - 11/13/2008 12:22:22.00PM</w:t>
      </w:r>
      <w:r w:rsidRPr="00DB10BB">
        <w:rPr>
          <w:rStyle w:val="CodeItalicChar"/>
          <w:color w:val="auto"/>
        </w:rPr>
        <w:tab/>
      </w:r>
      <w:r w:rsidRPr="00DB10BB">
        <w:rPr>
          <w:color w:val="auto"/>
        </w:rPr>
        <w:t>;2 decimal precision</w:t>
      </w:r>
    </w:p>
    <w:p w:rsidR="0046180E" w:rsidRPr="00DB10BB" w:rsidRDefault="0046180E" w:rsidP="009C6846">
      <w:pPr>
        <w:pStyle w:val="CodeItalic"/>
      </w:pPr>
      <w:r w:rsidRPr="00DB10BB">
        <w:t xml:space="preserve"> Time Format: 4 - 11/13/2008 12:22PM</w:t>
      </w:r>
    </w:p>
    <w:p w:rsidR="0046180E" w:rsidRPr="00DB10BB" w:rsidRDefault="0046180E" w:rsidP="0046180E">
      <w:pPr>
        <w:pStyle w:val="Code"/>
        <w:ind w:firstLine="0"/>
        <w:rPr>
          <w:color w:val="auto"/>
        </w:rPr>
      </w:pPr>
    </w:p>
    <w:p w:rsidR="0046180E" w:rsidRPr="00DB10BB" w:rsidRDefault="0046180E" w:rsidP="0046180E">
      <w:pPr>
        <w:pStyle w:val="Code"/>
        <w:ind w:firstLine="0"/>
        <w:rPr>
          <w:color w:val="auto"/>
        </w:rPr>
      </w:pPr>
      <w:r w:rsidRPr="00DB10BB">
        <w:rPr>
          <w:color w:val="auto"/>
        </w:rPr>
        <w:t xml:space="preserve"> For Format=1:1:4 {</w:t>
      </w:r>
    </w:p>
    <w:p w:rsidR="0046180E" w:rsidRPr="00DB10BB" w:rsidRDefault="0046180E" w:rsidP="0046180E">
      <w:pPr>
        <w:pStyle w:val="Code"/>
        <w:ind w:firstLine="0"/>
        <w:rPr>
          <w:color w:val="auto"/>
        </w:rPr>
      </w:pPr>
      <w:r w:rsidRPr="00DB10BB">
        <w:rPr>
          <w:color w:val="auto"/>
        </w:rPr>
        <w:tab/>
        <w:t>Write !,"Time Format: ",Format," - ",$ZDATETIME($H,,Format,</w:t>
      </w:r>
      <w:r w:rsidRPr="00DB10BB">
        <w:rPr>
          <w:color w:val="auto"/>
          <w:u w:val="single"/>
        </w:rPr>
        <w:t>4</w:t>
      </w:r>
      <w:r w:rsidRPr="00DB10BB">
        <w:rPr>
          <w:color w:val="auto"/>
        </w:rPr>
        <w:t>)  ;4 decimals</w:t>
      </w:r>
    </w:p>
    <w:p w:rsidR="0046180E" w:rsidRPr="00DB10BB" w:rsidRDefault="0046180E" w:rsidP="0046180E">
      <w:pPr>
        <w:pStyle w:val="Code"/>
        <w:ind w:firstLine="0"/>
        <w:rPr>
          <w:color w:val="auto"/>
        </w:rPr>
      </w:pPr>
      <w:r w:rsidRPr="00DB10BB">
        <w:rPr>
          <w:color w:val="auto"/>
        </w:rPr>
        <w:t xml:space="preserve"> }</w:t>
      </w:r>
    </w:p>
    <w:p w:rsidR="0046180E" w:rsidRPr="00DB10BB" w:rsidRDefault="0046180E" w:rsidP="0046180E">
      <w:pPr>
        <w:pStyle w:val="Code"/>
        <w:ind w:firstLine="0"/>
        <w:rPr>
          <w:b/>
          <w:color w:val="auto"/>
        </w:rPr>
      </w:pPr>
      <w:r w:rsidRPr="00DB10BB">
        <w:rPr>
          <w:b/>
          <w:color w:val="auto"/>
        </w:rPr>
        <w:t xml:space="preserve"> </w:t>
      </w:r>
      <w:r w:rsidRPr="00DB10BB">
        <w:rPr>
          <w:rStyle w:val="CodeItalicChar"/>
          <w:color w:val="auto"/>
        </w:rPr>
        <w:t>Time Format: 1 - 11/13/2008 12:22:30.0000</w:t>
      </w:r>
      <w:r w:rsidRPr="00DB10BB">
        <w:rPr>
          <w:rStyle w:val="CodeItalicChar"/>
          <w:color w:val="auto"/>
        </w:rPr>
        <w:tab/>
      </w:r>
      <w:r w:rsidRPr="00DB10BB">
        <w:rPr>
          <w:color w:val="auto"/>
        </w:rPr>
        <w:t>;4 decimal precision</w:t>
      </w:r>
    </w:p>
    <w:p w:rsidR="0046180E" w:rsidRPr="00DB10BB" w:rsidRDefault="0046180E" w:rsidP="009C6846">
      <w:pPr>
        <w:pStyle w:val="CodeItalic"/>
      </w:pPr>
      <w:r w:rsidRPr="00DB10BB">
        <w:t xml:space="preserve"> Time Format: 2 - 11/13/2008 12:22</w:t>
      </w:r>
    </w:p>
    <w:p w:rsidR="0046180E" w:rsidRPr="00DB10BB" w:rsidRDefault="0046180E" w:rsidP="0046180E">
      <w:pPr>
        <w:pStyle w:val="Code"/>
        <w:ind w:firstLine="0"/>
        <w:rPr>
          <w:color w:val="auto"/>
        </w:rPr>
      </w:pPr>
      <w:r w:rsidRPr="00DB10BB">
        <w:rPr>
          <w:b/>
          <w:color w:val="auto"/>
        </w:rPr>
        <w:t xml:space="preserve"> </w:t>
      </w:r>
      <w:r w:rsidRPr="00DB10BB">
        <w:rPr>
          <w:rStyle w:val="CodeItalicChar"/>
          <w:color w:val="auto"/>
        </w:rPr>
        <w:t>Time Format: 3 - 11/13/2008 12:22:30.0000PM</w:t>
      </w:r>
      <w:r w:rsidRPr="00DB10BB">
        <w:rPr>
          <w:b/>
          <w:color w:val="auto"/>
        </w:rPr>
        <w:tab/>
      </w:r>
      <w:r w:rsidRPr="00DB10BB">
        <w:rPr>
          <w:color w:val="auto"/>
        </w:rPr>
        <w:t>;4 decimal precision</w:t>
      </w:r>
    </w:p>
    <w:p w:rsidR="0046180E" w:rsidRPr="00DB10BB" w:rsidRDefault="0046180E" w:rsidP="009C6846">
      <w:pPr>
        <w:pStyle w:val="CodeItalic"/>
      </w:pPr>
      <w:r w:rsidRPr="00DB10BB">
        <w:t xml:space="preserve"> Time Format: 4 - 11/13/2008 12:22PM</w:t>
      </w:r>
    </w:p>
    <w:p w:rsidR="0046180E" w:rsidRPr="00EF34BC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u w:val="single"/>
          <w:lang w:bidi="ar-SA"/>
        </w:rPr>
      </w:pPr>
    </w:p>
    <w:p w:rsidR="0040459C" w:rsidRDefault="0040459C" w:rsidP="0046180E">
      <w:pPr>
        <w:pStyle w:val="Caption"/>
      </w:pPr>
      <w:bookmarkStart w:id="693" w:name="_Ref272610704"/>
    </w:p>
    <w:p w:rsidR="0046180E" w:rsidRDefault="0046180E" w:rsidP="0046180E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Table \* ARABIC \s 1 ">
        <w:r w:rsidR="00725288">
          <w:rPr>
            <w:noProof/>
          </w:rPr>
          <w:t>4</w:t>
        </w:r>
      </w:fldSimple>
      <w:bookmarkEnd w:id="693"/>
      <w:r>
        <w:t xml:space="preserve"> Date Formats that can be used with MonthList</w:t>
      </w:r>
    </w:p>
    <w:tbl>
      <w:tblPr>
        <w:tblW w:w="0" w:type="auto"/>
        <w:tblInd w:w="18" w:type="dxa"/>
        <w:tblLook w:val="04A0" w:firstRow="1" w:lastRow="0" w:firstColumn="1" w:lastColumn="0" w:noHBand="0" w:noVBand="1"/>
      </w:tblPr>
      <w:tblGrid>
        <w:gridCol w:w="1710"/>
        <w:gridCol w:w="7740"/>
      </w:tblGrid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>
              <w:t>Date Format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8D51E4" w:rsidRDefault="0046180E" w:rsidP="0046180E">
            <w:pPr>
              <w:pStyle w:val="NoSpacing"/>
            </w:pPr>
            <w:r>
              <w:t>Description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2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</w:pPr>
            <w:r>
              <w:t>DD Mmm</w:t>
            </w:r>
            <w:r w:rsidRPr="008D51E4">
              <w:t xml:space="preserve"> [YY]YY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5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 D</w:t>
            </w:r>
            <w:r>
              <w:t>D</w:t>
            </w:r>
            <w:r w:rsidRPr="008D51E4">
              <w:t>, YYYY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6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 D</w:t>
            </w:r>
            <w:r>
              <w:t>D</w:t>
            </w:r>
            <w:r w:rsidRPr="008D51E4">
              <w:t xml:space="preserve"> YYYY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7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 DD [YY]YY</w:t>
            </w:r>
          </w:p>
        </w:tc>
      </w:tr>
      <w:tr w:rsidR="0046180E" w:rsidRPr="008D51E4" w:rsidTr="00B62165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9</w:t>
            </w:r>
          </w:p>
        </w:tc>
        <w:tc>
          <w:tcPr>
            <w:tcW w:w="7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Mmmmm D, YYYY</w:t>
            </w:r>
          </w:p>
        </w:tc>
      </w:tr>
    </w:tbl>
    <w:p w:rsidR="0046180E" w:rsidRDefault="0046180E" w:rsidP="0046180E"/>
    <w:p w:rsidR="0046180E" w:rsidRDefault="0046180E" w:rsidP="0046180E">
      <w:pPr>
        <w:pStyle w:val="Caption"/>
      </w:pPr>
      <w:bookmarkStart w:id="694" w:name="_Ref273164824"/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694"/>
      <w:r>
        <w:t xml:space="preserve"> MonthList Delimiter</w:t>
      </w:r>
    </w:p>
    <w:p w:rsidR="0046180E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6180E" w:rsidRPr="000E5153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E5153">
        <w:rPr>
          <w:color w:val="auto"/>
        </w:rPr>
        <w:t>; Delimiter is a space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MonthList</w:t>
      </w:r>
      <w:r w:rsidRPr="00A00BF6">
        <w:rPr>
          <w:color w:val="auto"/>
        </w:rPr>
        <w:t>="</w:t>
      </w:r>
      <w:r>
        <w:rPr>
          <w:color w:val="auto"/>
        </w:rPr>
        <w:t xml:space="preserve"> Jan Feb Mar Apr May Jun Jul Aug Sep Oct Nov Dec</w:t>
      </w:r>
      <w:r w:rsidRPr="00A00BF6">
        <w:rPr>
          <w:color w:val="auto"/>
        </w:rPr>
        <w:t>"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0E5153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; Delimiter is ^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MonthList</w:t>
      </w:r>
      <w:r w:rsidRPr="00A00BF6">
        <w:rPr>
          <w:color w:val="auto"/>
        </w:rPr>
        <w:t>="</w:t>
      </w:r>
      <w:r>
        <w:rPr>
          <w:color w:val="auto"/>
        </w:rPr>
        <w:t>^Jan^Feb^Mar^Apr^May^Jun^Jul^Aug^Sep^Oct^Nov^Dec</w:t>
      </w:r>
      <w:r w:rsidRPr="00A00BF6">
        <w:rPr>
          <w:color w:val="auto"/>
        </w:rPr>
        <w:t>"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0E5153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; Delimiter is ~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MonthList</w:t>
      </w:r>
      <w:r w:rsidRPr="00A00BF6">
        <w:rPr>
          <w:color w:val="auto"/>
        </w:rPr>
        <w:t>="</w:t>
      </w:r>
      <w:r>
        <w:rPr>
          <w:color w:val="auto"/>
        </w:rPr>
        <w:t>~Jan~Feb~Mar~Apr~May~Jun~Jul~Aug~Sep~Oct~Nov~Dec</w:t>
      </w:r>
      <w:r w:rsidRPr="00A00BF6">
        <w:rPr>
          <w:color w:val="auto"/>
        </w:rPr>
        <w:t>"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0459C" w:rsidRDefault="0040459C" w:rsidP="0046180E">
      <w:pPr>
        <w:pStyle w:val="Caption"/>
      </w:pPr>
      <w:bookmarkStart w:id="695" w:name="_Ref270049196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695"/>
      <w:r>
        <w:t xml:space="preserve"> $ZDATETIME with Five parameters - MonthList</w:t>
      </w:r>
    </w:p>
    <w:p w:rsidR="0046180E" w:rsidRPr="00FE7C84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A00BF6">
        <w:rPr>
          <w:color w:val="auto"/>
        </w:rPr>
        <w:t xml:space="preserve">;note: </w:t>
      </w:r>
      <w:r w:rsidR="005C490D">
        <w:rPr>
          <w:color w:val="auto"/>
        </w:rPr>
        <w:t>1st</w:t>
      </w:r>
      <w:r w:rsidRPr="00A00BF6">
        <w:rPr>
          <w:color w:val="auto"/>
        </w:rPr>
        <w:t xml:space="preserve"> character of the variable Months is the delimiter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00BF6">
        <w:rPr>
          <w:color w:val="auto"/>
        </w:rPr>
        <w:t>Months=" Mon1 Mon2 Mon3 Mon4 Mon5 Mon6"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00BF6">
        <w:rPr>
          <w:color w:val="auto"/>
        </w:rPr>
        <w:t>Months=Months_" Mon7 Mon8 Mon9 Mon10 Mon11 Mon12"  ;string of month names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00BF6">
        <w:rPr>
          <w:color w:val="auto"/>
        </w:rPr>
        <w:t>StartDate=$ZDH("1/1/2005")</w:t>
      </w:r>
      <w:r w:rsidRPr="00A00BF6"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;$ZDH, which will be covered later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;converts a date into $H format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A00BF6">
        <w:rPr>
          <w:color w:val="auto"/>
        </w:rPr>
        <w:t xml:space="preserve">Date=StartDate:30:StartDate+365 </w:t>
      </w:r>
      <w:r>
        <w:rPr>
          <w:color w:val="auto"/>
        </w:rPr>
        <w:t xml:space="preserve">Write </w:t>
      </w:r>
      <w:r w:rsidRPr="00A00BF6">
        <w:rPr>
          <w:color w:val="auto"/>
        </w:rPr>
        <w:t xml:space="preserve">!,$ZDT(Date,2,,,Months) 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01 Mon1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31 Mon1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02 Mon3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01 Mon4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01 Mon5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31 Mon5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30 Mon6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30 Mon7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29 Mon8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28 Mon9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28 Mon10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27 Mon11 2005</w:t>
      </w:r>
    </w:p>
    <w:p w:rsidR="0046180E" w:rsidRPr="00A00BF6" w:rsidRDefault="0046180E" w:rsidP="009C6846">
      <w:pPr>
        <w:pStyle w:val="CodeItalic"/>
      </w:pPr>
      <w:r>
        <w:t xml:space="preserve"> </w:t>
      </w:r>
      <w:r w:rsidRPr="00A00BF6">
        <w:t>27 Mon12 2005</w:t>
      </w:r>
    </w:p>
    <w:p w:rsidR="0046180E" w:rsidRPr="00FE7C84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0459C" w:rsidRDefault="0040459C" w:rsidP="0046180E">
      <w:pPr>
        <w:pStyle w:val="Caption"/>
      </w:pPr>
      <w:bookmarkStart w:id="696" w:name="_Ref270049225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696"/>
      <w:r>
        <w:t xml:space="preserve"> $ZDATETIME with Five parameters - MonthList</w:t>
      </w:r>
    </w:p>
    <w:p w:rsidR="0046180E" w:rsidRPr="00FE7C84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00BF6">
        <w:rPr>
          <w:color w:val="auto"/>
        </w:rPr>
        <w:t>Months=" Jan</w:t>
      </w:r>
      <w:r>
        <w:rPr>
          <w:color w:val="auto"/>
        </w:rPr>
        <w:t>uary</w:t>
      </w:r>
      <w:r w:rsidRPr="00A00BF6">
        <w:rPr>
          <w:color w:val="auto"/>
        </w:rPr>
        <w:t xml:space="preserve"> Feb</w:t>
      </w:r>
      <w:r>
        <w:rPr>
          <w:color w:val="auto"/>
        </w:rPr>
        <w:t>uary</w:t>
      </w:r>
      <w:r w:rsidRPr="00A00BF6">
        <w:rPr>
          <w:color w:val="auto"/>
        </w:rPr>
        <w:t xml:space="preserve"> Mar</w:t>
      </w:r>
      <w:r>
        <w:rPr>
          <w:color w:val="auto"/>
        </w:rPr>
        <w:t>ch</w:t>
      </w:r>
      <w:r w:rsidRPr="00A00BF6">
        <w:rPr>
          <w:color w:val="auto"/>
        </w:rPr>
        <w:t xml:space="preserve"> April May June July"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00BF6">
        <w:rPr>
          <w:color w:val="auto"/>
        </w:rPr>
        <w:t>Months=Months_" August Sept</w:t>
      </w:r>
      <w:r>
        <w:rPr>
          <w:color w:val="auto"/>
        </w:rPr>
        <w:t>ember</w:t>
      </w:r>
      <w:r w:rsidRPr="00A00BF6">
        <w:rPr>
          <w:color w:val="auto"/>
        </w:rPr>
        <w:t xml:space="preserve"> October Nov</w:t>
      </w:r>
      <w:r>
        <w:rPr>
          <w:color w:val="auto"/>
        </w:rPr>
        <w:t>ember</w:t>
      </w:r>
      <w:r w:rsidRPr="00A00BF6">
        <w:rPr>
          <w:color w:val="auto"/>
        </w:rPr>
        <w:t xml:space="preserve"> December"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00BF6">
        <w:rPr>
          <w:color w:val="auto"/>
        </w:rPr>
        <w:t>StartDate=$ZDH("1/1/2005")</w:t>
      </w:r>
      <w:r w:rsidRPr="00A00BF6"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;$ZDH, which will be covered later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;converts a date into $H format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A00BF6">
        <w:rPr>
          <w:color w:val="auto"/>
        </w:rPr>
        <w:t xml:space="preserve">Date=StartDate:30:StartDate+365 </w:t>
      </w:r>
      <w:r>
        <w:rPr>
          <w:color w:val="auto"/>
        </w:rPr>
        <w:t xml:space="preserve">Write </w:t>
      </w:r>
      <w:r w:rsidRPr="00A00BF6">
        <w:rPr>
          <w:color w:val="auto"/>
        </w:rPr>
        <w:t xml:space="preserve">!,$ZDT(Date,6,,,Months) </w:t>
      </w:r>
    </w:p>
    <w:p w:rsidR="0046180E" w:rsidRPr="00291431" w:rsidRDefault="0046180E" w:rsidP="009C6846">
      <w:pPr>
        <w:pStyle w:val="CodeItalic"/>
      </w:pPr>
      <w:r w:rsidRPr="00291431">
        <w:t>January 1 2005</w:t>
      </w:r>
    </w:p>
    <w:p w:rsidR="0046180E" w:rsidRPr="00291431" w:rsidRDefault="0046180E" w:rsidP="009C6846">
      <w:pPr>
        <w:pStyle w:val="CodeItalic"/>
      </w:pPr>
      <w:r w:rsidRPr="00291431">
        <w:t>January 31 2005</w:t>
      </w:r>
    </w:p>
    <w:p w:rsidR="0046180E" w:rsidRPr="00291431" w:rsidRDefault="0046180E" w:rsidP="009C6846">
      <w:pPr>
        <w:pStyle w:val="CodeItalic"/>
      </w:pPr>
      <w:r w:rsidRPr="00291431">
        <w:t>March 2 2005</w:t>
      </w:r>
    </w:p>
    <w:p w:rsidR="0046180E" w:rsidRPr="00291431" w:rsidRDefault="0046180E" w:rsidP="009C6846">
      <w:pPr>
        <w:pStyle w:val="CodeItalic"/>
      </w:pPr>
      <w:r w:rsidRPr="00291431">
        <w:t>April 1 2005</w:t>
      </w:r>
    </w:p>
    <w:p w:rsidR="0046180E" w:rsidRPr="00291431" w:rsidRDefault="0046180E" w:rsidP="009C6846">
      <w:pPr>
        <w:pStyle w:val="CodeItalic"/>
      </w:pPr>
      <w:r w:rsidRPr="00291431">
        <w:t>May 1 2005</w:t>
      </w:r>
    </w:p>
    <w:p w:rsidR="0046180E" w:rsidRPr="00291431" w:rsidRDefault="0046180E" w:rsidP="009C6846">
      <w:pPr>
        <w:pStyle w:val="CodeItalic"/>
      </w:pPr>
      <w:r w:rsidRPr="00291431">
        <w:t>May 31 2005</w:t>
      </w:r>
    </w:p>
    <w:p w:rsidR="0046180E" w:rsidRPr="00291431" w:rsidRDefault="0046180E" w:rsidP="009C6846">
      <w:pPr>
        <w:pStyle w:val="CodeItalic"/>
      </w:pPr>
      <w:r w:rsidRPr="00291431">
        <w:t>June 30 2005</w:t>
      </w:r>
    </w:p>
    <w:p w:rsidR="0046180E" w:rsidRPr="00291431" w:rsidRDefault="0046180E" w:rsidP="009C6846">
      <w:pPr>
        <w:pStyle w:val="CodeItalic"/>
      </w:pPr>
      <w:r w:rsidRPr="00291431">
        <w:t>July 30 2005</w:t>
      </w:r>
    </w:p>
    <w:p w:rsidR="0046180E" w:rsidRPr="00291431" w:rsidRDefault="0046180E" w:rsidP="009C6846">
      <w:pPr>
        <w:pStyle w:val="CodeItalic"/>
      </w:pPr>
      <w:r w:rsidRPr="00291431">
        <w:t>August 29 2005</w:t>
      </w:r>
    </w:p>
    <w:p w:rsidR="0046180E" w:rsidRPr="00291431" w:rsidRDefault="0046180E" w:rsidP="009C6846">
      <w:pPr>
        <w:pStyle w:val="CodeItalic"/>
      </w:pPr>
      <w:r w:rsidRPr="00291431">
        <w:t>September 28 2005</w:t>
      </w:r>
    </w:p>
    <w:p w:rsidR="0046180E" w:rsidRPr="00291431" w:rsidRDefault="0046180E" w:rsidP="009C6846">
      <w:pPr>
        <w:pStyle w:val="CodeItalic"/>
      </w:pPr>
      <w:r w:rsidRPr="00291431">
        <w:t>October 28 2005</w:t>
      </w:r>
    </w:p>
    <w:p w:rsidR="0046180E" w:rsidRPr="00291431" w:rsidRDefault="0046180E" w:rsidP="009C6846">
      <w:pPr>
        <w:pStyle w:val="CodeItalic"/>
      </w:pPr>
      <w:r w:rsidRPr="00291431">
        <w:t>November 27 2005</w:t>
      </w:r>
    </w:p>
    <w:p w:rsidR="0046180E" w:rsidRDefault="0046180E" w:rsidP="009C6846">
      <w:pPr>
        <w:pStyle w:val="CodeItalic"/>
      </w:pPr>
      <w:r w:rsidRPr="00291431">
        <w:t>December 27 2005</w:t>
      </w:r>
    </w:p>
    <w:p w:rsidR="0046180E" w:rsidRPr="00FE7C84" w:rsidRDefault="0046180E" w:rsidP="0046180E">
      <w:pPr>
        <w:pStyle w:val="Code"/>
        <w:ind w:firstLine="0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0459C" w:rsidRDefault="0040459C" w:rsidP="00B62165">
      <w:pPr>
        <w:pStyle w:val="Caption"/>
        <w:keepNext/>
      </w:pPr>
      <w:bookmarkStart w:id="697" w:name="_Ref272610871"/>
    </w:p>
    <w:p w:rsidR="0046180E" w:rsidRDefault="0046180E" w:rsidP="00B62165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Table \* ARABIC \s 1 ">
        <w:r w:rsidR="00725288">
          <w:rPr>
            <w:noProof/>
          </w:rPr>
          <w:t>5</w:t>
        </w:r>
      </w:fldSimple>
      <w:bookmarkEnd w:id="697"/>
      <w:r>
        <w:t xml:space="preserve"> Date Formats that can be used with Year Options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620"/>
        <w:gridCol w:w="7848"/>
      </w:tblGrid>
      <w:tr w:rsidR="0046180E" w:rsidRPr="008D51E4" w:rsidTr="00B62165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8D51E4" w:rsidRDefault="0046180E" w:rsidP="00B62165">
            <w:pPr>
              <w:pStyle w:val="NoSpacing"/>
              <w:keepNext/>
              <w:jc w:val="center"/>
            </w:pPr>
            <w:r>
              <w:t>Date Format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8D51E4" w:rsidRDefault="0046180E" w:rsidP="00B62165">
            <w:pPr>
              <w:pStyle w:val="NoSpacing"/>
              <w:keepNext/>
            </w:pPr>
            <w:r>
              <w:t>Description</w:t>
            </w:r>
          </w:p>
        </w:tc>
      </w:tr>
      <w:tr w:rsidR="0046180E" w:rsidRPr="008D51E4" w:rsidTr="00B62165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B62165">
            <w:pPr>
              <w:pStyle w:val="NoSpacing"/>
              <w:keepNext/>
              <w:jc w:val="center"/>
            </w:pPr>
            <w:r w:rsidRPr="008D51E4">
              <w:t>1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B62165">
            <w:pPr>
              <w:pStyle w:val="NoSpacing"/>
              <w:keepNext/>
            </w:pPr>
            <w:r w:rsidRPr="008D51E4">
              <w:t>MM/DD/[YY]YY</w:t>
            </w:r>
          </w:p>
        </w:tc>
      </w:tr>
      <w:tr w:rsidR="0046180E" w:rsidRPr="008D51E4" w:rsidTr="00B62165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2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</w:pPr>
            <w:r>
              <w:t>DD Mmm</w:t>
            </w:r>
            <w:r w:rsidRPr="008D51E4">
              <w:t xml:space="preserve"> [YY]YY</w:t>
            </w:r>
          </w:p>
        </w:tc>
      </w:tr>
      <w:tr w:rsidR="0046180E" w:rsidRPr="008D51E4" w:rsidTr="00B62165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4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DD/MM/[YY]YY</w:t>
            </w:r>
          </w:p>
        </w:tc>
      </w:tr>
      <w:tr w:rsidR="0046180E" w:rsidRPr="008D51E4" w:rsidTr="00B62165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7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 DD [YY]YY</w:t>
            </w:r>
          </w:p>
        </w:tc>
      </w:tr>
    </w:tbl>
    <w:p w:rsidR="0046180E" w:rsidRDefault="0046180E" w:rsidP="0046180E">
      <w:pPr>
        <w:ind w:firstLine="432"/>
      </w:pPr>
    </w:p>
    <w:p w:rsidR="0046180E" w:rsidRPr="007470B0" w:rsidRDefault="0046180E" w:rsidP="0046180E">
      <w:pPr>
        <w:pStyle w:val="Caption"/>
      </w:pPr>
      <w:bookmarkStart w:id="698" w:name="_Ref272610909"/>
      <w:r>
        <w:t xml:space="preserve">Table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Table \* ARABIC \s 1 ">
        <w:r w:rsidR="00725288">
          <w:rPr>
            <w:noProof/>
          </w:rPr>
          <w:t>6</w:t>
        </w:r>
      </w:fldSimple>
      <w:bookmarkEnd w:id="698"/>
      <w:r>
        <w:t xml:space="preserve"> Year Option Formats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10"/>
        <w:gridCol w:w="7740"/>
      </w:tblGrid>
      <w:tr w:rsidR="0046180E" w:rsidRPr="007470B0" w:rsidTr="00B62165">
        <w:tc>
          <w:tcPr>
            <w:tcW w:w="1710" w:type="dxa"/>
            <w:shd w:val="clear" w:color="auto" w:fill="D9D9D9" w:themeFill="background1" w:themeFillShade="D9"/>
            <w:hideMark/>
          </w:tcPr>
          <w:p w:rsidR="0046180E" w:rsidRPr="007470B0" w:rsidRDefault="0046180E" w:rsidP="0046180E">
            <w:pPr>
              <w:pStyle w:val="NoSpacing"/>
              <w:jc w:val="center"/>
            </w:pPr>
            <w:r>
              <w:t>Year Option</w:t>
            </w:r>
          </w:p>
        </w:tc>
        <w:tc>
          <w:tcPr>
            <w:tcW w:w="7740" w:type="dxa"/>
            <w:shd w:val="clear" w:color="auto" w:fill="D9D9D9" w:themeFill="background1" w:themeFillShade="D9"/>
            <w:hideMark/>
          </w:tcPr>
          <w:p w:rsidR="0046180E" w:rsidRPr="007470B0" w:rsidRDefault="0046180E" w:rsidP="0046180E">
            <w:pPr>
              <w:pStyle w:val="NoSpacing"/>
            </w:pPr>
            <w:r>
              <w:t>Description</w:t>
            </w:r>
          </w:p>
        </w:tc>
      </w:tr>
      <w:tr w:rsidR="0046180E" w:rsidRPr="007470B0" w:rsidTr="00B62165">
        <w:tc>
          <w:tcPr>
            <w:tcW w:w="1710" w:type="dxa"/>
            <w:hideMark/>
          </w:tcPr>
          <w:p w:rsidR="0046180E" w:rsidRPr="007470B0" w:rsidRDefault="0046180E" w:rsidP="0046180E">
            <w:pPr>
              <w:pStyle w:val="NoSpacing"/>
              <w:jc w:val="center"/>
            </w:pPr>
          </w:p>
        </w:tc>
        <w:tc>
          <w:tcPr>
            <w:tcW w:w="7740" w:type="dxa"/>
            <w:hideMark/>
          </w:tcPr>
          <w:p w:rsidR="0046180E" w:rsidRPr="007470B0" w:rsidRDefault="0046180E" w:rsidP="0046180E">
            <w:pPr>
              <w:pStyle w:val="NoSpacing"/>
            </w:pPr>
          </w:p>
        </w:tc>
      </w:tr>
      <w:tr w:rsidR="0046180E" w:rsidRPr="007470B0" w:rsidTr="00B62165">
        <w:tc>
          <w:tcPr>
            <w:tcW w:w="1710" w:type="dxa"/>
            <w:hideMark/>
          </w:tcPr>
          <w:p w:rsidR="0046180E" w:rsidRPr="007470B0" w:rsidRDefault="0046180E" w:rsidP="0046180E">
            <w:pPr>
              <w:pStyle w:val="NoSpacing"/>
              <w:jc w:val="center"/>
            </w:pPr>
            <w:r>
              <w:t>0</w:t>
            </w:r>
          </w:p>
        </w:tc>
        <w:tc>
          <w:tcPr>
            <w:tcW w:w="7740" w:type="dxa"/>
            <w:hideMark/>
          </w:tcPr>
          <w:p w:rsidR="0046180E" w:rsidRPr="007470B0" w:rsidRDefault="0046180E" w:rsidP="0046180E">
            <w:pPr>
              <w:pStyle w:val="NoSpacing"/>
            </w:pPr>
            <w:r>
              <w:t xml:space="preserve">Years </w:t>
            </w:r>
            <w:r w:rsidRPr="0043425D">
              <w:t>1900 through 1999</w:t>
            </w:r>
            <w:r>
              <w:t xml:space="preserve"> displayed with</w:t>
            </w:r>
            <w:r w:rsidRPr="0043425D">
              <w:t xml:space="preserve"> two-digit years, </w:t>
            </w:r>
            <w:r>
              <w:t>otherwise use 4 digit years.</w:t>
            </w:r>
          </w:p>
        </w:tc>
      </w:tr>
      <w:tr w:rsidR="0046180E" w:rsidRPr="007470B0" w:rsidTr="00B62165">
        <w:tc>
          <w:tcPr>
            <w:tcW w:w="1710" w:type="dxa"/>
            <w:hideMark/>
          </w:tcPr>
          <w:p w:rsidR="0046180E" w:rsidRPr="007470B0" w:rsidRDefault="0046180E" w:rsidP="0046180E">
            <w:pPr>
              <w:pStyle w:val="NoSpacing"/>
              <w:jc w:val="center"/>
            </w:pPr>
            <w:r>
              <w:t>1</w:t>
            </w:r>
          </w:p>
        </w:tc>
        <w:tc>
          <w:tcPr>
            <w:tcW w:w="7740" w:type="dxa"/>
            <w:hideMark/>
          </w:tcPr>
          <w:p w:rsidR="0046180E" w:rsidRPr="007470B0" w:rsidRDefault="0046180E" w:rsidP="0046180E">
            <w:pPr>
              <w:pStyle w:val="NoSpacing"/>
            </w:pPr>
            <w:r w:rsidRPr="0043425D">
              <w:t xml:space="preserve">20th century dates </w:t>
            </w:r>
            <w:r>
              <w:t xml:space="preserve">displayed </w:t>
            </w:r>
            <w:r w:rsidRPr="0043425D">
              <w:t>with two-digit years</w:t>
            </w:r>
            <w:r>
              <w:t>.</w:t>
            </w:r>
          </w:p>
        </w:tc>
      </w:tr>
      <w:tr w:rsidR="0046180E" w:rsidRPr="007470B0" w:rsidTr="00B62165">
        <w:tc>
          <w:tcPr>
            <w:tcW w:w="1710" w:type="dxa"/>
            <w:hideMark/>
          </w:tcPr>
          <w:p w:rsidR="0046180E" w:rsidRPr="007470B0" w:rsidRDefault="0046180E" w:rsidP="0046180E">
            <w:pPr>
              <w:pStyle w:val="NoSpacing"/>
              <w:jc w:val="center"/>
            </w:pPr>
            <w:r>
              <w:t>2</w:t>
            </w:r>
          </w:p>
        </w:tc>
        <w:tc>
          <w:tcPr>
            <w:tcW w:w="7740" w:type="dxa"/>
            <w:vAlign w:val="center"/>
            <w:hideMark/>
          </w:tcPr>
          <w:p w:rsidR="0046180E" w:rsidRPr="0043425D" w:rsidRDefault="0046180E" w:rsidP="0046180E">
            <w:pPr>
              <w:pStyle w:val="NoSpacing"/>
            </w:pPr>
            <w:r>
              <w:t xml:space="preserve">All years are </w:t>
            </w:r>
            <w:r w:rsidRPr="0043425D">
              <w:t>two-digit years.</w:t>
            </w:r>
          </w:p>
        </w:tc>
      </w:tr>
      <w:tr w:rsidR="0046180E" w:rsidRPr="007470B0" w:rsidTr="00B62165">
        <w:tc>
          <w:tcPr>
            <w:tcW w:w="1710" w:type="dxa"/>
          </w:tcPr>
          <w:p w:rsidR="0046180E" w:rsidRDefault="0046180E" w:rsidP="0046180E">
            <w:pPr>
              <w:pStyle w:val="NoSpacing"/>
              <w:jc w:val="center"/>
            </w:pPr>
            <w:r>
              <w:t>3</w:t>
            </w:r>
          </w:p>
        </w:tc>
        <w:tc>
          <w:tcPr>
            <w:tcW w:w="7740" w:type="dxa"/>
            <w:vAlign w:val="center"/>
          </w:tcPr>
          <w:p w:rsidR="0046180E" w:rsidRPr="0043425D" w:rsidRDefault="0046180E" w:rsidP="0046180E">
            <w:pPr>
              <w:pStyle w:val="NoSpacing"/>
            </w:pPr>
            <w:r w:rsidRPr="00DF5742">
              <w:rPr>
                <w:i/>
              </w:rPr>
              <w:t>Year Option</w:t>
            </w:r>
            <w:r>
              <w:t xml:space="preserve"> of 3 works with Parameters 6 and 7, start and end of two-digit year display. With this option, the start and end date are absolute years.</w:t>
            </w:r>
          </w:p>
        </w:tc>
      </w:tr>
      <w:tr w:rsidR="0046180E" w:rsidRPr="007470B0" w:rsidTr="00B62165">
        <w:tc>
          <w:tcPr>
            <w:tcW w:w="1710" w:type="dxa"/>
          </w:tcPr>
          <w:p w:rsidR="0046180E" w:rsidRDefault="0046180E" w:rsidP="0046180E">
            <w:pPr>
              <w:pStyle w:val="NoSpacing"/>
              <w:jc w:val="center"/>
            </w:pPr>
            <w:r>
              <w:t>4</w:t>
            </w:r>
          </w:p>
        </w:tc>
        <w:tc>
          <w:tcPr>
            <w:tcW w:w="7740" w:type="dxa"/>
            <w:vAlign w:val="center"/>
          </w:tcPr>
          <w:p w:rsidR="0046180E" w:rsidRPr="0043425D" w:rsidRDefault="0046180E" w:rsidP="0046180E">
            <w:pPr>
              <w:pStyle w:val="NoSpacing"/>
            </w:pPr>
            <w:r>
              <w:t xml:space="preserve">All years are </w:t>
            </w:r>
            <w:r w:rsidRPr="0043425D">
              <w:t>four-digit years.</w:t>
            </w:r>
          </w:p>
        </w:tc>
      </w:tr>
      <w:tr w:rsidR="0046180E" w:rsidRPr="007470B0" w:rsidTr="00B62165">
        <w:tc>
          <w:tcPr>
            <w:tcW w:w="1710" w:type="dxa"/>
          </w:tcPr>
          <w:p w:rsidR="0046180E" w:rsidRDefault="0046180E" w:rsidP="0046180E">
            <w:pPr>
              <w:pStyle w:val="NoSpacing"/>
              <w:jc w:val="center"/>
            </w:pPr>
            <w:r>
              <w:t>5</w:t>
            </w:r>
          </w:p>
        </w:tc>
        <w:tc>
          <w:tcPr>
            <w:tcW w:w="7740" w:type="dxa"/>
            <w:vAlign w:val="center"/>
          </w:tcPr>
          <w:p w:rsidR="0046180E" w:rsidRPr="0043425D" w:rsidRDefault="0046180E" w:rsidP="0046180E">
            <w:pPr>
              <w:pStyle w:val="NoSpacing"/>
            </w:pPr>
            <w:r w:rsidRPr="00DF5742">
              <w:rPr>
                <w:i/>
              </w:rPr>
              <w:t>Year Option</w:t>
            </w:r>
            <w:r>
              <w:t xml:space="preserve"> of 5 works with Parameters 6 and 7, start and end of two-digit year display.</w:t>
            </w:r>
            <w:r w:rsidRPr="0043425D">
              <w:t xml:space="preserve"> </w:t>
            </w:r>
            <w:r>
              <w:t>With this option, the start and end date are relative years.</w:t>
            </w:r>
          </w:p>
        </w:tc>
      </w:tr>
      <w:tr w:rsidR="0046180E" w:rsidRPr="007470B0" w:rsidTr="00B62165">
        <w:tc>
          <w:tcPr>
            <w:tcW w:w="1710" w:type="dxa"/>
          </w:tcPr>
          <w:p w:rsidR="0046180E" w:rsidRDefault="0046180E" w:rsidP="0046180E">
            <w:pPr>
              <w:pStyle w:val="NoSpacing"/>
              <w:jc w:val="center"/>
            </w:pPr>
            <w:r>
              <w:t>6</w:t>
            </w:r>
          </w:p>
        </w:tc>
        <w:tc>
          <w:tcPr>
            <w:tcW w:w="7740" w:type="dxa"/>
            <w:vAlign w:val="center"/>
          </w:tcPr>
          <w:p w:rsidR="0046180E" w:rsidRPr="0043425D" w:rsidRDefault="0046180E" w:rsidP="0046180E">
            <w:pPr>
              <w:pStyle w:val="NoSpacing"/>
            </w:pPr>
            <w:r>
              <w:t>A</w:t>
            </w:r>
            <w:r w:rsidRPr="0043425D">
              <w:t>ll d</w:t>
            </w:r>
            <w:r>
              <w:t>ates in the current century are</w:t>
            </w:r>
            <w:r w:rsidRPr="0043425D">
              <w:t xml:space="preserve"> two-</w:t>
            </w:r>
            <w:r>
              <w:t xml:space="preserve">digit years and all others are </w:t>
            </w:r>
            <w:r w:rsidRPr="0043425D">
              <w:t>four-digit years.</w:t>
            </w:r>
          </w:p>
        </w:tc>
      </w:tr>
    </w:tbl>
    <w:p w:rsidR="0046180E" w:rsidRDefault="0046180E" w:rsidP="0046180E">
      <w:pPr>
        <w:ind w:firstLine="432"/>
      </w:pPr>
    </w:p>
    <w:p w:rsidR="0046180E" w:rsidRDefault="0046180E" w:rsidP="0046180E">
      <w:pPr>
        <w:pStyle w:val="Caption"/>
      </w:pPr>
      <w:bookmarkStart w:id="699" w:name="RCOS_C32346"/>
      <w:bookmarkStart w:id="700" w:name="_Ref270049466"/>
      <w:bookmarkEnd w:id="699"/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700"/>
      <w:r>
        <w:t xml:space="preserve"> $ZDATETIME with Six parameters - Year Option of Zero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 xml:space="preserve"> Set YearOpt=0</w:t>
      </w:r>
      <w:r w:rsidRPr="00FA4B97">
        <w:rPr>
          <w:color w:val="auto"/>
        </w:rPr>
        <w:tab/>
        <w:t xml:space="preserve">; Years 1900 through 1999 are displayed with two-digit years, 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ab/>
      </w:r>
      <w:r w:rsidRPr="00FA4B97">
        <w:rPr>
          <w:color w:val="auto"/>
        </w:rPr>
        <w:tab/>
      </w:r>
      <w:r w:rsidRPr="00FA4B97">
        <w:rPr>
          <w:color w:val="auto"/>
        </w:rPr>
        <w:tab/>
        <w:t>; otherwise use 4 digit years.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 xml:space="preserve"> Set Year(1)=$ZDH("1/1/1850")</w:t>
      </w:r>
      <w:r w:rsidRPr="00FA4B97">
        <w:rPr>
          <w:color w:val="auto"/>
        </w:rPr>
        <w:tab/>
      </w:r>
      <w:r w:rsidRPr="00FA4B97">
        <w:rPr>
          <w:color w:val="auto"/>
        </w:rPr>
        <w:tab/>
        <w:t>;$ZDH, which will be covered later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 xml:space="preserve"> Set Year(2)=$ZDH("1/1/1950")</w:t>
      </w:r>
      <w:r w:rsidRPr="00FA4B97">
        <w:rPr>
          <w:color w:val="auto"/>
        </w:rPr>
        <w:tab/>
      </w:r>
      <w:r w:rsidRPr="00FA4B97">
        <w:rPr>
          <w:color w:val="auto"/>
        </w:rPr>
        <w:tab/>
        <w:t>;converts a date into $H format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 xml:space="preserve"> Set Year(3)=$ZDH("1/1/2050")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 xml:space="preserve"> For I=1:1:3 Set Date=Year(I) Write !,"Year ",I," – ",$ZDATETIME(Date,1,,,,YearOpt)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b/>
          <w:color w:val="auto"/>
        </w:rPr>
        <w:t xml:space="preserve"> </w:t>
      </w:r>
      <w:r w:rsidRPr="00FA4B97">
        <w:rPr>
          <w:rStyle w:val="CodeItalicChar"/>
          <w:color w:val="auto"/>
        </w:rPr>
        <w:t>Year 1 – 01/01/1850</w:t>
      </w:r>
      <w:r w:rsidRPr="00FA4B97">
        <w:rPr>
          <w:color w:val="auto"/>
        </w:rPr>
        <w:tab/>
      </w:r>
      <w:r w:rsidRPr="00FA4B97">
        <w:rPr>
          <w:color w:val="auto"/>
        </w:rPr>
        <w:tab/>
        <w:t>;not years 1900 through 1999, four digit year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b/>
          <w:color w:val="auto"/>
        </w:rPr>
        <w:t xml:space="preserve"> </w:t>
      </w:r>
      <w:r w:rsidRPr="00FA4B97">
        <w:rPr>
          <w:rStyle w:val="CodeItalicChar"/>
          <w:color w:val="auto"/>
        </w:rPr>
        <w:t>Year 2 – 01/01/50</w:t>
      </w:r>
      <w:r w:rsidRPr="00FA4B97">
        <w:rPr>
          <w:rStyle w:val="CodeItalicChar"/>
          <w:color w:val="auto"/>
        </w:rPr>
        <w:tab/>
      </w:r>
      <w:r w:rsidRPr="00FA4B97">
        <w:rPr>
          <w:color w:val="auto"/>
        </w:rPr>
        <w:tab/>
      </w:r>
      <w:r w:rsidRPr="00FA4B97">
        <w:rPr>
          <w:color w:val="auto"/>
        </w:rPr>
        <w:tab/>
        <w:t>;years 1900 through 1999, two-digit year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b/>
          <w:color w:val="auto"/>
        </w:rPr>
        <w:t xml:space="preserve"> </w:t>
      </w:r>
      <w:r w:rsidRPr="00FA4B97">
        <w:rPr>
          <w:rStyle w:val="CodeItalicChar"/>
          <w:color w:val="auto"/>
        </w:rPr>
        <w:t>Year 3 – 01/01/2050</w:t>
      </w:r>
      <w:r w:rsidRPr="00FA4B97">
        <w:rPr>
          <w:color w:val="auto"/>
        </w:rPr>
        <w:tab/>
      </w:r>
      <w:r w:rsidRPr="00FA4B97">
        <w:rPr>
          <w:color w:val="auto"/>
        </w:rPr>
        <w:tab/>
        <w:t>;not years 1900 through 1999, four digit year</w:t>
      </w:r>
    </w:p>
    <w:p w:rsidR="0046180E" w:rsidRPr="00EA0919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0459C" w:rsidRDefault="0040459C" w:rsidP="00B62165">
      <w:pPr>
        <w:pStyle w:val="Caption"/>
        <w:keepNext/>
      </w:pPr>
      <w:bookmarkStart w:id="701" w:name="_Ref270049494"/>
    </w:p>
    <w:p w:rsidR="0046180E" w:rsidRDefault="0046180E" w:rsidP="00B62165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701"/>
      <w:r>
        <w:t xml:space="preserve"> $ZDATETIME with Six parameters - Year Option of One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00BF6">
        <w:rPr>
          <w:color w:val="auto"/>
        </w:rPr>
        <w:t>YearOpt=1</w:t>
      </w:r>
      <w:r w:rsidRPr="00A00BF6">
        <w:rPr>
          <w:color w:val="auto"/>
        </w:rPr>
        <w:tab/>
        <w:t>; 20th century dates are</w:t>
      </w:r>
      <w:r>
        <w:rPr>
          <w:color w:val="auto"/>
        </w:rPr>
        <w:t xml:space="preserve"> displayed with two-digit years,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 w:rsidRPr="00A00BF6">
        <w:rPr>
          <w:color w:val="auto"/>
        </w:rPr>
        <w:tab/>
      </w:r>
      <w:r w:rsidRPr="00A00BF6"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 otherwise use 4 digit years.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Year(1)=$ZDH("1/1/1850")</w:t>
      </w:r>
      <w:r>
        <w:rPr>
          <w:color w:val="auto"/>
        </w:rPr>
        <w:tab/>
      </w:r>
      <w:r w:rsidRPr="00A00BF6">
        <w:rPr>
          <w:color w:val="auto"/>
        </w:rPr>
        <w:t>;$ZDH, which will be covered later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Year(2)=$ZDH("1/1/1950")</w:t>
      </w:r>
      <w:r>
        <w:rPr>
          <w:color w:val="auto"/>
        </w:rPr>
        <w:tab/>
      </w:r>
      <w:r w:rsidRPr="00A00BF6">
        <w:rPr>
          <w:color w:val="auto"/>
        </w:rPr>
        <w:t>;converts a date into $H format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00BF6">
        <w:rPr>
          <w:color w:val="auto"/>
        </w:rPr>
        <w:t>Year(3)=$ZDH("1/1/2050")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A00BF6">
        <w:rPr>
          <w:color w:val="auto"/>
        </w:rPr>
        <w:t xml:space="preserve">I=1:1:3 </w:t>
      </w:r>
      <w:r>
        <w:rPr>
          <w:color w:val="auto"/>
        </w:rPr>
        <w:t xml:space="preserve">Set </w:t>
      </w:r>
      <w:r w:rsidRPr="00A00BF6">
        <w:rPr>
          <w:color w:val="auto"/>
        </w:rPr>
        <w:t xml:space="preserve">Date=Year(I) </w:t>
      </w:r>
      <w:r>
        <w:rPr>
          <w:color w:val="auto"/>
        </w:rPr>
        <w:t xml:space="preserve">Write </w:t>
      </w:r>
      <w:r w:rsidRPr="00A00BF6">
        <w:rPr>
          <w:color w:val="auto"/>
        </w:rPr>
        <w:t>!,"Year ",I," – ",$ZDATETIME(Date,1,,,,YearOpt)</w:t>
      </w:r>
    </w:p>
    <w:p w:rsidR="0046180E" w:rsidRPr="00D46176" w:rsidRDefault="0046180E" w:rsidP="0046180E">
      <w:pPr>
        <w:pStyle w:val="Code"/>
        <w:ind w:firstLine="0"/>
        <w:rPr>
          <w:color w:val="auto"/>
        </w:rPr>
      </w:pPr>
      <w:r>
        <w:rPr>
          <w:b/>
          <w:color w:val="FF0000"/>
        </w:rPr>
        <w:t xml:space="preserve"> </w:t>
      </w:r>
      <w:r w:rsidRPr="00D46176">
        <w:rPr>
          <w:rStyle w:val="CodeItalicChar"/>
          <w:color w:val="auto"/>
        </w:rPr>
        <w:t>Year 1 – 01/01/1850</w:t>
      </w:r>
      <w:r w:rsidRPr="00D46176">
        <w:rPr>
          <w:color w:val="auto"/>
        </w:rPr>
        <w:tab/>
      </w:r>
      <w:r w:rsidRPr="00D46176">
        <w:rPr>
          <w:color w:val="auto"/>
        </w:rPr>
        <w:tab/>
        <w:t>;not the 20th century, four-digit year</w:t>
      </w:r>
    </w:p>
    <w:p w:rsidR="0046180E" w:rsidRPr="00D46176" w:rsidRDefault="0046180E" w:rsidP="0046180E">
      <w:pPr>
        <w:pStyle w:val="Code"/>
        <w:ind w:firstLine="0"/>
        <w:rPr>
          <w:color w:val="auto"/>
        </w:rPr>
      </w:pPr>
      <w:r w:rsidRPr="00D46176">
        <w:rPr>
          <w:b/>
          <w:color w:val="auto"/>
        </w:rPr>
        <w:t xml:space="preserve"> </w:t>
      </w:r>
      <w:r w:rsidRPr="00D46176">
        <w:rPr>
          <w:rStyle w:val="CodeItalicChar"/>
          <w:color w:val="auto"/>
        </w:rPr>
        <w:t>Year 2 – 01/01/50</w:t>
      </w:r>
      <w:r w:rsidRPr="00D46176">
        <w:rPr>
          <w:b/>
          <w:color w:val="auto"/>
        </w:rPr>
        <w:tab/>
      </w:r>
      <w:r w:rsidRPr="00D46176">
        <w:rPr>
          <w:color w:val="auto"/>
        </w:rPr>
        <w:tab/>
      </w:r>
      <w:r w:rsidRPr="00D46176">
        <w:rPr>
          <w:color w:val="auto"/>
        </w:rPr>
        <w:tab/>
        <w:t>;20th century, two-digit year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 w:rsidRPr="00D46176">
        <w:rPr>
          <w:b/>
          <w:color w:val="auto"/>
        </w:rPr>
        <w:t xml:space="preserve"> </w:t>
      </w:r>
      <w:r w:rsidRPr="00D46176">
        <w:rPr>
          <w:rStyle w:val="CodeItalicChar"/>
          <w:color w:val="auto"/>
        </w:rPr>
        <w:t>Year 3 – 01/01/2050</w:t>
      </w:r>
      <w:r w:rsidRPr="00A00BF6">
        <w:rPr>
          <w:color w:val="auto"/>
        </w:rPr>
        <w:tab/>
      </w:r>
      <w:r w:rsidRPr="00A00BF6">
        <w:rPr>
          <w:color w:val="auto"/>
        </w:rPr>
        <w:tab/>
        <w:t>;not the 20th century, four-digit year</w:t>
      </w:r>
    </w:p>
    <w:p w:rsidR="0046180E" w:rsidRPr="00EA0919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0459C" w:rsidRDefault="0040459C" w:rsidP="0046180E">
      <w:pPr>
        <w:pStyle w:val="Caption"/>
      </w:pPr>
      <w:bookmarkStart w:id="702" w:name="_Ref270049528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702"/>
      <w:r>
        <w:t xml:space="preserve"> $ZDATETIME with Six parameters - Year Option of Two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3170B2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3170B2">
        <w:rPr>
          <w:color w:val="auto"/>
        </w:rPr>
        <w:t>YearOpt=2</w:t>
      </w:r>
      <w:r w:rsidRPr="003170B2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3170B2">
        <w:rPr>
          <w:color w:val="auto"/>
        </w:rPr>
        <w:t>; All years are two-digit years.</w:t>
      </w:r>
    </w:p>
    <w:p w:rsidR="0046180E" w:rsidRPr="003170B2" w:rsidRDefault="0046180E" w:rsidP="0046180E">
      <w:pPr>
        <w:pStyle w:val="Code"/>
        <w:ind w:firstLine="0"/>
        <w:rPr>
          <w:color w:val="auto"/>
        </w:rPr>
      </w:pPr>
    </w:p>
    <w:p w:rsidR="0046180E" w:rsidRPr="003170B2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3170B2">
        <w:rPr>
          <w:color w:val="auto"/>
        </w:rPr>
        <w:t>Year(1)=$ZDH("1/1/1850")</w:t>
      </w:r>
      <w:r w:rsidRPr="003170B2">
        <w:rPr>
          <w:color w:val="auto"/>
        </w:rPr>
        <w:tab/>
      </w:r>
      <w:r w:rsidRPr="003170B2">
        <w:rPr>
          <w:color w:val="auto"/>
        </w:rPr>
        <w:tab/>
        <w:t>;$ZDH, which will be covered later</w:t>
      </w:r>
    </w:p>
    <w:p w:rsidR="0046180E" w:rsidRPr="003170B2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3170B2">
        <w:rPr>
          <w:color w:val="auto"/>
        </w:rPr>
        <w:t>Year(2)=$ZDH("1/1/1950")</w:t>
      </w:r>
      <w:r w:rsidRPr="003170B2">
        <w:rPr>
          <w:color w:val="auto"/>
        </w:rPr>
        <w:tab/>
      </w:r>
      <w:r w:rsidRPr="003170B2">
        <w:rPr>
          <w:color w:val="auto"/>
        </w:rPr>
        <w:tab/>
        <w:t>;converts a date into $H format</w:t>
      </w:r>
    </w:p>
    <w:p w:rsidR="0046180E" w:rsidRPr="003170B2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3170B2">
        <w:rPr>
          <w:color w:val="auto"/>
        </w:rPr>
        <w:t>Year(3)=$ZDH("1/1/2050")</w:t>
      </w:r>
    </w:p>
    <w:p w:rsidR="0046180E" w:rsidRPr="003170B2" w:rsidRDefault="0046180E" w:rsidP="0046180E">
      <w:pPr>
        <w:pStyle w:val="Code"/>
        <w:ind w:firstLine="0"/>
        <w:rPr>
          <w:color w:val="auto"/>
        </w:rPr>
      </w:pPr>
    </w:p>
    <w:p w:rsidR="0046180E" w:rsidRPr="003170B2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3170B2">
        <w:rPr>
          <w:color w:val="auto"/>
        </w:rPr>
        <w:t xml:space="preserve">I=1:1:3 </w:t>
      </w:r>
      <w:r>
        <w:rPr>
          <w:color w:val="auto"/>
        </w:rPr>
        <w:t xml:space="preserve">Set </w:t>
      </w:r>
      <w:r w:rsidRPr="003170B2">
        <w:rPr>
          <w:color w:val="auto"/>
        </w:rPr>
        <w:t xml:space="preserve">Date=Year(I) </w:t>
      </w:r>
      <w:r>
        <w:rPr>
          <w:color w:val="auto"/>
        </w:rPr>
        <w:t xml:space="preserve">Write </w:t>
      </w:r>
      <w:r w:rsidRPr="003170B2">
        <w:rPr>
          <w:color w:val="auto"/>
        </w:rPr>
        <w:t>!,"Year ",I," – ",$ZDATETIME(Date,1,,,,YearOpt)</w:t>
      </w:r>
    </w:p>
    <w:p w:rsidR="0046180E" w:rsidRPr="003170B2" w:rsidRDefault="0046180E" w:rsidP="009C6846">
      <w:pPr>
        <w:pStyle w:val="CodeItalic"/>
      </w:pPr>
      <w:r>
        <w:t xml:space="preserve"> </w:t>
      </w:r>
      <w:r w:rsidRPr="003170B2">
        <w:t>Year 1 – 01/01/50</w:t>
      </w:r>
    </w:p>
    <w:p w:rsidR="0046180E" w:rsidRPr="003170B2" w:rsidRDefault="0046180E" w:rsidP="009C6846">
      <w:pPr>
        <w:pStyle w:val="CodeItalic"/>
      </w:pPr>
      <w:r>
        <w:t xml:space="preserve"> </w:t>
      </w:r>
      <w:r w:rsidRPr="003170B2">
        <w:t>Year 2 – 01/01/50</w:t>
      </w:r>
    </w:p>
    <w:p w:rsidR="0046180E" w:rsidRPr="003170B2" w:rsidRDefault="0046180E" w:rsidP="009C6846">
      <w:pPr>
        <w:pStyle w:val="CodeItalic"/>
      </w:pPr>
      <w:r>
        <w:t xml:space="preserve"> </w:t>
      </w:r>
      <w:r w:rsidRPr="003170B2">
        <w:t>Year 3 – 01/01/50</w:t>
      </w:r>
    </w:p>
    <w:p w:rsidR="0046180E" w:rsidRDefault="0046180E" w:rsidP="0046180E">
      <w:pPr>
        <w:pStyle w:val="Code"/>
        <w:rPr>
          <w:rFonts w:ascii="r_ansi" w:hAnsi="r_ansi" w:cs="r_ansi"/>
          <w:b/>
          <w:color w:val="FF0000"/>
          <w:sz w:val="20"/>
          <w:szCs w:val="20"/>
          <w:lang w:bidi="ar-SA"/>
        </w:rPr>
      </w:pPr>
    </w:p>
    <w:p w:rsidR="0040459C" w:rsidRDefault="0040459C" w:rsidP="0046180E">
      <w:pPr>
        <w:pStyle w:val="Caption"/>
      </w:pPr>
      <w:bookmarkStart w:id="703" w:name="_Ref270049565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703"/>
      <w:r>
        <w:t xml:space="preserve"> $ZDATETIME with Six parameters - Year Option of Four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YearOpt=4</w:t>
      </w:r>
      <w:r w:rsidRPr="00D12D3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</w:t>
      </w:r>
      <w:r w:rsidRPr="00D12D37">
        <w:rPr>
          <w:color w:val="auto"/>
        </w:rPr>
        <w:t>All years are four-digit years.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Year(1)=$ZDH("1/1/1850")</w:t>
      </w:r>
      <w:r w:rsidRPr="00D12D37">
        <w:rPr>
          <w:color w:val="auto"/>
        </w:rPr>
        <w:tab/>
      </w:r>
      <w:r w:rsidRPr="00D12D37">
        <w:rPr>
          <w:color w:val="auto"/>
        </w:rPr>
        <w:tab/>
        <w:t>;$ZDH, which will be covered later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Year(2)=$ZDH("1/1/1950")</w:t>
      </w:r>
      <w:r w:rsidRPr="00D12D37">
        <w:rPr>
          <w:color w:val="auto"/>
        </w:rPr>
        <w:tab/>
      </w:r>
      <w:r w:rsidRPr="00D12D37">
        <w:rPr>
          <w:color w:val="auto"/>
        </w:rPr>
        <w:tab/>
        <w:t>;converts a date into $H format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Year(3)=$ZDH("1/1/2050")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D12D37">
        <w:rPr>
          <w:color w:val="auto"/>
        </w:rPr>
        <w:t xml:space="preserve">I=1:1:3 </w:t>
      </w:r>
      <w:r>
        <w:rPr>
          <w:color w:val="auto"/>
        </w:rPr>
        <w:t xml:space="preserve">Set </w:t>
      </w:r>
      <w:r w:rsidRPr="00D12D37">
        <w:rPr>
          <w:color w:val="auto"/>
        </w:rPr>
        <w:t xml:space="preserve">Date=Year(I) </w:t>
      </w:r>
      <w:r>
        <w:rPr>
          <w:color w:val="auto"/>
        </w:rPr>
        <w:t xml:space="preserve">Write </w:t>
      </w:r>
      <w:r w:rsidRPr="00D12D37">
        <w:rPr>
          <w:color w:val="auto"/>
        </w:rPr>
        <w:t>!,"Year ",I," – ",$ZDATETIME(Date,1,,,,YearOpt)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Year 1 – 01/01/1850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Year 2 – 01/01/1950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Year 3 – 01/01/2050</w:t>
      </w:r>
    </w:p>
    <w:p w:rsidR="0046180E" w:rsidRPr="00EA0919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0459C" w:rsidRDefault="0040459C" w:rsidP="0046180E">
      <w:pPr>
        <w:pStyle w:val="Caption"/>
      </w:pPr>
      <w:bookmarkStart w:id="704" w:name="_Ref270049597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704"/>
      <w:r>
        <w:t xml:space="preserve"> $ZDATETIME with Six parameters - Year Option of Six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YearOpt=6</w:t>
      </w:r>
      <w:r w:rsidRPr="00D12D37">
        <w:rPr>
          <w:color w:val="auto"/>
        </w:rPr>
        <w:tab/>
        <w:t xml:space="preserve">; All dates in the current century are two-digit years 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 w:rsidRPr="00D12D37">
        <w:rPr>
          <w:color w:val="auto"/>
        </w:rPr>
        <w:tab/>
      </w:r>
      <w:r w:rsidRPr="00D12D37">
        <w:rPr>
          <w:color w:val="auto"/>
        </w:rPr>
        <w:tab/>
        <w:t>; and all others are four-digit years.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 xml:space="preserve"> Set Year(1)=$ZDH("1/1/1850")</w:t>
      </w:r>
      <w:r w:rsidRPr="00FA4B97">
        <w:rPr>
          <w:color w:val="auto"/>
        </w:rPr>
        <w:tab/>
        <w:t>;$ZDH, which will be covered later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 xml:space="preserve"> Set Year(2)=$ZDH("1/1/1950")</w:t>
      </w:r>
      <w:r w:rsidRPr="00FA4B97">
        <w:rPr>
          <w:color w:val="auto"/>
        </w:rPr>
        <w:tab/>
        <w:t>;converts a date into $H format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 xml:space="preserve"> Set Year(3)=$ZDH("1/1/2050")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color w:val="auto"/>
        </w:rPr>
        <w:t xml:space="preserve"> For I=1:1:3 Set Date=Year(I) Write !,"Year ",I," – ",$ZDATETIME(Date,1,,,,YearOpt)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rStyle w:val="CodeItalicChar"/>
          <w:color w:val="auto"/>
        </w:rPr>
        <w:t xml:space="preserve"> Year 1 – 01/01/1850</w:t>
      </w:r>
      <w:r w:rsidRPr="00FA4B97">
        <w:rPr>
          <w:color w:val="auto"/>
        </w:rPr>
        <w:tab/>
      </w:r>
      <w:r w:rsidRPr="00FA4B97">
        <w:rPr>
          <w:color w:val="auto"/>
        </w:rPr>
        <w:tab/>
        <w:t>;Not the current century, four-digit year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b/>
          <w:color w:val="auto"/>
        </w:rPr>
        <w:t xml:space="preserve"> </w:t>
      </w:r>
      <w:r w:rsidRPr="00FA4B97">
        <w:rPr>
          <w:rStyle w:val="CodeItalicChar"/>
          <w:color w:val="auto"/>
        </w:rPr>
        <w:t>Year 2 – 01/01/1950</w:t>
      </w:r>
      <w:r w:rsidRPr="00FA4B97">
        <w:rPr>
          <w:color w:val="auto"/>
        </w:rPr>
        <w:tab/>
      </w:r>
      <w:r w:rsidRPr="00FA4B97">
        <w:rPr>
          <w:color w:val="auto"/>
        </w:rPr>
        <w:tab/>
        <w:t>;Not the current century, four-digit year</w:t>
      </w:r>
    </w:p>
    <w:p w:rsidR="0046180E" w:rsidRPr="00FA4B97" w:rsidRDefault="0046180E" w:rsidP="0046180E">
      <w:pPr>
        <w:pStyle w:val="Code"/>
        <w:ind w:firstLine="0"/>
        <w:rPr>
          <w:color w:val="auto"/>
        </w:rPr>
      </w:pPr>
      <w:r w:rsidRPr="00FA4B97">
        <w:rPr>
          <w:b/>
          <w:color w:val="auto"/>
        </w:rPr>
        <w:t xml:space="preserve"> </w:t>
      </w:r>
      <w:r w:rsidRPr="00FA4B97">
        <w:rPr>
          <w:rStyle w:val="CodeItalicChar"/>
          <w:color w:val="auto"/>
        </w:rPr>
        <w:t>Year 3 – 01/01/50</w:t>
      </w:r>
      <w:r w:rsidRPr="00FA4B97">
        <w:rPr>
          <w:rStyle w:val="CodeItalicChar"/>
          <w:color w:val="auto"/>
        </w:rPr>
        <w:tab/>
      </w:r>
      <w:r w:rsidRPr="00FA4B97">
        <w:rPr>
          <w:color w:val="auto"/>
        </w:rPr>
        <w:tab/>
      </w:r>
      <w:r w:rsidRPr="00FA4B97">
        <w:rPr>
          <w:color w:val="auto"/>
        </w:rPr>
        <w:tab/>
        <w:t>;Current century, two digit-year</w:t>
      </w:r>
    </w:p>
    <w:p w:rsidR="0046180E" w:rsidRPr="00FA4B97" w:rsidRDefault="0046180E" w:rsidP="0046180E">
      <w:pPr>
        <w:pStyle w:val="Code"/>
        <w:rPr>
          <w:rFonts w:ascii="r_ansi" w:hAnsi="r_ansi" w:cs="r_ansi"/>
          <w:color w:val="auto"/>
          <w:sz w:val="20"/>
          <w:szCs w:val="20"/>
          <w:lang w:bidi="ar-SA"/>
        </w:rPr>
      </w:pPr>
    </w:p>
    <w:p w:rsidR="0040459C" w:rsidRDefault="0040459C" w:rsidP="0046180E">
      <w:pPr>
        <w:pStyle w:val="Caption"/>
      </w:pPr>
      <w:bookmarkStart w:id="705" w:name="_Ref270049632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705"/>
      <w:r>
        <w:t xml:space="preserve"> $ZDATETIME with Eight parameters -Two Digit Year Start and End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YearOpt=3</w:t>
      </w:r>
      <w:r w:rsidRPr="00D12D37">
        <w:rPr>
          <w:color w:val="auto"/>
        </w:rPr>
        <w:tab/>
      </w:r>
      <w:r w:rsidRPr="00D12D37">
        <w:rPr>
          <w:color w:val="auto"/>
        </w:rPr>
        <w:tab/>
      </w:r>
      <w:r w:rsidRPr="00D12D37">
        <w:rPr>
          <w:color w:val="auto"/>
        </w:rPr>
        <w:tab/>
        <w:t>;YearOpt of 3, used with Start and End Date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Start=$ZDH("1/1/2002")</w:t>
      </w:r>
      <w:r w:rsidRPr="00D12D37">
        <w:rPr>
          <w:color w:val="auto"/>
        </w:rPr>
        <w:tab/>
        <w:t>;Start Date of two-digit year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End=$ZDH("12/31/2005")</w:t>
      </w:r>
      <w:r w:rsidRPr="00D12D37">
        <w:rPr>
          <w:color w:val="auto"/>
        </w:rPr>
        <w:tab/>
        <w:t>;End Date of two-digit year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;$ZDH, which will be covered later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  <w:t>;converts a date into $H format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D12D37">
        <w:rPr>
          <w:color w:val="auto"/>
        </w:rPr>
        <w:t xml:space="preserve">Date=($H-(10*365)):365:+$H </w:t>
      </w:r>
      <w:r>
        <w:rPr>
          <w:color w:val="auto"/>
        </w:rPr>
        <w:t xml:space="preserve">Write </w:t>
      </w:r>
      <w:r w:rsidRPr="00D12D37">
        <w:rPr>
          <w:color w:val="auto"/>
        </w:rPr>
        <w:t>!,$ZDATETIME(Date,1,,,,YearOpt,Start,End)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12/30/1998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12/30/1999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12/29/2000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12/29/2001</w:t>
      </w:r>
    </w:p>
    <w:p w:rsidR="0046180E" w:rsidRPr="00FA4B97" w:rsidRDefault="0046180E" w:rsidP="0046180E">
      <w:pPr>
        <w:pStyle w:val="Code"/>
        <w:ind w:firstLine="0"/>
        <w:rPr>
          <w:b/>
          <w:color w:val="auto"/>
        </w:rPr>
      </w:pPr>
      <w:r w:rsidRPr="00FA4B97">
        <w:rPr>
          <w:b/>
          <w:color w:val="auto"/>
        </w:rPr>
        <w:t xml:space="preserve"> </w:t>
      </w:r>
      <w:r w:rsidRPr="00FA4B97">
        <w:rPr>
          <w:rStyle w:val="CodeItalicChar"/>
          <w:color w:val="auto"/>
        </w:rPr>
        <w:t>12/29/02</w:t>
      </w:r>
      <w:r w:rsidRPr="00FA4B97">
        <w:rPr>
          <w:b/>
          <w:color w:val="auto"/>
        </w:rPr>
        <w:tab/>
      </w:r>
      <w:r w:rsidRPr="00FA4B97">
        <w:rPr>
          <w:b/>
          <w:color w:val="auto"/>
        </w:rPr>
        <w:tab/>
      </w:r>
      <w:r w:rsidRPr="00FA4B97">
        <w:rPr>
          <w:b/>
          <w:color w:val="auto"/>
        </w:rPr>
        <w:tab/>
      </w:r>
      <w:r w:rsidRPr="00FA4B97">
        <w:rPr>
          <w:color w:val="auto"/>
        </w:rPr>
        <w:t>;year 2002</w:t>
      </w:r>
    </w:p>
    <w:p w:rsidR="0046180E" w:rsidRPr="00FA4B97" w:rsidRDefault="0046180E" w:rsidP="0046180E">
      <w:pPr>
        <w:pStyle w:val="Code"/>
        <w:ind w:firstLine="0"/>
        <w:rPr>
          <w:b/>
          <w:color w:val="auto"/>
        </w:rPr>
      </w:pPr>
      <w:r w:rsidRPr="00FA4B97">
        <w:rPr>
          <w:b/>
          <w:color w:val="auto"/>
        </w:rPr>
        <w:t xml:space="preserve"> </w:t>
      </w:r>
      <w:r w:rsidRPr="00FA4B97">
        <w:rPr>
          <w:rStyle w:val="CodeItalicChar"/>
          <w:color w:val="auto"/>
        </w:rPr>
        <w:t>12/29/03</w:t>
      </w:r>
      <w:r w:rsidRPr="00FA4B97">
        <w:rPr>
          <w:b/>
          <w:color w:val="auto"/>
        </w:rPr>
        <w:tab/>
      </w:r>
      <w:r w:rsidRPr="00FA4B97">
        <w:rPr>
          <w:b/>
          <w:color w:val="auto"/>
        </w:rPr>
        <w:tab/>
      </w:r>
      <w:r w:rsidRPr="00FA4B97">
        <w:rPr>
          <w:b/>
          <w:color w:val="auto"/>
        </w:rPr>
        <w:tab/>
      </w:r>
      <w:r w:rsidRPr="00FA4B97">
        <w:rPr>
          <w:color w:val="auto"/>
        </w:rPr>
        <w:t>;year 2003</w:t>
      </w:r>
    </w:p>
    <w:p w:rsidR="0046180E" w:rsidRPr="00FA4B97" w:rsidRDefault="0046180E" w:rsidP="0046180E">
      <w:pPr>
        <w:pStyle w:val="Code"/>
        <w:ind w:firstLine="0"/>
        <w:rPr>
          <w:b/>
          <w:color w:val="auto"/>
        </w:rPr>
      </w:pPr>
      <w:r w:rsidRPr="00FA4B97">
        <w:rPr>
          <w:b/>
          <w:color w:val="auto"/>
        </w:rPr>
        <w:t xml:space="preserve"> </w:t>
      </w:r>
      <w:r w:rsidRPr="00FA4B97">
        <w:rPr>
          <w:rStyle w:val="CodeItalicChar"/>
          <w:color w:val="auto"/>
        </w:rPr>
        <w:t>12/28/04</w:t>
      </w:r>
      <w:r w:rsidRPr="00FA4B97">
        <w:rPr>
          <w:b/>
          <w:color w:val="auto"/>
        </w:rPr>
        <w:tab/>
      </w:r>
      <w:r w:rsidRPr="00FA4B97">
        <w:rPr>
          <w:b/>
          <w:color w:val="auto"/>
        </w:rPr>
        <w:tab/>
      </w:r>
      <w:r w:rsidRPr="00FA4B97">
        <w:rPr>
          <w:b/>
          <w:color w:val="auto"/>
        </w:rPr>
        <w:tab/>
      </w:r>
      <w:r w:rsidRPr="00FA4B97">
        <w:rPr>
          <w:color w:val="auto"/>
        </w:rPr>
        <w:t>;year 2004</w:t>
      </w:r>
    </w:p>
    <w:p w:rsidR="0046180E" w:rsidRPr="00FA4B97" w:rsidRDefault="0046180E" w:rsidP="0046180E">
      <w:pPr>
        <w:pStyle w:val="Code"/>
        <w:ind w:firstLine="0"/>
        <w:rPr>
          <w:b/>
          <w:color w:val="auto"/>
        </w:rPr>
      </w:pPr>
      <w:r w:rsidRPr="00FA4B97">
        <w:rPr>
          <w:b/>
          <w:color w:val="auto"/>
        </w:rPr>
        <w:t xml:space="preserve"> </w:t>
      </w:r>
      <w:r w:rsidRPr="00FA4B97">
        <w:rPr>
          <w:rStyle w:val="CodeItalicChar"/>
          <w:color w:val="auto"/>
        </w:rPr>
        <w:t>12/28/05</w:t>
      </w:r>
      <w:r w:rsidRPr="00FA4B97">
        <w:rPr>
          <w:b/>
          <w:color w:val="auto"/>
        </w:rPr>
        <w:tab/>
      </w:r>
      <w:r w:rsidRPr="00FA4B97">
        <w:rPr>
          <w:b/>
          <w:color w:val="auto"/>
        </w:rPr>
        <w:tab/>
      </w:r>
      <w:r w:rsidRPr="00FA4B97">
        <w:rPr>
          <w:b/>
          <w:color w:val="auto"/>
        </w:rPr>
        <w:tab/>
      </w:r>
      <w:r w:rsidRPr="00FA4B97">
        <w:rPr>
          <w:color w:val="auto"/>
        </w:rPr>
        <w:t>;year 2005</w:t>
      </w:r>
    </w:p>
    <w:p w:rsidR="0046180E" w:rsidRPr="00FA4B97" w:rsidRDefault="0046180E" w:rsidP="009C6846">
      <w:pPr>
        <w:pStyle w:val="CodeItalic"/>
      </w:pPr>
      <w:r w:rsidRPr="00FA4B97">
        <w:t xml:space="preserve"> 12/28/2006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12/28/2007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12/27/2008</w:t>
      </w:r>
    </w:p>
    <w:p w:rsidR="0046180E" w:rsidRPr="00B673FC" w:rsidRDefault="0046180E" w:rsidP="0046180E">
      <w:pPr>
        <w:pStyle w:val="Code"/>
        <w:rPr>
          <w:b/>
          <w:color w:val="FF0000"/>
        </w:rPr>
      </w:pPr>
    </w:p>
    <w:p w:rsidR="0040459C" w:rsidRDefault="0040459C" w:rsidP="0046180E">
      <w:pPr>
        <w:pStyle w:val="Caption"/>
      </w:pPr>
      <w:bookmarkStart w:id="706" w:name="_Ref272689581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706"/>
      <w:r>
        <w:t xml:space="preserve"> $ZDATETIME with Ten parameters – Minimum and Maximum Valid Date</w:t>
      </w:r>
    </w:p>
    <w:p w:rsidR="0046180E" w:rsidRDefault="0046180E" w:rsidP="0046180E">
      <w:pPr>
        <w:pStyle w:val="Code"/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01D47">
        <w:rPr>
          <w:color w:val="auto"/>
        </w:rPr>
        <w:t>$ZDATETIME($H</w:t>
      </w:r>
      <w:r>
        <w:rPr>
          <w:color w:val="auto"/>
        </w:rPr>
        <w:t xml:space="preserve">-5,,,,,,,,$H-3) </w:t>
      </w:r>
      <w:r>
        <w:rPr>
          <w:color w:val="auto"/>
        </w:rPr>
        <w:tab/>
      </w:r>
      <w:r w:rsidRPr="00890EEE">
        <w:rPr>
          <w:color w:val="auto"/>
        </w:rPr>
        <w:t>; Minimum Valid Date of $H-3 is greater</w:t>
      </w:r>
    </w:p>
    <w:p w:rsidR="0046180E" w:rsidRPr="00890EEE" w:rsidRDefault="0046180E" w:rsidP="0046180E">
      <w:pPr>
        <w:pStyle w:val="Code"/>
        <w:ind w:firstLine="0"/>
        <w:rPr>
          <w:b/>
          <w:color w:val="auto"/>
        </w:rPr>
      </w:pPr>
      <w:r>
        <w:rPr>
          <w:b/>
          <w:color w:val="FF0000"/>
        </w:rPr>
        <w:t xml:space="preserve"> </w:t>
      </w:r>
      <w:r w:rsidRPr="00640166">
        <w:rPr>
          <w:b/>
          <w:color w:val="FF0000"/>
        </w:rPr>
        <w:t>^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890EEE">
        <w:rPr>
          <w:color w:val="auto"/>
        </w:rPr>
        <w:t>; than $H-5</w:t>
      </w:r>
    </w:p>
    <w:p w:rsidR="0046180E" w:rsidRDefault="0046180E" w:rsidP="009C6846">
      <w:pPr>
        <w:pStyle w:val="CodeItalic"/>
      </w:pPr>
      <w:r>
        <w:t xml:space="preserve"> </w:t>
      </w:r>
      <w:r w:rsidRPr="00640166">
        <w:t>&lt;VALUE OUT OF RANGE&gt;</w:t>
      </w:r>
    </w:p>
    <w:p w:rsidR="0046180E" w:rsidRPr="00F01D47" w:rsidRDefault="0046180E" w:rsidP="0046180E">
      <w:pPr>
        <w:pStyle w:val="Code"/>
        <w:ind w:firstLine="0"/>
        <w:rPr>
          <w:b/>
          <w:color w:val="FF0000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Date1=$ZDH("6/1/2008</w:t>
      </w:r>
      <w:r w:rsidRPr="00D12D37">
        <w:rPr>
          <w:color w:val="auto"/>
        </w:rPr>
        <w:t>")</w:t>
      </w:r>
      <w:r w:rsidRPr="00D12D37">
        <w:rPr>
          <w:color w:val="auto"/>
        </w:rPr>
        <w:tab/>
      </w:r>
      <w:r>
        <w:rPr>
          <w:color w:val="auto"/>
        </w:rPr>
        <w:tab/>
      </w:r>
      <w:r w:rsidRPr="00D12D37">
        <w:rPr>
          <w:color w:val="auto"/>
        </w:rPr>
        <w:t>;</w:t>
      </w:r>
      <w:r w:rsidRPr="00890EEE">
        <w:rPr>
          <w:color w:val="auto"/>
        </w:rPr>
        <w:t xml:space="preserve"> Minimum Valid Date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Date2=$ZDH("5</w:t>
      </w:r>
      <w:r w:rsidRPr="00D12D37">
        <w:rPr>
          <w:color w:val="auto"/>
        </w:rPr>
        <w:t>/</w:t>
      </w:r>
      <w:r>
        <w:rPr>
          <w:color w:val="auto"/>
        </w:rPr>
        <w:t>31/2008</w:t>
      </w:r>
      <w:r w:rsidRPr="00D12D37">
        <w:rPr>
          <w:color w:val="auto"/>
        </w:rPr>
        <w:t>")</w:t>
      </w:r>
      <w:r w:rsidRPr="00D12D37">
        <w:rPr>
          <w:color w:val="auto"/>
        </w:rPr>
        <w:tab/>
      </w:r>
      <w:r>
        <w:rPr>
          <w:color w:val="auto"/>
        </w:rPr>
        <w:tab/>
      </w:r>
      <w:r w:rsidRPr="00D12D37">
        <w:rPr>
          <w:color w:val="auto"/>
        </w:rPr>
        <w:t>;</w:t>
      </w:r>
      <w:r>
        <w:rPr>
          <w:color w:val="auto"/>
        </w:rPr>
        <w:t xml:space="preserve"> Date to be passed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</w:t>
      </w:r>
      <w:r>
        <w:rPr>
          <w:color w:val="auto"/>
        </w:rPr>
        <w:t xml:space="preserve"> </w:t>
      </w:r>
      <w:r w:rsidRPr="00A00BF6">
        <w:rPr>
          <w:color w:val="auto"/>
        </w:rPr>
        <w:t>$ZDH, which will be covered later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</w:t>
      </w:r>
      <w:r>
        <w:rPr>
          <w:color w:val="auto"/>
        </w:rPr>
        <w:t xml:space="preserve"> </w:t>
      </w:r>
      <w:r w:rsidRPr="00A00BF6">
        <w:rPr>
          <w:color w:val="auto"/>
        </w:rPr>
        <w:t>converts a date into $H format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$ZDATETIME(Date2,,,,,,,,Date1) </w:t>
      </w:r>
      <w:r>
        <w:rPr>
          <w:color w:val="auto"/>
        </w:rPr>
        <w:tab/>
      </w:r>
      <w:r w:rsidRPr="00890EEE">
        <w:rPr>
          <w:color w:val="auto"/>
        </w:rPr>
        <w:t xml:space="preserve">; Minimum </w:t>
      </w:r>
      <w:r>
        <w:rPr>
          <w:color w:val="auto"/>
        </w:rPr>
        <w:t>Valid Date of 6/1/2008 is</w:t>
      </w:r>
    </w:p>
    <w:p w:rsidR="0046180E" w:rsidRPr="00890EEE" w:rsidRDefault="0046180E" w:rsidP="0046180E">
      <w:pPr>
        <w:pStyle w:val="Code"/>
        <w:ind w:firstLine="0"/>
        <w:rPr>
          <w:b/>
          <w:color w:val="auto"/>
        </w:rPr>
      </w:pPr>
      <w:r>
        <w:rPr>
          <w:b/>
          <w:color w:val="FF0000"/>
        </w:rPr>
        <w:t xml:space="preserve"> </w:t>
      </w:r>
      <w:r w:rsidRPr="0090793C">
        <w:rPr>
          <w:rStyle w:val="CodeItalicChar"/>
        </w:rPr>
        <w:t>^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690217">
        <w:rPr>
          <w:color w:val="auto"/>
        </w:rPr>
        <w:t xml:space="preserve">; greater than </w:t>
      </w:r>
      <w:r>
        <w:rPr>
          <w:color w:val="auto"/>
        </w:rPr>
        <w:t>5</w:t>
      </w:r>
      <w:r w:rsidRPr="00D12D37">
        <w:rPr>
          <w:color w:val="auto"/>
        </w:rPr>
        <w:t>/</w:t>
      </w:r>
      <w:r>
        <w:rPr>
          <w:color w:val="auto"/>
        </w:rPr>
        <w:t>31/2008</w:t>
      </w:r>
    </w:p>
    <w:p w:rsidR="0046180E" w:rsidRPr="00F01D47" w:rsidRDefault="0046180E" w:rsidP="009C6846">
      <w:pPr>
        <w:pStyle w:val="CodeItalic"/>
      </w:pPr>
      <w:r>
        <w:t xml:space="preserve"> </w:t>
      </w:r>
      <w:r w:rsidRPr="00640166">
        <w:t>&lt;VALUE OUT OF RANGE&gt;</w:t>
      </w: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01D47">
        <w:rPr>
          <w:color w:val="auto"/>
        </w:rPr>
        <w:t>$ZDATETIME($H</w:t>
      </w:r>
      <w:r>
        <w:rPr>
          <w:color w:val="auto"/>
        </w:rPr>
        <w:t xml:space="preserve">+4,,,,,,,,,$H) </w:t>
      </w:r>
      <w:r>
        <w:rPr>
          <w:color w:val="auto"/>
        </w:rPr>
        <w:tab/>
      </w:r>
      <w:r w:rsidRPr="00890EEE">
        <w:rPr>
          <w:color w:val="auto"/>
        </w:rPr>
        <w:t xml:space="preserve">; </w:t>
      </w:r>
      <w:r>
        <w:rPr>
          <w:color w:val="auto"/>
        </w:rPr>
        <w:t>Maximum</w:t>
      </w:r>
      <w:r w:rsidRPr="00890EEE">
        <w:rPr>
          <w:color w:val="auto"/>
        </w:rPr>
        <w:t xml:space="preserve"> Valid Date of </w:t>
      </w:r>
      <w:r>
        <w:rPr>
          <w:color w:val="auto"/>
        </w:rPr>
        <w:t>$H</w:t>
      </w:r>
      <w:r w:rsidRPr="00890EEE">
        <w:rPr>
          <w:color w:val="auto"/>
        </w:rPr>
        <w:t xml:space="preserve"> is </w:t>
      </w:r>
      <w:r>
        <w:rPr>
          <w:color w:val="auto"/>
        </w:rPr>
        <w:t>less</w:t>
      </w:r>
    </w:p>
    <w:p w:rsidR="0046180E" w:rsidRPr="00890EEE" w:rsidRDefault="0046180E" w:rsidP="0046180E">
      <w:pPr>
        <w:pStyle w:val="Code"/>
        <w:ind w:firstLine="0"/>
        <w:rPr>
          <w:b/>
          <w:color w:val="auto"/>
        </w:rPr>
      </w:pPr>
      <w:r w:rsidRPr="0090793C">
        <w:rPr>
          <w:rStyle w:val="CodeItalicChar"/>
        </w:rPr>
        <w:t xml:space="preserve"> ^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890EEE">
        <w:rPr>
          <w:color w:val="auto"/>
        </w:rPr>
        <w:t>; than $H</w:t>
      </w:r>
      <w:r>
        <w:rPr>
          <w:color w:val="auto"/>
        </w:rPr>
        <w:t>+4</w:t>
      </w:r>
    </w:p>
    <w:p w:rsidR="0046180E" w:rsidRDefault="0046180E" w:rsidP="009C6846">
      <w:pPr>
        <w:pStyle w:val="CodeItalic"/>
      </w:pPr>
      <w:r>
        <w:t xml:space="preserve"> </w:t>
      </w:r>
      <w:r w:rsidRPr="00640166">
        <w:t>&lt;VALUE OUT OF RANGE&gt;</w:t>
      </w:r>
    </w:p>
    <w:p w:rsidR="0046180E" w:rsidRPr="00F01D47" w:rsidRDefault="0046180E" w:rsidP="0046180E">
      <w:pPr>
        <w:pStyle w:val="Code"/>
        <w:ind w:firstLine="0"/>
        <w:rPr>
          <w:b/>
          <w:color w:val="FF0000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Date1=$ZDH("6/1/2008</w:t>
      </w:r>
      <w:r w:rsidRPr="00D12D37">
        <w:rPr>
          <w:color w:val="auto"/>
        </w:rPr>
        <w:t>")</w:t>
      </w:r>
      <w:r w:rsidRPr="00D12D37">
        <w:rPr>
          <w:color w:val="auto"/>
        </w:rPr>
        <w:tab/>
      </w:r>
      <w:r>
        <w:rPr>
          <w:color w:val="auto"/>
        </w:rPr>
        <w:tab/>
      </w:r>
      <w:r w:rsidRPr="00D12D37">
        <w:rPr>
          <w:color w:val="auto"/>
        </w:rPr>
        <w:t>;</w:t>
      </w:r>
      <w:r w:rsidRPr="00890EEE">
        <w:rPr>
          <w:color w:val="auto"/>
        </w:rPr>
        <w:t xml:space="preserve"> </w:t>
      </w:r>
      <w:r>
        <w:rPr>
          <w:color w:val="auto"/>
        </w:rPr>
        <w:t>Maximum</w:t>
      </w:r>
      <w:r w:rsidRPr="00890EEE">
        <w:rPr>
          <w:color w:val="auto"/>
        </w:rPr>
        <w:t xml:space="preserve"> Valid Date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Date2=$ZDH("6</w:t>
      </w:r>
      <w:r w:rsidRPr="00D12D37">
        <w:rPr>
          <w:color w:val="auto"/>
        </w:rPr>
        <w:t>/</w:t>
      </w:r>
      <w:r>
        <w:rPr>
          <w:color w:val="auto"/>
        </w:rPr>
        <w:t>5/2008</w:t>
      </w:r>
      <w:r w:rsidRPr="00D12D37">
        <w:rPr>
          <w:color w:val="auto"/>
        </w:rPr>
        <w:t>")</w:t>
      </w:r>
      <w:r w:rsidRPr="00D12D37">
        <w:rPr>
          <w:color w:val="auto"/>
        </w:rPr>
        <w:tab/>
      </w:r>
      <w:r>
        <w:rPr>
          <w:color w:val="auto"/>
        </w:rPr>
        <w:tab/>
      </w:r>
      <w:r w:rsidRPr="00D12D37">
        <w:rPr>
          <w:color w:val="auto"/>
        </w:rPr>
        <w:t>;</w:t>
      </w:r>
      <w:r>
        <w:rPr>
          <w:color w:val="auto"/>
        </w:rPr>
        <w:t xml:space="preserve"> Date to be passed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</w:t>
      </w:r>
      <w:r>
        <w:rPr>
          <w:color w:val="auto"/>
        </w:rPr>
        <w:t xml:space="preserve"> </w:t>
      </w:r>
      <w:r w:rsidRPr="00A00BF6">
        <w:rPr>
          <w:color w:val="auto"/>
        </w:rPr>
        <w:t>$ZDH, which will be covered later</w:t>
      </w:r>
    </w:p>
    <w:p w:rsidR="0046180E" w:rsidRPr="00A00BF6" w:rsidRDefault="0046180E" w:rsidP="0046180E">
      <w:pPr>
        <w:pStyle w:val="Code"/>
        <w:ind w:firstLine="0"/>
        <w:rPr>
          <w:color w:val="auto"/>
        </w:rPr>
      </w:pP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 w:rsidRPr="00A00BF6">
        <w:rPr>
          <w:color w:val="auto"/>
        </w:rPr>
        <w:tab/>
      </w:r>
      <w:r>
        <w:rPr>
          <w:color w:val="auto"/>
        </w:rPr>
        <w:tab/>
      </w:r>
      <w:r w:rsidRPr="00A00BF6">
        <w:rPr>
          <w:color w:val="auto"/>
        </w:rPr>
        <w:t>;</w:t>
      </w:r>
      <w:r>
        <w:rPr>
          <w:color w:val="auto"/>
        </w:rPr>
        <w:t xml:space="preserve"> </w:t>
      </w:r>
      <w:r w:rsidRPr="00A00BF6">
        <w:rPr>
          <w:color w:val="auto"/>
        </w:rPr>
        <w:t>converts a date into $H format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F01D4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$ZDATETIME(Date2,,,,,,,,,Date1) </w:t>
      </w:r>
      <w:r>
        <w:rPr>
          <w:color w:val="auto"/>
        </w:rPr>
        <w:tab/>
      </w:r>
      <w:r w:rsidRPr="00890EEE">
        <w:rPr>
          <w:color w:val="auto"/>
        </w:rPr>
        <w:t xml:space="preserve">; </w:t>
      </w:r>
      <w:r>
        <w:rPr>
          <w:color w:val="auto"/>
        </w:rPr>
        <w:t>Maximum</w:t>
      </w:r>
      <w:r w:rsidRPr="00890EEE">
        <w:rPr>
          <w:color w:val="auto"/>
        </w:rPr>
        <w:t xml:space="preserve"> </w:t>
      </w:r>
      <w:r>
        <w:rPr>
          <w:color w:val="auto"/>
        </w:rPr>
        <w:t>Valid Date of 6/1/2008 is</w:t>
      </w:r>
    </w:p>
    <w:p w:rsidR="0046180E" w:rsidRPr="00890EEE" w:rsidRDefault="0046180E" w:rsidP="0046180E">
      <w:pPr>
        <w:pStyle w:val="Code"/>
        <w:ind w:firstLine="0"/>
        <w:rPr>
          <w:b/>
          <w:color w:val="auto"/>
        </w:rPr>
      </w:pPr>
      <w:r>
        <w:rPr>
          <w:b/>
          <w:color w:val="FF0000"/>
        </w:rPr>
        <w:t xml:space="preserve"> </w:t>
      </w:r>
      <w:r w:rsidRPr="0090793C">
        <w:rPr>
          <w:rStyle w:val="CodeItalicChar"/>
        </w:rPr>
        <w:t>^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690217">
        <w:rPr>
          <w:color w:val="auto"/>
        </w:rPr>
        <w:t xml:space="preserve">; </w:t>
      </w:r>
      <w:r>
        <w:rPr>
          <w:color w:val="auto"/>
        </w:rPr>
        <w:t>less</w:t>
      </w:r>
      <w:r w:rsidRPr="00690217">
        <w:rPr>
          <w:color w:val="auto"/>
        </w:rPr>
        <w:t xml:space="preserve"> than </w:t>
      </w:r>
      <w:r>
        <w:rPr>
          <w:color w:val="auto"/>
        </w:rPr>
        <w:t>6</w:t>
      </w:r>
      <w:r w:rsidRPr="00D12D37">
        <w:rPr>
          <w:color w:val="auto"/>
        </w:rPr>
        <w:t>/</w:t>
      </w:r>
      <w:r>
        <w:rPr>
          <w:color w:val="auto"/>
        </w:rPr>
        <w:t>5/2008</w:t>
      </w:r>
    </w:p>
    <w:p w:rsidR="0046180E" w:rsidRDefault="0046180E" w:rsidP="009C6846">
      <w:pPr>
        <w:pStyle w:val="CodeItalic"/>
      </w:pPr>
      <w:r>
        <w:t xml:space="preserve"> </w:t>
      </w:r>
      <w:r w:rsidRPr="00640166">
        <w:t>&lt;VALUE OUT OF RANGE&gt;</w:t>
      </w:r>
    </w:p>
    <w:p w:rsidR="00583A1F" w:rsidRPr="00F01D47" w:rsidRDefault="00583A1F" w:rsidP="009C6846">
      <w:pPr>
        <w:pStyle w:val="CodeItalic"/>
      </w:pPr>
    </w:p>
    <w:p w:rsidR="0040459C" w:rsidRDefault="0040459C" w:rsidP="0046180E">
      <w:pPr>
        <w:pStyle w:val="Caption"/>
      </w:pPr>
      <w:bookmarkStart w:id="707" w:name="_Ref270049660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707"/>
      <w:r>
        <w:t xml:space="preserve"> Error Option demonstrated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ReturnValue=$ZDATETIME("61312,42310")</w:t>
      </w:r>
      <w:r w:rsidRPr="00D12D37">
        <w:rPr>
          <w:color w:val="auto"/>
        </w:rPr>
        <w:tab/>
      </w:r>
      <w:r>
        <w:rPr>
          <w:color w:val="auto"/>
        </w:rPr>
        <w:tab/>
      </w:r>
      <w:r w:rsidRPr="00D12D37">
        <w:rPr>
          <w:color w:val="auto"/>
        </w:rPr>
        <w:t>;Call with valid values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D12D37">
        <w:rPr>
          <w:color w:val="auto"/>
        </w:rPr>
        <w:t>ReturnValue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"11/12/2008 11:45:10"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ReturnValue=$ZDATETIME("-61312,42310")</w:t>
      </w:r>
      <w:r w:rsidRPr="00D12D37">
        <w:rPr>
          <w:color w:val="auto"/>
        </w:rPr>
        <w:tab/>
      </w:r>
      <w:r>
        <w:rPr>
          <w:color w:val="auto"/>
        </w:rPr>
        <w:tab/>
      </w:r>
      <w:r w:rsidRPr="00D12D37">
        <w:rPr>
          <w:color w:val="auto"/>
        </w:rPr>
        <w:t>;Call with invalid values</w:t>
      </w:r>
    </w:p>
    <w:p w:rsidR="0046180E" w:rsidRPr="00D12D37" w:rsidRDefault="0046180E" w:rsidP="009C6846">
      <w:pPr>
        <w:pStyle w:val="CodeItalic"/>
      </w:pPr>
      <w:r w:rsidRPr="00D12D37">
        <w:t xml:space="preserve"> </w:t>
      </w:r>
      <w:r>
        <w:t xml:space="preserve">Set </w:t>
      </w:r>
      <w:r w:rsidRPr="00D12D37">
        <w:t>ReturnValue=$ZDATETIME("-61312,42310")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^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&lt;ILLEGAL VALUE&gt;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D12D37">
        <w:rPr>
          <w:color w:val="auto"/>
        </w:rPr>
        <w:t>ReturnValue=$ZDATETIME("-61312,42310",,,,,,,,,,</w:t>
      </w:r>
      <w:r w:rsidRPr="002C3B4B">
        <w:rPr>
          <w:color w:val="auto"/>
          <w:u w:val="single"/>
        </w:rPr>
        <w:t>1</w:t>
      </w:r>
      <w:r w:rsidRPr="00D12D37">
        <w:rPr>
          <w:color w:val="auto"/>
        </w:rPr>
        <w:t>) ;Call supressing error</w:t>
      </w:r>
    </w:p>
    <w:p w:rsidR="0046180E" w:rsidRPr="00D12D3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D12D37">
        <w:rPr>
          <w:color w:val="auto"/>
        </w:rPr>
        <w:t>ReturnValue</w:t>
      </w:r>
    </w:p>
    <w:p w:rsidR="0046180E" w:rsidRPr="00D12D37" w:rsidRDefault="0046180E" w:rsidP="009C6846">
      <w:pPr>
        <w:pStyle w:val="CodeItalic"/>
      </w:pPr>
      <w:r>
        <w:t xml:space="preserve"> </w:t>
      </w:r>
      <w:r w:rsidRPr="00D12D37">
        <w:t>1</w:t>
      </w:r>
    </w:p>
    <w:p w:rsidR="0046180E" w:rsidRPr="001A04F2" w:rsidRDefault="0046180E" w:rsidP="0046180E">
      <w:pPr>
        <w:pStyle w:val="Code"/>
        <w:rPr>
          <w:b/>
          <w:color w:val="FF0000"/>
        </w:rPr>
      </w:pPr>
    </w:p>
    <w:p w:rsidR="0040459C" w:rsidRDefault="0040459C" w:rsidP="006709E8">
      <w:pPr>
        <w:pStyle w:val="Caption"/>
        <w:keepNext/>
      </w:pPr>
    </w:p>
    <w:p w:rsidR="0046180E" w:rsidRDefault="0046180E" w:rsidP="006709E8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Table \* ARABIC \s 1 ">
        <w:r w:rsidR="00725288">
          <w:rPr>
            <w:noProof/>
          </w:rPr>
          <w:t>7</w:t>
        </w:r>
      </w:fldSimple>
      <w:r>
        <w:t xml:space="preserve"> Input Parameters for $ZDATETIMEH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0"/>
        <w:gridCol w:w="1800"/>
        <w:gridCol w:w="5598"/>
      </w:tblGrid>
      <w:tr w:rsidR="0046180E" w:rsidRPr="001650EB" w:rsidTr="006709E8">
        <w:tc>
          <w:tcPr>
            <w:tcW w:w="2070" w:type="dxa"/>
            <w:shd w:val="clear" w:color="auto" w:fill="D9D9D9" w:themeFill="background1" w:themeFillShade="D9"/>
            <w:hideMark/>
          </w:tcPr>
          <w:p w:rsidR="0046180E" w:rsidRDefault="0046180E" w:rsidP="0046180E">
            <w:pPr>
              <w:pStyle w:val="NoSpacing"/>
            </w:pPr>
            <w:r>
              <w:t>Parameter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:rsidR="0046180E" w:rsidRDefault="0046180E" w:rsidP="0046180E">
            <w:pPr>
              <w:pStyle w:val="NoSpacing"/>
            </w:pPr>
            <w:r>
              <w:t>Required/</w:t>
            </w:r>
          </w:p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5598" w:type="dxa"/>
            <w:shd w:val="clear" w:color="auto" w:fill="D9D9D9" w:themeFill="background1" w:themeFillShade="D9"/>
            <w:hideMark/>
          </w:tcPr>
          <w:p w:rsidR="0046180E" w:rsidRPr="00181025" w:rsidRDefault="0046180E" w:rsidP="0046180E">
            <w:pPr>
              <w:pStyle w:val="NoSpacing"/>
            </w:pPr>
            <w:r>
              <w:t>Description</w:t>
            </w:r>
          </w:p>
        </w:tc>
      </w:tr>
      <w:tr w:rsidR="0046180E" w:rsidRPr="001650EB" w:rsidTr="006709E8">
        <w:tc>
          <w:tcPr>
            <w:tcW w:w="2070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Date and Time String</w:t>
            </w:r>
          </w:p>
        </w:tc>
        <w:tc>
          <w:tcPr>
            <w:tcW w:w="1800" w:type="dxa"/>
          </w:tcPr>
          <w:p w:rsidR="0046180E" w:rsidRPr="00181025" w:rsidRDefault="0046180E" w:rsidP="0046180E">
            <w:pPr>
              <w:pStyle w:val="NoSpacing"/>
            </w:pPr>
            <w:r>
              <w:t>Required</w:t>
            </w:r>
          </w:p>
        </w:tc>
        <w:tc>
          <w:tcPr>
            <w:tcW w:w="5598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Input date and time string</w:t>
            </w:r>
          </w:p>
        </w:tc>
      </w:tr>
      <w:tr w:rsidR="0046180E" w:rsidRPr="001650EB" w:rsidTr="006709E8">
        <w:tc>
          <w:tcPr>
            <w:tcW w:w="2070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 xml:space="preserve">Date </w:t>
            </w:r>
            <w:r w:rsidRPr="00181025">
              <w:t>format</w:t>
            </w:r>
          </w:p>
        </w:tc>
        <w:tc>
          <w:tcPr>
            <w:tcW w:w="1800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5598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Input date format.</w:t>
            </w:r>
          </w:p>
        </w:tc>
      </w:tr>
      <w:tr w:rsidR="0046180E" w:rsidRPr="001650EB" w:rsidTr="006709E8">
        <w:tc>
          <w:tcPr>
            <w:tcW w:w="2070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 xml:space="preserve">Time </w:t>
            </w:r>
            <w:r w:rsidRPr="00181025">
              <w:t>format</w:t>
            </w:r>
          </w:p>
        </w:tc>
        <w:tc>
          <w:tcPr>
            <w:tcW w:w="1800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5598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Input time format.</w:t>
            </w:r>
          </w:p>
        </w:tc>
      </w:tr>
      <w:tr w:rsidR="0046180E" w:rsidRPr="001650EB" w:rsidTr="006709E8">
        <w:tc>
          <w:tcPr>
            <w:tcW w:w="2070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Time P</w:t>
            </w:r>
            <w:r w:rsidRPr="00181025">
              <w:t>recision</w:t>
            </w:r>
          </w:p>
        </w:tc>
        <w:tc>
          <w:tcPr>
            <w:tcW w:w="1800" w:type="dxa"/>
          </w:tcPr>
          <w:p w:rsidR="0046180E" w:rsidRPr="00181025" w:rsidRDefault="0046180E" w:rsidP="0046180E">
            <w:pPr>
              <w:pStyle w:val="NoSpacing"/>
            </w:pPr>
            <w:r>
              <w:t>Optional</w:t>
            </w:r>
          </w:p>
        </w:tc>
        <w:tc>
          <w:tcPr>
            <w:tcW w:w="5598" w:type="dxa"/>
            <w:hideMark/>
          </w:tcPr>
          <w:p w:rsidR="0046180E" w:rsidRPr="00181025" w:rsidRDefault="0046180E" w:rsidP="0046180E">
            <w:pPr>
              <w:pStyle w:val="NoSpacing"/>
            </w:pPr>
            <w:r>
              <w:t>Number of d</w:t>
            </w:r>
            <w:r w:rsidRPr="00181025">
              <w:t>ecimal</w:t>
            </w:r>
            <w:r>
              <w:t>s in the time.</w:t>
            </w:r>
          </w:p>
        </w:tc>
      </w:tr>
    </w:tbl>
    <w:p w:rsidR="0046180E" w:rsidRDefault="0046180E" w:rsidP="0046180E"/>
    <w:p w:rsidR="0046180E" w:rsidRDefault="0046180E" w:rsidP="0046180E">
      <w:pPr>
        <w:pStyle w:val="Caption"/>
      </w:pPr>
      <w:bookmarkStart w:id="708" w:name="_Ref270049692"/>
      <w:bookmarkStart w:id="709" w:name="_Ref218220326"/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708"/>
      <w:r>
        <w:t xml:space="preserve"> $ZDATETIMEH with One parameter</w:t>
      </w:r>
      <w:bookmarkEnd w:id="709"/>
    </w:p>
    <w:p w:rsidR="0046180E" w:rsidRDefault="0046180E" w:rsidP="0046180E">
      <w:pPr>
        <w:pStyle w:val="Code"/>
        <w:ind w:firstLine="0"/>
        <w:rPr>
          <w:color w:val="auto"/>
        </w:rPr>
      </w:pP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 xml:space="preserve">$ZDATETIMEH("11/12/2008 11:47:45") </w:t>
      </w:r>
      <w:r w:rsidRPr="000635C9">
        <w:rPr>
          <w:color w:val="auto"/>
        </w:rPr>
        <w:tab/>
        <w:t>;validate and convert to $H format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61312,42465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 xml:space="preserve">$ZDATETIMEH("11/12/2008")   </w:t>
      </w:r>
      <w:r w:rsidRPr="000635C9">
        <w:rPr>
          <w:color w:val="auto"/>
        </w:rPr>
        <w:tab/>
      </w:r>
      <w:r w:rsidRPr="000635C9">
        <w:rPr>
          <w:color w:val="auto"/>
        </w:rPr>
        <w:tab/>
        <w:t>;Time excluded, assume 0 (midnight)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61312,0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$ZDAT</w:t>
      </w:r>
      <w:r>
        <w:rPr>
          <w:color w:val="auto"/>
        </w:rPr>
        <w:t xml:space="preserve">ETIMEH("13/12/2008 11:47:45") </w:t>
      </w:r>
      <w:r>
        <w:rPr>
          <w:color w:val="auto"/>
        </w:rPr>
        <w:tab/>
      </w:r>
      <w:r w:rsidRPr="000635C9">
        <w:rPr>
          <w:color w:val="auto"/>
        </w:rPr>
        <w:t>;invalid month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^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&lt;ILLEGAL VALUE&gt;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$ZDA</w:t>
      </w:r>
      <w:r>
        <w:rPr>
          <w:color w:val="auto"/>
        </w:rPr>
        <w:t>TETIMEH("11/12/2008 11:61:45")</w:t>
      </w:r>
      <w:r>
        <w:rPr>
          <w:color w:val="auto"/>
        </w:rPr>
        <w:tab/>
      </w:r>
      <w:r w:rsidRPr="000635C9">
        <w:rPr>
          <w:color w:val="auto"/>
        </w:rPr>
        <w:t>;invalid minutes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^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&lt;ILLEGAL VALUE&gt;</w:t>
      </w:r>
    </w:p>
    <w:p w:rsidR="0046180E" w:rsidRPr="00BB6C71" w:rsidRDefault="0046180E" w:rsidP="0046180E">
      <w:pPr>
        <w:pStyle w:val="Code"/>
        <w:rPr>
          <w:rFonts w:asciiTheme="minorHAnsi" w:hAnsiTheme="minorHAnsi" w:cs="r_ansi"/>
          <w:b/>
          <w:color w:val="FF0000"/>
          <w:szCs w:val="18"/>
          <w:lang w:bidi="ar-SA"/>
        </w:rPr>
      </w:pPr>
    </w:p>
    <w:p w:rsidR="0040459C" w:rsidRDefault="0040459C" w:rsidP="00B35D81">
      <w:pPr>
        <w:pStyle w:val="Caption"/>
        <w:keepNext/>
      </w:pPr>
      <w:bookmarkStart w:id="710" w:name="_Ref270048971"/>
    </w:p>
    <w:p w:rsidR="0046180E" w:rsidRDefault="0046180E" w:rsidP="00B35D81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Table \* ARABIC \s 1 ">
        <w:r w:rsidR="00725288">
          <w:rPr>
            <w:noProof/>
          </w:rPr>
          <w:t>8</w:t>
        </w:r>
      </w:fldSimple>
      <w:bookmarkEnd w:id="710"/>
      <w:r>
        <w:t xml:space="preserve"> Date Formats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620"/>
        <w:gridCol w:w="7848"/>
      </w:tblGrid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8D51E4" w:rsidRDefault="0046180E" w:rsidP="00B35D81">
            <w:pPr>
              <w:pStyle w:val="NoSpacing"/>
              <w:keepNext/>
              <w:jc w:val="center"/>
            </w:pPr>
            <w:r>
              <w:t>Date Format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8D51E4" w:rsidRDefault="0046180E" w:rsidP="00B35D81">
            <w:pPr>
              <w:pStyle w:val="NoSpacing"/>
              <w:keepNext/>
            </w:pPr>
            <w:r>
              <w:t>Description</w:t>
            </w:r>
          </w:p>
        </w:tc>
      </w:tr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  <w:jc w:val="center"/>
            </w:pPr>
            <w:r w:rsidRPr="008D51E4">
              <w:t>1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</w:pPr>
            <w:r w:rsidRPr="008D51E4">
              <w:t>MM/DD/[YY]YY</w:t>
            </w:r>
          </w:p>
        </w:tc>
      </w:tr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  <w:jc w:val="center"/>
            </w:pPr>
            <w:r w:rsidRPr="008D51E4">
              <w:t>2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</w:pPr>
            <w:r>
              <w:t>DD Mmm</w:t>
            </w:r>
            <w:r w:rsidRPr="008D51E4">
              <w:t xml:space="preserve"> [YY]YY</w:t>
            </w:r>
          </w:p>
        </w:tc>
      </w:tr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  <w:jc w:val="center"/>
            </w:pPr>
            <w:r w:rsidRPr="008D51E4">
              <w:t>3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</w:pPr>
            <w:r w:rsidRPr="008D51E4">
              <w:t>YYYY-MM-DD</w:t>
            </w:r>
          </w:p>
        </w:tc>
      </w:tr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  <w:jc w:val="center"/>
            </w:pPr>
            <w:r w:rsidRPr="008D51E4">
              <w:t>4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</w:pPr>
            <w:r w:rsidRPr="008D51E4">
              <w:t>DD/MM/[YY]YY</w:t>
            </w:r>
          </w:p>
        </w:tc>
      </w:tr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  <w:jc w:val="center"/>
            </w:pPr>
            <w:r w:rsidRPr="008D51E4">
              <w:t>5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</w:pPr>
            <w:r w:rsidRPr="008D51E4">
              <w:t>Mmm D, YYYY</w:t>
            </w:r>
          </w:p>
        </w:tc>
      </w:tr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  <w:jc w:val="center"/>
            </w:pPr>
            <w:r w:rsidRPr="008D51E4">
              <w:t>6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</w:pPr>
            <w:r w:rsidRPr="008D51E4">
              <w:t>Mmm D YYYY</w:t>
            </w:r>
          </w:p>
        </w:tc>
      </w:tr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  <w:jc w:val="center"/>
            </w:pPr>
            <w:r w:rsidRPr="008D51E4">
              <w:t>7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B35D81">
            <w:pPr>
              <w:pStyle w:val="NoSpacing"/>
              <w:keepNext/>
            </w:pPr>
            <w:r w:rsidRPr="008D51E4">
              <w:t>Mmm DD [YY]YY</w:t>
            </w:r>
          </w:p>
        </w:tc>
      </w:tr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8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>
              <w:t>YYYYMMDD</w:t>
            </w:r>
          </w:p>
        </w:tc>
      </w:tr>
      <w:tr w:rsidR="0046180E" w:rsidRPr="008D51E4" w:rsidTr="006709E8"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  <w:jc w:val="center"/>
            </w:pPr>
            <w:r w:rsidRPr="008D51E4">
              <w:t>9</w:t>
            </w:r>
          </w:p>
        </w:tc>
        <w:tc>
          <w:tcPr>
            <w:tcW w:w="7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8D51E4" w:rsidRDefault="0046180E" w:rsidP="0046180E">
            <w:pPr>
              <w:pStyle w:val="NoSpacing"/>
            </w:pPr>
            <w:r w:rsidRPr="008D51E4">
              <w:t>Mmmmm D, YYYY</w:t>
            </w:r>
          </w:p>
        </w:tc>
      </w:tr>
    </w:tbl>
    <w:p w:rsidR="0046180E" w:rsidRDefault="0046180E" w:rsidP="0046180E">
      <w:pPr>
        <w:ind w:firstLine="0"/>
      </w:pPr>
    </w:p>
    <w:p w:rsidR="0046180E" w:rsidRDefault="0046180E" w:rsidP="0046180E">
      <w:pPr>
        <w:pStyle w:val="Caption"/>
      </w:pPr>
      <w:bookmarkStart w:id="711" w:name="_Ref270049738"/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711"/>
      <w:r>
        <w:t xml:space="preserve"> $ZDATETIMEH with Two parameters, date format 1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3513B0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ab/>
        <w:t>Date Format 1, MM/DD/YY[YY]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0635C9">
        <w:rPr>
          <w:color w:val="auto"/>
        </w:rPr>
        <w:t>Date=$ZDATETIMEH("11/12/2008",</w:t>
      </w:r>
      <w:r w:rsidRPr="001C5841">
        <w:rPr>
          <w:color w:val="auto"/>
          <w:u w:val="single"/>
        </w:rPr>
        <w:t>1</w:t>
      </w:r>
      <w:r w:rsidRPr="000635C9">
        <w:rPr>
          <w:color w:val="auto"/>
        </w:rPr>
        <w:t>)</w:t>
      </w:r>
      <w:r w:rsidRPr="000635C9">
        <w:rPr>
          <w:color w:val="auto"/>
        </w:rPr>
        <w:tab/>
      </w:r>
      <w:r w:rsidRPr="000635C9">
        <w:rPr>
          <w:color w:val="auto"/>
        </w:rPr>
        <w:tab/>
        <w:t>;Date Format 1, MM/DD/YYYY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Date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61312,0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$ZDATETIME(Date)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11/12/2008 00:00:00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0635C9">
        <w:rPr>
          <w:color w:val="auto"/>
        </w:rPr>
        <w:t>Date=$ZDATETIMEH("11/12/08",</w:t>
      </w:r>
      <w:r w:rsidRPr="001C5841">
        <w:rPr>
          <w:color w:val="auto"/>
          <w:u w:val="single"/>
        </w:rPr>
        <w:t>1</w:t>
      </w:r>
      <w:r w:rsidRPr="000635C9">
        <w:rPr>
          <w:color w:val="auto"/>
        </w:rPr>
        <w:t>)</w:t>
      </w:r>
      <w:r w:rsidRPr="000635C9">
        <w:rPr>
          <w:color w:val="auto"/>
        </w:rPr>
        <w:tab/>
      </w:r>
      <w:r w:rsidRPr="000635C9">
        <w:rPr>
          <w:color w:val="auto"/>
        </w:rPr>
        <w:tab/>
        <w:t>;Date Format 1, MM/DD/YY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Date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24787,0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$ZDATETIME(Date)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11/12/2008 00:00:00</w:t>
      </w:r>
    </w:p>
    <w:p w:rsidR="0046180E" w:rsidRPr="00755346" w:rsidRDefault="0046180E" w:rsidP="0046180E">
      <w:pPr>
        <w:pStyle w:val="Code"/>
        <w:rPr>
          <w:color w:val="000000" w:themeColor="text1"/>
        </w:rPr>
      </w:pPr>
    </w:p>
    <w:p w:rsidR="0040459C" w:rsidRDefault="0040459C" w:rsidP="00B35D81">
      <w:pPr>
        <w:pStyle w:val="Caption"/>
        <w:keepNext/>
      </w:pPr>
      <w:bookmarkStart w:id="712" w:name="_Ref270049972"/>
    </w:p>
    <w:p w:rsidR="0046180E" w:rsidRDefault="0046180E" w:rsidP="00B35D8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712"/>
      <w:r>
        <w:t xml:space="preserve"> $ZDATETIMEH with Two parameters, date format 2</w:t>
      </w:r>
    </w:p>
    <w:p w:rsidR="0046180E" w:rsidRDefault="0046180E" w:rsidP="00B35D81">
      <w:pPr>
        <w:pStyle w:val="Code"/>
        <w:keepNext/>
        <w:rPr>
          <w:color w:val="000000" w:themeColor="text1"/>
        </w:rPr>
      </w:pPr>
    </w:p>
    <w:p w:rsidR="0046180E" w:rsidRPr="003513B0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ab/>
        <w:t>Date Format 2, DD Mmm YY[YY]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0635C9">
        <w:rPr>
          <w:color w:val="auto"/>
        </w:rPr>
        <w:t>Date=$ZDATETIMEH("12 Nov 2008",</w:t>
      </w:r>
      <w:r w:rsidRPr="002C5820">
        <w:rPr>
          <w:color w:val="auto"/>
          <w:u w:val="single"/>
        </w:rPr>
        <w:t>2</w:t>
      </w:r>
      <w:r w:rsidRPr="000635C9">
        <w:rPr>
          <w:color w:val="auto"/>
        </w:rPr>
        <w:t>)</w:t>
      </w:r>
      <w:r w:rsidRPr="000635C9">
        <w:rPr>
          <w:color w:val="auto"/>
        </w:rPr>
        <w:tab/>
      </w:r>
      <w:r w:rsidRPr="000635C9">
        <w:rPr>
          <w:color w:val="auto"/>
        </w:rPr>
        <w:tab/>
        <w:t>;Date Format 2, DD Mmm YYYY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Date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61312,0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$ZDATETIME(Date)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11/12/2008 00:00:00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0635C9">
        <w:rPr>
          <w:color w:val="auto"/>
        </w:rPr>
        <w:t>Date=$ZDATETIMEH("12 Nov 08",</w:t>
      </w:r>
      <w:r w:rsidRPr="002C5820">
        <w:rPr>
          <w:color w:val="auto"/>
          <w:u w:val="single"/>
        </w:rPr>
        <w:t>2</w:t>
      </w:r>
      <w:r w:rsidRPr="000635C9">
        <w:rPr>
          <w:color w:val="auto"/>
        </w:rPr>
        <w:t>)</w:t>
      </w:r>
      <w:r w:rsidRPr="000635C9">
        <w:rPr>
          <w:color w:val="auto"/>
        </w:rPr>
        <w:tab/>
      </w:r>
      <w:r w:rsidRPr="000635C9">
        <w:rPr>
          <w:color w:val="auto"/>
        </w:rPr>
        <w:tab/>
        <w:t xml:space="preserve">;Date Format </w:t>
      </w:r>
      <w:r>
        <w:rPr>
          <w:color w:val="auto"/>
        </w:rPr>
        <w:t>2</w:t>
      </w:r>
      <w:r w:rsidRPr="000635C9">
        <w:rPr>
          <w:color w:val="auto"/>
        </w:rPr>
        <w:t>, DD Mmm YY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Date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24787,0</w:t>
      </w:r>
    </w:p>
    <w:p w:rsidR="0046180E" w:rsidRPr="000635C9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35C9">
        <w:rPr>
          <w:color w:val="auto"/>
        </w:rPr>
        <w:t>$ZDATETIME(Date)</w:t>
      </w:r>
    </w:p>
    <w:p w:rsidR="0046180E" w:rsidRPr="000635C9" w:rsidRDefault="0046180E" w:rsidP="009C6846">
      <w:pPr>
        <w:pStyle w:val="CodeItalic"/>
      </w:pPr>
      <w:r>
        <w:t xml:space="preserve"> </w:t>
      </w:r>
      <w:r w:rsidRPr="000635C9">
        <w:t>11/12/2008 00:00:00</w:t>
      </w:r>
    </w:p>
    <w:p w:rsidR="0046180E" w:rsidRPr="00755346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13" w:name="_Ref270050000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713"/>
      <w:r>
        <w:t xml:space="preserve"> $ZDATETIMEH with Two parameters, date format 3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3513B0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ab/>
        <w:t>Date Format 3, YYYY-MM-DD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470DF7">
        <w:rPr>
          <w:color w:val="auto"/>
        </w:rPr>
        <w:t>Date=$ZDATETIMEH("2008-11-12",</w:t>
      </w:r>
      <w:r w:rsidRPr="002C5820">
        <w:rPr>
          <w:color w:val="auto"/>
          <w:u w:val="single"/>
        </w:rPr>
        <w:t>3</w:t>
      </w:r>
      <w:r w:rsidRPr="00470DF7">
        <w:rPr>
          <w:color w:val="auto"/>
        </w:rPr>
        <w:t>)</w:t>
      </w:r>
      <w:r w:rsidRPr="00470DF7">
        <w:rPr>
          <w:color w:val="auto"/>
        </w:rPr>
        <w:tab/>
      </w:r>
      <w:r w:rsidRPr="00470DF7">
        <w:rPr>
          <w:color w:val="auto"/>
        </w:rPr>
        <w:tab/>
        <w:t>;Date Format 3, YYYY-MM-DD</w:t>
      </w: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Date</w:t>
      </w:r>
    </w:p>
    <w:p w:rsidR="0046180E" w:rsidRPr="00470DF7" w:rsidRDefault="0046180E" w:rsidP="009C6846">
      <w:pPr>
        <w:pStyle w:val="CodeItalic"/>
      </w:pPr>
      <w:r>
        <w:t xml:space="preserve"> </w:t>
      </w:r>
      <w:r w:rsidRPr="00470DF7">
        <w:t>61312,0</w:t>
      </w: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$ZDATETIME(Date)</w:t>
      </w:r>
    </w:p>
    <w:p w:rsidR="0046180E" w:rsidRPr="00470DF7" w:rsidRDefault="0046180E" w:rsidP="009C6846">
      <w:pPr>
        <w:pStyle w:val="CodeItalic"/>
      </w:pPr>
      <w:r>
        <w:t xml:space="preserve"> </w:t>
      </w:r>
      <w:r w:rsidRPr="00470DF7">
        <w:t>11/12/2008 00:00:00</w:t>
      </w:r>
    </w:p>
    <w:p w:rsidR="0046180E" w:rsidRPr="00755346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14" w:name="_Ref270050036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714"/>
      <w:r>
        <w:t xml:space="preserve"> $ZDATETIMEH with Two parameters, date format 4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3513B0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ab/>
        <w:t>Date Format 4, DD/MM/YY[YY]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470DF7">
        <w:rPr>
          <w:color w:val="auto"/>
        </w:rPr>
        <w:t>Date=$ZDATETIMEH("05/12/2008",</w:t>
      </w:r>
      <w:r w:rsidRPr="002C5820">
        <w:rPr>
          <w:color w:val="auto"/>
          <w:u w:val="single"/>
        </w:rPr>
        <w:t>4</w:t>
      </w:r>
      <w:r w:rsidRPr="00470DF7">
        <w:rPr>
          <w:color w:val="auto"/>
        </w:rPr>
        <w:t>)</w:t>
      </w:r>
      <w:r w:rsidRPr="00470DF7">
        <w:rPr>
          <w:color w:val="auto"/>
        </w:rPr>
        <w:tab/>
      </w:r>
      <w:r w:rsidRPr="00470DF7">
        <w:rPr>
          <w:color w:val="auto"/>
        </w:rPr>
        <w:tab/>
        <w:t>;Date Format 4, DD/MM/YYYY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Date</w:t>
      </w:r>
    </w:p>
    <w:p w:rsidR="0046180E" w:rsidRPr="00470DF7" w:rsidRDefault="0046180E" w:rsidP="009C6846">
      <w:pPr>
        <w:pStyle w:val="CodeItalic"/>
      </w:pPr>
      <w:r>
        <w:t xml:space="preserve"> 61335</w:t>
      </w:r>
      <w:r w:rsidRPr="00755346">
        <w:t>,0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$ZDATETIME(Date)</w:t>
      </w:r>
    </w:p>
    <w:p w:rsidR="0046180E" w:rsidRPr="00470DF7" w:rsidRDefault="0046180E" w:rsidP="009C6846">
      <w:pPr>
        <w:pStyle w:val="CodeItalic"/>
      </w:pPr>
      <w:r>
        <w:t xml:space="preserve"> 12/05</w:t>
      </w:r>
      <w:r w:rsidRPr="00755346">
        <w:t>/2008 00:00:00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470DF7">
        <w:rPr>
          <w:color w:val="auto"/>
        </w:rPr>
        <w:t>Date=$ZDATETIMEH("05/12/08",</w:t>
      </w:r>
      <w:r w:rsidRPr="002C5820">
        <w:rPr>
          <w:color w:val="auto"/>
          <w:u w:val="single"/>
        </w:rPr>
        <w:t>4</w:t>
      </w:r>
      <w:r w:rsidRPr="00470DF7">
        <w:rPr>
          <w:color w:val="auto"/>
        </w:rPr>
        <w:t>)</w:t>
      </w:r>
      <w:r w:rsidRPr="00470DF7">
        <w:rPr>
          <w:color w:val="auto"/>
        </w:rPr>
        <w:tab/>
      </w:r>
      <w:r w:rsidRPr="00470DF7">
        <w:rPr>
          <w:color w:val="auto"/>
        </w:rPr>
        <w:tab/>
        <w:t>;Date Format 4, DD/MM/YY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Date</w:t>
      </w:r>
    </w:p>
    <w:p w:rsidR="0046180E" w:rsidRPr="00470DF7" w:rsidRDefault="0046180E" w:rsidP="009C6846">
      <w:pPr>
        <w:pStyle w:val="CodeItalic"/>
      </w:pPr>
      <w:r>
        <w:t xml:space="preserve"> 24810</w:t>
      </w:r>
      <w:r w:rsidRPr="00755346">
        <w:t>,0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$ZDATETIME(Date)</w:t>
      </w:r>
    </w:p>
    <w:p w:rsidR="0046180E" w:rsidRPr="00470DF7" w:rsidRDefault="0046180E" w:rsidP="009C6846">
      <w:pPr>
        <w:pStyle w:val="CodeItalic"/>
      </w:pPr>
      <w:r>
        <w:t xml:space="preserve"> 12/05/</w:t>
      </w:r>
      <w:r w:rsidRPr="00755346">
        <w:t>08 00:00:00</w:t>
      </w:r>
    </w:p>
    <w:p w:rsidR="0046180E" w:rsidRPr="00755346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15" w:name="_Ref270050074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715"/>
      <w:r>
        <w:t xml:space="preserve"> $ZDATETIMEH with Two parameters, date format 5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3513B0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ab/>
        <w:t>Date Format 5, Mmm D, YYYY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470DF7">
        <w:rPr>
          <w:color w:val="auto"/>
        </w:rPr>
        <w:t>Date=$ZDATETIMEH("Dec 5, 2008",</w:t>
      </w:r>
      <w:r w:rsidRPr="002C5820">
        <w:rPr>
          <w:color w:val="auto"/>
          <w:u w:val="single"/>
        </w:rPr>
        <w:t>5</w:t>
      </w:r>
      <w:r w:rsidRPr="00470DF7">
        <w:rPr>
          <w:color w:val="auto"/>
        </w:rPr>
        <w:t>)</w:t>
      </w:r>
      <w:r w:rsidRPr="00470DF7">
        <w:rPr>
          <w:color w:val="auto"/>
        </w:rPr>
        <w:tab/>
      </w:r>
      <w:r w:rsidRPr="00470DF7">
        <w:rPr>
          <w:color w:val="auto"/>
        </w:rPr>
        <w:tab/>
        <w:t>;Date Format 5, Mmm D, YYYY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Date</w:t>
      </w:r>
    </w:p>
    <w:p w:rsidR="0046180E" w:rsidRDefault="0046180E" w:rsidP="009C6846">
      <w:pPr>
        <w:pStyle w:val="CodeItalic"/>
      </w:pPr>
      <w:r>
        <w:t xml:space="preserve"> 61335</w:t>
      </w:r>
      <w:r w:rsidRPr="00755346">
        <w:t>,0</w:t>
      </w:r>
    </w:p>
    <w:p w:rsidR="0046180E" w:rsidRPr="00470DF7" w:rsidRDefault="0046180E" w:rsidP="0046180E">
      <w:pPr>
        <w:pStyle w:val="Code"/>
        <w:ind w:firstLine="0"/>
        <w:rPr>
          <w:color w:val="auto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$ZDATETIME(Date)</w:t>
      </w:r>
    </w:p>
    <w:p w:rsidR="0046180E" w:rsidRPr="00470DF7" w:rsidRDefault="0046180E" w:rsidP="009C6846">
      <w:pPr>
        <w:pStyle w:val="CodeItalic"/>
      </w:pPr>
      <w:r>
        <w:t xml:space="preserve"> 12/05</w:t>
      </w:r>
      <w:r w:rsidRPr="00755346">
        <w:t>/2008 00:00:00</w:t>
      </w:r>
    </w:p>
    <w:p w:rsidR="0046180E" w:rsidRPr="00755346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16" w:name="_Ref270050116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716"/>
      <w:r>
        <w:t xml:space="preserve"> $ZDATETIMEH with Two parameters, date format 6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3513B0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ab/>
        <w:t>Date Format 6, Mmm D YYYY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470DF7">
        <w:rPr>
          <w:color w:val="auto"/>
        </w:rPr>
        <w:t>Date=$ZDATETIMEH("Dec 5 2008",</w:t>
      </w:r>
      <w:r w:rsidRPr="002C5820">
        <w:rPr>
          <w:color w:val="auto"/>
          <w:u w:val="single"/>
        </w:rPr>
        <w:t>6</w:t>
      </w:r>
      <w:r w:rsidRPr="00470DF7">
        <w:rPr>
          <w:color w:val="auto"/>
        </w:rPr>
        <w:t>)</w:t>
      </w:r>
      <w:r w:rsidRPr="00470DF7">
        <w:rPr>
          <w:color w:val="auto"/>
        </w:rPr>
        <w:tab/>
      </w:r>
      <w:r w:rsidRPr="00470DF7">
        <w:rPr>
          <w:color w:val="auto"/>
        </w:rPr>
        <w:tab/>
        <w:t>;Date Format 6, Mmm D YYYY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Date</w:t>
      </w:r>
    </w:p>
    <w:p w:rsidR="0046180E" w:rsidRDefault="0046180E" w:rsidP="009C6846">
      <w:pPr>
        <w:pStyle w:val="CodeItalic"/>
      </w:pPr>
      <w:r>
        <w:t xml:space="preserve"> 61335</w:t>
      </w:r>
      <w:r w:rsidRPr="00755346">
        <w:t>,0</w:t>
      </w:r>
    </w:p>
    <w:p w:rsidR="0046180E" w:rsidRPr="00470DF7" w:rsidRDefault="0046180E" w:rsidP="0046180E">
      <w:pPr>
        <w:pStyle w:val="Code"/>
        <w:ind w:firstLine="0"/>
        <w:rPr>
          <w:color w:val="auto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$ZDATETIME(Date)</w:t>
      </w:r>
    </w:p>
    <w:p w:rsidR="0046180E" w:rsidRPr="00470DF7" w:rsidRDefault="0046180E" w:rsidP="009C6846">
      <w:pPr>
        <w:pStyle w:val="CodeItalic"/>
      </w:pPr>
      <w:r>
        <w:t xml:space="preserve"> 12/05</w:t>
      </w:r>
      <w:r w:rsidRPr="00755346">
        <w:t>/2008 00:00:00</w:t>
      </w:r>
    </w:p>
    <w:p w:rsidR="0046180E" w:rsidRPr="00755346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17" w:name="_Ref270050149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717"/>
      <w:r>
        <w:t xml:space="preserve"> $ZDATETIMEH with Two parameters, date format 7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3513B0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ab/>
        <w:t>Date Format 7, Mmm DD YY[YY]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470DF7">
        <w:rPr>
          <w:color w:val="auto"/>
        </w:rPr>
        <w:t>Date=$ZDATETIMEH("Nov 12 2008",</w:t>
      </w:r>
      <w:r w:rsidRPr="002C5820">
        <w:rPr>
          <w:color w:val="auto"/>
          <w:u w:val="single"/>
        </w:rPr>
        <w:t>7</w:t>
      </w:r>
      <w:r w:rsidRPr="00470DF7">
        <w:rPr>
          <w:color w:val="auto"/>
        </w:rPr>
        <w:t>)</w:t>
      </w:r>
      <w:r w:rsidRPr="00470DF7">
        <w:rPr>
          <w:color w:val="auto"/>
        </w:rPr>
        <w:tab/>
      </w:r>
      <w:r w:rsidRPr="00470DF7">
        <w:rPr>
          <w:color w:val="auto"/>
        </w:rPr>
        <w:tab/>
        <w:t>;Date Format 7, Mmm DD YY[YY]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Date</w:t>
      </w:r>
    </w:p>
    <w:p w:rsidR="0046180E" w:rsidRPr="00470DF7" w:rsidRDefault="0046180E" w:rsidP="009C6846">
      <w:pPr>
        <w:pStyle w:val="CodeItalic"/>
      </w:pPr>
      <w:r>
        <w:t xml:space="preserve"> </w:t>
      </w:r>
      <w:r w:rsidRPr="00755346">
        <w:t>61312,0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$ZDATETIME(Date)</w:t>
      </w:r>
    </w:p>
    <w:p w:rsidR="0046180E" w:rsidRPr="00470DF7" w:rsidRDefault="0046180E" w:rsidP="009C6846">
      <w:pPr>
        <w:pStyle w:val="CodeItalic"/>
      </w:pPr>
      <w:r>
        <w:t xml:space="preserve"> </w:t>
      </w:r>
      <w:r w:rsidRPr="00755346">
        <w:t>11/12/2008 00:00:00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470DF7">
        <w:rPr>
          <w:color w:val="auto"/>
        </w:rPr>
        <w:t>Date=$ZDATETIMEH("Nov 12 08",</w:t>
      </w:r>
      <w:r w:rsidRPr="002C5820">
        <w:rPr>
          <w:color w:val="auto"/>
          <w:u w:val="single"/>
        </w:rPr>
        <w:t>7</w:t>
      </w:r>
      <w:r w:rsidRPr="00470DF7">
        <w:rPr>
          <w:color w:val="auto"/>
        </w:rPr>
        <w:t>)</w:t>
      </w:r>
      <w:r w:rsidRPr="00470DF7">
        <w:rPr>
          <w:color w:val="auto"/>
        </w:rPr>
        <w:tab/>
      </w:r>
      <w:r w:rsidRPr="00470DF7">
        <w:rPr>
          <w:color w:val="auto"/>
        </w:rPr>
        <w:tab/>
        <w:t>;Date Format 7, Mmm DD YY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Date</w:t>
      </w:r>
    </w:p>
    <w:p w:rsidR="0046180E" w:rsidRDefault="0046180E" w:rsidP="009C6846">
      <w:pPr>
        <w:pStyle w:val="CodeItalic"/>
      </w:pPr>
      <w:r>
        <w:t xml:space="preserve"> </w:t>
      </w:r>
      <w:r w:rsidRPr="00755346">
        <w:t>24787,0</w:t>
      </w:r>
    </w:p>
    <w:p w:rsidR="0046180E" w:rsidRPr="00470DF7" w:rsidRDefault="0046180E" w:rsidP="0046180E">
      <w:pPr>
        <w:pStyle w:val="Code"/>
        <w:ind w:firstLine="0"/>
        <w:rPr>
          <w:color w:val="auto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$ZDATETIME(Date)</w:t>
      </w:r>
    </w:p>
    <w:p w:rsidR="0046180E" w:rsidRPr="00470DF7" w:rsidRDefault="0046180E" w:rsidP="009C6846">
      <w:pPr>
        <w:pStyle w:val="CodeItalic"/>
      </w:pPr>
      <w:r>
        <w:t xml:space="preserve"> 11/12/</w:t>
      </w:r>
      <w:r w:rsidRPr="00755346">
        <w:t>08 00:00:00</w:t>
      </w:r>
    </w:p>
    <w:p w:rsidR="0046180E" w:rsidRPr="00755346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18" w:name="_Ref270050185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718"/>
      <w:r>
        <w:t xml:space="preserve"> $ZDATETIMEH with Two parameters, date format 8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3513B0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ab/>
        <w:t>Date Format 8, YYYYMMDD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470DF7">
        <w:rPr>
          <w:color w:val="auto"/>
        </w:rPr>
        <w:t>Date=$ZDATETIMEH("20081112",</w:t>
      </w:r>
      <w:r w:rsidRPr="002C5820">
        <w:rPr>
          <w:color w:val="auto"/>
          <w:u w:val="single"/>
        </w:rPr>
        <w:t>8</w:t>
      </w:r>
      <w:r w:rsidRPr="00470DF7">
        <w:rPr>
          <w:color w:val="auto"/>
        </w:rPr>
        <w:t>)</w:t>
      </w:r>
      <w:r w:rsidRPr="00470DF7">
        <w:rPr>
          <w:color w:val="auto"/>
        </w:rPr>
        <w:tab/>
      </w:r>
      <w:r w:rsidRPr="00470DF7">
        <w:rPr>
          <w:color w:val="auto"/>
        </w:rPr>
        <w:tab/>
        <w:t>;Date Format 8, YYYYMMDD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Date</w:t>
      </w:r>
    </w:p>
    <w:p w:rsidR="0046180E" w:rsidRDefault="0046180E" w:rsidP="009C6846">
      <w:pPr>
        <w:pStyle w:val="CodeItalic"/>
      </w:pPr>
      <w:r>
        <w:t xml:space="preserve"> </w:t>
      </w:r>
      <w:r w:rsidRPr="00755346">
        <w:t>61312,0</w:t>
      </w:r>
    </w:p>
    <w:p w:rsidR="0046180E" w:rsidRPr="00470DF7" w:rsidRDefault="0046180E" w:rsidP="0046180E">
      <w:pPr>
        <w:pStyle w:val="Code"/>
        <w:ind w:firstLine="0"/>
        <w:rPr>
          <w:color w:val="auto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$ZDATETIME(Date)</w:t>
      </w:r>
    </w:p>
    <w:p w:rsidR="0046180E" w:rsidRPr="00470DF7" w:rsidRDefault="0046180E" w:rsidP="009C6846">
      <w:pPr>
        <w:pStyle w:val="CodeItalic"/>
      </w:pPr>
      <w:r>
        <w:t xml:space="preserve"> </w:t>
      </w:r>
      <w:r w:rsidRPr="00755346">
        <w:t>11/12/2008 00:00:00</w:t>
      </w:r>
    </w:p>
    <w:p w:rsidR="0046180E" w:rsidRPr="00755346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19" w:name="_Ref270050241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26</w:t>
        </w:r>
      </w:fldSimple>
      <w:bookmarkEnd w:id="719"/>
      <w:r>
        <w:t xml:space="preserve"> $ZDATETIMEH with Two parameters, date format 9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3513B0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ab/>
        <w:t>Date Format 9, Mmmmm DD, YYYY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470DF7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470DF7">
        <w:rPr>
          <w:color w:val="auto"/>
        </w:rPr>
        <w:t>Date=$ZDATETIMEH("November 12, 2008",</w:t>
      </w:r>
      <w:r w:rsidRPr="002C5820">
        <w:rPr>
          <w:color w:val="auto"/>
          <w:u w:val="single"/>
        </w:rPr>
        <w:t>9</w:t>
      </w:r>
      <w:r w:rsidRPr="00470DF7">
        <w:rPr>
          <w:color w:val="auto"/>
        </w:rPr>
        <w:t>)</w:t>
      </w:r>
      <w:r>
        <w:rPr>
          <w:color w:val="auto"/>
        </w:rPr>
        <w:tab/>
      </w:r>
      <w:r w:rsidRPr="00470DF7">
        <w:rPr>
          <w:color w:val="auto"/>
        </w:rPr>
        <w:t>;Date Format 9, Mmmmm DD, YYYY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Date</w:t>
      </w:r>
    </w:p>
    <w:p w:rsidR="0046180E" w:rsidRDefault="0046180E" w:rsidP="009C6846">
      <w:pPr>
        <w:pStyle w:val="CodeItalic"/>
      </w:pPr>
      <w:r>
        <w:t xml:space="preserve"> </w:t>
      </w:r>
      <w:r w:rsidRPr="00755346">
        <w:t>61312,0</w:t>
      </w:r>
    </w:p>
    <w:p w:rsidR="0046180E" w:rsidRPr="00470DF7" w:rsidRDefault="0046180E" w:rsidP="0046180E">
      <w:pPr>
        <w:pStyle w:val="Code"/>
        <w:ind w:firstLine="0"/>
        <w:rPr>
          <w:color w:val="auto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470DF7">
        <w:rPr>
          <w:color w:val="auto"/>
        </w:rPr>
        <w:t>$ZDATETIME(Date)</w:t>
      </w:r>
    </w:p>
    <w:p w:rsidR="0046180E" w:rsidRPr="00470DF7" w:rsidRDefault="0046180E" w:rsidP="009C6846">
      <w:pPr>
        <w:pStyle w:val="CodeItalic"/>
      </w:pPr>
      <w:r>
        <w:t xml:space="preserve"> </w:t>
      </w:r>
      <w:r w:rsidRPr="00755346">
        <w:t>11/12/2008 00:00:00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0459C" w:rsidRDefault="0040459C" w:rsidP="00B35D81">
      <w:pPr>
        <w:pStyle w:val="Caption"/>
        <w:keepNext/>
      </w:pPr>
      <w:bookmarkStart w:id="720" w:name="_Ref270049000"/>
    </w:p>
    <w:p w:rsidR="0046180E" w:rsidRPr="007470B0" w:rsidRDefault="0046180E" w:rsidP="00B35D81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Table \* ARABIC \s 1 ">
        <w:r w:rsidR="00725288">
          <w:rPr>
            <w:noProof/>
          </w:rPr>
          <w:t>9</w:t>
        </w:r>
      </w:fldSimple>
      <w:bookmarkEnd w:id="720"/>
      <w:r>
        <w:t xml:space="preserve"> Time Formats</w:t>
      </w:r>
    </w:p>
    <w:tbl>
      <w:tblPr>
        <w:tblW w:w="0" w:type="auto"/>
        <w:tblInd w:w="108" w:type="dxa"/>
        <w:tblLook w:val="04A0" w:firstRow="1" w:lastRow="0" w:firstColumn="1" w:lastColumn="0" w:noHBand="0" w:noVBand="1"/>
      </w:tblPr>
      <w:tblGrid>
        <w:gridCol w:w="1710"/>
        <w:gridCol w:w="7560"/>
      </w:tblGrid>
      <w:tr w:rsidR="0046180E" w:rsidRPr="007470B0" w:rsidTr="006709E8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7470B0" w:rsidRDefault="0046180E" w:rsidP="00B35D81">
            <w:pPr>
              <w:pStyle w:val="NoSpacing"/>
              <w:keepNext/>
              <w:jc w:val="center"/>
            </w:pPr>
            <w:r>
              <w:t>Time Format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:rsidR="0046180E" w:rsidRPr="007470B0" w:rsidRDefault="0046180E" w:rsidP="00B35D81">
            <w:pPr>
              <w:pStyle w:val="NoSpacing"/>
              <w:keepNext/>
            </w:pPr>
            <w:r>
              <w:t>Description</w:t>
            </w:r>
          </w:p>
        </w:tc>
      </w:tr>
      <w:tr w:rsidR="0046180E" w:rsidRPr="007470B0" w:rsidTr="006709E8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B35D81">
            <w:pPr>
              <w:pStyle w:val="NoSpacing"/>
              <w:keepNext/>
              <w:jc w:val="center"/>
            </w:pPr>
            <w:r w:rsidRPr="007470B0">
              <w:t>1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B35D81">
            <w:pPr>
              <w:pStyle w:val="NoSpacing"/>
              <w:keepNext/>
            </w:pPr>
            <w:r>
              <w:t>hh:mm:ss</w:t>
            </w:r>
            <w:r w:rsidRPr="007470B0">
              <w:t xml:space="preserve"> (24-hour clock)</w:t>
            </w:r>
            <w:r>
              <w:t xml:space="preserve"> format</w:t>
            </w:r>
          </w:p>
        </w:tc>
      </w:tr>
      <w:tr w:rsidR="0046180E" w:rsidRPr="007470B0" w:rsidTr="006709E8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B35D81">
            <w:pPr>
              <w:pStyle w:val="NoSpacing"/>
              <w:keepNext/>
              <w:jc w:val="center"/>
            </w:pPr>
            <w:r w:rsidRPr="007470B0">
              <w:t>2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B35D81">
            <w:pPr>
              <w:pStyle w:val="NoSpacing"/>
              <w:keepNext/>
            </w:pPr>
            <w:r>
              <w:t>hh:mm</w:t>
            </w:r>
            <w:r w:rsidRPr="007470B0">
              <w:t xml:space="preserve"> (24-hour clock)</w:t>
            </w:r>
            <w:r>
              <w:t xml:space="preserve"> format</w:t>
            </w:r>
          </w:p>
        </w:tc>
      </w:tr>
      <w:tr w:rsidR="0046180E" w:rsidRPr="007470B0" w:rsidTr="006709E8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6709E8">
            <w:pPr>
              <w:pStyle w:val="NoSpacing"/>
              <w:jc w:val="center"/>
            </w:pPr>
            <w:r w:rsidRPr="007470B0">
              <w:t>3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pStyle w:val="NoSpacing"/>
            </w:pPr>
            <w:r>
              <w:t>hh:mm:ss[AM/PM]</w:t>
            </w:r>
            <w:r w:rsidRPr="007470B0">
              <w:t xml:space="preserve"> (12-hour clock)</w:t>
            </w:r>
            <w:r>
              <w:t xml:space="preserve"> format</w:t>
            </w:r>
          </w:p>
        </w:tc>
      </w:tr>
      <w:tr w:rsidR="0046180E" w:rsidRPr="007470B0" w:rsidTr="006709E8">
        <w:tc>
          <w:tcPr>
            <w:tcW w:w="17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6709E8">
            <w:pPr>
              <w:pStyle w:val="NoSpacing"/>
              <w:jc w:val="center"/>
            </w:pPr>
            <w:r w:rsidRPr="007470B0">
              <w:t>4</w:t>
            </w:r>
          </w:p>
        </w:tc>
        <w:tc>
          <w:tcPr>
            <w:tcW w:w="7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6180E" w:rsidRPr="007470B0" w:rsidRDefault="0046180E" w:rsidP="0046180E">
            <w:pPr>
              <w:pStyle w:val="NoSpacing"/>
            </w:pPr>
            <w:r>
              <w:t>hh:mm[AM/PM]</w:t>
            </w:r>
            <w:r w:rsidRPr="007470B0">
              <w:t xml:space="preserve"> (12-hour clock)</w:t>
            </w:r>
            <w:r>
              <w:t xml:space="preserve"> format</w:t>
            </w:r>
          </w:p>
        </w:tc>
      </w:tr>
    </w:tbl>
    <w:p w:rsidR="0046180E" w:rsidRDefault="0046180E" w:rsidP="0046180E"/>
    <w:p w:rsidR="0046180E" w:rsidRDefault="0046180E" w:rsidP="00FA4B97">
      <w:pPr>
        <w:pStyle w:val="Caption"/>
        <w:keepNext/>
      </w:pPr>
      <w:bookmarkStart w:id="721" w:name="_Ref270050832"/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27</w:t>
        </w:r>
      </w:fldSimple>
      <w:bookmarkEnd w:id="721"/>
      <w:r>
        <w:t xml:space="preserve"> $ZDATETIMEH with Three parameters, time format 1</w:t>
      </w:r>
    </w:p>
    <w:p w:rsidR="0046180E" w:rsidRDefault="0046180E" w:rsidP="00FA4B97">
      <w:pPr>
        <w:pStyle w:val="Code"/>
        <w:keepNext/>
        <w:rPr>
          <w:color w:val="000000" w:themeColor="text1"/>
        </w:rPr>
      </w:pPr>
    </w:p>
    <w:p w:rsidR="0046180E" w:rsidRPr="00F7769E" w:rsidRDefault="0046180E" w:rsidP="00FA4B97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 w:rsidRPr="00F7769E">
        <w:rPr>
          <w:color w:val="auto"/>
        </w:rPr>
        <w:tab/>
        <w:t>Time Format 1, hh:mm:ss (24-hour clock)</w:t>
      </w:r>
    </w:p>
    <w:p w:rsidR="0046180E" w:rsidRPr="00B4467E" w:rsidRDefault="0046180E" w:rsidP="00FA4B97">
      <w:pPr>
        <w:pStyle w:val="Code"/>
        <w:keepNext/>
        <w:ind w:firstLine="0"/>
        <w:rPr>
          <w:color w:val="auto"/>
        </w:rPr>
      </w:pPr>
    </w:p>
    <w:p w:rsidR="0046180E" w:rsidRPr="00B4467E" w:rsidRDefault="0046180E" w:rsidP="00FA4B97">
      <w:pPr>
        <w:pStyle w:val="Code"/>
        <w:keepNext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4467E">
        <w:rPr>
          <w:color w:val="auto"/>
        </w:rPr>
        <w:t>Date=$ZDATETIMEH("11/12/2008 10:22:30",1,</w:t>
      </w:r>
      <w:r w:rsidRPr="0021052E">
        <w:rPr>
          <w:color w:val="auto"/>
          <w:u w:val="single"/>
        </w:rPr>
        <w:t>1</w:t>
      </w:r>
      <w:r w:rsidRPr="00B4467E">
        <w:rPr>
          <w:color w:val="auto"/>
        </w:rPr>
        <w:t>)</w:t>
      </w:r>
      <w:r w:rsidRPr="00B4467E">
        <w:rPr>
          <w:color w:val="auto"/>
        </w:rPr>
        <w:tab/>
        <w:t>;hh:mm:ss (24-hour clock)</w:t>
      </w:r>
    </w:p>
    <w:p w:rsidR="0046180E" w:rsidRDefault="0046180E" w:rsidP="00FA4B97">
      <w:pPr>
        <w:pStyle w:val="Code"/>
        <w:keepNext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Date</w:t>
      </w:r>
    </w:p>
    <w:p w:rsidR="0046180E" w:rsidRPr="00B4467E" w:rsidRDefault="0046180E" w:rsidP="009C6846">
      <w:pPr>
        <w:pStyle w:val="CodeItalic"/>
      </w:pPr>
      <w:r>
        <w:t xml:space="preserve"> </w:t>
      </w:r>
      <w:r w:rsidRPr="00E45867">
        <w:t>61312,37350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$ZDATETIME(Date)</w:t>
      </w:r>
    </w:p>
    <w:p w:rsidR="0046180E" w:rsidRPr="00B4467E" w:rsidRDefault="0046180E" w:rsidP="009C6846">
      <w:pPr>
        <w:pStyle w:val="CodeItalic"/>
      </w:pPr>
      <w:r>
        <w:t xml:space="preserve"> </w:t>
      </w:r>
      <w:r w:rsidRPr="00E45867">
        <w:t>11/12/2008 10:22:30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B4467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4467E">
        <w:rPr>
          <w:color w:val="auto"/>
        </w:rPr>
        <w:t>Date=$ZDATETIMEH("11/12/2008 23:22:30",1,</w:t>
      </w:r>
      <w:r w:rsidRPr="0021052E">
        <w:rPr>
          <w:color w:val="auto"/>
          <w:u w:val="single"/>
        </w:rPr>
        <w:t>1</w:t>
      </w:r>
      <w:r w:rsidRPr="00B4467E">
        <w:rPr>
          <w:color w:val="auto"/>
        </w:rPr>
        <w:t>)</w:t>
      </w:r>
      <w:r w:rsidRPr="00B4467E">
        <w:rPr>
          <w:color w:val="auto"/>
        </w:rPr>
        <w:tab/>
        <w:t>;hh:mm:ss (24-hour clock)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Date</w:t>
      </w:r>
    </w:p>
    <w:p w:rsidR="0046180E" w:rsidRPr="00B4467E" w:rsidRDefault="0046180E" w:rsidP="009C6846">
      <w:pPr>
        <w:pStyle w:val="CodeItalic"/>
      </w:pPr>
      <w:r>
        <w:t xml:space="preserve"> 61312,84150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$ZDATETIME(Date)</w:t>
      </w:r>
    </w:p>
    <w:p w:rsidR="0046180E" w:rsidRPr="00B4467E" w:rsidRDefault="0046180E" w:rsidP="009C6846">
      <w:pPr>
        <w:pStyle w:val="CodeItalic"/>
      </w:pPr>
      <w:r>
        <w:t xml:space="preserve"> 11/12/2008 23</w:t>
      </w:r>
      <w:r w:rsidRPr="00E45867">
        <w:t>:22:30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22" w:name="_Ref270050868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28</w:t>
        </w:r>
      </w:fldSimple>
      <w:bookmarkEnd w:id="722"/>
      <w:r>
        <w:t xml:space="preserve"> $ZDATETIMEH with Three parameters, time format 2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F7769E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 w:rsidRPr="00F7769E">
        <w:rPr>
          <w:color w:val="auto"/>
        </w:rPr>
        <w:tab/>
        <w:t>Time Format 2, hh:mm (24-hour clock)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0C4D72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0C4D72">
        <w:rPr>
          <w:color w:val="000000" w:themeColor="text1"/>
        </w:rPr>
        <w:t>Set Date=$ZDATETIMEH("11/12/2008 10:22",1,</w:t>
      </w:r>
      <w:r w:rsidRPr="000C4D72">
        <w:rPr>
          <w:color w:val="000000" w:themeColor="text1"/>
          <w:u w:val="single"/>
        </w:rPr>
        <w:t>2</w:t>
      </w:r>
      <w:r w:rsidRPr="000C4D72">
        <w:rPr>
          <w:color w:val="000000" w:themeColor="text1"/>
        </w:rPr>
        <w:t xml:space="preserve">) ; hh:mm:ss (24-hour clock) </w:t>
      </w:r>
    </w:p>
    <w:p w:rsidR="0046180E" w:rsidRPr="000C4D72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0C4D72">
        <w:rPr>
          <w:color w:val="000000" w:themeColor="text1"/>
        </w:rPr>
        <w:t xml:space="preserve">Write Date </w:t>
      </w:r>
    </w:p>
    <w:p w:rsidR="0046180E" w:rsidRPr="000C4D72" w:rsidRDefault="0046180E" w:rsidP="009C6846">
      <w:pPr>
        <w:pStyle w:val="CodeItalic"/>
      </w:pPr>
      <w:r w:rsidRPr="000C4D72">
        <w:t xml:space="preserve"> 61312,37320 </w:t>
      </w:r>
    </w:p>
    <w:p w:rsidR="0046180E" w:rsidRPr="000C4D72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0C4D72">
        <w:rPr>
          <w:color w:val="000000" w:themeColor="text1"/>
        </w:rPr>
        <w:t xml:space="preserve">Write $ZDATETIME(Date) </w:t>
      </w:r>
    </w:p>
    <w:p w:rsidR="0046180E" w:rsidRDefault="0046180E" w:rsidP="009C6846">
      <w:pPr>
        <w:pStyle w:val="CodeItalic"/>
      </w:pPr>
      <w:r w:rsidRPr="000C4D72">
        <w:t xml:space="preserve"> 11/12/2008 10:22:00 </w:t>
      </w:r>
    </w:p>
    <w:p w:rsidR="0046180E" w:rsidRPr="000C4D72" w:rsidRDefault="0046180E" w:rsidP="0046180E">
      <w:pPr>
        <w:pStyle w:val="Code"/>
        <w:ind w:firstLine="0"/>
        <w:rPr>
          <w:b/>
          <w:color w:val="FF0000"/>
        </w:rPr>
      </w:pPr>
    </w:p>
    <w:p w:rsidR="0046180E" w:rsidRPr="000C4D72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0C4D72">
        <w:rPr>
          <w:color w:val="000000" w:themeColor="text1"/>
        </w:rPr>
        <w:t>Set Date=$ZDATETIMEH("11/12/2008 23:22",1,</w:t>
      </w:r>
      <w:r w:rsidRPr="000C4D72">
        <w:rPr>
          <w:color w:val="000000" w:themeColor="text1"/>
          <w:u w:val="single"/>
        </w:rPr>
        <w:t>2</w:t>
      </w:r>
      <w:r w:rsidRPr="000C4D72">
        <w:rPr>
          <w:color w:val="000000" w:themeColor="text1"/>
        </w:rPr>
        <w:t xml:space="preserve">) ;hh:mm:ss (24-hour clock) </w:t>
      </w:r>
    </w:p>
    <w:p w:rsidR="0046180E" w:rsidRPr="000C4D72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0C4D72">
        <w:rPr>
          <w:color w:val="000000" w:themeColor="text1"/>
        </w:rPr>
        <w:t xml:space="preserve">Write Date </w:t>
      </w:r>
    </w:p>
    <w:p w:rsidR="0046180E" w:rsidRPr="000C4D72" w:rsidRDefault="0046180E" w:rsidP="009C6846">
      <w:pPr>
        <w:pStyle w:val="CodeItalic"/>
      </w:pPr>
      <w:r w:rsidRPr="000C4D72">
        <w:t xml:space="preserve"> 61312,84120 </w:t>
      </w:r>
    </w:p>
    <w:p w:rsidR="0046180E" w:rsidRPr="000C4D72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0C4D72">
        <w:rPr>
          <w:color w:val="000000" w:themeColor="text1"/>
        </w:rPr>
        <w:t xml:space="preserve">Write $ZDATETIME(Date) </w:t>
      </w:r>
    </w:p>
    <w:p w:rsidR="0046180E" w:rsidRPr="000C4D72" w:rsidRDefault="0046180E" w:rsidP="009C6846">
      <w:pPr>
        <w:pStyle w:val="CodeItalic"/>
      </w:pPr>
      <w:r w:rsidRPr="000C4D72">
        <w:t xml:space="preserve"> 11/12/2008 23:22:00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23" w:name="_Ref270050910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29</w:t>
        </w:r>
      </w:fldSimple>
      <w:bookmarkEnd w:id="723"/>
      <w:r>
        <w:t xml:space="preserve"> $ZDATETIMEH with Three parameters, time format 3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F7769E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 w:rsidRPr="00F7769E">
        <w:rPr>
          <w:color w:val="auto"/>
        </w:rPr>
        <w:tab/>
        <w:t>Time Format 3, hh:mm:ss (12-hour clock)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B4467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4467E">
        <w:rPr>
          <w:color w:val="auto"/>
        </w:rPr>
        <w:t>Date=$ZDATETIMEH("11/12/2008 10:22:30",1,</w:t>
      </w:r>
      <w:r w:rsidRPr="007D3446">
        <w:rPr>
          <w:color w:val="auto"/>
          <w:u w:val="single"/>
        </w:rPr>
        <w:t>3</w:t>
      </w:r>
      <w:r w:rsidRPr="00B4467E">
        <w:rPr>
          <w:color w:val="auto"/>
        </w:rPr>
        <w:t>)</w:t>
      </w:r>
      <w:r w:rsidRPr="00B4467E">
        <w:rPr>
          <w:color w:val="auto"/>
        </w:rPr>
        <w:tab/>
        <w:t>;hh:mm:ss (12-hour clock)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Date</w:t>
      </w:r>
    </w:p>
    <w:p w:rsidR="0046180E" w:rsidRPr="00B4467E" w:rsidRDefault="0046180E" w:rsidP="009C6846">
      <w:pPr>
        <w:pStyle w:val="CodeItalic"/>
      </w:pPr>
      <w:r>
        <w:t xml:space="preserve"> </w:t>
      </w:r>
      <w:r w:rsidRPr="00E45867">
        <w:t>61312,37350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$ZDATETIME(Date)</w:t>
      </w:r>
    </w:p>
    <w:p w:rsidR="0046180E" w:rsidRPr="00B4467E" w:rsidRDefault="0046180E" w:rsidP="009C6846">
      <w:pPr>
        <w:pStyle w:val="CodeItalic"/>
      </w:pPr>
      <w:r>
        <w:t xml:space="preserve"> </w:t>
      </w:r>
      <w:r w:rsidRPr="00E45867">
        <w:t>11/12/2008 10:22:30</w:t>
      </w:r>
    </w:p>
    <w:p w:rsidR="0046180E" w:rsidRDefault="0046180E" w:rsidP="0046180E">
      <w:pPr>
        <w:pStyle w:val="Code"/>
        <w:rPr>
          <w:b/>
          <w:color w:val="FF0000"/>
        </w:rPr>
      </w:pPr>
    </w:p>
    <w:p w:rsidR="0046180E" w:rsidRPr="00B4467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4467E">
        <w:rPr>
          <w:color w:val="auto"/>
        </w:rPr>
        <w:t>Date=$ZDATETIMEH("11/12/2008 10:22:30AM",1,</w:t>
      </w:r>
      <w:r w:rsidRPr="007D3446">
        <w:rPr>
          <w:color w:val="auto"/>
          <w:u w:val="single"/>
        </w:rPr>
        <w:t>3</w:t>
      </w:r>
      <w:r w:rsidRPr="00B4467E">
        <w:rPr>
          <w:color w:val="auto"/>
        </w:rPr>
        <w:t>)</w:t>
      </w:r>
      <w:r w:rsidRPr="00B4467E">
        <w:rPr>
          <w:color w:val="auto"/>
        </w:rPr>
        <w:tab/>
        <w:t>;hh:mm:ss (12-hour clock)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Date</w:t>
      </w:r>
    </w:p>
    <w:p w:rsidR="0046180E" w:rsidRDefault="0046180E" w:rsidP="009C6846">
      <w:pPr>
        <w:pStyle w:val="CodeItalic"/>
      </w:pPr>
      <w:r>
        <w:t xml:space="preserve"> </w:t>
      </w:r>
      <w:r w:rsidRPr="00E45867">
        <w:t>61312,37350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>
        <w:rPr>
          <w:color w:val="000000" w:themeColor="text1"/>
        </w:rPr>
        <w:t xml:space="preserve">Write </w:t>
      </w:r>
      <w:r w:rsidRPr="00D17D71">
        <w:rPr>
          <w:color w:val="000000" w:themeColor="text1"/>
        </w:rPr>
        <w:t>$ZDATETIME(Date)</w:t>
      </w:r>
    </w:p>
    <w:p w:rsidR="0046180E" w:rsidRPr="00B4467E" w:rsidRDefault="0046180E" w:rsidP="009C6846">
      <w:pPr>
        <w:pStyle w:val="CodeItalic"/>
      </w:pPr>
      <w:r>
        <w:t xml:space="preserve"> </w:t>
      </w:r>
      <w:r w:rsidRPr="00E45867">
        <w:t>11/12/2008 10:22:30</w:t>
      </w:r>
    </w:p>
    <w:p w:rsidR="0046180E" w:rsidRDefault="0046180E" w:rsidP="0046180E">
      <w:pPr>
        <w:pStyle w:val="Code"/>
        <w:rPr>
          <w:b/>
          <w:color w:val="FF0000"/>
        </w:rPr>
      </w:pPr>
    </w:p>
    <w:p w:rsidR="0046180E" w:rsidRPr="00B4467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4467E">
        <w:rPr>
          <w:color w:val="auto"/>
        </w:rPr>
        <w:t>Date=$ZDATETIMEH("11/12/2008 10:22:30PM",1,</w:t>
      </w:r>
      <w:r w:rsidRPr="0021052E">
        <w:rPr>
          <w:color w:val="auto"/>
          <w:u w:val="single"/>
        </w:rPr>
        <w:t>3</w:t>
      </w:r>
      <w:r w:rsidRPr="00B4467E">
        <w:rPr>
          <w:color w:val="auto"/>
        </w:rPr>
        <w:t>)</w:t>
      </w:r>
      <w:r w:rsidRPr="00B4467E">
        <w:rPr>
          <w:color w:val="auto"/>
        </w:rPr>
        <w:tab/>
        <w:t>;hh:mm:ss (12-hour clock)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Date</w:t>
      </w:r>
    </w:p>
    <w:p w:rsidR="0046180E" w:rsidRDefault="0046180E" w:rsidP="009C6846">
      <w:pPr>
        <w:pStyle w:val="CodeItalic"/>
      </w:pPr>
      <w:r>
        <w:t xml:space="preserve"> 61312,80550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$ZDATETIME(Date)</w:t>
      </w:r>
    </w:p>
    <w:p w:rsidR="0046180E" w:rsidRPr="00B4467E" w:rsidRDefault="0046180E" w:rsidP="009C6846">
      <w:pPr>
        <w:pStyle w:val="CodeItalic"/>
      </w:pPr>
      <w:r>
        <w:t xml:space="preserve"> 11/12/2008 22</w:t>
      </w:r>
      <w:r w:rsidRPr="00E45867">
        <w:t>:22:30</w:t>
      </w:r>
    </w:p>
    <w:p w:rsidR="0046180E" w:rsidRPr="00755346" w:rsidRDefault="0046180E" w:rsidP="0046180E">
      <w:pPr>
        <w:pStyle w:val="Code"/>
        <w:rPr>
          <w:b/>
          <w:color w:val="FF0000"/>
        </w:rPr>
      </w:pPr>
    </w:p>
    <w:p w:rsidR="0040459C" w:rsidRDefault="0040459C" w:rsidP="0046180E">
      <w:pPr>
        <w:pStyle w:val="Caption"/>
      </w:pPr>
      <w:bookmarkStart w:id="724" w:name="_Ref270050934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30</w:t>
        </w:r>
      </w:fldSimple>
      <w:bookmarkEnd w:id="724"/>
      <w:r>
        <w:t xml:space="preserve"> $ZDATETIMEH with Three parameters, time format 4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F7769E" w:rsidRDefault="0046180E" w:rsidP="00FC1419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 w:rsidRPr="00F7769E">
        <w:rPr>
          <w:color w:val="auto"/>
        </w:rPr>
        <w:tab/>
        <w:t>Time Format 4, hh:mm (12-hour clock)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Pr="00B4467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4467E">
        <w:rPr>
          <w:color w:val="auto"/>
        </w:rPr>
        <w:t>Date=$ZDATETIMEH("11/12/2008 10:22",1,</w:t>
      </w:r>
      <w:r w:rsidRPr="0021052E">
        <w:rPr>
          <w:color w:val="auto"/>
          <w:u w:val="single"/>
        </w:rPr>
        <w:t>4</w:t>
      </w:r>
      <w:r w:rsidRPr="00B4467E">
        <w:rPr>
          <w:color w:val="auto"/>
        </w:rPr>
        <w:t>)</w:t>
      </w:r>
      <w:r w:rsidRPr="00B4467E">
        <w:rPr>
          <w:color w:val="auto"/>
        </w:rPr>
        <w:tab/>
        <w:t>;hh:mm (12-hour clock)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Date</w:t>
      </w:r>
    </w:p>
    <w:p w:rsidR="0046180E" w:rsidRPr="00B4467E" w:rsidRDefault="0046180E" w:rsidP="009C6846">
      <w:pPr>
        <w:pStyle w:val="CodeItalic"/>
      </w:pPr>
      <w:r>
        <w:t xml:space="preserve"> 61312,3732</w:t>
      </w:r>
      <w:r w:rsidRPr="00E45867">
        <w:t>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$ZDATETIME(Date)</w:t>
      </w:r>
    </w:p>
    <w:p w:rsidR="0046180E" w:rsidRPr="00B4467E" w:rsidRDefault="0046180E" w:rsidP="009C6846">
      <w:pPr>
        <w:pStyle w:val="CodeItalic"/>
      </w:pPr>
      <w:r>
        <w:t xml:space="preserve"> 11/12/2008 10:22:00</w:t>
      </w:r>
    </w:p>
    <w:p w:rsidR="0046180E" w:rsidRDefault="0046180E" w:rsidP="0046180E">
      <w:pPr>
        <w:pStyle w:val="Code"/>
        <w:rPr>
          <w:b/>
          <w:color w:val="FF0000"/>
        </w:rPr>
      </w:pPr>
    </w:p>
    <w:p w:rsidR="0046180E" w:rsidRPr="00B4467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4467E">
        <w:rPr>
          <w:color w:val="auto"/>
        </w:rPr>
        <w:t>Date=$ZDATETIMEH("11/12/2008 10:22AM",1,</w:t>
      </w:r>
      <w:r w:rsidRPr="0021052E">
        <w:rPr>
          <w:color w:val="auto"/>
          <w:u w:val="single"/>
        </w:rPr>
        <w:t>4</w:t>
      </w:r>
      <w:r w:rsidRPr="00B4467E">
        <w:rPr>
          <w:color w:val="auto"/>
        </w:rPr>
        <w:t>)</w:t>
      </w:r>
      <w:r w:rsidRPr="00B4467E">
        <w:rPr>
          <w:color w:val="auto"/>
        </w:rPr>
        <w:tab/>
        <w:t>;hh:mm (12-hour clock)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Date</w:t>
      </w:r>
    </w:p>
    <w:p w:rsidR="0046180E" w:rsidRPr="00B4467E" w:rsidRDefault="0046180E" w:rsidP="009C6846">
      <w:pPr>
        <w:pStyle w:val="CodeItalic"/>
      </w:pPr>
      <w:r>
        <w:t xml:space="preserve"> 61312,37320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$ZDATETIME(Date)</w:t>
      </w:r>
    </w:p>
    <w:p w:rsidR="0046180E" w:rsidRPr="00B4467E" w:rsidRDefault="0046180E" w:rsidP="009C6846">
      <w:pPr>
        <w:pStyle w:val="CodeItalic"/>
      </w:pPr>
      <w:r>
        <w:t xml:space="preserve"> 11/12/2008 10:22:00</w:t>
      </w:r>
    </w:p>
    <w:p w:rsidR="0046180E" w:rsidRDefault="0046180E" w:rsidP="0046180E">
      <w:pPr>
        <w:pStyle w:val="Code"/>
        <w:rPr>
          <w:b/>
          <w:color w:val="FF0000"/>
        </w:rPr>
      </w:pPr>
    </w:p>
    <w:p w:rsidR="0046180E" w:rsidRPr="00B4467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4467E">
        <w:rPr>
          <w:color w:val="auto"/>
        </w:rPr>
        <w:t>Date=$ZDATETIMEH("11/12/2008 10:22PM",1,</w:t>
      </w:r>
      <w:r w:rsidRPr="0021052E">
        <w:rPr>
          <w:color w:val="auto"/>
          <w:u w:val="single"/>
        </w:rPr>
        <w:t>4</w:t>
      </w:r>
      <w:r w:rsidRPr="00B4467E">
        <w:rPr>
          <w:color w:val="auto"/>
        </w:rPr>
        <w:t>)</w:t>
      </w:r>
      <w:r w:rsidRPr="00B4467E">
        <w:rPr>
          <w:color w:val="auto"/>
        </w:rPr>
        <w:tab/>
        <w:t>;hh:mm (12-hour clock)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Date</w:t>
      </w:r>
    </w:p>
    <w:p w:rsidR="0046180E" w:rsidRPr="00B4467E" w:rsidRDefault="0046180E" w:rsidP="009C6846">
      <w:pPr>
        <w:pStyle w:val="CodeItalic"/>
      </w:pPr>
      <w:r>
        <w:t xml:space="preserve"> 61312,80520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$ZDATETIME(Date)</w:t>
      </w:r>
    </w:p>
    <w:p w:rsidR="0046180E" w:rsidRPr="00B4467E" w:rsidRDefault="0046180E" w:rsidP="009C6846">
      <w:pPr>
        <w:pStyle w:val="CodeItalic"/>
      </w:pPr>
      <w:r>
        <w:t xml:space="preserve"> 11/12/2008 22:22:00</w:t>
      </w:r>
    </w:p>
    <w:p w:rsidR="0046180E" w:rsidRPr="00755346" w:rsidRDefault="0046180E" w:rsidP="0046180E">
      <w:pPr>
        <w:pStyle w:val="Code"/>
        <w:rPr>
          <w:b/>
          <w:color w:val="FF0000"/>
        </w:rPr>
      </w:pPr>
    </w:p>
    <w:p w:rsidR="0040459C" w:rsidRDefault="0040459C" w:rsidP="006709E8">
      <w:pPr>
        <w:pStyle w:val="Caption"/>
        <w:keepNext/>
      </w:pPr>
      <w:bookmarkStart w:id="725" w:name="_Ref270050966"/>
    </w:p>
    <w:p w:rsidR="0046180E" w:rsidRDefault="0046180E" w:rsidP="006709E8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31</w:t>
        </w:r>
      </w:fldSimple>
      <w:bookmarkEnd w:id="725"/>
      <w:r>
        <w:t xml:space="preserve"> $ZDATETIMEH with Four parameters</w:t>
      </w:r>
    </w:p>
    <w:p w:rsidR="0046180E" w:rsidRDefault="0046180E" w:rsidP="006709E8">
      <w:pPr>
        <w:pStyle w:val="Code"/>
        <w:keepNext/>
        <w:rPr>
          <w:color w:val="000000" w:themeColor="text1"/>
        </w:rPr>
      </w:pPr>
    </w:p>
    <w:p w:rsidR="0046180E" w:rsidRPr="00F7769E" w:rsidRDefault="0046180E" w:rsidP="006709E8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 w:rsidRPr="00F7769E">
        <w:rPr>
          <w:color w:val="auto"/>
        </w:rPr>
        <w:tab/>
        <w:t>Time Format 1, hh:mm:ss.dddd</w:t>
      </w:r>
    </w:p>
    <w:p w:rsidR="0046180E" w:rsidRPr="00F7769E" w:rsidRDefault="0046180E" w:rsidP="006709E8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 w:rsidRPr="00F7769E">
        <w:rPr>
          <w:color w:val="auto"/>
        </w:rPr>
        <w:tab/>
        <w:t>with Time Precision</w:t>
      </w:r>
    </w:p>
    <w:p w:rsidR="0046180E" w:rsidRDefault="0046180E" w:rsidP="006709E8">
      <w:pPr>
        <w:pStyle w:val="Code"/>
        <w:keepNext/>
        <w:rPr>
          <w:color w:val="000000" w:themeColor="text1"/>
        </w:rPr>
      </w:pPr>
    </w:p>
    <w:p w:rsidR="0046180E" w:rsidRPr="00B4467E" w:rsidRDefault="0046180E" w:rsidP="006709E8">
      <w:pPr>
        <w:pStyle w:val="Code"/>
        <w:keepNext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4467E">
        <w:rPr>
          <w:color w:val="auto"/>
        </w:rPr>
        <w:t>Date=$ZDATETIMEH("11/12/2008 10:22:30.1234",1,1,4)</w:t>
      </w:r>
      <w:r w:rsidRPr="00B4467E">
        <w:rPr>
          <w:color w:val="auto"/>
        </w:rPr>
        <w:tab/>
        <w:t>;hh:mm:ss.dddd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Date</w:t>
      </w:r>
    </w:p>
    <w:p w:rsidR="0046180E" w:rsidRPr="003C5CC2" w:rsidRDefault="0046180E" w:rsidP="009C6846">
      <w:pPr>
        <w:pStyle w:val="CodeItalic"/>
      </w:pPr>
      <w:r>
        <w:t xml:space="preserve"> </w:t>
      </w:r>
      <w:r w:rsidRPr="009A3B1C">
        <w:t>61312,37350.1234</w:t>
      </w: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$ZDATETIME(Date,1,1,4)</w:t>
      </w:r>
    </w:p>
    <w:p w:rsidR="0046180E" w:rsidRPr="003C5CC2" w:rsidRDefault="0046180E" w:rsidP="009C6846">
      <w:pPr>
        <w:pStyle w:val="CodeItalic"/>
      </w:pPr>
      <w:r>
        <w:t xml:space="preserve"> </w:t>
      </w:r>
      <w:r w:rsidRPr="00E45867">
        <w:t>11/12/2008 10:22:30</w:t>
      </w:r>
      <w:r>
        <w:t>.1234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26" w:name="RCOS_C32494"/>
      <w:bookmarkStart w:id="727" w:name="RCOS_fzdatetimeh46"/>
      <w:bookmarkStart w:id="728" w:name="RCOS_fzdatetimeh62"/>
      <w:bookmarkStart w:id="729" w:name="RCOS_C32595"/>
      <w:bookmarkStart w:id="730" w:name="RCOS_fzdatetimeh76"/>
      <w:bookmarkStart w:id="731" w:name="_Ref270051191"/>
      <w:bookmarkEnd w:id="726"/>
      <w:bookmarkEnd w:id="727"/>
      <w:bookmarkEnd w:id="728"/>
      <w:bookmarkEnd w:id="729"/>
      <w:bookmarkEnd w:id="730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32</w:t>
        </w:r>
      </w:fldSimple>
      <w:bookmarkEnd w:id="731"/>
      <w:r>
        <w:t xml:space="preserve"> $ZTIMESTAMP</w:t>
      </w:r>
    </w:p>
    <w:p w:rsidR="0046180E" w:rsidRDefault="0046180E" w:rsidP="0046180E">
      <w:pPr>
        <w:pStyle w:val="Code"/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$ZTIMESTAMP</w:t>
      </w:r>
    </w:p>
    <w:p w:rsidR="0046180E" w:rsidRDefault="0046180E" w:rsidP="009C6846">
      <w:pPr>
        <w:pStyle w:val="CodeItalic"/>
      </w:pPr>
      <w:r>
        <w:rPr>
          <w:lang w:bidi="ar-SA"/>
        </w:rPr>
        <w:t xml:space="preserve"> 61306,14437.019298</w:t>
      </w:r>
    </w:p>
    <w:p w:rsidR="0046180E" w:rsidRPr="003C5CC2" w:rsidRDefault="0046180E" w:rsidP="009C6846">
      <w:pPr>
        <w:pStyle w:val="CodeItalic"/>
      </w:pPr>
      <w:r>
        <w:rPr>
          <w:lang w:bidi="ar-SA"/>
        </w:rPr>
        <w:t xml:space="preserve"> ddddd,ttttt.ffffff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0459C" w:rsidRDefault="0040459C" w:rsidP="0046180E">
      <w:pPr>
        <w:pStyle w:val="Caption"/>
      </w:pPr>
      <w:bookmarkStart w:id="732" w:name="_Ref270051231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33</w:t>
        </w:r>
      </w:fldSimple>
      <w:bookmarkEnd w:id="732"/>
      <w:r>
        <w:t xml:space="preserve"> $ZDATE and $ZDATEH</w:t>
      </w:r>
    </w:p>
    <w:p w:rsidR="0046180E" w:rsidRDefault="0046180E" w:rsidP="0046180E">
      <w:pPr>
        <w:pStyle w:val="Code"/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$ZDATE($H)</w:t>
      </w:r>
    </w:p>
    <w:p w:rsidR="0046180E" w:rsidRPr="003C5CC2" w:rsidRDefault="0046180E" w:rsidP="009C6846">
      <w:pPr>
        <w:pStyle w:val="CodeItalic"/>
      </w:pPr>
      <w:r>
        <w:rPr>
          <w:lang w:bidi="ar-SA"/>
        </w:rPr>
        <w:t xml:space="preserve"> 11/05/2008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$ZDATE($H-2)</w:t>
      </w:r>
    </w:p>
    <w:p w:rsidR="0046180E" w:rsidRPr="003C5CC2" w:rsidRDefault="0046180E" w:rsidP="009C6846">
      <w:pPr>
        <w:pStyle w:val="CodeItalic"/>
      </w:pPr>
      <w:r>
        <w:rPr>
          <w:lang w:bidi="ar-SA"/>
        </w:rPr>
        <w:t xml:space="preserve"> 11/03/2008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$ZDATE($H+5)</w:t>
      </w:r>
    </w:p>
    <w:p w:rsidR="0046180E" w:rsidRPr="003C5CC2" w:rsidRDefault="0046180E" w:rsidP="009C6846">
      <w:pPr>
        <w:pStyle w:val="CodeItalic"/>
      </w:pPr>
      <w:r>
        <w:rPr>
          <w:lang w:bidi="ar-SA"/>
        </w:rPr>
        <w:t xml:space="preserve"> 11/10/2008</w:t>
      </w:r>
    </w:p>
    <w:p w:rsidR="0046180E" w:rsidRDefault="0046180E" w:rsidP="0046180E">
      <w:pPr>
        <w:pStyle w:val="Code"/>
        <w:rPr>
          <w:rFonts w:ascii="r_ansi" w:hAnsi="r_ansi" w:cs="r_ansi"/>
          <w:b/>
          <w:color w:val="FF0000"/>
          <w:sz w:val="20"/>
          <w:szCs w:val="20"/>
          <w:lang w:bidi="ar-SA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4467E">
        <w:rPr>
          <w:color w:val="auto"/>
        </w:rPr>
        <w:t>$ZDATEH("11/05/2008")</w:t>
      </w:r>
    </w:p>
    <w:p w:rsidR="0046180E" w:rsidRPr="003C5CC2" w:rsidRDefault="0046180E" w:rsidP="009C6846">
      <w:pPr>
        <w:pStyle w:val="CodeItalic"/>
      </w:pPr>
      <w:r>
        <w:rPr>
          <w:lang w:bidi="ar-SA"/>
        </w:rPr>
        <w:t xml:space="preserve"> 61305</w:t>
      </w:r>
    </w:p>
    <w:p w:rsidR="0046180E" w:rsidRDefault="0046180E" w:rsidP="0046180E">
      <w:pPr>
        <w:pStyle w:val="Code"/>
        <w:rPr>
          <w:rFonts w:ascii="r_ansi" w:hAnsi="r_ansi" w:cs="r_ansi"/>
          <w:b/>
          <w:color w:val="FF0000"/>
          <w:sz w:val="20"/>
          <w:szCs w:val="20"/>
          <w:lang w:bidi="ar-SA"/>
        </w:rPr>
      </w:pPr>
    </w:p>
    <w:p w:rsidR="0040459C" w:rsidRDefault="0040459C" w:rsidP="0046180E">
      <w:pPr>
        <w:pStyle w:val="Caption"/>
      </w:pPr>
      <w:bookmarkStart w:id="733" w:name="_Ref270051272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34</w:t>
        </w:r>
      </w:fldSimple>
      <w:bookmarkEnd w:id="733"/>
      <w:r>
        <w:t xml:space="preserve"> $ZTIME and $ZTIMEH</w:t>
      </w:r>
    </w:p>
    <w:p w:rsidR="0046180E" w:rsidRDefault="0046180E" w:rsidP="0046180E">
      <w:pPr>
        <w:pStyle w:val="Code"/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$ZTIME</w:t>
      </w:r>
      <w:r w:rsidRPr="00B4467E">
        <w:rPr>
          <w:color w:val="auto"/>
        </w:rPr>
        <w:t>(</w:t>
      </w:r>
      <w:r>
        <w:rPr>
          <w:color w:val="auto"/>
        </w:rPr>
        <w:t>$P(</w:t>
      </w:r>
      <w:r w:rsidRPr="00B4467E">
        <w:rPr>
          <w:color w:val="auto"/>
        </w:rPr>
        <w:t>$H</w:t>
      </w:r>
      <w:r>
        <w:rPr>
          <w:color w:val="auto"/>
        </w:rPr>
        <w:t>,</w:t>
      </w:r>
      <w:r w:rsidRPr="00B4467E">
        <w:rPr>
          <w:color w:val="auto"/>
        </w:rPr>
        <w:t>"</w:t>
      </w:r>
      <w:r>
        <w:rPr>
          <w:color w:val="auto"/>
        </w:rPr>
        <w:t>,</w:t>
      </w:r>
      <w:r w:rsidRPr="00B4467E">
        <w:rPr>
          <w:color w:val="auto"/>
        </w:rPr>
        <w:t>"</w:t>
      </w:r>
      <w:r>
        <w:rPr>
          <w:color w:val="auto"/>
        </w:rPr>
        <w:t>,2)</w:t>
      </w:r>
      <w:r w:rsidRPr="00B4467E">
        <w:rPr>
          <w:color w:val="auto"/>
        </w:rPr>
        <w:t>)</w:t>
      </w:r>
    </w:p>
    <w:p w:rsidR="0046180E" w:rsidRPr="007176F6" w:rsidRDefault="0046180E" w:rsidP="009C6846">
      <w:pPr>
        <w:pStyle w:val="CodeItalic"/>
      </w:pPr>
      <w:r>
        <w:rPr>
          <w:lang w:bidi="ar-SA"/>
        </w:rPr>
        <w:t xml:space="preserve"> </w:t>
      </w:r>
      <w:r w:rsidRPr="007176F6">
        <w:rPr>
          <w:lang w:bidi="ar-SA"/>
        </w:rPr>
        <w:t>13:57:28</w:t>
      </w:r>
    </w:p>
    <w:p w:rsidR="0046180E" w:rsidRDefault="0046180E" w:rsidP="0046180E">
      <w:pPr>
        <w:pStyle w:val="Code"/>
        <w:rPr>
          <w:color w:val="000000" w:themeColor="text1"/>
        </w:rPr>
      </w:pPr>
    </w:p>
    <w:p w:rsidR="0046180E" w:rsidRDefault="0046180E" w:rsidP="0046180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$ZTIME</w:t>
      </w:r>
      <w:r w:rsidRPr="00B4467E">
        <w:rPr>
          <w:color w:val="auto"/>
        </w:rPr>
        <w:t>H("</w:t>
      </w:r>
      <w:r w:rsidRPr="007176F6">
        <w:rPr>
          <w:color w:val="auto"/>
        </w:rPr>
        <w:t>13:57:28</w:t>
      </w:r>
      <w:r w:rsidRPr="00B4467E">
        <w:rPr>
          <w:color w:val="auto"/>
        </w:rPr>
        <w:t>")</w:t>
      </w:r>
    </w:p>
    <w:p w:rsidR="0046180E" w:rsidRPr="007176F6" w:rsidRDefault="0046180E" w:rsidP="0046180E">
      <w:pPr>
        <w:pStyle w:val="Code"/>
        <w:ind w:firstLine="0"/>
        <w:rPr>
          <w:rFonts w:ascii="r_ansi" w:hAnsi="r_ansi" w:cs="r_ansi"/>
          <w:b/>
          <w:color w:val="FF0000"/>
          <w:sz w:val="20"/>
          <w:szCs w:val="20"/>
          <w:lang w:bidi="ar-SA"/>
        </w:rPr>
      </w:pPr>
      <w:r>
        <w:rPr>
          <w:rFonts w:ascii="r_ansi" w:hAnsi="r_ansi" w:cs="r_ansi"/>
          <w:b/>
          <w:color w:val="FF0000"/>
          <w:sz w:val="20"/>
          <w:szCs w:val="20"/>
          <w:lang w:bidi="ar-SA"/>
        </w:rPr>
        <w:t xml:space="preserve"> </w:t>
      </w:r>
      <w:r w:rsidRPr="00BC5BF3">
        <w:rPr>
          <w:rStyle w:val="CodeItalicChar"/>
        </w:rPr>
        <w:t>50284</w:t>
      </w:r>
      <w:r>
        <w:rPr>
          <w:rFonts w:ascii="r_ansi" w:hAnsi="r_ansi" w:cs="r_ansi"/>
          <w:b/>
          <w:color w:val="FF0000"/>
          <w:sz w:val="20"/>
          <w:szCs w:val="20"/>
          <w:lang w:bidi="ar-SA"/>
        </w:rPr>
        <w:tab/>
      </w:r>
      <w:r>
        <w:rPr>
          <w:rFonts w:ascii="r_ansi" w:hAnsi="r_ansi" w:cs="r_ansi"/>
          <w:b/>
          <w:color w:val="FF0000"/>
          <w:sz w:val="20"/>
          <w:szCs w:val="20"/>
          <w:lang w:bidi="ar-SA"/>
        </w:rPr>
        <w:tab/>
      </w:r>
      <w:r>
        <w:rPr>
          <w:rFonts w:ascii="r_ansi" w:hAnsi="r_ansi" w:cs="r_ansi"/>
          <w:b/>
          <w:color w:val="FF0000"/>
          <w:sz w:val="20"/>
          <w:szCs w:val="20"/>
          <w:lang w:bidi="ar-SA"/>
        </w:rPr>
        <w:tab/>
      </w:r>
      <w:r>
        <w:rPr>
          <w:rFonts w:ascii="r_ansi" w:hAnsi="r_ansi" w:cs="r_ansi"/>
          <w:b/>
          <w:color w:val="FF0000"/>
          <w:sz w:val="20"/>
          <w:szCs w:val="20"/>
          <w:lang w:bidi="ar-SA"/>
        </w:rPr>
        <w:tab/>
      </w:r>
      <w:r w:rsidRPr="00BA0B0E">
        <w:rPr>
          <w:color w:val="auto"/>
        </w:rPr>
        <w:t>;number of seconds since midnight</w:t>
      </w:r>
    </w:p>
    <w:p w:rsidR="0046180E" w:rsidRDefault="0046180E" w:rsidP="0046180E">
      <w:pPr>
        <w:pStyle w:val="Code"/>
        <w:rPr>
          <w:rFonts w:ascii="r_ansi" w:hAnsi="r_ansi" w:cs="r_ansi"/>
          <w:b/>
          <w:color w:val="FF0000"/>
          <w:sz w:val="20"/>
          <w:szCs w:val="20"/>
          <w:lang w:bidi="ar-SA"/>
        </w:rPr>
      </w:pPr>
    </w:p>
    <w:p w:rsidR="0040459C" w:rsidRDefault="0040459C" w:rsidP="00B35D81">
      <w:pPr>
        <w:pStyle w:val="Caption"/>
        <w:keepNext/>
      </w:pPr>
      <w:bookmarkStart w:id="734" w:name="_Ref273012932"/>
    </w:p>
    <w:p w:rsidR="0046180E" w:rsidRDefault="0046180E" w:rsidP="00B35D81">
      <w:pPr>
        <w:pStyle w:val="Caption"/>
        <w:keepNext/>
        <w:rPr>
          <w:color w:val="000000" w:themeColor="text1"/>
        </w:rPr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35</w:t>
        </w:r>
      </w:fldSimple>
      <w:bookmarkEnd w:id="734"/>
      <w:r>
        <w:t xml:space="preserve"> Elapsed Time</w:t>
      </w:r>
      <w:r w:rsidR="00C01119">
        <w:fldChar w:fldCharType="begin"/>
      </w:r>
      <w:r>
        <w:instrText xml:space="preserve"> XE "</w:instrText>
      </w:r>
      <w:r w:rsidRPr="00A23828">
        <w:instrText>Elapsed Time</w:instrText>
      </w:r>
      <w:r>
        <w:instrText xml:space="preserve">" </w:instrText>
      </w:r>
      <w:r w:rsidR="00C01119">
        <w:fldChar w:fldCharType="end"/>
      </w:r>
    </w:p>
    <w:p w:rsidR="0046180E" w:rsidRDefault="0046180E" w:rsidP="00B35D81">
      <w:pPr>
        <w:pStyle w:val="Code"/>
        <w:keepNext/>
        <w:ind w:firstLine="0"/>
        <w:rPr>
          <w:color w:val="000000" w:themeColor="text1"/>
        </w:rPr>
      </w:pPr>
    </w:p>
    <w:p w:rsidR="0046180E" w:rsidRDefault="00D20B27" w:rsidP="00B35D81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This</w:t>
      </w:r>
      <w:r w:rsidR="0046180E">
        <w:rPr>
          <w:color w:val="auto"/>
        </w:rPr>
        <w:t xml:space="preserve"> code cannot be run from the Terminal, it needs to be put in a Routine and then run the Routine.</w:t>
      </w:r>
    </w:p>
    <w:p w:rsidR="0046180E" w:rsidRDefault="0046180E" w:rsidP="00B35D81">
      <w:pPr>
        <w:pStyle w:val="Code"/>
        <w:keepNext/>
        <w:ind w:firstLine="0"/>
        <w:rPr>
          <w:color w:val="000000" w:themeColor="text1"/>
        </w:rPr>
      </w:pPr>
    </w:p>
    <w:p w:rsidR="0046180E" w:rsidRPr="00F15BC1" w:rsidRDefault="0046180E" w:rsidP="00B35D81">
      <w:pPr>
        <w:pStyle w:val="Code"/>
        <w:keepNext/>
        <w:ind w:firstLine="0"/>
        <w:rPr>
          <w:color w:val="000000" w:themeColor="text1"/>
        </w:rPr>
      </w:pPr>
      <w:r>
        <w:rPr>
          <w:color w:val="000000" w:themeColor="text1"/>
        </w:rPr>
        <w:t xml:space="preserve"> Set Start</w:t>
      </w:r>
      <w:r w:rsidRPr="00F15BC1">
        <w:rPr>
          <w:color w:val="000000" w:themeColor="text1"/>
        </w:rPr>
        <w:t>=$P($H,",",2)</w:t>
      </w:r>
      <w:r>
        <w:rPr>
          <w:color w:val="000000" w:themeColor="text1"/>
        </w:rPr>
        <w:t>-200</w:t>
      </w:r>
    </w:p>
    <w:p w:rsidR="0046180E" w:rsidRDefault="0046180E" w:rsidP="00B35D81">
      <w:pPr>
        <w:pStyle w:val="Code"/>
        <w:keepNext/>
        <w:ind w:firstLine="0"/>
        <w:rPr>
          <w:color w:val="000000" w:themeColor="text1"/>
        </w:rPr>
      </w:pPr>
      <w:r>
        <w:rPr>
          <w:color w:val="000000" w:themeColor="text1"/>
        </w:rPr>
        <w:t xml:space="preserve"> Set Now=$P($H,",",2)</w:t>
      </w:r>
    </w:p>
    <w:p w:rsidR="0046180E" w:rsidRPr="00F15BC1" w:rsidRDefault="0046180E" w:rsidP="00B35D81">
      <w:pPr>
        <w:pStyle w:val="Code"/>
        <w:keepNext/>
        <w:ind w:firstLine="0"/>
        <w:rPr>
          <w:color w:val="000000" w:themeColor="text1"/>
        </w:rPr>
      </w:pPr>
      <w:r>
        <w:rPr>
          <w:color w:val="000000" w:themeColor="text1"/>
        </w:rPr>
        <w:t xml:space="preserve"> Set </w:t>
      </w:r>
      <w:r w:rsidRPr="00F15BC1">
        <w:rPr>
          <w:color w:val="000000" w:themeColor="text1"/>
        </w:rPr>
        <w:t>Delta=Now-Start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F15BC1">
        <w:rPr>
          <w:color w:val="000000" w:themeColor="text1"/>
        </w:rPr>
        <w:t>If Delta&lt;10 Set Delta="0"_Delta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F15BC1">
        <w:rPr>
          <w:color w:val="000000" w:themeColor="text1"/>
        </w:rPr>
        <w:t xml:space="preserve">If Delta&lt;60 Set </w:t>
      </w:r>
      <w:r>
        <w:rPr>
          <w:color w:val="000000" w:themeColor="text1"/>
        </w:rPr>
        <w:t>Elapsed</w:t>
      </w:r>
      <w:r w:rsidRPr="00F15BC1">
        <w:rPr>
          <w:color w:val="000000" w:themeColor="text1"/>
        </w:rPr>
        <w:t>="00:00:"_Delta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F15BC1">
        <w:rPr>
          <w:color w:val="000000" w:themeColor="text1"/>
        </w:rPr>
        <w:t>If Delta&gt;59 {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</w:r>
      <w:r w:rsidRPr="00F15BC1">
        <w:rPr>
          <w:color w:val="000000" w:themeColor="text1"/>
        </w:rPr>
        <w:t>Set Min=Delta\60,Sec=Delta#60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</w:r>
      <w:r w:rsidRPr="00F15BC1">
        <w:rPr>
          <w:color w:val="000000" w:themeColor="text1"/>
        </w:rPr>
        <w:t>If Sec&lt;10 Set Sec="0"_Sec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</w:r>
      <w:r w:rsidRPr="00F15BC1">
        <w:rPr>
          <w:color w:val="000000" w:themeColor="text1"/>
        </w:rPr>
        <w:t>If Min&lt;10 Set Min="0"_Min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</w:r>
      <w:r w:rsidRPr="00F15BC1">
        <w:rPr>
          <w:color w:val="000000" w:themeColor="text1"/>
        </w:rPr>
        <w:t xml:space="preserve">If Min&lt;60 Set </w:t>
      </w:r>
      <w:r>
        <w:rPr>
          <w:color w:val="000000" w:themeColor="text1"/>
        </w:rPr>
        <w:t>Elapsed</w:t>
      </w:r>
      <w:r w:rsidRPr="00F15BC1">
        <w:rPr>
          <w:color w:val="000000" w:themeColor="text1"/>
        </w:rPr>
        <w:t>="00:"_$E(Min,1,2)_":"_Sec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</w:r>
      <w:r w:rsidRPr="00F15BC1">
        <w:rPr>
          <w:color w:val="000000" w:themeColor="text1"/>
        </w:rPr>
        <w:t>If Min&gt;59 {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 xml:space="preserve">    </w:t>
      </w:r>
      <w:r w:rsidRPr="00F15BC1">
        <w:rPr>
          <w:color w:val="000000" w:themeColor="text1"/>
        </w:rPr>
        <w:t>Set Hour=Min\60,Min=Min#60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 xml:space="preserve">    </w:t>
      </w:r>
      <w:r w:rsidRPr="00F15BC1">
        <w:rPr>
          <w:color w:val="000000" w:themeColor="text1"/>
        </w:rPr>
        <w:t>If Sec&lt;10 Set Sec="0"_Sec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 xml:space="preserve">    </w:t>
      </w:r>
      <w:r w:rsidRPr="00F15BC1">
        <w:rPr>
          <w:color w:val="000000" w:themeColor="text1"/>
        </w:rPr>
        <w:t>If Min&lt;10 Set Min="0"_Min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 xml:space="preserve">    </w:t>
      </w:r>
      <w:r w:rsidRPr="00F15BC1">
        <w:rPr>
          <w:color w:val="000000" w:themeColor="text1"/>
        </w:rPr>
        <w:t>If Hour&lt;10 Set Hour="0"_Hour</w:t>
      </w:r>
    </w:p>
    <w:p w:rsidR="0046180E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</w:rPr>
        <w:tab/>
        <w:t xml:space="preserve">    </w:t>
      </w:r>
      <w:r w:rsidRPr="00F15BC1">
        <w:rPr>
          <w:color w:val="000000" w:themeColor="text1"/>
        </w:rPr>
        <w:t xml:space="preserve">Set </w:t>
      </w:r>
      <w:r>
        <w:rPr>
          <w:color w:val="000000" w:themeColor="text1"/>
        </w:rPr>
        <w:t>Elapsed</w:t>
      </w:r>
      <w:r w:rsidRPr="00F15BC1">
        <w:rPr>
          <w:color w:val="000000" w:themeColor="text1"/>
        </w:rPr>
        <w:t>=Hour_":"_$E(Min,1,2)_":"_Sec</w:t>
      </w:r>
    </w:p>
    <w:p w:rsidR="0046180E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ab/>
        <w:t>}</w:t>
      </w:r>
    </w:p>
    <w:p w:rsidR="0046180E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}</w:t>
      </w:r>
    </w:p>
    <w:p w:rsidR="0046180E" w:rsidRDefault="0046180E" w:rsidP="0046180E">
      <w:pPr>
        <w:pStyle w:val="Code"/>
        <w:ind w:firstLine="0"/>
        <w:rPr>
          <w:color w:val="000000" w:themeColor="text1"/>
        </w:rPr>
      </w:pPr>
    </w:p>
    <w:p w:rsidR="0046180E" w:rsidRDefault="0046180E" w:rsidP="0046180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Write Elapsed</w:t>
      </w:r>
    </w:p>
    <w:p w:rsidR="0046180E" w:rsidRPr="00855E02" w:rsidRDefault="0046180E" w:rsidP="009C6846">
      <w:pPr>
        <w:pStyle w:val="CodeItalic"/>
      </w:pPr>
      <w:r>
        <w:rPr>
          <w:color w:val="000000" w:themeColor="text1"/>
        </w:rPr>
        <w:t xml:space="preserve"> </w:t>
      </w:r>
      <w:r>
        <w:t>00:03</w:t>
      </w:r>
      <w:r w:rsidRPr="00855E02">
        <w:t>:20</w:t>
      </w:r>
    </w:p>
    <w:p w:rsidR="0046180E" w:rsidRPr="00F15BC1" w:rsidRDefault="0046180E" w:rsidP="0046180E">
      <w:pPr>
        <w:pStyle w:val="Code"/>
        <w:ind w:firstLine="0"/>
        <w:rPr>
          <w:color w:val="000000" w:themeColor="text1"/>
        </w:rPr>
      </w:pPr>
    </w:p>
    <w:p w:rsidR="0040459C" w:rsidRDefault="0040459C" w:rsidP="0046180E">
      <w:pPr>
        <w:pStyle w:val="Caption"/>
      </w:pPr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36</w:t>
        </w:r>
      </w:fldSimple>
      <w:r>
        <w:t xml:space="preserve"> DeltaDate Routine</w:t>
      </w:r>
    </w:p>
    <w:p w:rsidR="0046180E" w:rsidRDefault="0046180E" w:rsidP="0046180E">
      <w:pPr>
        <w:pStyle w:val="Code"/>
      </w:pPr>
    </w:p>
    <w:p w:rsidR="0046180E" w:rsidRPr="00D56543" w:rsidRDefault="0046180E" w:rsidP="0046180E">
      <w:pPr>
        <w:pStyle w:val="Code"/>
        <w:ind w:firstLine="0"/>
        <w:rPr>
          <w:color w:val="000000" w:themeColor="text1"/>
        </w:rPr>
      </w:pPr>
      <w:r w:rsidRPr="00D56543">
        <w:rPr>
          <w:color w:val="000000" w:themeColor="text1"/>
        </w:rPr>
        <w:t>DeltaDate(HDATE1,HDATE2)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;------------------------------------------------------------------</w:t>
      </w:r>
    </w:p>
    <w:p w:rsidR="0046180E" w:rsidRPr="00D56543" w:rsidRDefault="0030428E" w:rsidP="0046180E">
      <w:pPr>
        <w:pStyle w:val="Code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46180E" w:rsidRPr="00D56543">
        <w:rPr>
          <w:color w:val="000000" w:themeColor="text1"/>
        </w:rPr>
        <w:t>;  Examples of calling this routine: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;    </w:t>
      </w:r>
      <w:r>
        <w:rPr>
          <w:color w:val="000000" w:themeColor="text1"/>
        </w:rPr>
        <w:t xml:space="preserve">Write </w:t>
      </w:r>
      <w:r w:rsidRPr="00D56543">
        <w:rPr>
          <w:color w:val="000000" w:themeColor="text1"/>
        </w:rPr>
        <w:t>$$</w:t>
      </w:r>
      <w:r>
        <w:rPr>
          <w:color w:val="000000" w:themeColor="text1"/>
        </w:rPr>
        <w:t>^</w:t>
      </w:r>
      <w:r w:rsidRPr="00D56543">
        <w:rPr>
          <w:color w:val="000000" w:themeColor="text1"/>
        </w:rPr>
        <w:t>DeltaDate(HDATE1,HDATE2)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;    </w:t>
      </w:r>
      <w:r w:rsidR="0030428E">
        <w:rPr>
          <w:color w:val="000000" w:themeColor="text1"/>
        </w:rPr>
        <w:t>Set DIFF=</w:t>
      </w:r>
      <w:r w:rsidRPr="00D56543">
        <w:rPr>
          <w:color w:val="000000" w:themeColor="text1"/>
        </w:rPr>
        <w:t>$$</w:t>
      </w:r>
      <w:r>
        <w:rPr>
          <w:color w:val="000000" w:themeColor="text1"/>
        </w:rPr>
        <w:t>^</w:t>
      </w:r>
      <w:r w:rsidRPr="00D56543">
        <w:rPr>
          <w:color w:val="000000" w:themeColor="text1"/>
        </w:rPr>
        <w:t>DeltaDate(HDATE1,HDATE2)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;  The HDATE1 and HDATE2 parameters are in $H date and time format.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;------------------------------------------------------------------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N</w:t>
      </w:r>
      <w:r>
        <w:rPr>
          <w:color w:val="000000" w:themeColor="text1"/>
        </w:rPr>
        <w:t>ew</w:t>
      </w:r>
      <w:r w:rsidRPr="00D56543">
        <w:rPr>
          <w:color w:val="000000" w:themeColor="text1"/>
        </w:rPr>
        <w:t xml:space="preserve"> (HDATE1,HDATE2)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HDATE1=$G(HDATE1)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HDATE2=$G(HDATE2)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Day1=$P(HDATE1,",",1)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Day2=$P(HDATE2,",",1)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Time1=$P(HDATE1,",",2)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Time2=$P(HDATE2,",",2)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DeltaSec=(Day2-Day1)*24*60*60+(Time2-Time1)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If </w:t>
      </w:r>
      <w:r w:rsidRPr="00D56543">
        <w:rPr>
          <w:color w:val="000000" w:themeColor="text1"/>
        </w:rPr>
        <w:t xml:space="preserve">DeltaSec&lt;0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DeltaSec=DeltaSec*-1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 xml:space="preserve">DeltaDay=0 </w:t>
      </w:r>
      <w:r>
        <w:rPr>
          <w:color w:val="000000" w:themeColor="text1"/>
        </w:rPr>
        <w:t xml:space="preserve">If </w:t>
      </w:r>
      <w:r w:rsidRPr="00D56543">
        <w:rPr>
          <w:color w:val="000000" w:themeColor="text1"/>
        </w:rPr>
        <w:t>DeltaSec&gt;86399 {       ;86400 seconds in a day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 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DeltaDay=DeltaSec\86400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 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DeltaSec=DeltaSec-(DeltaDay*86400)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}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 xml:space="preserve">DeltaHour=0 </w:t>
      </w:r>
      <w:r>
        <w:rPr>
          <w:color w:val="000000" w:themeColor="text1"/>
        </w:rPr>
        <w:t xml:space="preserve">If </w:t>
      </w:r>
      <w:r w:rsidRPr="00D56543">
        <w:rPr>
          <w:color w:val="000000" w:themeColor="text1"/>
        </w:rPr>
        <w:t>DeltaSec&gt;3600 {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 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DeltaHour=DeltaSec\3600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 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DeltaSec=DeltaSec-(DeltaHour*3600)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}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 xml:space="preserve">DeltaMin=0 </w:t>
      </w:r>
      <w:r>
        <w:rPr>
          <w:color w:val="000000" w:themeColor="text1"/>
        </w:rPr>
        <w:t xml:space="preserve">If </w:t>
      </w:r>
      <w:r w:rsidRPr="00D56543">
        <w:rPr>
          <w:color w:val="000000" w:themeColor="text1"/>
        </w:rPr>
        <w:t>DeltaSec&gt;60 {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 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DeltaMin=DeltaSec\60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 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DeltaSec=DeltaSec-(DeltaMin*60)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}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If </w:t>
      </w:r>
      <w:r w:rsidRPr="00D56543">
        <w:rPr>
          <w:color w:val="000000" w:themeColor="text1"/>
        </w:rPr>
        <w:t xml:space="preserve">$L(DeltaSec)=1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DeltaSec="0"_DeltaSec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If </w:t>
      </w:r>
      <w:r w:rsidRPr="00D56543">
        <w:rPr>
          <w:color w:val="000000" w:themeColor="text1"/>
        </w:rPr>
        <w:t xml:space="preserve">$L(DeltaMin)=1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DeltaMin="0"_DeltaMin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If </w:t>
      </w:r>
      <w:r w:rsidRPr="00D56543">
        <w:rPr>
          <w:color w:val="000000" w:themeColor="text1"/>
        </w:rPr>
        <w:t xml:space="preserve">$L(DeltaHour)=1 </w:t>
      </w:r>
      <w:r>
        <w:rPr>
          <w:color w:val="000000" w:themeColor="text1"/>
        </w:rPr>
        <w:t xml:space="preserve">Set </w:t>
      </w:r>
      <w:r w:rsidRPr="00D56543">
        <w:rPr>
          <w:color w:val="000000" w:themeColor="text1"/>
        </w:rPr>
        <w:t>DeltaHour="0"_DeltaHour</w:t>
      </w:r>
    </w:p>
    <w:p w:rsidR="0046180E" w:rsidRPr="00D56543" w:rsidRDefault="0046180E" w:rsidP="0046180E">
      <w:pPr>
        <w:pStyle w:val="Code"/>
        <w:rPr>
          <w:color w:val="000000" w:themeColor="text1"/>
        </w:rPr>
      </w:pPr>
      <w:r w:rsidRPr="00D56543">
        <w:rPr>
          <w:color w:val="000000" w:themeColor="text1"/>
        </w:rPr>
        <w:t xml:space="preserve"> Q DeltaDay_" - "_DeltaHour_":"_DeltaMin_"."_DeltaSec</w:t>
      </w:r>
    </w:p>
    <w:p w:rsidR="0046180E" w:rsidRDefault="0046180E" w:rsidP="0046180E">
      <w:pPr>
        <w:pStyle w:val="Code"/>
      </w:pPr>
    </w:p>
    <w:p w:rsidR="0040459C" w:rsidRDefault="0040459C" w:rsidP="0046180E">
      <w:pPr>
        <w:pStyle w:val="Caption"/>
      </w:pPr>
      <w:bookmarkStart w:id="735" w:name="_Ref270051343"/>
    </w:p>
    <w:p w:rsidR="0046180E" w:rsidRDefault="0046180E" w:rsidP="0046180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20</w:t>
        </w:r>
      </w:fldSimple>
      <w:r>
        <w:noBreakHyphen/>
      </w:r>
      <w:fldSimple w:instr=" SEQ Example \* ARABIC \s 1 ">
        <w:r w:rsidR="00725288">
          <w:rPr>
            <w:noProof/>
          </w:rPr>
          <w:t>37</w:t>
        </w:r>
      </w:fldSimple>
      <w:bookmarkEnd w:id="735"/>
      <w:r>
        <w:t xml:space="preserve"> Calling DeltaDate Routine</w:t>
      </w:r>
    </w:p>
    <w:p w:rsidR="0046180E" w:rsidRDefault="0046180E" w:rsidP="0046180E">
      <w:pPr>
        <w:pStyle w:val="Code"/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=$ZDATEH("12/</w:t>
      </w:r>
      <w:smartTag w:uri="urn:schemas-microsoft-com:office:cs:smarttags" w:element="NumConv6p0">
        <w:smartTagPr>
          <w:attr w:name="sch" w:val="1"/>
          <w:attr w:name="val" w:val="30"/>
        </w:smartTagPr>
        <w:r w:rsidRPr="0030428E">
          <w:rPr>
            <w:color w:val="auto"/>
          </w:rPr>
          <w:t>30</w:t>
        </w:r>
      </w:smartTag>
      <w:r w:rsidRPr="0030428E">
        <w:rPr>
          <w:color w:val="auto"/>
        </w:rPr>
        <w:t>/1995",5)</w:t>
      </w:r>
      <w:r w:rsidRPr="0030428E">
        <w:rPr>
          <w:color w:val="auto"/>
        </w:rPr>
        <w:tab/>
        <w:t>;MM/DD/YYYY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HDATE2=$ZDATEH("12/31/1995",5)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b/>
          <w:color w:val="auto"/>
        </w:rPr>
        <w:t xml:space="preserve"> </w:t>
      </w:r>
      <w:r w:rsidRPr="0030428E">
        <w:rPr>
          <w:rStyle w:val="CodeItalicChar"/>
          <w:color w:val="auto"/>
        </w:rPr>
        <w:t>1 - 00:00</w:t>
      </w:r>
      <w:r w:rsidRPr="0030428E">
        <w:rPr>
          <w:b/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;1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=$ZDATEH("12/</w:t>
      </w:r>
      <w:smartTag w:uri="urn:schemas-microsoft-com:office:cs:smarttags" w:element="NumConv6p0">
        <w:smartTagPr>
          <w:attr w:name="sch" w:val="1"/>
          <w:attr w:name="val" w:val="30"/>
        </w:smartTagPr>
        <w:r w:rsidRPr="0030428E">
          <w:rPr>
            <w:color w:val="auto"/>
          </w:rPr>
          <w:t>30</w:t>
        </w:r>
      </w:smartTag>
      <w:r w:rsidRPr="0030428E">
        <w:rPr>
          <w:color w:val="auto"/>
        </w:rPr>
        <w:t>/95",5)</w:t>
      </w:r>
      <w:r w:rsidRPr="0030428E">
        <w:rPr>
          <w:color w:val="auto"/>
        </w:rPr>
        <w:tab/>
      </w:r>
      <w:r w:rsidR="00EA0D06" w:rsidRPr="0030428E">
        <w:rPr>
          <w:color w:val="auto"/>
        </w:rPr>
        <w:tab/>
      </w:r>
      <w:r w:rsidRPr="0030428E">
        <w:rPr>
          <w:color w:val="auto"/>
        </w:rPr>
        <w:t>;MM/DD/YY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HDATE2=$ZDATEH("12/31/95",5)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rStyle w:val="CodeItalicChar"/>
          <w:color w:val="auto"/>
        </w:rPr>
        <w:t xml:space="preserve"> 1 - 00:00</w:t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;1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HDATE1=$ZDATEH("30 Dec 1995",5)</w:t>
      </w:r>
      <w:r w:rsidRPr="0030428E">
        <w:rPr>
          <w:color w:val="auto"/>
        </w:rPr>
        <w:tab/>
        <w:t>;DD Mmm YYYY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HDATE2=$ZDATEH("31 Dec 1995",5)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b/>
          <w:color w:val="auto"/>
        </w:rPr>
        <w:t xml:space="preserve"> 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rStyle w:val="CodeItalicChar"/>
            <w:color w:val="auto"/>
          </w:rPr>
          <w:t>1</w:t>
        </w:r>
      </w:smartTag>
      <w:r w:rsidRPr="0030428E">
        <w:rPr>
          <w:rStyle w:val="CodeItalicChar"/>
          <w:color w:val="auto"/>
        </w:rPr>
        <w:t xml:space="preserve"> - 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rStyle w:val="CodeItalicChar"/>
          <w:color w:val="auto"/>
        </w:rPr>
        <w:t>: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 xml:space="preserve">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=$ZDATEH("1995-</w:t>
      </w:r>
      <w:smartTag w:uri="urn:schemas-microsoft-com:office:cs:smarttags" w:element="NumConv6p0">
        <w:smartTagPr>
          <w:attr w:name="sch" w:val="1"/>
          <w:attr w:name="val" w:val="12"/>
        </w:smartTagPr>
        <w:r w:rsidRPr="0030428E">
          <w:rPr>
            <w:color w:val="auto"/>
          </w:rPr>
          <w:t>12</w:t>
        </w:r>
      </w:smartTag>
      <w:r w:rsidRPr="0030428E">
        <w:rPr>
          <w:color w:val="auto"/>
        </w:rPr>
        <w:t>-30",5)</w:t>
      </w:r>
      <w:r w:rsidRPr="0030428E">
        <w:rPr>
          <w:color w:val="auto"/>
        </w:rPr>
        <w:tab/>
        <w:t>;YYYY-MM-DD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HDATE2=$ZDATEH("1995-12-31",5)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b/>
          <w:color w:val="auto"/>
        </w:rPr>
        <w:t xml:space="preserve"> 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rStyle w:val="CodeItalicChar"/>
            <w:color w:val="auto"/>
          </w:rPr>
          <w:t>1</w:t>
        </w:r>
      </w:smartTag>
      <w:r w:rsidRPr="0030428E">
        <w:rPr>
          <w:rStyle w:val="CodeItalicChar"/>
          <w:color w:val="auto"/>
        </w:rPr>
        <w:t xml:space="preserve"> - 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rStyle w:val="CodeItalicChar"/>
          <w:color w:val="auto"/>
        </w:rPr>
        <w:t>: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 xml:space="preserve">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=$ZDATEH("31/</w:t>
      </w:r>
      <w:smartTag w:uri="urn:schemas-microsoft-com:office:cs:smarttags" w:element="NumConv6p0">
        <w:smartTagPr>
          <w:attr w:name="sch" w:val="1"/>
          <w:attr w:name="val" w:val="12"/>
        </w:smartTagPr>
        <w:r w:rsidRPr="0030428E">
          <w:rPr>
            <w:color w:val="auto"/>
          </w:rPr>
          <w:t>12</w:t>
        </w:r>
      </w:smartTag>
      <w:r w:rsidRPr="0030428E">
        <w:rPr>
          <w:color w:val="auto"/>
        </w:rPr>
        <w:t>/95",4)</w:t>
      </w:r>
      <w:r w:rsidRPr="0030428E">
        <w:rPr>
          <w:color w:val="auto"/>
        </w:rPr>
        <w:tab/>
        <w:t>;DD/MM/YY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HDATE2=$ZDATEH("30/12/95",4)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rStyle w:val="CodeItalicChar"/>
          <w:color w:val="auto"/>
        </w:rPr>
        <w:t xml:space="preserve"> 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rStyle w:val="CodeItalicChar"/>
            <w:color w:val="auto"/>
          </w:rPr>
          <w:t>1</w:t>
        </w:r>
      </w:smartTag>
      <w:r w:rsidRPr="0030428E">
        <w:rPr>
          <w:rStyle w:val="CodeItalicChar"/>
          <w:color w:val="auto"/>
        </w:rPr>
        <w:t xml:space="preserve"> - 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rStyle w:val="CodeItalicChar"/>
          <w:color w:val="auto"/>
        </w:rPr>
        <w:t>: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rStyle w:val="CodeItalicChar"/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 xml:space="preserve">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=$ZDATEH("31/</w:t>
      </w:r>
      <w:smartTag w:uri="urn:schemas-microsoft-com:office:cs:smarttags" w:element="NumConv6p0">
        <w:smartTagPr>
          <w:attr w:name="sch" w:val="1"/>
          <w:attr w:name="val" w:val="12"/>
        </w:smartTagPr>
        <w:r w:rsidRPr="0030428E">
          <w:rPr>
            <w:color w:val="auto"/>
          </w:rPr>
          <w:t>12</w:t>
        </w:r>
      </w:smartTag>
      <w:r w:rsidRPr="0030428E">
        <w:rPr>
          <w:color w:val="auto"/>
        </w:rPr>
        <w:t>/1995",4)</w:t>
      </w:r>
      <w:r w:rsidRPr="0030428E">
        <w:rPr>
          <w:color w:val="auto"/>
        </w:rPr>
        <w:tab/>
        <w:t>;DD/MM/YYYY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HDATE2=$ZDATEH("30/12/1995",4)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b/>
          <w:color w:val="auto"/>
        </w:rPr>
        <w:t xml:space="preserve"> 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rStyle w:val="CodeItalicChar"/>
            <w:color w:val="auto"/>
          </w:rPr>
          <w:t>1</w:t>
        </w:r>
      </w:smartTag>
      <w:r w:rsidRPr="0030428E">
        <w:rPr>
          <w:rStyle w:val="CodeItalicChar"/>
          <w:color w:val="auto"/>
        </w:rPr>
        <w:t xml:space="preserve"> - 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rStyle w:val="CodeItalicChar"/>
          <w:color w:val="auto"/>
        </w:rPr>
        <w:t>: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 xml:space="preserve">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=$ZDATEH("Dec 30 1995",5)</w:t>
      </w:r>
      <w:r w:rsidRPr="0030428E">
        <w:rPr>
          <w:color w:val="auto"/>
        </w:rPr>
        <w:tab/>
        <w:t>;Mmm DD YYYY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HDATE2=$ZDATEH("Dec 31 1995",5)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rStyle w:val="CodeItalicChar"/>
          <w:color w:val="auto"/>
        </w:rPr>
        <w:t xml:space="preserve"> 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rStyle w:val="CodeItalicChar"/>
            <w:color w:val="auto"/>
          </w:rPr>
          <w:t>1</w:t>
        </w:r>
      </w:smartTag>
      <w:r w:rsidRPr="0030428E">
        <w:rPr>
          <w:rStyle w:val="CodeItalicChar"/>
          <w:color w:val="auto"/>
        </w:rPr>
        <w:t xml:space="preserve"> - 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rStyle w:val="CodeItalicChar"/>
          <w:color w:val="auto"/>
        </w:rPr>
        <w:t>: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 xml:space="preserve">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=$ZDATEH("19951230",5)</w:t>
      </w:r>
      <w:r w:rsidRPr="0030428E">
        <w:rPr>
          <w:color w:val="auto"/>
        </w:rPr>
        <w:tab/>
        <w:t>;YYYYMMDD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HDATE2=$ZDATEH("19951231",5)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rStyle w:val="CodeItalicChar"/>
          <w:color w:val="auto"/>
        </w:rPr>
        <w:t xml:space="preserve"> 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rStyle w:val="CodeItalicChar"/>
            <w:color w:val="auto"/>
          </w:rPr>
          <w:t>1</w:t>
        </w:r>
      </w:smartTag>
      <w:r w:rsidRPr="0030428E">
        <w:rPr>
          <w:rStyle w:val="CodeItalicChar"/>
          <w:color w:val="auto"/>
        </w:rPr>
        <w:t xml:space="preserve"> - 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rStyle w:val="CodeItalicChar"/>
          <w:color w:val="auto"/>
        </w:rPr>
        <w:t>: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 xml:space="preserve">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=$ZDATEH("951230",5)</w:t>
      </w:r>
      <w:r w:rsidRPr="0030428E">
        <w:rPr>
          <w:color w:val="auto"/>
        </w:rPr>
        <w:tab/>
      </w:r>
      <w:r w:rsidRPr="0030428E">
        <w:rPr>
          <w:color w:val="auto"/>
        </w:rPr>
        <w:tab/>
        <w:t>;YYMMDD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HDATE2=$ZDATEH("951231",5)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rStyle w:val="CodeItalicChar"/>
          <w:color w:val="auto"/>
        </w:rPr>
        <w:t xml:space="preserve"> 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rStyle w:val="CodeItalicChar"/>
            <w:color w:val="auto"/>
          </w:rPr>
          <w:t>1</w:t>
        </w:r>
      </w:smartTag>
      <w:r w:rsidRPr="0030428E">
        <w:rPr>
          <w:rStyle w:val="CodeItalicChar"/>
          <w:color w:val="auto"/>
        </w:rPr>
        <w:t xml:space="preserve"> - 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rStyle w:val="CodeItalicChar"/>
          <w:color w:val="auto"/>
        </w:rPr>
        <w:t>:</w:t>
      </w:r>
      <w:smartTag w:uri="urn:schemas-microsoft-com:office:cs:smarttags" w:element="NumConv6p0">
        <w:smartTagPr>
          <w:attr w:name="sch" w:val="1"/>
          <w:attr w:name="val" w:val="00"/>
        </w:smartTagPr>
        <w:r w:rsidRPr="0030428E">
          <w:rPr>
            <w:rStyle w:val="CodeItalicChar"/>
            <w:color w:val="auto"/>
          </w:rPr>
          <w:t>00</w:t>
        </w:r>
      </w:smartTag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 xml:space="preserve">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 xml:space="preserve">=$ZDATEH("December </w:t>
      </w:r>
      <w:smartTag w:uri="urn:schemas-microsoft-com:office:cs:smarttags" w:element="NumConv6p0">
        <w:smartTagPr>
          <w:attr w:name="sch" w:val="1"/>
          <w:attr w:name="val" w:val="31"/>
        </w:smartTagPr>
        <w:r w:rsidRPr="0030428E">
          <w:rPr>
            <w:color w:val="auto"/>
          </w:rPr>
          <w:t>31</w:t>
        </w:r>
      </w:smartTag>
      <w:r w:rsidRPr="0030428E">
        <w:rPr>
          <w:color w:val="auto"/>
        </w:rPr>
        <w:t>, 1995",5)</w:t>
      </w:r>
      <w:r w:rsidRPr="0030428E">
        <w:rPr>
          <w:color w:val="auto"/>
        </w:rPr>
        <w:tab/>
        <w:t>;Mmmmmm DD, YYYY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HDATE2=$ZDATEH("December 30, 1995",5)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b/>
          <w:color w:val="auto"/>
        </w:rPr>
        <w:t xml:space="preserve"> </w:t>
      </w:r>
      <w:r w:rsidRPr="0030428E">
        <w:rPr>
          <w:rStyle w:val="CodeItalicChar"/>
          <w:color w:val="auto"/>
        </w:rPr>
        <w:t>1 - 00:00</w:t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;1 day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HDATE1=$H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HDATE2=$H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$P(HDATE1,",",2)=$ZTIMEH("14:05",2)</w:t>
      </w:r>
      <w:r w:rsidRPr="0030428E">
        <w:rPr>
          <w:color w:val="auto"/>
        </w:rPr>
        <w:tab/>
        <w:t>;HH:MM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$P(HDATE2,",",2)=$ZTIMEH("14:10",2)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b/>
          <w:color w:val="auto"/>
        </w:rPr>
        <w:t xml:space="preserve"> </w:t>
      </w:r>
      <w:r w:rsidRPr="0030428E">
        <w:rPr>
          <w:rStyle w:val="CodeItalicChar"/>
          <w:color w:val="auto"/>
        </w:rPr>
        <w:t>0 - 00:05</w:t>
      </w:r>
      <w:r w:rsidRPr="0030428E">
        <w:rPr>
          <w:rStyle w:val="CodeItalicChar"/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;five minute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HDATE1=$H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HDATE2=$H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$P(HDATE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,",",2)=$ZTIMEH("04:</w:t>
      </w:r>
      <w:smartTag w:uri="urn:schemas-microsoft-com:office:cs:smarttags" w:element="NumConv6p0">
        <w:smartTagPr>
          <w:attr w:name="sch" w:val="1"/>
          <w:attr w:name="val" w:val="05"/>
        </w:smartTagPr>
        <w:r w:rsidRPr="0030428E">
          <w:rPr>
            <w:color w:val="auto"/>
          </w:rPr>
          <w:t>05</w:t>
        </w:r>
      </w:smartTag>
      <w:r w:rsidRPr="0030428E">
        <w:rPr>
          <w:color w:val="auto"/>
        </w:rPr>
        <w:t>AM",4)</w:t>
      </w:r>
      <w:r w:rsidRPr="0030428E">
        <w:rPr>
          <w:color w:val="auto"/>
        </w:rPr>
        <w:tab/>
        <w:t>;HH:MMAM/PM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$P(HDATE2,",",2)=$ZTIMEH("04:05PM",4)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b/>
          <w:color w:val="auto"/>
        </w:rPr>
        <w:t xml:space="preserve"> </w:t>
      </w:r>
      <w:r w:rsidRPr="0030428E">
        <w:rPr>
          <w:rStyle w:val="CodeItalicChar"/>
          <w:color w:val="auto"/>
        </w:rPr>
        <w:t>0 - 12:00</w:t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;12 hours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HDATE1=$H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HDATE2=$H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$P(HDATE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,",",2)=$ZTIMEH("04:</w:t>
      </w:r>
      <w:smartTag w:uri="urn:schemas-microsoft-com:office:cs:smarttags" w:element="NumConv6p0">
        <w:smartTagPr>
          <w:attr w:name="sch" w:val="1"/>
          <w:attr w:name="val" w:val="05"/>
        </w:smartTagPr>
        <w:r w:rsidRPr="0030428E">
          <w:rPr>
            <w:color w:val="auto"/>
          </w:rPr>
          <w:t>05</w:t>
        </w:r>
      </w:smartTag>
      <w:r w:rsidRPr="0030428E">
        <w:rPr>
          <w:color w:val="auto"/>
        </w:rPr>
        <w:t xml:space="preserve"> AM",4)</w:t>
      </w:r>
      <w:r w:rsidRPr="0030428E">
        <w:rPr>
          <w:color w:val="auto"/>
        </w:rPr>
        <w:tab/>
        <w:t>;HH:MM AM/PM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$P(HDATE2,",",2)=$ZTIMEH("04:05 PM",4)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b/>
          <w:color w:val="auto"/>
        </w:rPr>
        <w:t xml:space="preserve"> </w:t>
      </w:r>
      <w:r w:rsidRPr="0030428E">
        <w:rPr>
          <w:rStyle w:val="CodeItalicChar"/>
          <w:color w:val="auto"/>
        </w:rPr>
        <w:t>0 - 12:00</w:t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;12 hour difference</w:t>
      </w:r>
    </w:p>
    <w:p w:rsidR="0046180E" w:rsidRPr="0030428E" w:rsidRDefault="0046180E" w:rsidP="0046180E">
      <w:pPr>
        <w:pStyle w:val="Code"/>
        <w:rPr>
          <w:color w:val="auto"/>
        </w:rPr>
      </w:pP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HDATE1=$H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HDATE2=$H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$P(HDATE</w:t>
      </w:r>
      <w:smartTag w:uri="urn:schemas-microsoft-com:office:cs:smarttags" w:element="NumConv6p0">
        <w:smartTagPr>
          <w:attr w:name="sch" w:val="1"/>
          <w:attr w:name="val" w:val="1"/>
        </w:smartTagPr>
        <w:r w:rsidRPr="0030428E">
          <w:rPr>
            <w:color w:val="auto"/>
          </w:rPr>
          <w:t>1</w:t>
        </w:r>
      </w:smartTag>
      <w:r w:rsidRPr="0030428E">
        <w:rPr>
          <w:color w:val="auto"/>
        </w:rPr>
        <w:t>,",",2)=$ZTIMEH("04:</w:t>
      </w:r>
      <w:smartTag w:uri="urn:schemas-microsoft-com:office:cs:smarttags" w:element="NumConv6p0">
        <w:smartTagPr>
          <w:attr w:name="sch" w:val="1"/>
          <w:attr w:name="val" w:val="05"/>
        </w:smartTagPr>
        <w:r w:rsidRPr="0030428E">
          <w:rPr>
            <w:color w:val="auto"/>
          </w:rPr>
          <w:t>05</w:t>
        </w:r>
      </w:smartTag>
      <w:r w:rsidRPr="0030428E">
        <w:rPr>
          <w:color w:val="auto"/>
        </w:rPr>
        <w:t>:</w:t>
      </w:r>
      <w:smartTag w:uri="urn:schemas-microsoft-com:office:cs:smarttags" w:element="NumConv6p0">
        <w:smartTagPr>
          <w:attr w:name="sch" w:val="1"/>
          <w:attr w:name="val" w:val="35"/>
        </w:smartTagPr>
        <w:r w:rsidRPr="0030428E">
          <w:rPr>
            <w:color w:val="auto"/>
          </w:rPr>
          <w:t>35</w:t>
        </w:r>
      </w:smartTag>
      <w:r w:rsidRPr="0030428E">
        <w:rPr>
          <w:color w:val="auto"/>
        </w:rPr>
        <w:t xml:space="preserve"> AM",4)</w:t>
      </w:r>
      <w:r w:rsidRPr="0030428E">
        <w:rPr>
          <w:color w:val="auto"/>
        </w:rPr>
        <w:tab/>
        <w:t>;HH:MM:SS AM/PM format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Set $P(HDATE2,",",2)=$ZTIMEH("04:05:40 PM",4)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color w:val="auto"/>
        </w:rPr>
        <w:t xml:space="preserve"> Write !,$$^DeltaDate(HDATE1,HDATE2)</w:t>
      </w:r>
    </w:p>
    <w:p w:rsidR="0046180E" w:rsidRPr="0030428E" w:rsidRDefault="0046180E" w:rsidP="0046180E">
      <w:pPr>
        <w:pStyle w:val="Code"/>
        <w:ind w:firstLine="0"/>
        <w:rPr>
          <w:color w:val="auto"/>
        </w:rPr>
      </w:pPr>
      <w:r w:rsidRPr="0030428E">
        <w:rPr>
          <w:rStyle w:val="CodeItalicChar"/>
          <w:color w:val="auto"/>
        </w:rPr>
        <w:t xml:space="preserve"> 0 - 12:00.05</w:t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</w:r>
      <w:r w:rsidRPr="0030428E">
        <w:rPr>
          <w:color w:val="auto"/>
        </w:rPr>
        <w:tab/>
        <w:t>;12 hour and 5 sec difference</w:t>
      </w:r>
    </w:p>
    <w:p w:rsidR="0046180E" w:rsidRDefault="0046180E" w:rsidP="0046180E">
      <w:pPr>
        <w:pStyle w:val="Code"/>
      </w:pPr>
    </w:p>
    <w:p w:rsidR="0046180E" w:rsidRPr="007D3446" w:rsidRDefault="0046180E" w:rsidP="0046180E"/>
    <w:p w:rsidR="000D4A8A" w:rsidRDefault="000D4A8A" w:rsidP="000D4A8A">
      <w:pPr>
        <w:pStyle w:val="Heading1"/>
        <w:sectPr w:rsidR="000D4A8A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0D4A8A" w:rsidRPr="003E767D" w:rsidRDefault="000D4A8A" w:rsidP="003E767D">
      <w:pPr>
        <w:pStyle w:val="Heading1"/>
        <w:jc w:val="center"/>
        <w:rPr>
          <w:sz w:val="52"/>
          <w:szCs w:val="52"/>
        </w:rPr>
      </w:pPr>
      <w:bookmarkStart w:id="736" w:name="_Toc323692448"/>
      <w:r w:rsidRPr="003E767D">
        <w:rPr>
          <w:sz w:val="52"/>
          <w:szCs w:val="52"/>
        </w:rPr>
        <w:t>Object Technology Introduction</w:t>
      </w:r>
      <w:bookmarkEnd w:id="736"/>
    </w:p>
    <w:p w:rsidR="005113C9" w:rsidRDefault="005113C9" w:rsidP="000D4A8A">
      <w:bookmarkStart w:id="737" w:name="_Toc204860472"/>
    </w:p>
    <w:p w:rsidR="005113C9" w:rsidRDefault="005113C9" w:rsidP="000D4A8A"/>
    <w:p w:rsidR="005113C9" w:rsidRDefault="005113C9" w:rsidP="000D4A8A"/>
    <w:p w:rsidR="005113C9" w:rsidRDefault="005113C9" w:rsidP="000D4A8A"/>
    <w:p w:rsidR="005113C9" w:rsidRDefault="005113C9" w:rsidP="000D4A8A"/>
    <w:p w:rsidR="005113C9" w:rsidRDefault="005113C9" w:rsidP="000D4A8A"/>
    <w:p w:rsidR="00192D95" w:rsidRDefault="00192D95" w:rsidP="000D4A8A"/>
    <w:p w:rsidR="00192D95" w:rsidRDefault="00192D95" w:rsidP="000D4A8A"/>
    <w:p w:rsidR="00192D95" w:rsidRDefault="00192D95" w:rsidP="000D4A8A"/>
    <w:p w:rsidR="00192D95" w:rsidRDefault="00192D95" w:rsidP="000D4A8A"/>
    <w:p w:rsidR="005113C9" w:rsidRDefault="005113C9" w:rsidP="000D4A8A"/>
    <w:p w:rsidR="005113C9" w:rsidRPr="00B76B1D" w:rsidRDefault="0098119B" w:rsidP="00B76B1D">
      <w:pPr>
        <w:jc w:val="center"/>
        <w:rPr>
          <w:rFonts w:ascii="Arial" w:hAnsi="Arial" w:cs="Arial"/>
          <w:sz w:val="32"/>
          <w:szCs w:val="32"/>
        </w:rPr>
      </w:pPr>
      <w:r w:rsidRPr="00B76B1D">
        <w:rPr>
          <w:rFonts w:ascii="Arial" w:hAnsi="Arial" w:cs="Arial"/>
          <w:sz w:val="32"/>
          <w:szCs w:val="32"/>
        </w:rPr>
        <w:t>“</w:t>
      </w:r>
      <w:r w:rsidR="005113C9" w:rsidRPr="00B76B1D">
        <w:rPr>
          <w:rFonts w:ascii="Arial" w:hAnsi="Arial" w:cs="Arial"/>
          <w:sz w:val="32"/>
          <w:szCs w:val="32"/>
        </w:rPr>
        <w:t xml:space="preserve">There are persons who constantly clamor. They complain of oppression, speculation, and pernicious influence of wealth. They cry out loudly </w:t>
      </w:r>
      <w:r w:rsidR="00192D95" w:rsidRPr="00B76B1D">
        <w:rPr>
          <w:rFonts w:ascii="Arial" w:hAnsi="Arial" w:cs="Arial"/>
          <w:sz w:val="32"/>
          <w:szCs w:val="32"/>
        </w:rPr>
        <w:t>against</w:t>
      </w:r>
      <w:r w:rsidR="005113C9" w:rsidRPr="00B76B1D">
        <w:rPr>
          <w:rFonts w:ascii="Arial" w:hAnsi="Arial" w:cs="Arial"/>
          <w:sz w:val="32"/>
          <w:szCs w:val="32"/>
        </w:rPr>
        <w:t xml:space="preserve"> al</w:t>
      </w:r>
      <w:r w:rsidR="00192D95" w:rsidRPr="00B76B1D">
        <w:rPr>
          <w:rFonts w:ascii="Arial" w:hAnsi="Arial" w:cs="Arial"/>
          <w:sz w:val="32"/>
          <w:szCs w:val="32"/>
        </w:rPr>
        <w:t>l b</w:t>
      </w:r>
      <w:r w:rsidR="005113C9" w:rsidRPr="00B76B1D">
        <w:rPr>
          <w:rFonts w:ascii="Arial" w:hAnsi="Arial" w:cs="Arial"/>
          <w:sz w:val="32"/>
          <w:szCs w:val="32"/>
        </w:rPr>
        <w:t>anks and corporations, and a means by which s</w:t>
      </w:r>
      <w:r w:rsidR="00192D95" w:rsidRPr="00B76B1D">
        <w:rPr>
          <w:rFonts w:ascii="Arial" w:hAnsi="Arial" w:cs="Arial"/>
          <w:sz w:val="32"/>
          <w:szCs w:val="32"/>
        </w:rPr>
        <w:t>mall capitalists become united</w:t>
      </w:r>
      <w:r w:rsidR="005113C9" w:rsidRPr="00B76B1D">
        <w:rPr>
          <w:rFonts w:ascii="Arial" w:hAnsi="Arial" w:cs="Arial"/>
          <w:sz w:val="32"/>
          <w:szCs w:val="32"/>
        </w:rPr>
        <w:t xml:space="preserve"> in order to produce important and beneficial results. They carry on mad hostility agains</w:t>
      </w:r>
      <w:r w:rsidR="00192D95" w:rsidRPr="00B76B1D">
        <w:rPr>
          <w:rFonts w:ascii="Arial" w:hAnsi="Arial" w:cs="Arial"/>
          <w:sz w:val="32"/>
          <w:szCs w:val="32"/>
        </w:rPr>
        <w:t>t</w:t>
      </w:r>
      <w:r w:rsidR="005113C9" w:rsidRPr="00B76B1D">
        <w:rPr>
          <w:rFonts w:ascii="Arial" w:hAnsi="Arial" w:cs="Arial"/>
          <w:sz w:val="32"/>
          <w:szCs w:val="32"/>
        </w:rPr>
        <w:t xml:space="preserve"> all established institutions. They would choke t</w:t>
      </w:r>
      <w:r w:rsidR="00192D95" w:rsidRPr="00B76B1D">
        <w:rPr>
          <w:rFonts w:ascii="Arial" w:hAnsi="Arial" w:cs="Arial"/>
          <w:sz w:val="32"/>
          <w:szCs w:val="32"/>
        </w:rPr>
        <w:t>he fountain of human civilization</w:t>
      </w:r>
      <w:r w:rsidR="005113C9" w:rsidRPr="00B76B1D">
        <w:rPr>
          <w:rFonts w:ascii="Arial" w:hAnsi="Arial" w:cs="Arial"/>
          <w:sz w:val="32"/>
          <w:szCs w:val="32"/>
        </w:rPr>
        <w:t>.</w:t>
      </w:r>
      <w:r w:rsidRPr="00B76B1D">
        <w:rPr>
          <w:rFonts w:ascii="Arial" w:hAnsi="Arial" w:cs="Arial"/>
          <w:sz w:val="32"/>
          <w:szCs w:val="32"/>
        </w:rPr>
        <w:t>”</w:t>
      </w:r>
    </w:p>
    <w:p w:rsidR="00B76B1D" w:rsidRPr="00B76B1D" w:rsidRDefault="00B76B1D" w:rsidP="00B76B1D">
      <w:pPr>
        <w:pStyle w:val="ListParagraph"/>
        <w:numPr>
          <w:ilvl w:val="0"/>
          <w:numId w:val="42"/>
        </w:numPr>
        <w:jc w:val="center"/>
        <w:rPr>
          <w:rFonts w:ascii="Arial" w:hAnsi="Arial" w:cs="Arial"/>
          <w:sz w:val="32"/>
          <w:szCs w:val="32"/>
        </w:rPr>
      </w:pPr>
      <w:r w:rsidRPr="00B76B1D">
        <w:rPr>
          <w:rFonts w:ascii="Arial" w:hAnsi="Arial" w:cs="Arial"/>
          <w:sz w:val="32"/>
          <w:szCs w:val="32"/>
        </w:rPr>
        <w:t>Daniel Webster</w:t>
      </w:r>
    </w:p>
    <w:p w:rsidR="000D4A8A" w:rsidRDefault="000D4A8A" w:rsidP="00E8497F">
      <w:pPr>
        <w:spacing w:after="0"/>
        <w:ind w:firstLine="0"/>
      </w:pPr>
      <w:r>
        <w:br w:type="page"/>
      </w:r>
      <w:bookmarkStart w:id="738" w:name="_Ref306347975"/>
      <w:r>
        <w:t xml:space="preserve">Illustration </w:t>
      </w:r>
      <w:fldSimple w:instr=" STYLEREF 1 \s ">
        <w:r w:rsidR="00725288">
          <w:rPr>
            <w:noProof/>
          </w:rPr>
          <w:t>21</w:t>
        </w:r>
      </w:fldSimple>
      <w:r>
        <w:noBreakHyphen/>
      </w:r>
      <w:fldSimple w:instr=" SEQ Illustration \* ARABIC \s 1 ">
        <w:r w:rsidR="00725288">
          <w:rPr>
            <w:noProof/>
          </w:rPr>
          <w:t>1</w:t>
        </w:r>
      </w:fldSimple>
      <w:bookmarkEnd w:id="738"/>
      <w:r w:rsidR="00A37D0F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BF9EE7" wp14:editId="2A3FE567">
                <wp:simplePos x="0" y="0"/>
                <wp:positionH relativeFrom="column">
                  <wp:posOffset>1462405</wp:posOffset>
                </wp:positionH>
                <wp:positionV relativeFrom="paragraph">
                  <wp:posOffset>220980</wp:posOffset>
                </wp:positionV>
                <wp:extent cx="2819400" cy="890270"/>
                <wp:effectExtent l="5080" t="11430" r="13970" b="12700"/>
                <wp:wrapNone/>
                <wp:docPr id="1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19400" cy="890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293" w:rsidRPr="00813E05" w:rsidRDefault="00F84293" w:rsidP="000D4A8A">
                            <w:pPr>
                              <w:ind w:firstLine="0"/>
                              <w:jc w:val="center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Class: All Vehicles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Method: Steps for changing the oil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Method: Steps for changing a tire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Method: Steps for changing spark plugs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Etc</w:t>
                            </w:r>
                          </w:p>
                          <w:p w:rsidR="00F84293" w:rsidRDefault="00F8429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115.15pt;margin-top:17.4pt;width:222pt;height:70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">
                <v:textbox>
                  <w:txbxContent>
                    <w:p w:rsidR="00FD7198" w:rsidRPr="00813E05" w:rsidRDefault="00FD7198" w:rsidP="000D4A8A">
                      <w:pPr>
                        <w:ind w:firstLine="0"/>
                        <w:jc w:val="center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Class: All Vehicles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Method: Steps for changing the oil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Method: Steps for changing a tire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Method: Steps for changing spark plugs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Etc</w:t>
                      </w:r>
                    </w:p>
                    <w:p w:rsidR="00FD7198" w:rsidRDefault="00FD7198"/>
                  </w:txbxContent>
                </v:textbox>
              </v:rect>
            </w:pict>
          </mc:Fallback>
        </mc:AlternateContent>
      </w:r>
      <w:r>
        <w:t xml:space="preserve"> </w:t>
      </w:r>
      <w:r w:rsidRPr="00F57492">
        <w:t>Class Hierarchy, Inheritance</w:t>
      </w:r>
      <w:r>
        <w:t xml:space="preserve"> and Polymorphism</w:t>
      </w:r>
    </w:p>
    <w:p w:rsidR="000D4A8A" w:rsidRDefault="000D4A8A" w:rsidP="000D4A8A"/>
    <w:p w:rsidR="000D4A8A" w:rsidRDefault="000D4A8A" w:rsidP="000D4A8A"/>
    <w:p w:rsidR="000D4A8A" w:rsidRDefault="000D4A8A" w:rsidP="000D4A8A"/>
    <w:p w:rsidR="000D4A8A" w:rsidRDefault="00A37D0F" w:rsidP="000D4A8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0505FF4" wp14:editId="567E150A">
                <wp:simplePos x="0" y="0"/>
                <wp:positionH relativeFrom="column">
                  <wp:posOffset>3253740</wp:posOffset>
                </wp:positionH>
                <wp:positionV relativeFrom="paragraph">
                  <wp:posOffset>171450</wp:posOffset>
                </wp:positionV>
                <wp:extent cx="1117600" cy="1554480"/>
                <wp:effectExtent l="5715" t="9525" r="57785" b="45720"/>
                <wp:wrapNone/>
                <wp:docPr id="15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17600" cy="15544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9" o:spid="_x0000_s1026" type="#_x0000_t32" style="position:absolute;margin-left:256.2pt;margin-top:13.5pt;width:88pt;height:122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">
                <v:stroke endarrow="block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DFA1526" wp14:editId="3E0A1797">
                <wp:simplePos x="0" y="0"/>
                <wp:positionH relativeFrom="column">
                  <wp:posOffset>1462405</wp:posOffset>
                </wp:positionH>
                <wp:positionV relativeFrom="paragraph">
                  <wp:posOffset>171450</wp:posOffset>
                </wp:positionV>
                <wp:extent cx="1092835" cy="1554480"/>
                <wp:effectExtent l="52705" t="9525" r="6985" b="45720"/>
                <wp:wrapNone/>
                <wp:docPr id="14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92835" cy="155448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7" o:spid="_x0000_s1026" type="#_x0000_t32" style="position:absolute;margin-left:115.15pt;margin-top:13.5pt;width:86.05pt;height:122.4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">
                <v:stroke endarrow="block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37CBF5" wp14:editId="0B983027">
                <wp:simplePos x="0" y="0"/>
                <wp:positionH relativeFrom="column">
                  <wp:posOffset>2924175</wp:posOffset>
                </wp:positionH>
                <wp:positionV relativeFrom="paragraph">
                  <wp:posOffset>171450</wp:posOffset>
                </wp:positionV>
                <wp:extent cx="635" cy="2152015"/>
                <wp:effectExtent l="57150" t="9525" r="56515" b="19685"/>
                <wp:wrapNone/>
                <wp:docPr id="13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1520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8" o:spid="_x0000_s1026" type="#_x0000_t32" style="position:absolute;margin-left:230.25pt;margin-top:13.5pt;width:.05pt;height:169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">
                <v:stroke endarrow="block"/>
              </v:shape>
            </w:pict>
          </mc:Fallback>
        </mc:AlternateContent>
      </w:r>
    </w:p>
    <w:p w:rsidR="000D4A8A" w:rsidRDefault="000D4A8A" w:rsidP="000D4A8A">
      <w:pPr>
        <w:ind w:firstLine="0"/>
      </w:pPr>
    </w:p>
    <w:p w:rsidR="000D4A8A" w:rsidRDefault="00A37D0F" w:rsidP="000D4A8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7BF9D8" wp14:editId="772CBDB7">
                <wp:simplePos x="0" y="0"/>
                <wp:positionH relativeFrom="column">
                  <wp:posOffset>590550</wp:posOffset>
                </wp:positionH>
                <wp:positionV relativeFrom="paragraph">
                  <wp:posOffset>17145</wp:posOffset>
                </wp:positionV>
                <wp:extent cx="5072380" cy="671195"/>
                <wp:effectExtent l="9525" t="7620" r="13970" b="6985"/>
                <wp:wrapNone/>
                <wp:docPr id="12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72380" cy="671195"/>
                        </a:xfrm>
                        <a:prstGeom prst="flowChartAlternateProcess">
                          <a:avLst/>
                        </a:prstGeom>
                        <a:solidFill>
                          <a:schemeClr val="bg1">
                            <a:lumMod val="85000"/>
                            <a:lumOff val="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As we go down the Class Hierarchy, Inheritance comes into play. Both Data and Methods from the upper level classes are available to the downstream classes. Polymorphism also comes into effect; the downstream classes modify </w:t>
                            </w:r>
                            <w:r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Inherited </w:t>
                            </w:r>
                            <w:r w:rsidRPr="00813E0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Method</w:t>
                            </w:r>
                            <w:r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s</w:t>
                            </w:r>
                            <w:r w:rsidRPr="00813E0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to </w:t>
                            </w:r>
                            <w:r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>fit their</w:t>
                            </w:r>
                            <w:r w:rsidRPr="00813E0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</w:rPr>
                              <w:t xml:space="preserve"> own needs.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AutoShape 12" o:spid="_x0000_s1027" type="#_x0000_t176" style="position:absolute;left:0;text-align:left;margin-left:46.5pt;margin-top:1.35pt;width:399.4pt;height:52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" fillcolor="#d8d8d8 [2732]">
                <v:textbox>
                  <w:txbxContent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As we go down the Class Hierarchy, Inheritance comes into play. Both Data and Methods from the upper level classes are available to the downstream classes. Polymorphism also comes into effect; the downstream classes modify </w:t>
                      </w:r>
                      <w:r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Inherited </w:t>
                      </w:r>
                      <w:r w:rsidRPr="00813E05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Method</w:t>
                      </w:r>
                      <w:r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s</w:t>
                      </w:r>
                      <w:r w:rsidRPr="00813E05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to </w:t>
                      </w:r>
                      <w:r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>fit their</w:t>
                      </w:r>
                      <w:r w:rsidRPr="00813E05">
                        <w:rPr>
                          <w:rFonts w:ascii="Courier New" w:hAnsi="Courier New" w:cs="Courier New"/>
                          <w:sz w:val="16"/>
                          <w:szCs w:val="16"/>
                        </w:rPr>
                        <w:t xml:space="preserve"> own needs.</w:t>
                      </w:r>
                    </w:p>
                  </w:txbxContent>
                </v:textbox>
              </v:shape>
            </w:pict>
          </mc:Fallback>
        </mc:AlternateContent>
      </w:r>
    </w:p>
    <w:p w:rsidR="000D4A8A" w:rsidRDefault="000D4A8A" w:rsidP="000D4A8A"/>
    <w:p w:rsidR="000D4A8A" w:rsidRDefault="000D4A8A" w:rsidP="000D4A8A"/>
    <w:p w:rsidR="000D4A8A" w:rsidRDefault="000D4A8A" w:rsidP="000D4A8A"/>
    <w:p w:rsidR="000D4A8A" w:rsidRDefault="00A37D0F" w:rsidP="000D4A8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77050D" wp14:editId="13098909">
                <wp:simplePos x="0" y="0"/>
                <wp:positionH relativeFrom="column">
                  <wp:posOffset>3476625</wp:posOffset>
                </wp:positionH>
                <wp:positionV relativeFrom="paragraph">
                  <wp:posOffset>201930</wp:posOffset>
                </wp:positionV>
                <wp:extent cx="2512695" cy="632460"/>
                <wp:effectExtent l="9525" t="11430" r="11430" b="13335"/>
                <wp:wrapNone/>
                <wp:docPr id="1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2695" cy="632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jc w:val="center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Class: All Motorcycles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the oil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a tire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spark plugs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Etc</w:t>
                            </w:r>
                          </w:p>
                          <w:p w:rsidR="00F84293" w:rsidRDefault="00F84293" w:rsidP="000D4A8A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8" type="#_x0000_t202" style="position:absolute;left:0;text-align:left;margin-left:273.75pt;margin-top:15.9pt;width:197.85pt;height:49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">
                <v:textbox>
                  <w:txbxContent>
                    <w:p w:rsidR="00FD7198" w:rsidRPr="00813E05" w:rsidRDefault="00FD7198" w:rsidP="000D4A8A">
                      <w:pPr>
                        <w:spacing w:after="0"/>
                        <w:ind w:firstLine="0"/>
                        <w:jc w:val="center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Class: All Motorcycles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the oil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a tire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spark plugs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Etc</w:t>
                      </w:r>
                    </w:p>
                    <w:p w:rsidR="00FD7198" w:rsidRDefault="00FD7198" w:rsidP="000D4A8A">
                      <w:pPr>
                        <w:spacing w:after="0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DAD26B" wp14:editId="38C73CE5">
                <wp:simplePos x="0" y="0"/>
                <wp:positionH relativeFrom="column">
                  <wp:posOffset>69850</wp:posOffset>
                </wp:positionH>
                <wp:positionV relativeFrom="paragraph">
                  <wp:posOffset>201930</wp:posOffset>
                </wp:positionV>
                <wp:extent cx="2240280" cy="684530"/>
                <wp:effectExtent l="12700" t="11430" r="13970" b="8890"/>
                <wp:wrapNone/>
                <wp:docPr id="1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0280" cy="6845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jc w:val="center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Class: All Cars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Method: </w:t>
                            </w: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Steps for changing the oil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Method: </w:t>
                            </w: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Steps for changing a tire</w:t>
                            </w:r>
                          </w:p>
                          <w:p w:rsidR="00F84293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Method: </w:t>
                            </w: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Steps for changing spark plugs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Etc</w:t>
                            </w:r>
                          </w:p>
                          <w:p w:rsidR="00F84293" w:rsidRDefault="00F84293"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left:0;text-align:left;margin-left:5.5pt;margin-top:15.9pt;width:176.4pt;height:53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">
                <v:textbox>
                  <w:txbxContent>
                    <w:p w:rsidR="00FD7198" w:rsidRPr="00813E05" w:rsidRDefault="00FD7198" w:rsidP="000D4A8A">
                      <w:pPr>
                        <w:spacing w:after="0"/>
                        <w:ind w:firstLine="0"/>
                        <w:jc w:val="center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Class: All Cars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Method: </w:t>
                      </w: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Steps for changing the oil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Method: </w:t>
                      </w: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Steps for changing a tire</w:t>
                      </w:r>
                    </w:p>
                    <w:p w:rsidR="00FD7198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Method: </w:t>
                      </w: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Steps for changing spark plugs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Etc</w:t>
                      </w:r>
                    </w:p>
                    <w:p w:rsidR="00FD7198" w:rsidRDefault="00FD7198">
                      <w: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 w:rsidR="000D4A8A" w:rsidRDefault="000D4A8A" w:rsidP="000D4A8A"/>
    <w:p w:rsidR="000D4A8A" w:rsidRDefault="000D4A8A" w:rsidP="000D4A8A"/>
    <w:p w:rsidR="000D4A8A" w:rsidRDefault="00A37D0F" w:rsidP="000D4A8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E77F7EE" wp14:editId="6B6F3E06">
                <wp:simplePos x="0" y="0"/>
                <wp:positionH relativeFrom="column">
                  <wp:posOffset>948055</wp:posOffset>
                </wp:positionH>
                <wp:positionV relativeFrom="paragraph">
                  <wp:posOffset>124460</wp:posOffset>
                </wp:positionV>
                <wp:extent cx="635" cy="1039495"/>
                <wp:effectExtent l="52705" t="10160" r="60960" b="17145"/>
                <wp:wrapNone/>
                <wp:docPr id="9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10394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1" o:spid="_x0000_s1026" type="#_x0000_t32" style="position:absolute;margin-left:74.65pt;margin-top:9.8pt;width:.05pt;height:81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">
                <v:stroke endarrow="block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AB60D8" wp14:editId="3AAF1144">
                <wp:simplePos x="0" y="0"/>
                <wp:positionH relativeFrom="column">
                  <wp:posOffset>1374140</wp:posOffset>
                </wp:positionH>
                <wp:positionV relativeFrom="paragraph">
                  <wp:posOffset>124460</wp:posOffset>
                </wp:positionV>
                <wp:extent cx="1619250" cy="1039495"/>
                <wp:effectExtent l="12065" t="10160" r="45085" b="55245"/>
                <wp:wrapNone/>
                <wp:docPr id="8" name="Auto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19250" cy="10394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4" o:spid="_x0000_s1026" type="#_x0000_t32" style="position:absolute;margin-left:108.2pt;margin-top:9.8pt;width:127.5pt;height:81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">
                <v:stroke endarrow="block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362C87" wp14:editId="5E57142D">
                <wp:simplePos x="0" y="0"/>
                <wp:positionH relativeFrom="column">
                  <wp:posOffset>2647950</wp:posOffset>
                </wp:positionH>
                <wp:positionV relativeFrom="paragraph">
                  <wp:posOffset>37465</wp:posOffset>
                </wp:positionV>
                <wp:extent cx="2295525" cy="628650"/>
                <wp:effectExtent l="9525" t="8890" r="9525" b="10160"/>
                <wp:wrapNone/>
                <wp:docPr id="7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5525" cy="628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jc w:val="center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Class: All Trucks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the oil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a tire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spark plugs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Etc</w:t>
                            </w:r>
                          </w:p>
                          <w:p w:rsidR="00F84293" w:rsidRDefault="00F84293" w:rsidP="000D4A8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" o:spid="_x0000_s1030" type="#_x0000_t202" style="position:absolute;left:0;text-align:left;margin-left:208.5pt;margin-top:2.95pt;width:180.75pt;height:4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">
                <v:textbox>
                  <w:txbxContent>
                    <w:p w:rsidR="00FD7198" w:rsidRPr="00813E05" w:rsidRDefault="00FD7198" w:rsidP="000D4A8A">
                      <w:pPr>
                        <w:spacing w:after="0"/>
                        <w:ind w:firstLine="0"/>
                        <w:jc w:val="center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Class: All Trucks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the oil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a tire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spark plugs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Etc</w:t>
                      </w:r>
                    </w:p>
                    <w:p w:rsidR="00FD7198" w:rsidRDefault="00FD7198" w:rsidP="000D4A8A"/>
                  </w:txbxContent>
                </v:textbox>
              </v:shape>
            </w:pict>
          </mc:Fallback>
        </mc:AlternateContent>
      </w:r>
    </w:p>
    <w:p w:rsidR="000D4A8A" w:rsidRDefault="000D4A8A" w:rsidP="000D4A8A"/>
    <w:p w:rsidR="000D4A8A" w:rsidRDefault="000D4A8A" w:rsidP="000D4A8A"/>
    <w:p w:rsidR="000D4A8A" w:rsidRPr="00FE55AE" w:rsidRDefault="000D4A8A" w:rsidP="000D4A8A">
      <w:pPr>
        <w:spacing w:after="0"/>
        <w:ind w:firstLine="0"/>
        <w:rPr>
          <w:rFonts w:ascii="Courier New" w:hAnsi="Courier New" w:cs="Courier New"/>
          <w:sz w:val="14"/>
          <w:szCs w:val="14"/>
        </w:rPr>
      </w:pPr>
    </w:p>
    <w:p w:rsidR="000D4A8A" w:rsidRDefault="00A37D0F" w:rsidP="000D4A8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ADFA15" wp14:editId="265FDB83">
                <wp:simplePos x="0" y="0"/>
                <wp:positionH relativeFrom="column">
                  <wp:posOffset>2762250</wp:posOffset>
                </wp:positionH>
                <wp:positionV relativeFrom="paragraph">
                  <wp:posOffset>224155</wp:posOffset>
                </wp:positionV>
                <wp:extent cx="2272030" cy="633730"/>
                <wp:effectExtent l="9525" t="5080" r="13970" b="8890"/>
                <wp:wrapNone/>
                <wp:docPr id="6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72030" cy="633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jc w:val="center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Class: </w:t>
                            </w: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Fords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the oil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a tire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spark plugs</w:t>
                            </w:r>
                          </w:p>
                          <w:p w:rsidR="00F84293" w:rsidRPr="00FE55AE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Etc</w:t>
                            </w:r>
                          </w:p>
                          <w:p w:rsidR="00F84293" w:rsidRDefault="00F84293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3" o:spid="_x0000_s1031" style="position:absolute;left:0;text-align:left;margin-left:217.5pt;margin-top:17.65pt;width:178.9pt;height:49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">
                <v:textbox>
                  <w:txbxContent>
                    <w:p w:rsidR="00FD7198" w:rsidRPr="00813E05" w:rsidRDefault="00FD7198" w:rsidP="000D4A8A">
                      <w:pPr>
                        <w:spacing w:after="0"/>
                        <w:ind w:firstLine="0"/>
                        <w:jc w:val="center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Class: </w:t>
                      </w: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Fords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the oil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a tire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spark plugs</w:t>
                      </w:r>
                    </w:p>
                    <w:p w:rsidR="00FD7198" w:rsidRPr="00FE55AE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Etc</w:t>
                      </w:r>
                    </w:p>
                    <w:p w:rsidR="00FD7198" w:rsidRDefault="00FD7198"/>
                  </w:txbxContent>
                </v:textbox>
              </v: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74E8F0" wp14:editId="0E190972">
                <wp:simplePos x="0" y="0"/>
                <wp:positionH relativeFrom="column">
                  <wp:posOffset>22225</wp:posOffset>
                </wp:positionH>
                <wp:positionV relativeFrom="paragraph">
                  <wp:posOffset>224155</wp:posOffset>
                </wp:positionV>
                <wp:extent cx="2320925" cy="633730"/>
                <wp:effectExtent l="12700" t="5080" r="9525" b="8890"/>
                <wp:wrapNone/>
                <wp:docPr id="5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0925" cy="633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jc w:val="center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Class: </w:t>
                            </w: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Chevrolets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the oil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a tire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spark plugs</w:t>
                            </w:r>
                          </w:p>
                          <w:p w:rsidR="00F84293" w:rsidRPr="00FE55AE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Etc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32" type="#_x0000_t202" style="position:absolute;left:0;text-align:left;margin-left:1.75pt;margin-top:17.65pt;width:182.75pt;height:49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">
                <v:textbox>
                  <w:txbxContent>
                    <w:p w:rsidR="00FD7198" w:rsidRPr="00813E05" w:rsidRDefault="00FD7198" w:rsidP="000D4A8A">
                      <w:pPr>
                        <w:spacing w:after="0"/>
                        <w:ind w:firstLine="0"/>
                        <w:jc w:val="center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Class: </w:t>
                      </w: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Chevrolets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the oil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a tire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spark plugs</w:t>
                      </w:r>
                    </w:p>
                    <w:p w:rsidR="00FD7198" w:rsidRPr="00FE55AE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Etc</w:t>
                      </w:r>
                    </w:p>
                  </w:txbxContent>
                </v:textbox>
              </v:shape>
            </w:pict>
          </mc:Fallback>
        </mc:AlternateContent>
      </w:r>
    </w:p>
    <w:p w:rsidR="000D4A8A" w:rsidRDefault="000D4A8A" w:rsidP="000D4A8A"/>
    <w:p w:rsidR="000D4A8A" w:rsidRDefault="000D4A8A" w:rsidP="000D4A8A"/>
    <w:p w:rsidR="000D4A8A" w:rsidRDefault="00A37D0F" w:rsidP="000D4A8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18C0E1D" wp14:editId="2506551D">
                <wp:simplePos x="0" y="0"/>
                <wp:positionH relativeFrom="column">
                  <wp:posOffset>1977390</wp:posOffset>
                </wp:positionH>
                <wp:positionV relativeFrom="paragraph">
                  <wp:posOffset>95885</wp:posOffset>
                </wp:positionV>
                <wp:extent cx="1397000" cy="475615"/>
                <wp:effectExtent l="5715" t="10160" r="35560" b="57150"/>
                <wp:wrapNone/>
                <wp:docPr id="4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97000" cy="47561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7" o:spid="_x0000_s1026" type="#_x0000_t32" style="position:absolute;margin-left:155.7pt;margin-top:7.55pt;width:110pt;height:37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">
                <v:stroke endarrow="block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EFC06A2" wp14:editId="25977189">
                <wp:simplePos x="0" y="0"/>
                <wp:positionH relativeFrom="column">
                  <wp:posOffset>1185545</wp:posOffset>
                </wp:positionH>
                <wp:positionV relativeFrom="paragraph">
                  <wp:posOffset>95885</wp:posOffset>
                </wp:positionV>
                <wp:extent cx="635" cy="442595"/>
                <wp:effectExtent l="52070" t="10160" r="61595" b="23495"/>
                <wp:wrapNone/>
                <wp:docPr id="3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44259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18" o:spid="_x0000_s1026" type="#_x0000_t32" style="position:absolute;margin-left:93.35pt;margin-top:7.55pt;width:.05pt;height:34.8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">
                <v:stroke endarrow="block"/>
              </v:shape>
            </w:pict>
          </mc:Fallback>
        </mc:AlternateContent>
      </w:r>
    </w:p>
    <w:p w:rsidR="000D4A8A" w:rsidRDefault="00A37D0F" w:rsidP="000D4A8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DEB51D6" wp14:editId="07AF5A02">
                <wp:simplePos x="0" y="0"/>
                <wp:positionH relativeFrom="column">
                  <wp:posOffset>107950</wp:posOffset>
                </wp:positionH>
                <wp:positionV relativeFrom="paragraph">
                  <wp:posOffset>284480</wp:posOffset>
                </wp:positionV>
                <wp:extent cx="2320925" cy="633730"/>
                <wp:effectExtent l="12700" t="8255" r="9525" b="5715"/>
                <wp:wrapNone/>
                <wp:docPr id="2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0925" cy="633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jc w:val="center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Class: </w:t>
                            </w: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Lumina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the oil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a tire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spark plugs</w:t>
                            </w:r>
                          </w:p>
                          <w:p w:rsidR="00F84293" w:rsidRPr="00FE55AE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Etc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" o:spid="_x0000_s1033" type="#_x0000_t202" style="position:absolute;left:0;text-align:left;margin-left:8.5pt;margin-top:22.4pt;width:182.75pt;height:49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">
                <v:textbox>
                  <w:txbxContent>
                    <w:p w:rsidR="00FD7198" w:rsidRPr="00813E05" w:rsidRDefault="00FD7198" w:rsidP="000D4A8A">
                      <w:pPr>
                        <w:spacing w:after="0"/>
                        <w:ind w:firstLine="0"/>
                        <w:jc w:val="center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Class: </w:t>
                      </w: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Lumina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the oil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a tire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spark plugs</w:t>
                      </w:r>
                    </w:p>
                    <w:p w:rsidR="00FD7198" w:rsidRPr="00FE55AE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Etc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1CBB57" wp14:editId="024BF6CA">
                <wp:simplePos x="0" y="0"/>
                <wp:positionH relativeFrom="column">
                  <wp:posOffset>2794000</wp:posOffset>
                </wp:positionH>
                <wp:positionV relativeFrom="paragraph">
                  <wp:posOffset>317500</wp:posOffset>
                </wp:positionV>
                <wp:extent cx="2320925" cy="633730"/>
                <wp:effectExtent l="12700" t="12700" r="9525" b="10795"/>
                <wp:wrapNone/>
                <wp:docPr id="1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20925" cy="6337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jc w:val="center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 xml:space="preserve">Class: </w:t>
                            </w: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Corvettes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the oil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a tire</w:t>
                            </w:r>
                          </w:p>
                          <w:p w:rsidR="00F84293" w:rsidRPr="00813E05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 w:rsidRPr="00813E05"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Method: Steps for changing spark plugs</w:t>
                            </w:r>
                          </w:p>
                          <w:p w:rsidR="00F84293" w:rsidRPr="00FE55AE" w:rsidRDefault="00F84293" w:rsidP="000D4A8A">
                            <w:pPr>
                              <w:spacing w:after="0"/>
                              <w:ind w:firstLine="0"/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4"/>
                                <w:szCs w:val="14"/>
                              </w:rPr>
                              <w:t>Etc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1034" type="#_x0000_t202" style="position:absolute;left:0;text-align:left;margin-left:220pt;margin-top:25pt;width:182.75pt;height:49.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">
                <v:textbox>
                  <w:txbxContent>
                    <w:p w:rsidR="00FD7198" w:rsidRPr="00813E05" w:rsidRDefault="00FD7198" w:rsidP="000D4A8A">
                      <w:pPr>
                        <w:spacing w:after="0"/>
                        <w:ind w:firstLine="0"/>
                        <w:jc w:val="center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 xml:space="preserve">Class: </w:t>
                      </w: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Corvettes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the oil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a tire</w:t>
                      </w:r>
                    </w:p>
                    <w:p w:rsidR="00FD7198" w:rsidRPr="00813E05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 w:rsidRPr="00813E05"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Method: Steps for changing spark plugs</w:t>
                      </w:r>
                    </w:p>
                    <w:p w:rsidR="00FD7198" w:rsidRPr="00FE55AE" w:rsidRDefault="00FD7198" w:rsidP="000D4A8A">
                      <w:pPr>
                        <w:spacing w:after="0"/>
                        <w:ind w:firstLine="0"/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</w:pPr>
                      <w:r>
                        <w:rPr>
                          <w:rFonts w:ascii="Courier New" w:hAnsi="Courier New" w:cs="Courier New"/>
                          <w:sz w:val="14"/>
                          <w:szCs w:val="14"/>
                        </w:rPr>
                        <w:t>Etc</w:t>
                      </w:r>
                    </w:p>
                  </w:txbxContent>
                </v:textbox>
              </v:shape>
            </w:pict>
          </mc:Fallback>
        </mc:AlternateContent>
      </w:r>
    </w:p>
    <w:p w:rsidR="000D4A8A" w:rsidRDefault="000D4A8A" w:rsidP="000D4A8A"/>
    <w:p w:rsidR="000D4A8A" w:rsidRDefault="000D4A8A" w:rsidP="000D4A8A"/>
    <w:p w:rsidR="000D4A8A" w:rsidRDefault="000D4A8A" w:rsidP="000D4A8A"/>
    <w:p w:rsidR="0030428E" w:rsidRDefault="0030428E" w:rsidP="000D4A8A"/>
    <w:p w:rsidR="000D4A8A" w:rsidRDefault="000D4A8A" w:rsidP="000D4A8A">
      <w:pPr>
        <w:pStyle w:val="Caption"/>
      </w:pPr>
      <w:bookmarkStart w:id="739" w:name="_Ref289109616"/>
      <w:r>
        <w:t xml:space="preserve">Table </w:t>
      </w:r>
      <w:fldSimple w:instr=" STYLEREF 1 \s ">
        <w:r w:rsidR="00725288">
          <w:rPr>
            <w:noProof/>
          </w:rPr>
          <w:t>21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bookmarkEnd w:id="739"/>
      <w:r>
        <w:t xml:space="preserve"> simple table with rows and columns</w:t>
      </w:r>
    </w:p>
    <w:tbl>
      <w:tblPr>
        <w:tblStyle w:val="TableGrid"/>
        <w:tblW w:w="0" w:type="auto"/>
        <w:tblInd w:w="558" w:type="dxa"/>
        <w:tblLook w:val="04A0" w:firstRow="1" w:lastRow="0" w:firstColumn="1" w:lastColumn="0" w:noHBand="0" w:noVBand="1"/>
      </w:tblPr>
      <w:tblGrid>
        <w:gridCol w:w="1591"/>
        <w:gridCol w:w="1710"/>
        <w:gridCol w:w="1710"/>
        <w:gridCol w:w="1620"/>
      </w:tblGrid>
      <w:tr w:rsidR="000D4A8A" w:rsidTr="000D4A8A">
        <w:tc>
          <w:tcPr>
            <w:tcW w:w="1591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710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710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620" w:type="dxa"/>
          </w:tcPr>
          <w:p w:rsidR="000D4A8A" w:rsidRDefault="000D4A8A" w:rsidP="000D4A8A">
            <w:pPr>
              <w:ind w:firstLine="0"/>
            </w:pPr>
          </w:p>
        </w:tc>
      </w:tr>
      <w:tr w:rsidR="000D4A8A" w:rsidTr="000D4A8A">
        <w:tc>
          <w:tcPr>
            <w:tcW w:w="1591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710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710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620" w:type="dxa"/>
          </w:tcPr>
          <w:p w:rsidR="000D4A8A" w:rsidRDefault="000D4A8A" w:rsidP="000D4A8A">
            <w:pPr>
              <w:ind w:firstLine="0"/>
            </w:pPr>
          </w:p>
        </w:tc>
      </w:tr>
      <w:tr w:rsidR="000D4A8A" w:rsidTr="000D4A8A">
        <w:tc>
          <w:tcPr>
            <w:tcW w:w="1591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710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710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620" w:type="dxa"/>
          </w:tcPr>
          <w:p w:rsidR="000D4A8A" w:rsidRDefault="000D4A8A" w:rsidP="000D4A8A">
            <w:pPr>
              <w:ind w:firstLine="0"/>
            </w:pPr>
          </w:p>
        </w:tc>
      </w:tr>
      <w:tr w:rsidR="000D4A8A" w:rsidTr="000D4A8A">
        <w:tc>
          <w:tcPr>
            <w:tcW w:w="1591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710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710" w:type="dxa"/>
          </w:tcPr>
          <w:p w:rsidR="000D4A8A" w:rsidRDefault="000D4A8A" w:rsidP="000D4A8A">
            <w:pPr>
              <w:ind w:firstLine="0"/>
            </w:pPr>
          </w:p>
        </w:tc>
        <w:tc>
          <w:tcPr>
            <w:tcW w:w="1620" w:type="dxa"/>
          </w:tcPr>
          <w:p w:rsidR="000D4A8A" w:rsidRDefault="000D4A8A" w:rsidP="000D4A8A">
            <w:pPr>
              <w:ind w:firstLine="0"/>
            </w:pPr>
          </w:p>
        </w:tc>
      </w:tr>
    </w:tbl>
    <w:p w:rsidR="000D4A8A" w:rsidRDefault="000D4A8A" w:rsidP="000D4A8A"/>
    <w:p w:rsidR="0040459C" w:rsidRDefault="0040459C" w:rsidP="000D4A8A">
      <w:pPr>
        <w:pStyle w:val="Caption"/>
      </w:pPr>
      <w:bookmarkStart w:id="740" w:name="_Ref289109650"/>
    </w:p>
    <w:p w:rsidR="000D4A8A" w:rsidRDefault="000D4A8A" w:rsidP="000D4A8A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21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bookmarkEnd w:id="740"/>
      <w:r>
        <w:t xml:space="preserve"> A Class (Table) of People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2163"/>
        <w:gridCol w:w="2700"/>
        <w:gridCol w:w="1620"/>
        <w:gridCol w:w="2877"/>
      </w:tblGrid>
      <w:tr w:rsidR="000D4A8A" w:rsidTr="00C20EA0">
        <w:tc>
          <w:tcPr>
            <w:tcW w:w="2163" w:type="dxa"/>
            <w:shd w:val="clear" w:color="auto" w:fill="D9D9D9" w:themeFill="background1" w:themeFillShade="D9"/>
          </w:tcPr>
          <w:p w:rsidR="000D4A8A" w:rsidRDefault="000D4A8A" w:rsidP="000D4A8A">
            <w:pPr>
              <w:ind w:firstLine="0"/>
            </w:pPr>
            <w:r>
              <w:t>Person Name</w:t>
            </w:r>
          </w:p>
        </w:tc>
        <w:tc>
          <w:tcPr>
            <w:tcW w:w="2700" w:type="dxa"/>
            <w:shd w:val="clear" w:color="auto" w:fill="D9D9D9" w:themeFill="background1" w:themeFillShade="D9"/>
          </w:tcPr>
          <w:p w:rsidR="000D4A8A" w:rsidRDefault="000D4A8A" w:rsidP="000D4A8A">
            <w:pPr>
              <w:ind w:firstLine="0"/>
            </w:pPr>
            <w:r>
              <w:t>Person's Date of Birth</w:t>
            </w:r>
          </w:p>
        </w:tc>
        <w:tc>
          <w:tcPr>
            <w:tcW w:w="1620" w:type="dxa"/>
            <w:shd w:val="clear" w:color="auto" w:fill="D9D9D9" w:themeFill="background1" w:themeFillShade="D9"/>
          </w:tcPr>
          <w:p w:rsidR="000D4A8A" w:rsidRDefault="000D4A8A" w:rsidP="000D4A8A">
            <w:pPr>
              <w:ind w:firstLine="0"/>
            </w:pPr>
            <w:r>
              <w:t>Person's Sex</w:t>
            </w:r>
          </w:p>
        </w:tc>
        <w:tc>
          <w:tcPr>
            <w:tcW w:w="2877" w:type="dxa"/>
            <w:shd w:val="clear" w:color="auto" w:fill="D9D9D9" w:themeFill="background1" w:themeFillShade="D9"/>
          </w:tcPr>
          <w:p w:rsidR="000D4A8A" w:rsidRDefault="000D4A8A" w:rsidP="000D4A8A">
            <w:pPr>
              <w:ind w:firstLine="0"/>
            </w:pPr>
            <w:r>
              <w:t>Person's Address</w:t>
            </w:r>
          </w:p>
        </w:tc>
      </w:tr>
      <w:tr w:rsidR="000D4A8A" w:rsidTr="00C20EA0">
        <w:tc>
          <w:tcPr>
            <w:tcW w:w="2163" w:type="dxa"/>
          </w:tcPr>
          <w:p w:rsidR="000D4A8A" w:rsidRDefault="000D4A8A" w:rsidP="000D4A8A">
            <w:pPr>
              <w:ind w:firstLine="0"/>
            </w:pPr>
            <w:r>
              <w:t>Ben Dover</w:t>
            </w:r>
          </w:p>
        </w:tc>
        <w:tc>
          <w:tcPr>
            <w:tcW w:w="2700" w:type="dxa"/>
          </w:tcPr>
          <w:p w:rsidR="000D4A8A" w:rsidRDefault="000D4A8A" w:rsidP="000D4A8A">
            <w:pPr>
              <w:ind w:firstLine="0"/>
            </w:pPr>
            <w:r>
              <w:t>5/5/1970</w:t>
            </w:r>
          </w:p>
        </w:tc>
        <w:tc>
          <w:tcPr>
            <w:tcW w:w="1620" w:type="dxa"/>
          </w:tcPr>
          <w:p w:rsidR="000D4A8A" w:rsidRDefault="000D4A8A" w:rsidP="000D4A8A">
            <w:pPr>
              <w:ind w:firstLine="0"/>
            </w:pPr>
            <w:r>
              <w:t>M</w:t>
            </w:r>
          </w:p>
        </w:tc>
        <w:tc>
          <w:tcPr>
            <w:tcW w:w="2877" w:type="dxa"/>
          </w:tcPr>
          <w:p w:rsidR="000D4A8A" w:rsidRDefault="000D4A8A" w:rsidP="000D4A8A">
            <w:pPr>
              <w:ind w:firstLine="0"/>
            </w:pPr>
            <w:r>
              <w:t>123 Main St. Somewhere</w:t>
            </w:r>
          </w:p>
        </w:tc>
      </w:tr>
      <w:tr w:rsidR="000D4A8A" w:rsidTr="00C20EA0">
        <w:tc>
          <w:tcPr>
            <w:tcW w:w="2163" w:type="dxa"/>
          </w:tcPr>
          <w:p w:rsidR="000D4A8A" w:rsidRDefault="000D4A8A" w:rsidP="000D4A8A">
            <w:pPr>
              <w:ind w:firstLine="0"/>
            </w:pPr>
            <w:r>
              <w:t>Ilene Dover</w:t>
            </w:r>
          </w:p>
        </w:tc>
        <w:tc>
          <w:tcPr>
            <w:tcW w:w="2700" w:type="dxa"/>
          </w:tcPr>
          <w:p w:rsidR="000D4A8A" w:rsidRDefault="000D4A8A" w:rsidP="000D4A8A">
            <w:pPr>
              <w:ind w:firstLine="0"/>
            </w:pPr>
            <w:r>
              <w:t>10/2/1972</w:t>
            </w:r>
          </w:p>
        </w:tc>
        <w:tc>
          <w:tcPr>
            <w:tcW w:w="1620" w:type="dxa"/>
          </w:tcPr>
          <w:p w:rsidR="000D4A8A" w:rsidRDefault="000D4A8A" w:rsidP="000D4A8A">
            <w:pPr>
              <w:ind w:firstLine="0"/>
            </w:pPr>
            <w:r>
              <w:t>F</w:t>
            </w:r>
          </w:p>
        </w:tc>
        <w:tc>
          <w:tcPr>
            <w:tcW w:w="2877" w:type="dxa"/>
          </w:tcPr>
          <w:p w:rsidR="000D4A8A" w:rsidRDefault="000D4A8A" w:rsidP="000D4A8A">
            <w:pPr>
              <w:ind w:firstLine="0"/>
            </w:pPr>
            <w:r>
              <w:t>456 Simple Rd Anywhere</w:t>
            </w:r>
          </w:p>
        </w:tc>
      </w:tr>
      <w:tr w:rsidR="000D4A8A" w:rsidTr="00C20EA0">
        <w:tc>
          <w:tcPr>
            <w:tcW w:w="2163" w:type="dxa"/>
          </w:tcPr>
          <w:p w:rsidR="000D4A8A" w:rsidRDefault="000D4A8A" w:rsidP="000D4A8A">
            <w:pPr>
              <w:ind w:firstLine="0"/>
            </w:pPr>
            <w:r>
              <w:t>Jack Snow</w:t>
            </w:r>
          </w:p>
        </w:tc>
        <w:tc>
          <w:tcPr>
            <w:tcW w:w="2700" w:type="dxa"/>
          </w:tcPr>
          <w:p w:rsidR="000D4A8A" w:rsidRDefault="000D4A8A" w:rsidP="000D4A8A">
            <w:pPr>
              <w:ind w:firstLine="0"/>
            </w:pPr>
            <w:r>
              <w:t>3/3/1956</w:t>
            </w:r>
          </w:p>
        </w:tc>
        <w:tc>
          <w:tcPr>
            <w:tcW w:w="1620" w:type="dxa"/>
          </w:tcPr>
          <w:p w:rsidR="000D4A8A" w:rsidRDefault="000D4A8A" w:rsidP="000D4A8A">
            <w:pPr>
              <w:ind w:firstLine="0"/>
            </w:pPr>
            <w:r>
              <w:t>M</w:t>
            </w:r>
          </w:p>
        </w:tc>
        <w:tc>
          <w:tcPr>
            <w:tcW w:w="2877" w:type="dxa"/>
          </w:tcPr>
          <w:p w:rsidR="000D4A8A" w:rsidRDefault="000D4A8A" w:rsidP="000D4A8A">
            <w:pPr>
              <w:ind w:firstLine="0"/>
            </w:pPr>
            <w:r>
              <w:t>789 First St. Sometown</w:t>
            </w:r>
          </w:p>
        </w:tc>
      </w:tr>
    </w:tbl>
    <w:p w:rsidR="000D4A8A" w:rsidRDefault="000D4A8A" w:rsidP="000D4A8A"/>
    <w:p w:rsidR="0040459C" w:rsidRDefault="0040459C" w:rsidP="000D4A8A">
      <w:pPr>
        <w:pStyle w:val="Caption"/>
        <w:keepNext/>
      </w:pPr>
      <w:bookmarkStart w:id="741" w:name="_Ref289109692"/>
    </w:p>
    <w:p w:rsidR="000D4A8A" w:rsidRDefault="000D4A8A" w:rsidP="000D4A8A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21</w:t>
        </w:r>
      </w:fldSimple>
      <w:r>
        <w:noBreakHyphen/>
      </w:r>
      <w:fldSimple w:instr=" SEQ Table \* ARABIC \s 1 ">
        <w:r w:rsidR="00725288">
          <w:rPr>
            <w:noProof/>
          </w:rPr>
          <w:t>3</w:t>
        </w:r>
      </w:fldSimple>
      <w:bookmarkEnd w:id="741"/>
      <w:r>
        <w:t xml:space="preserve"> A Class (Table) of People with Object Ids</w:t>
      </w:r>
    </w:p>
    <w:tbl>
      <w:tblPr>
        <w:tblStyle w:val="TableGrid"/>
        <w:tblW w:w="0" w:type="auto"/>
        <w:jc w:val="center"/>
        <w:tblInd w:w="-493" w:type="dxa"/>
        <w:tblLook w:val="04A0" w:firstRow="1" w:lastRow="0" w:firstColumn="1" w:lastColumn="0" w:noHBand="0" w:noVBand="1"/>
      </w:tblPr>
      <w:tblGrid>
        <w:gridCol w:w="1300"/>
        <w:gridCol w:w="1686"/>
        <w:gridCol w:w="2274"/>
        <w:gridCol w:w="1596"/>
        <w:gridCol w:w="2545"/>
      </w:tblGrid>
      <w:tr w:rsidR="000D4A8A" w:rsidTr="00C20EA0">
        <w:trPr>
          <w:jc w:val="center"/>
        </w:trPr>
        <w:tc>
          <w:tcPr>
            <w:tcW w:w="1300" w:type="dxa"/>
            <w:shd w:val="clear" w:color="auto" w:fill="D9D9D9" w:themeFill="background1" w:themeFillShade="D9"/>
          </w:tcPr>
          <w:p w:rsidR="000D4A8A" w:rsidRDefault="000D4A8A" w:rsidP="000D4A8A">
            <w:pPr>
              <w:ind w:firstLine="0"/>
              <w:jc w:val="center"/>
            </w:pPr>
            <w:r>
              <w:t>Object ID</w:t>
            </w:r>
          </w:p>
        </w:tc>
        <w:tc>
          <w:tcPr>
            <w:tcW w:w="1686" w:type="dxa"/>
            <w:shd w:val="clear" w:color="auto" w:fill="D9D9D9" w:themeFill="background1" w:themeFillShade="D9"/>
          </w:tcPr>
          <w:p w:rsidR="000D4A8A" w:rsidRDefault="000D4A8A" w:rsidP="000D4A8A">
            <w:pPr>
              <w:ind w:firstLine="0"/>
            </w:pPr>
            <w:r>
              <w:t>Person Name</w:t>
            </w:r>
          </w:p>
        </w:tc>
        <w:tc>
          <w:tcPr>
            <w:tcW w:w="2274" w:type="dxa"/>
            <w:shd w:val="clear" w:color="auto" w:fill="D9D9D9" w:themeFill="background1" w:themeFillShade="D9"/>
          </w:tcPr>
          <w:p w:rsidR="000D4A8A" w:rsidRDefault="000D4A8A" w:rsidP="000D4A8A">
            <w:pPr>
              <w:ind w:firstLine="0"/>
            </w:pPr>
            <w:r>
              <w:t>Person's Date of Birth</w:t>
            </w:r>
          </w:p>
        </w:tc>
        <w:tc>
          <w:tcPr>
            <w:tcW w:w="1596" w:type="dxa"/>
            <w:shd w:val="clear" w:color="auto" w:fill="D9D9D9" w:themeFill="background1" w:themeFillShade="D9"/>
          </w:tcPr>
          <w:p w:rsidR="000D4A8A" w:rsidRDefault="000D4A8A" w:rsidP="000D4A8A">
            <w:pPr>
              <w:ind w:firstLine="0"/>
            </w:pPr>
            <w:r>
              <w:t>Person's Sex</w:t>
            </w:r>
          </w:p>
        </w:tc>
        <w:tc>
          <w:tcPr>
            <w:tcW w:w="2545" w:type="dxa"/>
            <w:shd w:val="clear" w:color="auto" w:fill="D9D9D9" w:themeFill="background1" w:themeFillShade="D9"/>
          </w:tcPr>
          <w:p w:rsidR="000D4A8A" w:rsidRDefault="000D4A8A" w:rsidP="000D4A8A">
            <w:pPr>
              <w:ind w:firstLine="0"/>
            </w:pPr>
            <w:r>
              <w:t>Person's Address</w:t>
            </w:r>
          </w:p>
        </w:tc>
      </w:tr>
      <w:tr w:rsidR="000D4A8A" w:rsidTr="00C20EA0">
        <w:trPr>
          <w:jc w:val="center"/>
        </w:trPr>
        <w:tc>
          <w:tcPr>
            <w:tcW w:w="1300" w:type="dxa"/>
          </w:tcPr>
          <w:p w:rsidR="000D4A8A" w:rsidRDefault="000D4A8A" w:rsidP="000D4A8A">
            <w:pPr>
              <w:ind w:firstLine="0"/>
              <w:jc w:val="center"/>
            </w:pPr>
            <w:r>
              <w:t>1</w:t>
            </w:r>
          </w:p>
        </w:tc>
        <w:tc>
          <w:tcPr>
            <w:tcW w:w="1686" w:type="dxa"/>
          </w:tcPr>
          <w:p w:rsidR="000D4A8A" w:rsidRDefault="000D4A8A" w:rsidP="000D4A8A">
            <w:pPr>
              <w:ind w:firstLine="0"/>
            </w:pPr>
            <w:r>
              <w:t>Ben Dover</w:t>
            </w:r>
          </w:p>
        </w:tc>
        <w:tc>
          <w:tcPr>
            <w:tcW w:w="2274" w:type="dxa"/>
          </w:tcPr>
          <w:p w:rsidR="000D4A8A" w:rsidRDefault="000D4A8A" w:rsidP="000D4A8A">
            <w:pPr>
              <w:ind w:firstLine="0"/>
            </w:pPr>
            <w:r>
              <w:t>5/5/1970</w:t>
            </w:r>
          </w:p>
        </w:tc>
        <w:tc>
          <w:tcPr>
            <w:tcW w:w="1596" w:type="dxa"/>
          </w:tcPr>
          <w:p w:rsidR="000D4A8A" w:rsidRDefault="000D4A8A" w:rsidP="000D4A8A">
            <w:pPr>
              <w:ind w:firstLine="0"/>
            </w:pPr>
            <w:r>
              <w:t>M</w:t>
            </w:r>
          </w:p>
        </w:tc>
        <w:tc>
          <w:tcPr>
            <w:tcW w:w="2545" w:type="dxa"/>
          </w:tcPr>
          <w:p w:rsidR="000D4A8A" w:rsidRDefault="000D4A8A" w:rsidP="000D4A8A">
            <w:pPr>
              <w:ind w:firstLine="0"/>
            </w:pPr>
            <w:r>
              <w:t>123 Main St. Somewhere</w:t>
            </w:r>
          </w:p>
        </w:tc>
      </w:tr>
      <w:tr w:rsidR="000D4A8A" w:rsidTr="00C20EA0">
        <w:trPr>
          <w:jc w:val="center"/>
        </w:trPr>
        <w:tc>
          <w:tcPr>
            <w:tcW w:w="1300" w:type="dxa"/>
          </w:tcPr>
          <w:p w:rsidR="000D4A8A" w:rsidRDefault="000D4A8A" w:rsidP="000D4A8A">
            <w:pPr>
              <w:ind w:firstLine="0"/>
              <w:jc w:val="center"/>
            </w:pPr>
            <w:r>
              <w:t>2</w:t>
            </w:r>
          </w:p>
        </w:tc>
        <w:tc>
          <w:tcPr>
            <w:tcW w:w="1686" w:type="dxa"/>
          </w:tcPr>
          <w:p w:rsidR="000D4A8A" w:rsidRDefault="000D4A8A" w:rsidP="000D4A8A">
            <w:pPr>
              <w:ind w:firstLine="0"/>
            </w:pPr>
            <w:r>
              <w:t>Ilene Dover</w:t>
            </w:r>
          </w:p>
        </w:tc>
        <w:tc>
          <w:tcPr>
            <w:tcW w:w="2274" w:type="dxa"/>
          </w:tcPr>
          <w:p w:rsidR="000D4A8A" w:rsidRDefault="000D4A8A" w:rsidP="000D4A8A">
            <w:pPr>
              <w:ind w:firstLine="0"/>
            </w:pPr>
            <w:r>
              <w:t>10/2/1972</w:t>
            </w:r>
          </w:p>
        </w:tc>
        <w:tc>
          <w:tcPr>
            <w:tcW w:w="1596" w:type="dxa"/>
          </w:tcPr>
          <w:p w:rsidR="000D4A8A" w:rsidRDefault="000D4A8A" w:rsidP="000D4A8A">
            <w:pPr>
              <w:ind w:firstLine="0"/>
            </w:pPr>
            <w:r>
              <w:t>F</w:t>
            </w:r>
          </w:p>
        </w:tc>
        <w:tc>
          <w:tcPr>
            <w:tcW w:w="2545" w:type="dxa"/>
          </w:tcPr>
          <w:p w:rsidR="000D4A8A" w:rsidRDefault="000D4A8A" w:rsidP="000D4A8A">
            <w:pPr>
              <w:ind w:firstLine="0"/>
            </w:pPr>
            <w:r>
              <w:t>456 Simple Rd Anywhere</w:t>
            </w:r>
          </w:p>
        </w:tc>
      </w:tr>
      <w:tr w:rsidR="000D4A8A" w:rsidTr="00C20EA0">
        <w:trPr>
          <w:jc w:val="center"/>
        </w:trPr>
        <w:tc>
          <w:tcPr>
            <w:tcW w:w="1300" w:type="dxa"/>
          </w:tcPr>
          <w:p w:rsidR="000D4A8A" w:rsidRDefault="000D4A8A" w:rsidP="000D4A8A">
            <w:pPr>
              <w:ind w:firstLine="0"/>
              <w:jc w:val="center"/>
            </w:pPr>
            <w:r>
              <w:t>3</w:t>
            </w:r>
          </w:p>
        </w:tc>
        <w:tc>
          <w:tcPr>
            <w:tcW w:w="1686" w:type="dxa"/>
          </w:tcPr>
          <w:p w:rsidR="000D4A8A" w:rsidRDefault="000D4A8A" w:rsidP="000D4A8A">
            <w:pPr>
              <w:ind w:firstLine="0"/>
            </w:pPr>
            <w:r>
              <w:t>Jack Snow</w:t>
            </w:r>
          </w:p>
        </w:tc>
        <w:tc>
          <w:tcPr>
            <w:tcW w:w="2274" w:type="dxa"/>
          </w:tcPr>
          <w:p w:rsidR="000D4A8A" w:rsidRDefault="000D4A8A" w:rsidP="000D4A8A">
            <w:pPr>
              <w:ind w:firstLine="0"/>
            </w:pPr>
            <w:r>
              <w:t>3/3/1956</w:t>
            </w:r>
          </w:p>
        </w:tc>
        <w:tc>
          <w:tcPr>
            <w:tcW w:w="1596" w:type="dxa"/>
          </w:tcPr>
          <w:p w:rsidR="000D4A8A" w:rsidRDefault="000D4A8A" w:rsidP="000D4A8A">
            <w:pPr>
              <w:ind w:firstLine="0"/>
            </w:pPr>
            <w:r>
              <w:t>M</w:t>
            </w:r>
          </w:p>
        </w:tc>
        <w:tc>
          <w:tcPr>
            <w:tcW w:w="2545" w:type="dxa"/>
          </w:tcPr>
          <w:p w:rsidR="000D4A8A" w:rsidRDefault="000D4A8A" w:rsidP="000D4A8A">
            <w:pPr>
              <w:ind w:firstLine="0"/>
            </w:pPr>
            <w:r>
              <w:t>789 First St. Sometown</w:t>
            </w:r>
          </w:p>
        </w:tc>
      </w:tr>
    </w:tbl>
    <w:p w:rsidR="000D4A8A" w:rsidRDefault="000D4A8A" w:rsidP="000D4A8A"/>
    <w:bookmarkEnd w:id="737"/>
    <w:p w:rsidR="00022D95" w:rsidRDefault="00022D95" w:rsidP="0012267B"/>
    <w:p w:rsidR="00022D95" w:rsidRDefault="00022D95" w:rsidP="0012267B">
      <w:pPr>
        <w:sectPr w:rsidR="00022D95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705E80" w:rsidRPr="004B55EC" w:rsidRDefault="004B55EC" w:rsidP="004B55EC">
      <w:pPr>
        <w:jc w:val="center"/>
        <w:rPr>
          <w:rFonts w:ascii="Arial" w:hAnsi="Arial" w:cs="Arial"/>
          <w:i/>
          <w:sz w:val="32"/>
          <w:szCs w:val="32"/>
        </w:rPr>
      </w:pPr>
      <w:r w:rsidRPr="004B55EC">
        <w:rPr>
          <w:rFonts w:ascii="Arial" w:hAnsi="Arial" w:cs="Arial"/>
          <w:i/>
          <w:sz w:val="32"/>
          <w:szCs w:val="32"/>
        </w:rPr>
        <w:t xml:space="preserve">“A proud man is always looking down on things and people; and, of course, as long as you are looking down, you cannot see something that is above you.” </w:t>
      </w:r>
      <w:r w:rsidRPr="004B55EC">
        <w:rPr>
          <w:rFonts w:ascii="Arial" w:hAnsi="Arial" w:cs="Arial"/>
          <w:i/>
          <w:sz w:val="32"/>
          <w:szCs w:val="32"/>
        </w:rPr>
        <w:br/>
        <w:t xml:space="preserve">― </w:t>
      </w:r>
      <w:hyperlink r:id="rId20" w:history="1">
        <w:r w:rsidRPr="004B55EC">
          <w:rPr>
            <w:rStyle w:val="Hyperlink"/>
            <w:rFonts w:ascii="Arial" w:hAnsi="Arial" w:cs="Arial"/>
            <w:i w:val="0"/>
            <w:color w:val="auto"/>
            <w:sz w:val="32"/>
            <w:szCs w:val="32"/>
            <w:u w:val="none"/>
          </w:rPr>
          <w:t>C.S. Lewis</w:t>
        </w:r>
      </w:hyperlink>
      <w:r w:rsidRPr="004B55EC">
        <w:rPr>
          <w:rFonts w:ascii="Arial" w:hAnsi="Arial" w:cs="Arial"/>
          <w:i/>
          <w:sz w:val="32"/>
          <w:szCs w:val="32"/>
        </w:rPr>
        <w:t xml:space="preserve">, </w:t>
      </w:r>
      <w:hyperlink r:id="rId21" w:history="1">
        <w:r w:rsidRPr="004B55EC">
          <w:rPr>
            <w:rStyle w:val="Hyperlink"/>
            <w:rFonts w:ascii="Arial" w:hAnsi="Arial" w:cs="Arial"/>
            <w:i w:val="0"/>
            <w:iCs/>
            <w:color w:val="auto"/>
            <w:sz w:val="32"/>
            <w:szCs w:val="32"/>
            <w:u w:val="none"/>
          </w:rPr>
          <w:t>Mere Christianity</w:t>
        </w:r>
      </w:hyperlink>
    </w:p>
    <w:p w:rsidR="00705E80" w:rsidRDefault="00705E80" w:rsidP="0012267B"/>
    <w:p w:rsidR="00022D95" w:rsidRDefault="00022D95" w:rsidP="0012267B">
      <w:pPr>
        <w:sectPr w:rsidR="00022D95" w:rsidSect="00022D95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022D95" w:rsidRDefault="00022D95" w:rsidP="0012267B"/>
    <w:p w:rsidR="00386F24" w:rsidRPr="003E767D" w:rsidRDefault="00386F24" w:rsidP="003E767D">
      <w:pPr>
        <w:pStyle w:val="Heading1"/>
        <w:jc w:val="center"/>
        <w:rPr>
          <w:sz w:val="52"/>
          <w:szCs w:val="52"/>
        </w:rPr>
      </w:pPr>
      <w:bookmarkStart w:id="742" w:name="_Toc323692456"/>
      <w:r w:rsidRPr="003E767D">
        <w:rPr>
          <w:sz w:val="52"/>
          <w:szCs w:val="52"/>
        </w:rPr>
        <w:t>Object Class &amp; Properties</w:t>
      </w:r>
      <w:bookmarkEnd w:id="742"/>
    </w:p>
    <w:p w:rsidR="00D074D0" w:rsidRDefault="00D074D0" w:rsidP="0051150F">
      <w:pPr>
        <w:pStyle w:val="Caption"/>
        <w:keepNext/>
      </w:pPr>
      <w:bookmarkStart w:id="743" w:name="_Ref270777810"/>
      <w:bookmarkStart w:id="744" w:name="_Ref195412175"/>
    </w:p>
    <w:p w:rsidR="00386F24" w:rsidRPr="00262837" w:rsidRDefault="00386F24" w:rsidP="0051150F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743"/>
      <w:r>
        <w:t xml:space="preserve"> Class and Object Definition for MyPackage.Actor</w:t>
      </w:r>
      <w:bookmarkEnd w:id="744"/>
    </w:p>
    <w:p w:rsidR="00386F24" w:rsidRDefault="00386F24" w:rsidP="0051150F">
      <w:pPr>
        <w:pStyle w:val="Code"/>
        <w:keepNext/>
      </w:pPr>
    </w:p>
    <w:p w:rsidR="00386F24" w:rsidRPr="00060712" w:rsidRDefault="00386F24" w:rsidP="0051150F">
      <w:pPr>
        <w:pStyle w:val="Code"/>
        <w:keepNext/>
        <w:ind w:firstLine="0"/>
        <w:rPr>
          <w:color w:val="auto"/>
        </w:rPr>
      </w:pPr>
      <w:r w:rsidRPr="00060712">
        <w:rPr>
          <w:color w:val="auto"/>
        </w:rPr>
        <w:t xml:space="preserve"> Class MyPackage.Actor Extends %Persistent</w:t>
      </w:r>
      <w:r w:rsidRPr="00060712">
        <w:rPr>
          <w:color w:val="auto"/>
        </w:rPr>
        <w:br/>
        <w:t xml:space="preserve"> {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 w:rsidRPr="00060712">
        <w:rPr>
          <w:color w:val="auto"/>
        </w:rPr>
        <w:br/>
        <w:t xml:space="preserve"> Property Name As %String</w:t>
      </w:r>
      <w:r>
        <w:rPr>
          <w:color w:val="auto"/>
        </w:rPr>
        <w:t>;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 w:rsidRPr="00060712">
        <w:rPr>
          <w:color w:val="auto"/>
        </w:rPr>
        <w:t xml:space="preserve"> }</w:t>
      </w:r>
    </w:p>
    <w:p w:rsidR="00386F24" w:rsidRDefault="00386F24" w:rsidP="00163625">
      <w:pPr>
        <w:pStyle w:val="Code"/>
        <w:ind w:firstLine="0"/>
      </w:pPr>
    </w:p>
    <w:p w:rsidR="0051150F" w:rsidRDefault="0051150F" w:rsidP="00163625"/>
    <w:p w:rsidR="00D074D0" w:rsidRDefault="00D074D0" w:rsidP="00163625">
      <w:pPr>
        <w:pStyle w:val="Caption"/>
      </w:pPr>
    </w:p>
    <w:p w:rsidR="00386F24" w:rsidRDefault="00386F24" w:rsidP="00163625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r>
        <w:t xml:space="preserve"> Object Properties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84"/>
        <w:gridCol w:w="3192"/>
        <w:gridCol w:w="2904"/>
      </w:tblGrid>
      <w:tr w:rsidR="00386F24" w:rsidTr="0085449E">
        <w:tc>
          <w:tcPr>
            <w:tcW w:w="3084" w:type="dxa"/>
            <w:shd w:val="clear" w:color="auto" w:fill="D9D9D9" w:themeFill="background1" w:themeFillShade="D9"/>
          </w:tcPr>
          <w:p w:rsidR="00386F24" w:rsidRDefault="00386F24" w:rsidP="00163625">
            <w:pPr>
              <w:ind w:firstLine="0"/>
            </w:pPr>
            <w:r>
              <w:t>Object Property</w:t>
            </w:r>
          </w:p>
        </w:tc>
        <w:tc>
          <w:tcPr>
            <w:tcW w:w="3192" w:type="dxa"/>
            <w:shd w:val="clear" w:color="auto" w:fill="D9D9D9" w:themeFill="background1" w:themeFillShade="D9"/>
          </w:tcPr>
          <w:p w:rsidR="00386F24" w:rsidRDefault="00386F24" w:rsidP="00163625">
            <w:pPr>
              <w:ind w:firstLine="0"/>
            </w:pPr>
            <w:r>
              <w:t>Data Type</w:t>
            </w:r>
          </w:p>
        </w:tc>
        <w:tc>
          <w:tcPr>
            <w:tcW w:w="2904" w:type="dxa"/>
            <w:shd w:val="clear" w:color="auto" w:fill="D9D9D9" w:themeFill="background1" w:themeFillShade="D9"/>
          </w:tcPr>
          <w:p w:rsidR="00386F24" w:rsidRDefault="00386F24" w:rsidP="00163625">
            <w:pPr>
              <w:ind w:firstLine="0"/>
            </w:pPr>
            <w:r>
              <w:t>Name we chose</w:t>
            </w:r>
          </w:p>
        </w:tc>
      </w:tr>
      <w:tr w:rsidR="00386F24" w:rsidTr="0085449E">
        <w:tc>
          <w:tcPr>
            <w:tcW w:w="3084" w:type="dxa"/>
          </w:tcPr>
          <w:p w:rsidR="00386F24" w:rsidRDefault="00386F24" w:rsidP="00163625">
            <w:pPr>
              <w:ind w:firstLine="0"/>
            </w:pPr>
            <w:r>
              <w:t>Data Type</w:t>
            </w:r>
          </w:p>
        </w:tc>
        <w:tc>
          <w:tcPr>
            <w:tcW w:w="3192" w:type="dxa"/>
          </w:tcPr>
          <w:p w:rsidR="00386F24" w:rsidRDefault="00386F24" w:rsidP="00163625">
            <w:pPr>
              <w:ind w:firstLine="0"/>
            </w:pPr>
            <w:r>
              <w:t>%String</w:t>
            </w:r>
          </w:p>
        </w:tc>
        <w:tc>
          <w:tcPr>
            <w:tcW w:w="2904" w:type="dxa"/>
          </w:tcPr>
          <w:p w:rsidR="00386F24" w:rsidRDefault="00386F24" w:rsidP="00163625">
            <w:pPr>
              <w:ind w:firstLine="0"/>
            </w:pPr>
            <w:r>
              <w:t>Name</w:t>
            </w:r>
          </w:p>
        </w:tc>
      </w:tr>
    </w:tbl>
    <w:p w:rsidR="00386F24" w:rsidRDefault="00386F24" w:rsidP="00163625"/>
    <w:p w:rsidR="00D074D0" w:rsidRDefault="00D074D0" w:rsidP="00163625">
      <w:pPr>
        <w:pStyle w:val="Caption"/>
      </w:pPr>
      <w:bookmarkStart w:id="745" w:name="_Ref270777849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745"/>
      <w:r>
        <w:t xml:space="preserve"> Populating the "Name" Object Property</w:t>
      </w:r>
      <w:r w:rsidR="00C01119">
        <w:fldChar w:fldCharType="begin"/>
      </w:r>
      <w:r>
        <w:instrText xml:space="preserve"> XE "</w:instrText>
      </w:r>
      <w:r w:rsidRPr="00E75DF2">
        <w:instrText>Populating an Object Property</w:instrText>
      </w:r>
      <w:r>
        <w:instrText xml:space="preserve">" </w:instrText>
      </w:r>
      <w:r w:rsidR="00C01119">
        <w:fldChar w:fldCharType="end"/>
      </w:r>
    </w:p>
    <w:p w:rsidR="00386F24" w:rsidRDefault="00386F24" w:rsidP="00163625">
      <w:pPr>
        <w:pStyle w:val="Code"/>
        <w:ind w:firstLine="0"/>
      </w:pPr>
    </w:p>
    <w:p w:rsidR="00386F24" w:rsidRDefault="00386F24" w:rsidP="0051150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"Name"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Data Type Class</w:t>
      </w:r>
    </w:p>
    <w:p w:rsidR="00386F24" w:rsidRDefault="00386F24" w:rsidP="0051150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86F24" w:rsidRDefault="00386F24" w:rsidP="0051150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 w:rsidRPr="00060712">
        <w:rPr>
          <w:color w:val="auto"/>
        </w:rPr>
        <w:t> </w:t>
      </w:r>
      <w:r>
        <w:rPr>
          <w:color w:val="auto"/>
        </w:rPr>
        <w:t xml:space="preserve">For </w:t>
      </w:r>
      <w:r w:rsidRPr="00060712">
        <w:rPr>
          <w:color w:val="auto"/>
        </w:rPr>
        <w:t>Name="John Wayne","Jodie Foster" D CreateObject(Name)</w:t>
      </w:r>
      <w:r w:rsidRPr="00060712">
        <w:rPr>
          <w:color w:val="auto"/>
        </w:rPr>
        <w:br/>
        <w:t> </w:t>
      </w:r>
      <w:r>
        <w:rPr>
          <w:color w:val="auto"/>
        </w:rPr>
        <w:t xml:space="preserve">For </w:t>
      </w:r>
      <w:r w:rsidRPr="00060712">
        <w:rPr>
          <w:color w:val="auto"/>
        </w:rPr>
        <w:t>Name="</w:t>
      </w:r>
      <w:r>
        <w:rPr>
          <w:color w:val="auto"/>
        </w:rPr>
        <w:t>Clint</w:t>
      </w:r>
      <w:r w:rsidRPr="00060712">
        <w:rPr>
          <w:color w:val="auto"/>
        </w:rPr>
        <w:t xml:space="preserve"> Eastwood","Julie Andrews" D CreateObject(Name)</w:t>
      </w:r>
      <w:r w:rsidRPr="00060712">
        <w:rPr>
          <w:color w:val="auto"/>
        </w:rPr>
        <w:br/>
        <w:t> </w:t>
      </w:r>
      <w:r>
        <w:rPr>
          <w:color w:val="auto"/>
        </w:rPr>
        <w:t xml:space="preserve">For </w:t>
      </w:r>
      <w:r w:rsidRPr="00060712">
        <w:rPr>
          <w:color w:val="auto"/>
        </w:rPr>
        <w:t>Name="Johnny Depp","Carol Burnett" D CreateObject(Name)</w:t>
      </w:r>
      <w:r w:rsidRPr="00060712">
        <w:rPr>
          <w:color w:val="auto"/>
        </w:rPr>
        <w:br/>
        <w:t> </w:t>
      </w:r>
      <w:r>
        <w:rPr>
          <w:color w:val="auto"/>
        </w:rPr>
        <w:t xml:space="preserve">For </w:t>
      </w:r>
      <w:r w:rsidRPr="00060712">
        <w:rPr>
          <w:color w:val="auto"/>
        </w:rPr>
        <w:t>Name="Will Smith","Ann Margaret" D CreateObject(Name)</w:t>
      </w:r>
      <w:r w:rsidRPr="00060712">
        <w:rPr>
          <w:color w:val="auto"/>
        </w:rPr>
        <w:br/>
        <w:t> </w:t>
      </w:r>
      <w:r>
        <w:rPr>
          <w:color w:val="auto"/>
        </w:rPr>
        <w:t xml:space="preserve">For </w:t>
      </w:r>
      <w:r w:rsidRPr="00060712">
        <w:rPr>
          <w:color w:val="auto"/>
        </w:rPr>
        <w:t>Name="Dean Martin","Ally Sheedy" D CreateObject(Name)</w:t>
      </w:r>
      <w:r w:rsidRPr="00060712">
        <w:rPr>
          <w:color w:val="auto"/>
        </w:rPr>
        <w:br/>
        <w:t> </w:t>
      </w:r>
      <w:r>
        <w:rPr>
          <w:color w:val="auto"/>
        </w:rPr>
        <w:t xml:space="preserve">For </w:t>
      </w:r>
      <w:r w:rsidRPr="00060712">
        <w:rPr>
          <w:color w:val="auto"/>
        </w:rPr>
        <w:t>Name="Humphrey Bogart","</w:t>
      </w:r>
      <w:r>
        <w:rPr>
          <w:color w:val="auto"/>
        </w:rPr>
        <w:t>Katharine Hepburn</w:t>
      </w:r>
      <w:r w:rsidRPr="00060712">
        <w:rPr>
          <w:color w:val="auto"/>
        </w:rPr>
        <w:t>" D CreateObject(Name)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 w:rsidRPr="00060712">
        <w:rPr>
          <w:color w:val="auto"/>
        </w:rPr>
        <w:t xml:space="preserve"> Q</w:t>
      </w:r>
      <w:r>
        <w:rPr>
          <w:color w:val="auto"/>
        </w:rPr>
        <w:t>uit</w:t>
      </w:r>
      <w:r w:rsidRPr="00060712">
        <w:rPr>
          <w:color w:val="auto"/>
        </w:rPr>
        <w:br/>
      </w:r>
      <w:r w:rsidRPr="00060712">
        <w:rPr>
          <w:color w:val="auto"/>
        </w:rPr>
        <w:br/>
        <w:t>CreateObject(Name) [] Public {</w:t>
      </w:r>
      <w:r w:rsidRPr="00060712">
        <w:rPr>
          <w:color w:val="auto"/>
        </w:rPr>
        <w:br/>
        <w:t>  </w:t>
      </w:r>
      <w:r>
        <w:rPr>
          <w:color w:val="auto"/>
        </w:rPr>
        <w:t>Set ActorOref</w:t>
      </w:r>
      <w:r w:rsidRPr="00060712">
        <w:rPr>
          <w:color w:val="auto"/>
        </w:rPr>
        <w:t>=##class(MyPackage.Actor</w:t>
      </w:r>
      <w:r w:rsidRPr="0085449E">
        <w:rPr>
          <w:color w:val="auto"/>
        </w:rPr>
        <w:t>).</w:t>
      </w:r>
      <w:r w:rsidRPr="001F3D95">
        <w:rPr>
          <w:color w:val="auto"/>
          <w:u w:val="single"/>
        </w:rPr>
        <w:t>%New()</w:t>
      </w:r>
      <w:r>
        <w:rPr>
          <w:color w:val="auto"/>
        </w:rPr>
        <w:tab/>
        <w:t xml:space="preserve">  ;</w:t>
      </w:r>
      <w:r w:rsidRPr="00060712">
        <w:rPr>
          <w:color w:val="auto"/>
        </w:rPr>
        <w:t xml:space="preserve">create a new object </w:t>
      </w:r>
      <w:r w:rsidRPr="00060712">
        <w:rPr>
          <w:color w:val="auto"/>
        </w:rPr>
        <w:br/>
        <w:t>  </w:t>
      </w:r>
      <w:r>
        <w:rPr>
          <w:color w:val="auto"/>
        </w:rPr>
        <w:t>Set ActorOref</w:t>
      </w:r>
      <w:r w:rsidRPr="00060712">
        <w:rPr>
          <w:color w:val="auto"/>
        </w:rPr>
        <w:t>.Name=Name</w:t>
      </w:r>
      <w:r>
        <w:rPr>
          <w:color w:val="auto"/>
        </w:rPr>
        <w:t xml:space="preserve"> </w:t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 xml:space="preserve">;populate the object </w:t>
      </w:r>
      <w:r>
        <w:rPr>
          <w:color w:val="auto"/>
        </w:rPr>
        <w:t xml:space="preserve">property </w:t>
      </w:r>
      <w:r w:rsidRPr="00060712">
        <w:rPr>
          <w:color w:val="auto"/>
        </w:rPr>
        <w:t xml:space="preserve">with a name </w:t>
      </w:r>
      <w:r w:rsidRPr="00060712">
        <w:rPr>
          <w:color w:val="auto"/>
        </w:rPr>
        <w:br/>
        <w:t>  Do </w:t>
      </w:r>
      <w:r>
        <w:rPr>
          <w:color w:val="auto"/>
        </w:rPr>
        <w:t xml:space="preserve">ActorOref.%Save()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  <w:r w:rsidRPr="00060712">
        <w:rPr>
          <w:color w:val="auto"/>
        </w:rPr>
        <w:br/>
        <w:t>  </w:t>
      </w:r>
      <w:r>
        <w:rPr>
          <w:color w:val="auto"/>
        </w:rPr>
        <w:t xml:space="preserve">Set </w:t>
      </w:r>
      <w:r w:rsidRPr="00060712">
        <w:rPr>
          <w:color w:val="auto"/>
        </w:rPr>
        <w:t>NewId=</w:t>
      </w:r>
      <w:r>
        <w:rPr>
          <w:color w:val="auto"/>
        </w:rPr>
        <w:t>ActorOref</w:t>
      </w:r>
      <w:r w:rsidRPr="00060712">
        <w:rPr>
          <w:color w:val="auto"/>
        </w:rPr>
        <w:t xml:space="preserve">.%Id() </w:t>
      </w:r>
      <w:r>
        <w:rPr>
          <w:color w:val="auto"/>
        </w:rPr>
        <w:tab/>
      </w:r>
      <w:r>
        <w:rPr>
          <w:color w:val="auto"/>
        </w:rPr>
        <w:tab/>
        <w:t>;obtain the newly assigned Id</w:t>
      </w:r>
    </w:p>
    <w:p w:rsidR="00386F24" w:rsidRDefault="00386F24" w:rsidP="00163625">
      <w:pPr>
        <w:pStyle w:val="Code"/>
        <w:ind w:firstLine="0"/>
        <w:rPr>
          <w:color w:val="auto"/>
        </w:rPr>
      </w:pPr>
      <w:r w:rsidRPr="00060712">
        <w:rPr>
          <w:color w:val="auto"/>
        </w:rPr>
        <w:t xml:space="preserve">  </w:t>
      </w:r>
      <w:r>
        <w:rPr>
          <w:color w:val="auto"/>
        </w:rPr>
        <w:t xml:space="preserve">Write </w:t>
      </w:r>
      <w:r w:rsidRPr="00060712">
        <w:rPr>
          <w:color w:val="auto"/>
        </w:rPr>
        <w:t xml:space="preserve">!,"Id: ",NewId </w:t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 xml:space="preserve">;write </w:t>
      </w:r>
      <w:r>
        <w:rPr>
          <w:color w:val="auto"/>
        </w:rPr>
        <w:t>the Id</w:t>
      </w:r>
      <w:r w:rsidRPr="00060712">
        <w:rPr>
          <w:color w:val="auto"/>
        </w:rPr>
        <w:t xml:space="preserve"> of new Object</w:t>
      </w:r>
      <w:r w:rsidRPr="00060712">
        <w:rPr>
          <w:color w:val="auto"/>
        </w:rPr>
        <w:br/>
        <w:t>  </w:t>
      </w:r>
      <w:r>
        <w:rPr>
          <w:color w:val="auto"/>
        </w:rPr>
        <w:t xml:space="preserve">Write </w:t>
      </w:r>
      <w:r w:rsidRPr="00060712">
        <w:rPr>
          <w:color w:val="auto"/>
        </w:rPr>
        <w:t>" – ",</w:t>
      </w:r>
      <w:r>
        <w:rPr>
          <w:color w:val="auto"/>
        </w:rPr>
        <w:t>ActorOref</w:t>
      </w:r>
      <w:r w:rsidRPr="00060712">
        <w:rPr>
          <w:color w:val="auto"/>
        </w:rPr>
        <w:t>.Name</w:t>
      </w:r>
      <w:r>
        <w:rPr>
          <w:color w:val="auto"/>
        </w:rPr>
        <w:tab/>
      </w:r>
      <w:r>
        <w:rPr>
          <w:color w:val="auto"/>
        </w:rPr>
        <w:tab/>
        <w:t>;write the name of the new Object Property</w:t>
      </w:r>
      <w:r w:rsidRPr="00060712">
        <w:rPr>
          <w:color w:val="auto"/>
        </w:rPr>
        <w:br/>
        <w:t>}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51150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</w:p>
    <w:p w:rsidR="00386F24" w:rsidRPr="00D363A8" w:rsidRDefault="00386F24" w:rsidP="009C6846">
      <w:pPr>
        <w:pStyle w:val="CodeItalic"/>
      </w:pPr>
      <w:r w:rsidRPr="00D363A8">
        <w:t xml:space="preserve">Id: 1 – </w:t>
      </w:r>
      <w:smartTag w:uri="urn:schemas-microsoft-com:office:smarttags" w:element="PersonName">
        <w:smartTag w:uri="urn:schemas:contacts" w:element="GivenName">
          <w:r>
            <w:t>John</w:t>
          </w:r>
        </w:smartTag>
        <w:r>
          <w:t xml:space="preserve"> </w:t>
        </w:r>
        <w:smartTag w:uri="urn:schemas:contacts" w:element="Sn">
          <w:r>
            <w:t>Wayne</w:t>
          </w:r>
        </w:smartTag>
      </w:smartTag>
    </w:p>
    <w:p w:rsidR="00386F24" w:rsidRPr="00D363A8" w:rsidRDefault="00386F24" w:rsidP="009C6846">
      <w:pPr>
        <w:pStyle w:val="CodeItalic"/>
      </w:pPr>
      <w:r w:rsidRPr="00D363A8">
        <w:t xml:space="preserve">Id: 2 – </w:t>
      </w:r>
      <w:r>
        <w:t>Jodie Foster</w:t>
      </w:r>
    </w:p>
    <w:p w:rsidR="00386F24" w:rsidRPr="00D363A8" w:rsidRDefault="00386F24" w:rsidP="009C6846">
      <w:pPr>
        <w:pStyle w:val="CodeItalic"/>
      </w:pPr>
      <w:r w:rsidRPr="00D363A8">
        <w:t xml:space="preserve">Id: 3 – </w:t>
      </w:r>
      <w:r>
        <w:t>Clint Eastwood</w:t>
      </w:r>
    </w:p>
    <w:p w:rsidR="00386F24" w:rsidRPr="00D363A8" w:rsidRDefault="00386F24" w:rsidP="009C6846">
      <w:pPr>
        <w:pStyle w:val="CodeItalic"/>
      </w:pPr>
      <w:r w:rsidRPr="00D363A8">
        <w:t xml:space="preserve">Id: 4 – </w:t>
      </w:r>
      <w:r>
        <w:t>Julie Andrews</w:t>
      </w:r>
    </w:p>
    <w:p w:rsidR="00386F24" w:rsidRPr="00D363A8" w:rsidRDefault="00386F24" w:rsidP="009C6846">
      <w:pPr>
        <w:pStyle w:val="CodeItalic"/>
      </w:pPr>
      <w:r w:rsidRPr="00D363A8">
        <w:t xml:space="preserve">Id: 5 – </w:t>
      </w:r>
      <w:smartTag w:uri="urn:schemas-microsoft-com:office:smarttags" w:element="PersonName">
        <w:smartTag w:uri="urn:schemas:contacts" w:element="GivenName">
          <w:r>
            <w:t>Johnny</w:t>
          </w:r>
        </w:smartTag>
        <w:r>
          <w:t xml:space="preserve"> </w:t>
        </w:r>
        <w:smartTag w:uri="urn:schemas:contacts" w:element="Sn">
          <w:r>
            <w:t>Depp</w:t>
          </w:r>
        </w:smartTag>
      </w:smartTag>
    </w:p>
    <w:p w:rsidR="00386F24" w:rsidRPr="00D363A8" w:rsidRDefault="00386F24" w:rsidP="009C6846">
      <w:pPr>
        <w:pStyle w:val="CodeItalic"/>
      </w:pPr>
      <w:r w:rsidRPr="00D363A8">
        <w:t xml:space="preserve">Id: 6 – </w:t>
      </w:r>
      <w:r>
        <w:t>Carol Burnett</w:t>
      </w:r>
    </w:p>
    <w:p w:rsidR="00386F24" w:rsidRPr="00D363A8" w:rsidRDefault="00386F24" w:rsidP="009C6846">
      <w:pPr>
        <w:pStyle w:val="CodeItalic"/>
      </w:pPr>
      <w:r w:rsidRPr="00D363A8">
        <w:t xml:space="preserve">Id: 7 – </w:t>
      </w:r>
      <w:r>
        <w:t>Will Smith</w:t>
      </w:r>
    </w:p>
    <w:p w:rsidR="00386F24" w:rsidRPr="00D363A8" w:rsidRDefault="00386F24" w:rsidP="009C6846">
      <w:pPr>
        <w:pStyle w:val="CodeItalic"/>
      </w:pPr>
      <w:r w:rsidRPr="00D363A8">
        <w:t xml:space="preserve">Id: 8 – </w:t>
      </w:r>
      <w:r>
        <w:t>Ann Margaret</w:t>
      </w:r>
    </w:p>
    <w:p w:rsidR="00386F24" w:rsidRPr="00D363A8" w:rsidRDefault="00386F24" w:rsidP="009C6846">
      <w:pPr>
        <w:pStyle w:val="CodeItalic"/>
      </w:pPr>
      <w:r w:rsidRPr="00D363A8">
        <w:t xml:space="preserve">Id: 9 – </w:t>
      </w:r>
      <w:r>
        <w:t>Dean Martin</w:t>
      </w:r>
    </w:p>
    <w:p w:rsidR="00386F24" w:rsidRPr="00D363A8" w:rsidRDefault="00386F24" w:rsidP="009C6846">
      <w:pPr>
        <w:pStyle w:val="CodeItalic"/>
      </w:pPr>
      <w:r w:rsidRPr="00D363A8">
        <w:t xml:space="preserve">Id: 10 – </w:t>
      </w:r>
      <w:r>
        <w:t>Ally Sheedy</w:t>
      </w:r>
    </w:p>
    <w:p w:rsidR="00386F24" w:rsidRPr="00D363A8" w:rsidRDefault="00386F24" w:rsidP="009C6846">
      <w:pPr>
        <w:pStyle w:val="CodeItalic"/>
      </w:pPr>
      <w:r w:rsidRPr="00D363A8">
        <w:t xml:space="preserve">Id: 11 – </w:t>
      </w:r>
      <w:r>
        <w:t>Humphrey Bogart</w:t>
      </w:r>
    </w:p>
    <w:p w:rsidR="00386F24" w:rsidRDefault="00386F24" w:rsidP="009C6846">
      <w:pPr>
        <w:pStyle w:val="CodeItalic"/>
      </w:pPr>
      <w:r w:rsidRPr="00D363A8">
        <w:t xml:space="preserve">Id: 12 – </w:t>
      </w:r>
      <w:r>
        <w:t xml:space="preserve">Katharine Hepburn </w:t>
      </w:r>
    </w:p>
    <w:p w:rsidR="00386F24" w:rsidRDefault="00386F24" w:rsidP="00163625">
      <w:pPr>
        <w:pStyle w:val="Code"/>
        <w:ind w:firstLine="0"/>
        <w:rPr>
          <w:b/>
          <w:color w:val="FF0000"/>
        </w:rPr>
      </w:pPr>
    </w:p>
    <w:p w:rsidR="00D074D0" w:rsidRDefault="00D074D0" w:rsidP="00163625">
      <w:pPr>
        <w:pStyle w:val="Caption"/>
      </w:pPr>
      <w:bookmarkStart w:id="746" w:name="_Ref306003242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746"/>
      <w:r>
        <w:t xml:space="preserve"> System Dump command for Orefs</w:t>
      </w:r>
      <w:r w:rsidR="00C01119">
        <w:fldChar w:fldCharType="begin"/>
      </w:r>
      <w:r>
        <w:instrText xml:space="preserve"> XE "</w:instrText>
      </w:r>
      <w:r w:rsidR="002C2A5A">
        <w:instrText>Dump command for Orefs</w:instrText>
      </w:r>
      <w:r>
        <w:instrText xml:space="preserve">" </w:instrText>
      </w:r>
      <w:r w:rsidR="00C01119">
        <w:fldChar w:fldCharType="end"/>
      </w:r>
    </w:p>
    <w:p w:rsidR="00386F24" w:rsidRDefault="00386F24" w:rsidP="00163625">
      <w:pPr>
        <w:pStyle w:val="Code"/>
        <w:ind w:firstLine="0"/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44029">
        <w:rPr>
          <w:color w:val="auto"/>
        </w:rPr>
        <w:t>Set ActorOref=##class(MyPackage.Actor).%OpenId(1)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18528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>Do</w:t>
      </w:r>
      <w:r w:rsidRPr="00185284">
        <w:rPr>
          <w:color w:val="auto"/>
        </w:rPr>
        <w:t xml:space="preserve"> $system.OBJ.Dump(ActorOref)</w:t>
      </w:r>
    </w:p>
    <w:p w:rsidR="00386F24" w:rsidRPr="00185284" w:rsidRDefault="00386F24" w:rsidP="00163625">
      <w:pPr>
        <w:pStyle w:val="Code"/>
        <w:ind w:firstLine="0"/>
        <w:rPr>
          <w:color w:val="auto"/>
        </w:rPr>
      </w:pPr>
      <w:r w:rsidRPr="00185284">
        <w:rPr>
          <w:color w:val="auto"/>
        </w:rPr>
        <w:t>+----------------- general information ---------------</w:t>
      </w:r>
    </w:p>
    <w:p w:rsidR="00386F24" w:rsidRPr="00185284" w:rsidRDefault="00386F24" w:rsidP="00163625">
      <w:pPr>
        <w:pStyle w:val="Code"/>
        <w:ind w:firstLine="0"/>
        <w:rPr>
          <w:color w:val="auto"/>
        </w:rPr>
      </w:pPr>
      <w:r w:rsidRPr="00185284">
        <w:rPr>
          <w:color w:val="auto"/>
        </w:rPr>
        <w:t>|      or</w:t>
      </w:r>
      <w:r>
        <w:rPr>
          <w:color w:val="auto"/>
        </w:rPr>
        <w:t>ef value: 1</w:t>
      </w:r>
    </w:p>
    <w:p w:rsidR="00386F24" w:rsidRPr="00185284" w:rsidRDefault="00386F24" w:rsidP="00163625">
      <w:pPr>
        <w:pStyle w:val="Code"/>
        <w:ind w:firstLine="0"/>
        <w:rPr>
          <w:color w:val="auto"/>
        </w:rPr>
      </w:pPr>
      <w:r w:rsidRPr="00185284">
        <w:rPr>
          <w:color w:val="auto"/>
        </w:rPr>
        <w:t xml:space="preserve">|  </w:t>
      </w:r>
      <w:r>
        <w:rPr>
          <w:color w:val="auto"/>
        </w:rPr>
        <w:t xml:space="preserve">    class name: MyPackage.Actor</w:t>
      </w:r>
    </w:p>
    <w:p w:rsidR="00386F24" w:rsidRPr="00185284" w:rsidRDefault="00386F24" w:rsidP="00163625">
      <w:pPr>
        <w:pStyle w:val="Code"/>
        <w:ind w:firstLine="0"/>
        <w:rPr>
          <w:color w:val="auto"/>
        </w:rPr>
      </w:pPr>
      <w:r w:rsidRPr="00185284">
        <w:rPr>
          <w:color w:val="auto"/>
        </w:rPr>
        <w:t>| reference count: 1</w:t>
      </w:r>
    </w:p>
    <w:p w:rsidR="00386F24" w:rsidRPr="00185284" w:rsidRDefault="00386F24" w:rsidP="00163625">
      <w:pPr>
        <w:pStyle w:val="Code"/>
        <w:ind w:firstLine="0"/>
        <w:rPr>
          <w:color w:val="auto"/>
        </w:rPr>
      </w:pPr>
      <w:r w:rsidRPr="00185284">
        <w:rPr>
          <w:color w:val="auto"/>
        </w:rPr>
        <w:t>+----------------- attribute values ------------------</w:t>
      </w:r>
    </w:p>
    <w:p w:rsidR="00386F24" w:rsidRPr="00185284" w:rsidRDefault="00386F24" w:rsidP="00163625">
      <w:pPr>
        <w:pStyle w:val="Code"/>
        <w:ind w:firstLine="0"/>
        <w:rPr>
          <w:color w:val="auto"/>
        </w:rPr>
      </w:pPr>
      <w:r w:rsidRPr="00185284">
        <w:rPr>
          <w:color w:val="auto"/>
        </w:rPr>
        <w:t>|       %Concurrency = 1  &lt;Set&gt;</w:t>
      </w:r>
    </w:p>
    <w:p w:rsidR="00386F24" w:rsidRPr="00185284" w:rsidRDefault="00386F24" w:rsidP="00163625">
      <w:pPr>
        <w:pStyle w:val="Code"/>
        <w:ind w:firstLine="0"/>
        <w:rPr>
          <w:color w:val="auto"/>
        </w:rPr>
      </w:pPr>
      <w:r w:rsidRPr="00185284">
        <w:rPr>
          <w:color w:val="auto"/>
        </w:rPr>
        <w:t>|               Name = "John Wayne"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D074D0" w:rsidRDefault="00D074D0" w:rsidP="00163625">
      <w:pPr>
        <w:pStyle w:val="Caption"/>
      </w:pPr>
      <w:bookmarkStart w:id="747" w:name="_Ref306003691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747"/>
      <w:r>
        <w:t xml:space="preserve"> Test whether an Oref is valid</w:t>
      </w:r>
      <w:r w:rsidR="00C01119">
        <w:fldChar w:fldCharType="begin"/>
      </w:r>
      <w:r>
        <w:instrText xml:space="preserve"> XE "</w:instrText>
      </w:r>
      <w:r w:rsidRPr="00E75DF2">
        <w:instrText>Populating an Object Property</w:instrText>
      </w:r>
      <w:r>
        <w:instrText xml:space="preserve">" </w:instrText>
      </w:r>
      <w:r w:rsidR="00C01119">
        <w:fldChar w:fldCharType="end"/>
      </w:r>
    </w:p>
    <w:p w:rsidR="00386F24" w:rsidRDefault="00386F24" w:rsidP="00163625">
      <w:pPr>
        <w:pStyle w:val="Code"/>
        <w:ind w:firstLine="0"/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44029">
        <w:rPr>
          <w:color w:val="auto"/>
        </w:rPr>
        <w:t>Set ActorOref=##class(MyPackage.Actor).%OpenId(1)</w:t>
      </w:r>
      <w:r>
        <w:rPr>
          <w:color w:val="auto"/>
        </w:rPr>
        <w:tab/>
      </w:r>
      <w:r>
        <w:rPr>
          <w:color w:val="auto"/>
        </w:rPr>
        <w:tab/>
        <w:t>;valid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$IsObject(ActorOref) Write "Object is valid."</w:t>
      </w:r>
    </w:p>
    <w:p w:rsidR="00386F24" w:rsidRPr="00185284" w:rsidRDefault="00386F24" w:rsidP="009C6846">
      <w:pPr>
        <w:pStyle w:val="CodeItalic"/>
      </w:pPr>
      <w:r w:rsidRPr="00185284">
        <w:t>Objec</w:t>
      </w:r>
      <w:r w:rsidR="008D7C5E">
        <w:t>t is valid.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'$IsObject(ActorOref) Write "Object is not valid."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44029">
        <w:rPr>
          <w:color w:val="auto"/>
        </w:rPr>
        <w:t>Set ActorOref=##</w:t>
      </w:r>
      <w:r>
        <w:rPr>
          <w:color w:val="auto"/>
        </w:rPr>
        <w:t>class(MyPackage.Actor).%OpenId(1000</w:t>
      </w:r>
      <w:r w:rsidRPr="00844029">
        <w:rPr>
          <w:color w:val="auto"/>
        </w:rPr>
        <w:t>)</w:t>
      </w:r>
      <w:r>
        <w:rPr>
          <w:color w:val="auto"/>
        </w:rPr>
        <w:tab/>
      </w:r>
      <w:r>
        <w:rPr>
          <w:color w:val="auto"/>
        </w:rPr>
        <w:tab/>
        <w:t>;invalid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$IsObject(ActorOref) Write "Object is valid."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'$IsObject(ActorOref) Write "Object is not valid."</w:t>
      </w:r>
    </w:p>
    <w:p w:rsidR="00386F24" w:rsidRPr="00185284" w:rsidRDefault="00386F24" w:rsidP="009C6846">
      <w:pPr>
        <w:pStyle w:val="CodeItalic"/>
      </w:pPr>
      <w:r w:rsidRPr="00185284">
        <w:t>Object is not valid.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D074D0" w:rsidRDefault="00D074D0" w:rsidP="00163625">
      <w:pPr>
        <w:pStyle w:val="Caption"/>
      </w:pPr>
      <w:bookmarkStart w:id="748" w:name="_Ref270777887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748"/>
      <w:r>
        <w:t xml:space="preserve"> Global generated from Class MyPackage.Actor   </w:t>
      </w:r>
    </w:p>
    <w:p w:rsidR="00386F24" w:rsidRDefault="00386F24" w:rsidP="00163625">
      <w:pPr>
        <w:pStyle w:val="Code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ZW ^MyPackage.ActorD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^MyPackage.ActorD=12 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^MyPackage.ActorD(1)=$lb("","John Wayne")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^MyPackage.ActorD(2)=$lb("","Jodie Foster")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^MyPackage.ActorD(3)=$lb("","</w:t>
      </w:r>
      <w:r>
        <w:rPr>
          <w:color w:val="auto"/>
        </w:rPr>
        <w:t>Clint</w:t>
      </w:r>
      <w:r w:rsidRPr="00060712">
        <w:rPr>
          <w:color w:val="auto"/>
        </w:rPr>
        <w:t xml:space="preserve"> Eastwood")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^MyPackage.ActorD(4)=$lb("","Julie Andrews")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^MyPackage.ActorD(5)=$lb("","Johnny Depp")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^MyPackage.ActorD(6)=$lb("","Carol Burnett")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^MyPackage.ActorD(7)=$lb("","Will Smith")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^MyPackage.ActorD(8)=$lb("","Ann Margaret")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^MyPackage.ActorD(9)=$lb("","Dean Martin")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^MyPackage.ActorD(10)=$lb("","Ally Sheedy")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^MyPackage.ActorD(11)=$lb("","Humphrey Bogart")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 xml:space="preserve">^MyPackage.ActorD(12)=$lb("","Katharine </w:t>
      </w:r>
      <w:r>
        <w:rPr>
          <w:color w:val="auto"/>
        </w:rPr>
        <w:t>Hepburn</w:t>
      </w:r>
      <w:r w:rsidRPr="00060712">
        <w:rPr>
          <w:color w:val="auto"/>
        </w:rPr>
        <w:t>")</w:t>
      </w:r>
    </w:p>
    <w:p w:rsidR="00386F24" w:rsidRPr="008D4B02" w:rsidRDefault="00386F24" w:rsidP="00163625">
      <w:pPr>
        <w:pStyle w:val="Code"/>
      </w:pPr>
    </w:p>
    <w:p w:rsidR="00D074D0" w:rsidRDefault="00D074D0" w:rsidP="00163625">
      <w:pPr>
        <w:pStyle w:val="Caption"/>
      </w:pPr>
      <w:bookmarkStart w:id="749" w:name="_Ref270777915"/>
    </w:p>
    <w:p w:rsidR="00386F24" w:rsidRPr="00262837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749"/>
      <w:r>
        <w:t xml:space="preserve"> Actor Class Redefinition - Index the "Name" Property</w:t>
      </w:r>
    </w:p>
    <w:p w:rsidR="00386F24" w:rsidRDefault="00386F24" w:rsidP="00163625">
      <w:pPr>
        <w:pStyle w:val="Code"/>
      </w:pP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Class MyPackage.Actor Extends %Persistent</w:t>
      </w:r>
      <w:r w:rsidRPr="00060712">
        <w:rPr>
          <w:color w:val="auto"/>
        </w:rPr>
        <w:br/>
        <w:t xml:space="preserve"> {</w:t>
      </w:r>
    </w:p>
    <w:p w:rsidR="00386F24" w:rsidRDefault="00386F24" w:rsidP="00163625">
      <w:pPr>
        <w:pStyle w:val="Code"/>
        <w:ind w:firstLine="0"/>
      </w:pPr>
      <w:r w:rsidRPr="00EF707E">
        <w:rPr>
          <w:color w:val="auto"/>
        </w:rPr>
        <w:t xml:space="preserve"> </w:t>
      </w:r>
      <w:r w:rsidRPr="00060712">
        <w:rPr>
          <w:color w:val="auto"/>
        </w:rPr>
        <w:t>Property Name As %String</w:t>
      </w:r>
      <w:r w:rsidRPr="00EF707E">
        <w:rPr>
          <w:color w:val="auto"/>
        </w:rPr>
        <w:t xml:space="preserve"> [ </w:t>
      </w:r>
      <w:r w:rsidRPr="00EF707E">
        <w:rPr>
          <w:color w:val="auto"/>
          <w:u w:val="single"/>
        </w:rPr>
        <w:t>Required</w:t>
      </w:r>
      <w:r w:rsidRPr="00EF707E">
        <w:rPr>
          <w:color w:val="auto"/>
        </w:rPr>
        <w:t xml:space="preserve"> ];</w:t>
      </w:r>
      <w:r w:rsidRPr="00EF707E">
        <w:rPr>
          <w:color w:val="auto"/>
        </w:rPr>
        <w:br/>
      </w:r>
      <w:r w:rsidRPr="00EF707E">
        <w:rPr>
          <w:color w:val="auto"/>
        </w:rPr>
        <w:br/>
        <w:t xml:space="preserve"> </w:t>
      </w:r>
      <w:r w:rsidRPr="00EF707E">
        <w:rPr>
          <w:color w:val="auto"/>
          <w:u w:val="single"/>
        </w:rPr>
        <w:t>Index NameIndex On Name</w:t>
      </w:r>
      <w:r w:rsidRPr="00EF707E">
        <w:rPr>
          <w:color w:val="auto"/>
        </w:rPr>
        <w:t>;</w:t>
      </w:r>
      <w:r w:rsidRPr="00EF707E">
        <w:rPr>
          <w:color w:val="auto"/>
        </w:rPr>
        <w:br/>
      </w:r>
      <w:r w:rsidRPr="00262837">
        <w:t xml:space="preserve"> </w:t>
      </w:r>
      <w:r w:rsidRPr="00060712">
        <w:rPr>
          <w:color w:val="auto"/>
        </w:rPr>
        <w:t>}</w:t>
      </w:r>
    </w:p>
    <w:p w:rsidR="00386F24" w:rsidRPr="00262837" w:rsidRDefault="00386F24" w:rsidP="00163625">
      <w:pPr>
        <w:pStyle w:val="Code"/>
      </w:pPr>
    </w:p>
    <w:p w:rsidR="00D074D0" w:rsidRDefault="00D074D0" w:rsidP="00D04472">
      <w:pPr>
        <w:pStyle w:val="Caption"/>
        <w:keepNext/>
      </w:pPr>
      <w:bookmarkStart w:id="750" w:name="_Ref270777946"/>
      <w:bookmarkStart w:id="751" w:name="_Ref194985240"/>
    </w:p>
    <w:p w:rsidR="00386F24" w:rsidRDefault="00386F24" w:rsidP="00D0447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750"/>
      <w:r>
        <w:t xml:space="preserve"> Index the Name Property in the MyPackage.Actor Class</w:t>
      </w:r>
      <w:bookmarkEnd w:id="751"/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0712">
        <w:rPr>
          <w:color w:val="auto"/>
        </w:rPr>
        <w:t>##class(MyPackage.Actor).%BuildIndices()</w:t>
      </w:r>
    </w:p>
    <w:p w:rsidR="00386F24" w:rsidRPr="00EF6214" w:rsidRDefault="00386F24" w:rsidP="009C6846">
      <w:pPr>
        <w:pStyle w:val="CodeItalic"/>
      </w:pPr>
      <w:r w:rsidRPr="00EF6214">
        <w:t>1</w:t>
      </w:r>
    </w:p>
    <w:p w:rsidR="00386F24" w:rsidRPr="008D4B02" w:rsidRDefault="00386F24" w:rsidP="00163625">
      <w:pPr>
        <w:pStyle w:val="Code"/>
        <w:rPr>
          <w:lang w:bidi="ar-SA"/>
        </w:rPr>
      </w:pPr>
    </w:p>
    <w:p w:rsidR="00D074D0" w:rsidRDefault="00D074D0" w:rsidP="00163625">
      <w:pPr>
        <w:pStyle w:val="Caption"/>
      </w:pPr>
      <w:bookmarkStart w:id="752" w:name="_Ref270777970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752"/>
      <w:r>
        <w:t xml:space="preserve"> Example of the Index Global after indexing</w:t>
      </w:r>
    </w:p>
    <w:p w:rsidR="00386F24" w:rsidRDefault="00386F24" w:rsidP="00163625">
      <w:pPr>
        <w:pStyle w:val="Code"/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ZW </w:t>
      </w:r>
      <w:r w:rsidRPr="00060712">
        <w:rPr>
          <w:color w:val="auto"/>
        </w:rPr>
        <w:t>^MyPackage.ActorI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ALLY SHEEDY",10)=""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ANN MARGARET",8)=""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CAROL BURNETT",6)=""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CLINT EASTWOOD",3)=""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DEAN MARTIN",9)=""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HUMPHREY BOGART",11)=""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JODIE FOSTER",2)=""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JOHN WAYNE",1)=""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JOHNNY DEPP",5)=""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JULIE ANDREWS",4)=""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KATHARINE HEPBURN",12)=""</w:t>
      </w:r>
    </w:p>
    <w:p w:rsidR="00386F24" w:rsidRPr="00593165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3165">
        <w:rPr>
          <w:color w:val="auto"/>
        </w:rPr>
        <w:t>^MyPackage.ActorI("NameIndex"," WILL SMITH",7)=""</w:t>
      </w:r>
      <w:r>
        <w:t xml:space="preserve"> </w:t>
      </w:r>
    </w:p>
    <w:p w:rsidR="00386F24" w:rsidRDefault="00386F24" w:rsidP="00163625">
      <w:pPr>
        <w:pStyle w:val="Code"/>
      </w:pPr>
    </w:p>
    <w:p w:rsidR="00D074D0" w:rsidRDefault="00D074D0" w:rsidP="00163625">
      <w:pPr>
        <w:pStyle w:val="Caption"/>
      </w:pPr>
      <w:bookmarkStart w:id="753" w:name="_Ref270777991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753"/>
      <w:r>
        <w:t xml:space="preserve"> %ExistsId Method – see if an Object Id Exists</w:t>
      </w:r>
    </w:p>
    <w:p w:rsidR="00386F24" w:rsidRDefault="00386F24" w:rsidP="00163625">
      <w:pPr>
        <w:pStyle w:val="Code"/>
        <w:ind w:firstLine="0"/>
      </w:pPr>
    </w:p>
    <w:p w:rsidR="00386F24" w:rsidRDefault="00386F24" w:rsidP="0051150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"Name"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Data Type Class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b/>
          <w:color w:val="FF0000"/>
        </w:rPr>
      </w:pPr>
      <w:r>
        <w:rPr>
          <w:color w:val="auto"/>
        </w:rPr>
        <w:t xml:space="preserve"> Write ##class(MyPackage.Actor).%ExistsId</w:t>
      </w:r>
      <w:r w:rsidRPr="00060712">
        <w:rPr>
          <w:color w:val="auto"/>
        </w:rPr>
        <w:t>(</w:t>
      </w:r>
      <w:r>
        <w:rPr>
          <w:color w:val="auto"/>
        </w:rPr>
        <w:t>1</w:t>
      </w:r>
      <w:r w:rsidRPr="00060712">
        <w:rPr>
          <w:color w:val="auto"/>
        </w:rPr>
        <w:t xml:space="preserve">) </w:t>
      </w:r>
      <w:r w:rsidRPr="00060712">
        <w:rPr>
          <w:color w:val="auto"/>
        </w:rPr>
        <w:tab/>
        <w:t>;</w:t>
      </w:r>
      <w:r>
        <w:rPr>
          <w:color w:val="auto"/>
        </w:rPr>
        <w:t>see if an Object Id Exists</w:t>
      </w:r>
    </w:p>
    <w:p w:rsidR="00386F24" w:rsidRDefault="00386F24" w:rsidP="009C6846">
      <w:pPr>
        <w:pStyle w:val="CodeItalic"/>
      </w:pPr>
      <w:r>
        <w:t>1</w:t>
      </w:r>
    </w:p>
    <w:p w:rsidR="00386F24" w:rsidRDefault="00386F24" w:rsidP="00163625">
      <w:pPr>
        <w:pStyle w:val="Code"/>
        <w:ind w:firstLine="0"/>
        <w:rPr>
          <w:b/>
          <w:color w:val="FF0000"/>
        </w:rPr>
      </w:pPr>
    </w:p>
    <w:p w:rsidR="00386F24" w:rsidRDefault="00386F24" w:rsidP="00163625">
      <w:pPr>
        <w:pStyle w:val="Code"/>
        <w:ind w:firstLine="0"/>
        <w:rPr>
          <w:b/>
          <w:color w:val="FF0000"/>
        </w:rPr>
      </w:pPr>
      <w:r>
        <w:rPr>
          <w:color w:val="auto"/>
        </w:rPr>
        <w:t xml:space="preserve"> Write ##class(MyPackage.Actor).%ExistsId</w:t>
      </w:r>
      <w:r w:rsidRPr="00060712">
        <w:rPr>
          <w:color w:val="auto"/>
        </w:rPr>
        <w:t>(</w:t>
      </w:r>
      <w:r>
        <w:rPr>
          <w:color w:val="auto"/>
        </w:rPr>
        <w:t>101</w:t>
      </w:r>
      <w:r w:rsidRPr="00060712">
        <w:rPr>
          <w:color w:val="auto"/>
        </w:rPr>
        <w:t xml:space="preserve">) </w:t>
      </w:r>
      <w:r w:rsidRPr="00060712">
        <w:rPr>
          <w:color w:val="auto"/>
        </w:rPr>
        <w:tab/>
        <w:t>;</w:t>
      </w:r>
      <w:r>
        <w:rPr>
          <w:color w:val="auto"/>
        </w:rPr>
        <w:t>see if an Object Id Exists</w:t>
      </w:r>
    </w:p>
    <w:p w:rsidR="00386F24" w:rsidRDefault="00386F24" w:rsidP="009C6846">
      <w:pPr>
        <w:pStyle w:val="CodeItalic"/>
      </w:pPr>
      <w:r>
        <w:t>0</w:t>
      </w:r>
    </w:p>
    <w:p w:rsidR="00386F24" w:rsidRPr="00D363A8" w:rsidRDefault="00386F24" w:rsidP="00163625">
      <w:pPr>
        <w:pStyle w:val="Code"/>
        <w:ind w:firstLine="0"/>
        <w:rPr>
          <w:b/>
          <w:color w:val="FF0000"/>
        </w:rPr>
      </w:pPr>
    </w:p>
    <w:p w:rsidR="00D074D0" w:rsidRDefault="00D074D0" w:rsidP="00163625">
      <w:pPr>
        <w:pStyle w:val="Caption"/>
      </w:pPr>
      <w:bookmarkStart w:id="754" w:name="_Ref270778031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754"/>
      <w:r>
        <w:t xml:space="preserve"> Add another Actor to the MyPackage.Actor Class</w:t>
      </w:r>
    </w:p>
    <w:p w:rsidR="00386F24" w:rsidRDefault="00386F24" w:rsidP="00163625">
      <w:pPr>
        <w:pStyle w:val="Code"/>
        <w:ind w:firstLine="0"/>
      </w:pPr>
    </w:p>
    <w:p w:rsidR="00386F24" w:rsidRDefault="00386F24" w:rsidP="0051150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"Name"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Data Type Class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060712">
        <w:rPr>
          <w:color w:val="auto"/>
        </w:rPr>
        <w:t>=#</w:t>
      </w:r>
      <w:r>
        <w:rPr>
          <w:color w:val="auto"/>
        </w:rPr>
        <w:t xml:space="preserve">#class(MyPackage.Actor).%New()  </w:t>
      </w:r>
      <w:r w:rsidRPr="00060712">
        <w:rPr>
          <w:color w:val="auto"/>
        </w:rPr>
        <w:t>;c</w:t>
      </w:r>
      <w:r>
        <w:rPr>
          <w:color w:val="auto"/>
        </w:rPr>
        <w:t xml:space="preserve">reate a new object </w:t>
      </w:r>
      <w:r>
        <w:rPr>
          <w:color w:val="auto"/>
        </w:rPr>
        <w:br/>
        <w:t> Set ActorOref.Name="Jack Nicholson"</w:t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;p</w:t>
      </w:r>
      <w:r>
        <w:rPr>
          <w:color w:val="auto"/>
        </w:rPr>
        <w:t xml:space="preserve">opulate with Jack Nicholson </w:t>
      </w:r>
      <w:r>
        <w:rPr>
          <w:color w:val="auto"/>
        </w:rPr>
        <w:br/>
        <w:t> D</w:t>
      </w:r>
      <w:r w:rsidRPr="00060712">
        <w:rPr>
          <w:color w:val="auto"/>
        </w:rPr>
        <w:t>o </w:t>
      </w:r>
      <w:r>
        <w:rPr>
          <w:color w:val="auto"/>
        </w:rPr>
        <w:t>ActorOref</w:t>
      </w:r>
      <w:r w:rsidRPr="00060712">
        <w:rPr>
          <w:color w:val="auto"/>
        </w:rPr>
        <w:t xml:space="preserve">.%Save() </w:t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>
        <w:rPr>
          <w:color w:val="auto"/>
        </w:rPr>
        <w:t>;save the object</w:t>
      </w:r>
      <w:r>
        <w:rPr>
          <w:color w:val="auto"/>
        </w:rPr>
        <w:br/>
        <w:t xml:space="preserve"> Set </w:t>
      </w:r>
      <w:r w:rsidRPr="00060712">
        <w:rPr>
          <w:color w:val="auto"/>
        </w:rPr>
        <w:t>NewId=</w:t>
      </w:r>
      <w:r>
        <w:rPr>
          <w:color w:val="auto"/>
        </w:rPr>
        <w:t>ActorOref</w:t>
      </w:r>
      <w:r w:rsidRPr="00060712">
        <w:rPr>
          <w:color w:val="auto"/>
        </w:rPr>
        <w:t xml:space="preserve">.%Id()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;obtain the newly assigned Id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060712">
        <w:rPr>
          <w:color w:val="auto"/>
        </w:rPr>
        <w:t xml:space="preserve">!,"Id: ",NewId </w:t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>
        <w:rPr>
          <w:color w:val="auto"/>
        </w:rPr>
        <w:t>;write ID of new Object</w:t>
      </w:r>
      <w:r>
        <w:rPr>
          <w:color w:val="auto"/>
        </w:rPr>
        <w:br/>
        <w:t xml:space="preserve"> Write </w:t>
      </w:r>
      <w:r w:rsidRPr="00060712">
        <w:rPr>
          <w:color w:val="auto"/>
        </w:rPr>
        <w:t>" – ",</w:t>
      </w:r>
      <w:r>
        <w:rPr>
          <w:color w:val="auto"/>
        </w:rPr>
        <w:t>ActorOref</w:t>
      </w:r>
      <w:r w:rsidRPr="00060712">
        <w:rPr>
          <w:color w:val="auto"/>
        </w:rPr>
        <w:t>.Name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;write the name of the new Object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51150F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386F24" w:rsidRDefault="00386F24" w:rsidP="009C6846">
      <w:pPr>
        <w:pStyle w:val="CodeItalic"/>
      </w:pPr>
      <w:r w:rsidRPr="00060712">
        <w:br/>
      </w:r>
      <w:r>
        <w:t>Id: 13</w:t>
      </w:r>
      <w:r w:rsidRPr="00D363A8">
        <w:t xml:space="preserve"> – </w:t>
      </w:r>
      <w:r w:rsidRPr="006325D2">
        <w:t>Jack Nicholson</w:t>
      </w:r>
    </w:p>
    <w:p w:rsidR="00386F24" w:rsidRPr="00D363A8" w:rsidRDefault="00386F24" w:rsidP="00163625">
      <w:pPr>
        <w:pStyle w:val="Code"/>
        <w:ind w:firstLine="0"/>
        <w:rPr>
          <w:b/>
          <w:color w:val="FF0000"/>
        </w:rPr>
      </w:pPr>
    </w:p>
    <w:p w:rsidR="00D074D0" w:rsidRDefault="00D074D0" w:rsidP="00163625">
      <w:pPr>
        <w:pStyle w:val="Caption"/>
      </w:pPr>
      <w:bookmarkStart w:id="755" w:name="_Ref270778057"/>
      <w:bookmarkStart w:id="756" w:name="_Ref239922688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755"/>
      <w:r>
        <w:t xml:space="preserve"> Delete an Actor from the MyPackage.Actor Class</w:t>
      </w:r>
      <w:bookmarkEnd w:id="756"/>
    </w:p>
    <w:p w:rsidR="00386F24" w:rsidRDefault="00386F24" w:rsidP="00163625">
      <w:pPr>
        <w:pStyle w:val="Code"/>
        <w:ind w:firstLine="0"/>
      </w:pPr>
      <w:r>
        <w:t xml:space="preserve"> </w:t>
      </w:r>
    </w:p>
    <w:p w:rsidR="00386F24" w:rsidRDefault="00386F24" w:rsidP="00604885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"Name"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Data Type Class</w:t>
      </w:r>
    </w:p>
    <w:p w:rsidR="00386F24" w:rsidRDefault="00386F24" w:rsidP="00604885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86F24" w:rsidRDefault="00386F24" w:rsidP="00604885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New SearchName,id,name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br/>
        <w:t xml:space="preserve"> </w:t>
      </w:r>
      <w:r w:rsidRPr="00060712">
        <w:rPr>
          <w:color w:val="auto"/>
        </w:rPr>
        <w:t>Set SearchNa</w:t>
      </w:r>
      <w:r>
        <w:rPr>
          <w:color w:val="auto"/>
        </w:rPr>
        <w:t>me="Jack Nicholson"</w:t>
      </w:r>
      <w:r>
        <w:rPr>
          <w:color w:val="auto"/>
        </w:rPr>
        <w:tab/>
      </w:r>
      <w:r>
        <w:rPr>
          <w:color w:val="auto"/>
        </w:rPr>
        <w:tab/>
        <w:t>;Name to search for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br/>
        <w:t xml:space="preserve"> </w:t>
      </w:r>
      <w:r w:rsidRPr="00060712">
        <w:rPr>
          <w:color w:val="auto"/>
        </w:rPr>
        <w:t>&amp;sql(SE</w:t>
      </w:r>
      <w:r>
        <w:rPr>
          <w:color w:val="auto"/>
        </w:rPr>
        <w:t>LECT %Id,Name INTO :id, :name</w:t>
      </w:r>
      <w:r>
        <w:rPr>
          <w:color w:val="auto"/>
        </w:rPr>
        <w:br/>
        <w:t xml:space="preserve">    FROM MyPackage.Actor</w:t>
      </w:r>
      <w:r>
        <w:rPr>
          <w:color w:val="auto"/>
        </w:rPr>
        <w:br/>
        <w:t xml:space="preserve">    WHERE name = :SearchName)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br/>
        <w:t xml:space="preserve"> </w:t>
      </w:r>
      <w:r w:rsidRPr="00060712">
        <w:rPr>
          <w:color w:val="auto"/>
        </w:rPr>
        <w:t>If '$</w:t>
      </w:r>
      <w:r>
        <w:rPr>
          <w:color w:val="auto"/>
        </w:rPr>
        <w:t>Data(id) {</w:t>
      </w:r>
      <w:r>
        <w:rPr>
          <w:color w:val="auto"/>
        </w:rPr>
        <w:br/>
        <w:t xml:space="preserve">    Write "Object Not Found"</w:t>
      </w:r>
      <w:r>
        <w:rPr>
          <w:color w:val="auto"/>
        </w:rPr>
        <w:br/>
        <w:t xml:space="preserve"> }</w:t>
      </w:r>
      <w:r>
        <w:rPr>
          <w:color w:val="auto"/>
        </w:rPr>
        <w:br/>
        <w:t xml:space="preserve"> Else {</w:t>
      </w:r>
      <w:r>
        <w:rPr>
          <w:color w:val="auto"/>
        </w:rPr>
        <w:br/>
        <w:t xml:space="preserve">   </w:t>
      </w:r>
      <w:r w:rsidRPr="00060712">
        <w:rPr>
          <w:color w:val="auto"/>
        </w:rPr>
        <w:t xml:space="preserve">Set ReturnCode = </w:t>
      </w:r>
      <w:r w:rsidRPr="008B12F3">
        <w:rPr>
          <w:color w:val="auto"/>
          <w:u w:val="single"/>
        </w:rPr>
        <w:t>##class(MyPackage.Actor).%DeleteId(id)</w:t>
      </w:r>
      <w:r w:rsidRPr="00CE3338">
        <w:rPr>
          <w:color w:val="auto"/>
        </w:rPr>
        <w:tab/>
        <w:t>;Delete Id</w:t>
      </w:r>
      <w:r>
        <w:rPr>
          <w:color w:val="auto"/>
        </w:rPr>
        <w:br/>
        <w:t xml:space="preserve">   If ReturnCode=1 { </w:t>
      </w:r>
      <w:r>
        <w:rPr>
          <w:color w:val="auto"/>
        </w:rPr>
        <w:br/>
      </w:r>
      <w:r>
        <w:rPr>
          <w:color w:val="auto"/>
        </w:rPr>
        <w:tab/>
        <w:t xml:space="preserve">   </w:t>
      </w:r>
      <w:r w:rsidRPr="00060712">
        <w:rPr>
          <w:color w:val="auto"/>
        </w:rPr>
        <w:t>Wri</w:t>
      </w:r>
      <w:r>
        <w:rPr>
          <w:color w:val="auto"/>
        </w:rPr>
        <w:t>te "Object Deleted."</w:t>
      </w:r>
      <w:r>
        <w:rPr>
          <w:color w:val="auto"/>
        </w:rPr>
        <w:br/>
        <w:t xml:space="preserve">   }</w:t>
      </w:r>
      <w:r>
        <w:rPr>
          <w:color w:val="auto"/>
        </w:rPr>
        <w:br/>
        <w:t xml:space="preserve">   Else {</w:t>
      </w:r>
      <w:r>
        <w:rPr>
          <w:color w:val="auto"/>
        </w:rPr>
        <w:br/>
        <w:t xml:space="preserve">      Write "Object Not Deleted."</w:t>
      </w:r>
      <w:r>
        <w:rPr>
          <w:color w:val="auto"/>
        </w:rPr>
        <w:br/>
        <w:t xml:space="preserve">   }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}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604885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060712" w:rsidRDefault="00386F24" w:rsidP="009C6846">
      <w:pPr>
        <w:pStyle w:val="CodeItalic"/>
      </w:pPr>
      <w:r w:rsidRPr="00B50069">
        <w:t>Object Deleted.</w:t>
      </w:r>
      <w:r w:rsidRPr="00B50069">
        <w:br/>
      </w:r>
      <w:r w:rsidRPr="00060712">
        <w:t>  </w:t>
      </w:r>
    </w:p>
    <w:p w:rsidR="00D074D0" w:rsidRDefault="00D074D0" w:rsidP="00163625">
      <w:pPr>
        <w:pStyle w:val="Caption"/>
      </w:pPr>
      <w:bookmarkStart w:id="757" w:name="_Ref215303555"/>
    </w:p>
    <w:p w:rsidR="00386F24" w:rsidRDefault="00386F24" w:rsidP="00163625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r>
        <w:t xml:space="preserve"> Object Properties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1890"/>
        <w:gridCol w:w="1170"/>
        <w:gridCol w:w="3330"/>
        <w:gridCol w:w="3150"/>
      </w:tblGrid>
      <w:tr w:rsidR="00386F24" w:rsidRPr="00C16CEC" w:rsidTr="0005296F">
        <w:tc>
          <w:tcPr>
            <w:tcW w:w="1890" w:type="dxa"/>
            <w:shd w:val="clear" w:color="auto" w:fill="D9D9D9" w:themeFill="background1" w:themeFillShade="D9"/>
          </w:tcPr>
          <w:p w:rsidR="00386F24" w:rsidRPr="00C16CEC" w:rsidRDefault="00386F24" w:rsidP="00163625">
            <w:pPr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Object Property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386F24" w:rsidRPr="00C16CEC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</w:t>
            </w:r>
            <w:r w:rsidRPr="00C16CEC">
              <w:rPr>
                <w:sz w:val="18"/>
                <w:szCs w:val="18"/>
              </w:rPr>
              <w:t xml:space="preserve"> Type</w:t>
            </w:r>
          </w:p>
        </w:tc>
        <w:tc>
          <w:tcPr>
            <w:tcW w:w="3330" w:type="dxa"/>
            <w:shd w:val="clear" w:color="auto" w:fill="D9D9D9" w:themeFill="background1" w:themeFillShade="D9"/>
          </w:tcPr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Reference</w:t>
            </w:r>
          </w:p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Object Class</w:t>
            </w:r>
          </w:p>
          <w:p w:rsidR="00386F24" w:rsidRPr="00C16CEC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and Name</w:t>
            </w:r>
          </w:p>
        </w:tc>
        <w:tc>
          <w:tcPr>
            <w:tcW w:w="3150" w:type="dxa"/>
            <w:shd w:val="clear" w:color="auto" w:fill="D9D9D9" w:themeFill="background1" w:themeFillShade="D9"/>
          </w:tcPr>
          <w:p w:rsidR="00386F24" w:rsidRPr="00C16CEC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 we chose</w:t>
            </w:r>
          </w:p>
        </w:tc>
      </w:tr>
      <w:tr w:rsidR="00386F24" w:rsidRPr="00C16CEC" w:rsidTr="0005296F">
        <w:tc>
          <w:tcPr>
            <w:tcW w:w="1890" w:type="dxa"/>
          </w:tcPr>
          <w:p w:rsidR="00386F24" w:rsidRDefault="00386F24" w:rsidP="00163625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of</w:t>
            </w:r>
          </w:p>
          <w:p w:rsidR="00386F24" w:rsidRPr="00C16CEC" w:rsidRDefault="00386F24" w:rsidP="00163625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Type Class</w:t>
            </w:r>
          </w:p>
        </w:tc>
        <w:tc>
          <w:tcPr>
            <w:tcW w:w="1170" w:type="dxa"/>
          </w:tcPr>
          <w:p w:rsidR="00386F24" w:rsidRPr="00C16CEC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3330" w:type="dxa"/>
          </w:tcPr>
          <w:p w:rsidR="00386F24" w:rsidRPr="00C16CEC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3150" w:type="dxa"/>
          </w:tcPr>
          <w:p w:rsidR="00386F24" w:rsidRPr="00C16CEC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</w:t>
            </w:r>
          </w:p>
          <w:p w:rsidR="00386F24" w:rsidRPr="00C16CEC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(Name of Actor)</w:t>
            </w:r>
          </w:p>
        </w:tc>
      </w:tr>
      <w:tr w:rsidR="00386F24" w:rsidRPr="00C16CEC" w:rsidTr="0005296F">
        <w:tc>
          <w:tcPr>
            <w:tcW w:w="1890" w:type="dxa"/>
          </w:tcPr>
          <w:p w:rsidR="00386F24" w:rsidRDefault="00386F24" w:rsidP="00163625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Reference to Persistent Objects</w:t>
            </w:r>
          </w:p>
        </w:tc>
        <w:tc>
          <w:tcPr>
            <w:tcW w:w="1170" w:type="dxa"/>
          </w:tcPr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3330" w:type="dxa"/>
          </w:tcPr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</w:t>
            </w:r>
          </w:p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MyPackage.Accountants</w:t>
            </w:r>
          </w:p>
        </w:tc>
        <w:tc>
          <w:tcPr>
            <w:tcW w:w="3150" w:type="dxa"/>
          </w:tcPr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MyAccountant</w:t>
            </w:r>
          </w:p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(Accountants used by Actor)</w:t>
            </w:r>
          </w:p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</w:tr>
    </w:tbl>
    <w:p w:rsidR="00D074D0" w:rsidRDefault="00D074D0" w:rsidP="0005296F">
      <w:pPr>
        <w:pStyle w:val="Caption"/>
        <w:keepNext/>
      </w:pPr>
      <w:bookmarkStart w:id="758" w:name="_Ref270778721"/>
      <w:bookmarkEnd w:id="757"/>
    </w:p>
    <w:p w:rsidR="00386F24" w:rsidRDefault="00386F24" w:rsidP="0005296F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Table \* ARABIC \s 1 ">
        <w:r w:rsidR="00725288">
          <w:rPr>
            <w:noProof/>
          </w:rPr>
          <w:t>3</w:t>
        </w:r>
      </w:fldSimple>
      <w:bookmarkEnd w:id="758"/>
      <w:r>
        <w:t xml:space="preserve"> Primary Object Property Links to a Referenced Object Property</w:t>
      </w:r>
    </w:p>
    <w:tbl>
      <w:tblPr>
        <w:tblStyle w:val="TableGrid"/>
        <w:tblW w:w="0" w:type="auto"/>
        <w:tblInd w:w="378" w:type="dxa"/>
        <w:tblLook w:val="04A0" w:firstRow="1" w:lastRow="0" w:firstColumn="1" w:lastColumn="0" w:noHBand="0" w:noVBand="1"/>
      </w:tblPr>
      <w:tblGrid>
        <w:gridCol w:w="3690"/>
        <w:gridCol w:w="1170"/>
        <w:gridCol w:w="4050"/>
      </w:tblGrid>
      <w:tr w:rsidR="00386F24" w:rsidRPr="007D694C" w:rsidTr="00163625">
        <w:tc>
          <w:tcPr>
            <w:tcW w:w="3690" w:type="dxa"/>
            <w:shd w:val="clear" w:color="auto" w:fill="D9D9D9" w:themeFill="background1" w:themeFillShade="D9"/>
          </w:tcPr>
          <w:p w:rsidR="00386F24" w:rsidRPr="007D694C" w:rsidRDefault="00386F24" w:rsidP="00163625">
            <w:pPr>
              <w:ind w:firstLine="0"/>
              <w:rPr>
                <w:sz w:val="18"/>
                <w:szCs w:val="18"/>
              </w:rPr>
            </w:pPr>
            <w:r w:rsidRPr="007D694C">
              <w:rPr>
                <w:sz w:val="18"/>
                <w:szCs w:val="18"/>
              </w:rPr>
              <w:t>Primary Object Property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386F24" w:rsidRPr="007D694C" w:rsidRDefault="00386F24" w:rsidP="00163625">
            <w:pPr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&gt;&gt; Link&gt;</w:t>
            </w:r>
            <w:r w:rsidRPr="007D694C">
              <w:rPr>
                <w:sz w:val="18"/>
                <w:szCs w:val="18"/>
              </w:rPr>
              <w:t>&gt;</w:t>
            </w:r>
          </w:p>
        </w:tc>
        <w:tc>
          <w:tcPr>
            <w:tcW w:w="4050" w:type="dxa"/>
            <w:shd w:val="clear" w:color="auto" w:fill="D9D9D9" w:themeFill="background1" w:themeFillShade="D9"/>
          </w:tcPr>
          <w:p w:rsidR="00386F24" w:rsidRPr="007D694C" w:rsidRDefault="00386F24" w:rsidP="00163625">
            <w:pPr>
              <w:ind w:firstLine="0"/>
              <w:rPr>
                <w:sz w:val="18"/>
                <w:szCs w:val="18"/>
              </w:rPr>
            </w:pPr>
            <w:r w:rsidRPr="007D694C">
              <w:rPr>
                <w:sz w:val="18"/>
                <w:szCs w:val="18"/>
              </w:rPr>
              <w:t>Reference Object Property</w:t>
            </w:r>
          </w:p>
        </w:tc>
      </w:tr>
      <w:tr w:rsidR="00386F24" w:rsidRPr="007D694C" w:rsidTr="00163625">
        <w:tc>
          <w:tcPr>
            <w:tcW w:w="3690" w:type="dxa"/>
          </w:tcPr>
          <w:p w:rsidR="00386F24" w:rsidRDefault="00386F24" w:rsidP="00163625">
            <w:pPr>
              <w:ind w:firstLine="0"/>
              <w:rPr>
                <w:sz w:val="18"/>
                <w:szCs w:val="18"/>
              </w:rPr>
            </w:pPr>
          </w:p>
          <w:p w:rsidR="00386F24" w:rsidRPr="007D694C" w:rsidRDefault="00386F24" w:rsidP="00163625">
            <w:pPr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Class: </w:t>
            </w:r>
            <w:r w:rsidRPr="007D694C">
              <w:rPr>
                <w:sz w:val="18"/>
                <w:szCs w:val="18"/>
              </w:rPr>
              <w:t>MyPackage.Actor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97"/>
              <w:gridCol w:w="1800"/>
            </w:tblGrid>
            <w:tr w:rsidR="00386F24" w:rsidRPr="007D694C" w:rsidTr="00163625">
              <w:tc>
                <w:tcPr>
                  <w:tcW w:w="1597" w:type="dxa"/>
                  <w:shd w:val="clear" w:color="auto" w:fill="D9D9D9" w:themeFill="background1" w:themeFillShade="D9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  <w:r w:rsidRPr="007D694C">
                    <w:rPr>
                      <w:sz w:val="18"/>
                      <w:szCs w:val="18"/>
                    </w:rPr>
                    <w:t>Object Properties</w:t>
                  </w:r>
                </w:p>
              </w:tc>
              <w:tc>
                <w:tcPr>
                  <w:tcW w:w="1800" w:type="dxa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</w:p>
              </w:tc>
            </w:tr>
            <w:tr w:rsidR="00386F24" w:rsidRPr="007D694C" w:rsidTr="00163625">
              <w:tc>
                <w:tcPr>
                  <w:tcW w:w="1597" w:type="dxa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  <w:r w:rsidRPr="007D694C">
                    <w:rPr>
                      <w:sz w:val="18"/>
                      <w:szCs w:val="18"/>
                    </w:rPr>
                    <w:t>Name</w:t>
                  </w:r>
                </w:p>
              </w:tc>
              <w:tc>
                <w:tcPr>
                  <w:tcW w:w="1800" w:type="dxa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  <w:r w:rsidRPr="007D694C">
                    <w:rPr>
                      <w:sz w:val="18"/>
                      <w:szCs w:val="18"/>
                    </w:rPr>
                    <w:t>Literal</w:t>
                  </w:r>
                </w:p>
              </w:tc>
            </w:tr>
            <w:tr w:rsidR="00386F24" w:rsidRPr="007D694C" w:rsidTr="00163625">
              <w:tc>
                <w:tcPr>
                  <w:tcW w:w="1597" w:type="dxa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  <w:r w:rsidRPr="007D694C">
                    <w:rPr>
                      <w:sz w:val="18"/>
                      <w:szCs w:val="18"/>
                    </w:rPr>
                    <w:t>MyAccountant</w:t>
                  </w:r>
                </w:p>
              </w:tc>
              <w:tc>
                <w:tcPr>
                  <w:tcW w:w="1800" w:type="dxa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  <w:r w:rsidRPr="007D694C">
                    <w:rPr>
                      <w:sz w:val="18"/>
                      <w:szCs w:val="18"/>
                    </w:rPr>
                    <w:t>Reference Property</w:t>
                  </w:r>
                </w:p>
              </w:tc>
            </w:tr>
          </w:tbl>
          <w:p w:rsidR="00386F24" w:rsidRPr="007D694C" w:rsidRDefault="00386F24" w:rsidP="00163625">
            <w:pPr>
              <w:ind w:firstLine="0"/>
              <w:rPr>
                <w:sz w:val="18"/>
                <w:szCs w:val="18"/>
              </w:rPr>
            </w:pPr>
          </w:p>
        </w:tc>
        <w:tc>
          <w:tcPr>
            <w:tcW w:w="1170" w:type="dxa"/>
          </w:tcPr>
          <w:p w:rsidR="00386F24" w:rsidRDefault="00386F24" w:rsidP="00163625">
            <w:pPr>
              <w:ind w:firstLine="0"/>
              <w:rPr>
                <w:sz w:val="18"/>
                <w:szCs w:val="18"/>
              </w:rPr>
            </w:pPr>
          </w:p>
          <w:p w:rsidR="00386F24" w:rsidRDefault="00386F24" w:rsidP="00163625">
            <w:pPr>
              <w:ind w:firstLine="0"/>
              <w:rPr>
                <w:sz w:val="18"/>
                <w:szCs w:val="18"/>
              </w:rPr>
            </w:pPr>
          </w:p>
          <w:p w:rsidR="00386F24" w:rsidRDefault="00386F24" w:rsidP="00163625">
            <w:pPr>
              <w:ind w:firstLine="0"/>
              <w:rPr>
                <w:sz w:val="18"/>
                <w:szCs w:val="18"/>
              </w:rPr>
            </w:pPr>
          </w:p>
          <w:p w:rsidR="00386F24" w:rsidRDefault="00386F24" w:rsidP="00163625">
            <w:pPr>
              <w:ind w:firstLine="0"/>
              <w:rPr>
                <w:sz w:val="18"/>
                <w:szCs w:val="18"/>
              </w:rPr>
            </w:pPr>
          </w:p>
          <w:p w:rsidR="00386F24" w:rsidRPr="007D694C" w:rsidRDefault="00386F24" w:rsidP="00163625">
            <w:pPr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&gt;&gt;Link&gt;&gt;</w:t>
            </w:r>
          </w:p>
        </w:tc>
        <w:tc>
          <w:tcPr>
            <w:tcW w:w="4050" w:type="dxa"/>
          </w:tcPr>
          <w:p w:rsidR="00386F24" w:rsidRDefault="00386F24" w:rsidP="00163625">
            <w:pPr>
              <w:ind w:firstLine="0"/>
              <w:rPr>
                <w:sz w:val="18"/>
                <w:szCs w:val="18"/>
              </w:rPr>
            </w:pPr>
          </w:p>
          <w:p w:rsidR="00386F24" w:rsidRDefault="00386F24" w:rsidP="00163625">
            <w:pPr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Class: </w:t>
            </w:r>
            <w:r w:rsidRPr="007D694C">
              <w:rPr>
                <w:sz w:val="18"/>
                <w:szCs w:val="18"/>
              </w:rPr>
              <w:t>MyPackage.Accountants</w:t>
            </w:r>
          </w:p>
          <w:p w:rsidR="00386F24" w:rsidRPr="007D694C" w:rsidRDefault="00386F24" w:rsidP="00163625">
            <w:pPr>
              <w:ind w:firstLine="0"/>
              <w:rPr>
                <w:sz w:val="18"/>
                <w:szCs w:val="18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1504"/>
              <w:gridCol w:w="1505"/>
            </w:tblGrid>
            <w:tr w:rsidR="00386F24" w:rsidRPr="007D694C" w:rsidTr="00163625">
              <w:tc>
                <w:tcPr>
                  <w:tcW w:w="1504" w:type="dxa"/>
                  <w:shd w:val="clear" w:color="auto" w:fill="D9D9D9" w:themeFill="background1" w:themeFillShade="D9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  <w:r w:rsidRPr="007D694C">
                    <w:rPr>
                      <w:sz w:val="18"/>
                      <w:szCs w:val="18"/>
                    </w:rPr>
                    <w:t>Object Properties</w:t>
                  </w:r>
                </w:p>
              </w:tc>
              <w:tc>
                <w:tcPr>
                  <w:tcW w:w="1505" w:type="dxa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</w:p>
              </w:tc>
            </w:tr>
            <w:tr w:rsidR="00386F24" w:rsidRPr="007D694C" w:rsidTr="00163625">
              <w:tc>
                <w:tcPr>
                  <w:tcW w:w="1504" w:type="dxa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Accountant</w:t>
                  </w:r>
                  <w:r w:rsidRPr="007D694C">
                    <w:rPr>
                      <w:sz w:val="18"/>
                      <w:szCs w:val="18"/>
                    </w:rPr>
                    <w:t>Name</w:t>
                  </w:r>
                </w:p>
              </w:tc>
              <w:tc>
                <w:tcPr>
                  <w:tcW w:w="1505" w:type="dxa"/>
                </w:tcPr>
                <w:p w:rsidR="00386F24" w:rsidRPr="007D694C" w:rsidRDefault="00386F24" w:rsidP="00163625">
                  <w:pPr>
                    <w:ind w:firstLine="0"/>
                    <w:rPr>
                      <w:sz w:val="18"/>
                      <w:szCs w:val="18"/>
                    </w:rPr>
                  </w:pPr>
                  <w:r w:rsidRPr="007D694C">
                    <w:rPr>
                      <w:sz w:val="18"/>
                      <w:szCs w:val="18"/>
                    </w:rPr>
                    <w:t>Literal</w:t>
                  </w:r>
                </w:p>
              </w:tc>
            </w:tr>
          </w:tbl>
          <w:p w:rsidR="00386F24" w:rsidRPr="007D694C" w:rsidRDefault="00386F24" w:rsidP="00163625">
            <w:pPr>
              <w:ind w:firstLine="0"/>
              <w:rPr>
                <w:sz w:val="18"/>
                <w:szCs w:val="18"/>
              </w:rPr>
            </w:pPr>
          </w:p>
        </w:tc>
      </w:tr>
    </w:tbl>
    <w:p w:rsidR="00386F24" w:rsidRDefault="00386F24" w:rsidP="00163625"/>
    <w:p w:rsidR="00D074D0" w:rsidRDefault="00D074D0" w:rsidP="00163625">
      <w:pPr>
        <w:pStyle w:val="Caption"/>
      </w:pPr>
      <w:bookmarkStart w:id="759" w:name="_Ref270778093"/>
    </w:p>
    <w:p w:rsidR="00386F24" w:rsidRPr="00262837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759"/>
      <w:r>
        <w:t xml:space="preserve"> Class Definition – Creating the Accountants Class</w:t>
      </w: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>
        <w:rPr>
          <w:color w:val="000080"/>
        </w:rPr>
        <w:t xml:space="preserve"> </w:t>
      </w:r>
      <w:r>
        <w:br/>
      </w:r>
      <w:r w:rsidRPr="0072612C">
        <w:rPr>
          <w:color w:val="auto"/>
        </w:rPr>
        <w:t>Class MyPackage.Accountants Extends %Persistent</w:t>
      </w:r>
      <w:r w:rsidRPr="0072612C">
        <w:rPr>
          <w:color w:val="auto"/>
        </w:rPr>
        <w:br/>
        <w:t>{</w:t>
      </w:r>
      <w:r w:rsidRPr="0072612C">
        <w:rPr>
          <w:color w:val="auto"/>
        </w:rPr>
        <w:br/>
      </w:r>
      <w:r w:rsidRPr="0072612C">
        <w:rPr>
          <w:color w:val="auto"/>
        </w:rPr>
        <w:br/>
        <w:t>Property </w:t>
      </w:r>
      <w:r>
        <w:rPr>
          <w:color w:val="auto"/>
        </w:rPr>
        <w:t>AccountantName</w:t>
      </w:r>
      <w:r w:rsidRPr="0072612C">
        <w:rPr>
          <w:color w:val="auto"/>
        </w:rPr>
        <w:t xml:space="preserve"> As %String [ Required ];</w:t>
      </w:r>
      <w:r w:rsidRPr="0072612C">
        <w:rPr>
          <w:color w:val="auto"/>
        </w:rPr>
        <w:br/>
      </w:r>
      <w:r w:rsidRPr="0072612C">
        <w:rPr>
          <w:color w:val="auto"/>
        </w:rPr>
        <w:br/>
        <w:t>Index </w:t>
      </w:r>
      <w:r>
        <w:rPr>
          <w:color w:val="auto"/>
        </w:rPr>
        <w:t>AccountantName</w:t>
      </w:r>
      <w:r w:rsidRPr="0072612C">
        <w:rPr>
          <w:color w:val="auto"/>
        </w:rPr>
        <w:t xml:space="preserve">Index On </w:t>
      </w:r>
      <w:r>
        <w:rPr>
          <w:color w:val="auto"/>
        </w:rPr>
        <w:t>AccountantName</w:t>
      </w:r>
      <w:r w:rsidRPr="0072612C">
        <w:rPr>
          <w:color w:val="auto"/>
        </w:rPr>
        <w:t>;</w:t>
      </w:r>
      <w:r w:rsidRPr="0072612C">
        <w:rPr>
          <w:color w:val="auto"/>
        </w:rPr>
        <w:br/>
      </w:r>
      <w:r w:rsidRPr="0072612C">
        <w:rPr>
          <w:color w:val="auto"/>
        </w:rPr>
        <w:br/>
        <w:t xml:space="preserve">} </w:t>
      </w:r>
    </w:p>
    <w:p w:rsidR="00386F24" w:rsidRPr="00262837" w:rsidRDefault="00386F24" w:rsidP="00163625">
      <w:pPr>
        <w:pStyle w:val="Code"/>
        <w:ind w:firstLine="0"/>
      </w:pPr>
    </w:p>
    <w:p w:rsidR="00D074D0" w:rsidRDefault="00D074D0" w:rsidP="0005296F">
      <w:pPr>
        <w:pStyle w:val="Caption"/>
        <w:keepNext/>
      </w:pPr>
      <w:bookmarkStart w:id="760" w:name="_Ref270778122"/>
    </w:p>
    <w:p w:rsidR="00386F24" w:rsidRDefault="00386F24" w:rsidP="0005296F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760"/>
      <w:r>
        <w:t xml:space="preserve"> Populate the AccountantName Property in the MyPackage.Accountants Class</w:t>
      </w:r>
    </w:p>
    <w:p w:rsidR="00386F24" w:rsidRDefault="00386F24" w:rsidP="0005296F">
      <w:pPr>
        <w:pStyle w:val="Code"/>
        <w:keepNext/>
        <w:ind w:firstLine="0"/>
      </w:pPr>
    </w:p>
    <w:p w:rsidR="00386F24" w:rsidRDefault="00386F24" w:rsidP="0005296F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"AccountantName"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Data Type Class</w:t>
      </w:r>
    </w:p>
    <w:p w:rsidR="00386F24" w:rsidRDefault="00386F24" w:rsidP="00604885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86F24" w:rsidRDefault="00386F24" w:rsidP="00604885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 w:rsidRPr="0072612C">
        <w:rPr>
          <w:color w:val="auto"/>
        </w:rPr>
        <w:t> </w:t>
      </w:r>
      <w:r>
        <w:rPr>
          <w:color w:val="auto"/>
        </w:rPr>
        <w:t xml:space="preserve">  Do CreateObject("Fine Accountant"</w:t>
      </w:r>
      <w:r w:rsidRPr="0072612C">
        <w:rPr>
          <w:color w:val="auto"/>
        </w:rPr>
        <w:t>)</w:t>
      </w: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</w:t>
      </w:r>
      <w:r w:rsidRPr="0072612C">
        <w:rPr>
          <w:color w:val="auto"/>
        </w:rPr>
        <w:t>D</w:t>
      </w:r>
      <w:r>
        <w:rPr>
          <w:color w:val="auto"/>
        </w:rPr>
        <w:t>o CreateObject("Fair Accountant"</w:t>
      </w:r>
      <w:r w:rsidRPr="0072612C">
        <w:rPr>
          <w:color w:val="auto"/>
        </w:rPr>
        <w:t>)</w:t>
      </w: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</w:t>
      </w:r>
      <w:r w:rsidRPr="0072612C">
        <w:rPr>
          <w:color w:val="auto"/>
        </w:rPr>
        <w:t>D</w:t>
      </w:r>
      <w:r>
        <w:rPr>
          <w:color w:val="auto"/>
        </w:rPr>
        <w:t>o CreateObject("Really Bad Accountant"</w:t>
      </w:r>
      <w:r w:rsidRPr="0072612C">
        <w:rPr>
          <w:color w:val="auto"/>
        </w:rPr>
        <w:t>)</w:t>
      </w: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</w:t>
      </w:r>
      <w:r w:rsidRPr="0072612C">
        <w:rPr>
          <w:color w:val="auto"/>
        </w:rPr>
        <w:t>D</w:t>
      </w:r>
      <w:r>
        <w:rPr>
          <w:color w:val="auto"/>
        </w:rPr>
        <w:t>o</w:t>
      </w:r>
      <w:r w:rsidRPr="0072612C">
        <w:rPr>
          <w:color w:val="auto"/>
        </w:rPr>
        <w:t> CreateObject(</w:t>
      </w:r>
      <w:r>
        <w:rPr>
          <w:color w:val="auto"/>
        </w:rPr>
        <w:t>"Down Right #%&amp;$ Accountant"</w:t>
      </w:r>
      <w:r w:rsidRPr="0072612C">
        <w:rPr>
          <w:color w:val="auto"/>
        </w:rPr>
        <w:t>)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72612C">
        <w:rPr>
          <w:color w:val="auto"/>
        </w:rPr>
        <w:t>Q</w:t>
      </w:r>
      <w:r>
        <w:rPr>
          <w:color w:val="auto"/>
        </w:rPr>
        <w:t>uit</w:t>
      </w:r>
      <w:r w:rsidRPr="0072612C">
        <w:rPr>
          <w:color w:val="auto"/>
        </w:rPr>
        <w:br/>
      </w:r>
      <w:r w:rsidRPr="0072612C">
        <w:rPr>
          <w:color w:val="auto"/>
        </w:rPr>
        <w:br/>
      </w:r>
      <w:r>
        <w:rPr>
          <w:color w:val="auto"/>
        </w:rPr>
        <w:t xml:space="preserve"> </w:t>
      </w:r>
      <w:r w:rsidRPr="0072612C">
        <w:rPr>
          <w:color w:val="auto"/>
        </w:rPr>
        <w:t>CreateObject(Name) [] Public {</w:t>
      </w:r>
      <w:r w:rsidRPr="0072612C">
        <w:rPr>
          <w:color w:val="auto"/>
        </w:rPr>
        <w:br/>
      </w:r>
      <w:r w:rsidRPr="00AA5011">
        <w:rPr>
          <w:color w:val="auto"/>
        </w:rPr>
        <w:t>  </w:t>
      </w:r>
      <w:r>
        <w:rPr>
          <w:color w:val="auto"/>
        </w:rPr>
        <w:t xml:space="preserve"> Set </w:t>
      </w:r>
      <w:r w:rsidRPr="00AA5011">
        <w:rPr>
          <w:color w:val="auto"/>
        </w:rPr>
        <w:t xml:space="preserve">AccountantOref=##class(MyPackage.Accountants).%New() ;create new object </w:t>
      </w:r>
      <w:r w:rsidRPr="00AA5011">
        <w:rPr>
          <w:color w:val="auto"/>
        </w:rPr>
        <w:br/>
      </w:r>
      <w:r w:rsidRPr="0072612C">
        <w:rPr>
          <w:color w:val="auto"/>
        </w:rPr>
        <w:t>  </w:t>
      </w:r>
      <w:r>
        <w:rPr>
          <w:color w:val="auto"/>
        </w:rPr>
        <w:t xml:space="preserve"> Set AccountantOref.AccountantName=Name </w:t>
      </w:r>
      <w:r>
        <w:rPr>
          <w:color w:val="auto"/>
        </w:rPr>
        <w:tab/>
      </w:r>
      <w:r w:rsidRPr="0072612C">
        <w:rPr>
          <w:color w:val="auto"/>
        </w:rPr>
        <w:t xml:space="preserve">;populate the object with a name </w:t>
      </w:r>
      <w:r w:rsidRPr="0072612C">
        <w:rPr>
          <w:color w:val="auto"/>
        </w:rPr>
        <w:br/>
        <w:t>  </w:t>
      </w:r>
      <w:r>
        <w:rPr>
          <w:color w:val="auto"/>
        </w:rPr>
        <w:t xml:space="preserve"> </w:t>
      </w:r>
      <w:r w:rsidRPr="0072612C">
        <w:rPr>
          <w:color w:val="auto"/>
        </w:rPr>
        <w:t>D</w:t>
      </w:r>
      <w:r>
        <w:rPr>
          <w:color w:val="auto"/>
        </w:rPr>
        <w:t xml:space="preserve">o AccountantOref.%Save()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2612C">
        <w:rPr>
          <w:color w:val="auto"/>
        </w:rPr>
        <w:t>;save the object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 w:rsidRPr="00060712">
        <w:rPr>
          <w:color w:val="auto"/>
        </w:rPr>
        <w:t>  </w:t>
      </w:r>
      <w:r>
        <w:rPr>
          <w:color w:val="auto"/>
        </w:rPr>
        <w:t xml:space="preserve"> Set </w:t>
      </w:r>
      <w:r w:rsidRPr="00060712">
        <w:rPr>
          <w:color w:val="auto"/>
        </w:rPr>
        <w:t>NewId=</w:t>
      </w:r>
      <w:r>
        <w:rPr>
          <w:color w:val="auto"/>
        </w:rPr>
        <w:t>AccountantOref</w:t>
      </w:r>
      <w:r w:rsidRPr="00060712">
        <w:rPr>
          <w:color w:val="auto"/>
        </w:rPr>
        <w:t xml:space="preserve">.%Id() </w:t>
      </w:r>
      <w:r>
        <w:rPr>
          <w:color w:val="auto"/>
        </w:rPr>
        <w:tab/>
      </w:r>
      <w:r>
        <w:rPr>
          <w:color w:val="auto"/>
        </w:rPr>
        <w:tab/>
        <w:t>;obtain the newly assigned Id</w:t>
      </w:r>
    </w:p>
    <w:p w:rsidR="00386F24" w:rsidRDefault="00386F24" w:rsidP="00163625">
      <w:pPr>
        <w:pStyle w:val="Code"/>
        <w:ind w:firstLine="0"/>
        <w:rPr>
          <w:color w:val="auto"/>
        </w:rPr>
      </w:pPr>
      <w:r w:rsidRPr="00060712">
        <w:rPr>
          <w:color w:val="auto"/>
        </w:rPr>
        <w:t xml:space="preserve">  </w:t>
      </w:r>
      <w:r>
        <w:rPr>
          <w:color w:val="auto"/>
        </w:rPr>
        <w:t xml:space="preserve"> Write </w:t>
      </w:r>
      <w:r w:rsidRPr="00060712">
        <w:rPr>
          <w:color w:val="auto"/>
        </w:rPr>
        <w:t xml:space="preserve">!,"Id: ",NewId </w:t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  <w:t xml:space="preserve">;write </w:t>
      </w:r>
      <w:r>
        <w:rPr>
          <w:color w:val="auto"/>
        </w:rPr>
        <w:t xml:space="preserve">the </w:t>
      </w:r>
      <w:r w:rsidRPr="00060712">
        <w:rPr>
          <w:color w:val="auto"/>
        </w:rPr>
        <w:t>ID of new Object</w:t>
      </w:r>
    </w:p>
    <w:p w:rsidR="00386F24" w:rsidRDefault="00386F24" w:rsidP="00163625">
      <w:pPr>
        <w:pStyle w:val="Code"/>
        <w:ind w:firstLine="0"/>
        <w:rPr>
          <w:color w:val="auto"/>
        </w:rPr>
      </w:pPr>
      <w:r w:rsidRPr="0072612C">
        <w:rPr>
          <w:color w:val="auto"/>
        </w:rPr>
        <w:t>  </w:t>
      </w:r>
      <w:r>
        <w:rPr>
          <w:color w:val="auto"/>
        </w:rPr>
        <w:t xml:space="preserve"> Write </w:t>
      </w:r>
      <w:r w:rsidRPr="0072612C">
        <w:rPr>
          <w:color w:val="auto"/>
        </w:rPr>
        <w:t>" – ",</w:t>
      </w:r>
      <w:r>
        <w:rPr>
          <w:color w:val="auto"/>
        </w:rPr>
        <w:t>AccountantOref</w:t>
      </w:r>
      <w:r w:rsidRPr="0072612C">
        <w:rPr>
          <w:color w:val="auto"/>
        </w:rPr>
        <w:t>.</w:t>
      </w:r>
      <w:r>
        <w:rPr>
          <w:color w:val="auto"/>
        </w:rPr>
        <w:t>Accountant</w:t>
      </w:r>
      <w:r w:rsidRPr="0072612C">
        <w:rPr>
          <w:color w:val="auto"/>
        </w:rPr>
        <w:t>Name</w:t>
      </w:r>
      <w:r>
        <w:rPr>
          <w:color w:val="auto"/>
        </w:rPr>
        <w:tab/>
        <w:t>;write the name of the new Object</w:t>
      </w:r>
      <w:r w:rsidRPr="0072612C">
        <w:rPr>
          <w:color w:val="auto"/>
        </w:rPr>
        <w:br/>
      </w:r>
      <w:r>
        <w:rPr>
          <w:color w:val="auto"/>
        </w:rPr>
        <w:t xml:space="preserve"> </w:t>
      </w:r>
      <w:r w:rsidRPr="0072612C">
        <w:rPr>
          <w:color w:val="auto"/>
        </w:rPr>
        <w:t>}</w:t>
      </w:r>
      <w:r w:rsidRPr="0072612C">
        <w:rPr>
          <w:color w:val="auto"/>
        </w:rPr>
        <w:br/>
      </w:r>
    </w:p>
    <w:p w:rsidR="00386F24" w:rsidRDefault="00386F24" w:rsidP="00604885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744CF9" w:rsidRDefault="00386F24" w:rsidP="009C6846">
      <w:pPr>
        <w:pStyle w:val="CodeItalic"/>
      </w:pPr>
      <w:r>
        <w:t>I</w:t>
      </w:r>
      <w:r w:rsidRPr="00744CF9">
        <w:t>d: 1 - Fine Accountant</w:t>
      </w:r>
    </w:p>
    <w:p w:rsidR="00386F24" w:rsidRPr="00744CF9" w:rsidRDefault="00386F24" w:rsidP="009C6846">
      <w:pPr>
        <w:pStyle w:val="CodeItalic"/>
      </w:pPr>
      <w:r w:rsidRPr="00744CF9">
        <w:t>Id: 2 - Fair Accountant</w:t>
      </w:r>
    </w:p>
    <w:p w:rsidR="00386F24" w:rsidRPr="00744CF9" w:rsidRDefault="00386F24" w:rsidP="009C6846">
      <w:pPr>
        <w:pStyle w:val="CodeItalic"/>
      </w:pPr>
      <w:r w:rsidRPr="00744CF9">
        <w:t>Id: 3 - Really Bad Accountant</w:t>
      </w:r>
    </w:p>
    <w:p w:rsidR="00386F24" w:rsidRDefault="00386F24" w:rsidP="009C6846">
      <w:pPr>
        <w:pStyle w:val="CodeItalic"/>
      </w:pPr>
      <w:r w:rsidRPr="00744CF9">
        <w:t>Id: 4 - Down Right #%&amp;$ Accountant</w:t>
      </w:r>
    </w:p>
    <w:p w:rsidR="00386F24" w:rsidRPr="00D363A8" w:rsidRDefault="00386F24" w:rsidP="00163625">
      <w:pPr>
        <w:pStyle w:val="Code"/>
        <w:ind w:firstLine="0"/>
        <w:rPr>
          <w:b/>
          <w:color w:val="FF0000"/>
        </w:rPr>
      </w:pPr>
    </w:p>
    <w:p w:rsidR="00D074D0" w:rsidRDefault="00D074D0" w:rsidP="00163625">
      <w:pPr>
        <w:pStyle w:val="Caption"/>
      </w:pPr>
      <w:bookmarkStart w:id="761" w:name="_Ref270778152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761"/>
      <w:r>
        <w:t>, Actor Class Redefinition – add Reference Property that points to the Accountants Class</w:t>
      </w:r>
    </w:p>
    <w:p w:rsidR="00386F24" w:rsidRDefault="00386F24" w:rsidP="00163625">
      <w:pPr>
        <w:pStyle w:val="Code"/>
      </w:pPr>
    </w:p>
    <w:p w:rsidR="00386F24" w:rsidRPr="000D29DB" w:rsidRDefault="00386F24" w:rsidP="00163625">
      <w:pPr>
        <w:pStyle w:val="Code"/>
        <w:ind w:firstLine="0"/>
        <w:rPr>
          <w:color w:val="000000"/>
          <w:u w:val="single"/>
        </w:rPr>
      </w:pPr>
      <w:r w:rsidRPr="0072612C">
        <w:rPr>
          <w:color w:val="auto"/>
        </w:rPr>
        <w:t>Class MyPackage.Actor Extends %Persistent</w:t>
      </w:r>
      <w:r w:rsidRPr="0072612C">
        <w:rPr>
          <w:color w:val="auto"/>
        </w:rPr>
        <w:br/>
        <w:t>{</w:t>
      </w:r>
      <w:r w:rsidRPr="0072612C">
        <w:rPr>
          <w:color w:val="auto"/>
        </w:rPr>
        <w:br/>
      </w:r>
      <w:r w:rsidRPr="0072612C">
        <w:rPr>
          <w:color w:val="auto"/>
        </w:rPr>
        <w:br/>
        <w:t>Property Name As %String [ Required ];</w:t>
      </w:r>
      <w:r w:rsidRPr="0072612C">
        <w:rPr>
          <w:color w:val="auto"/>
        </w:rPr>
        <w:br/>
      </w:r>
      <w:r w:rsidRPr="0072612C">
        <w:rPr>
          <w:color w:val="auto"/>
        </w:rPr>
        <w:br/>
        <w:t>Index NameIndex On Name;</w:t>
      </w:r>
      <w:r w:rsidRPr="0072612C">
        <w:rPr>
          <w:color w:val="auto"/>
        </w:rPr>
        <w:br/>
      </w:r>
      <w:r w:rsidRPr="0072612C">
        <w:rPr>
          <w:color w:val="auto"/>
        </w:rPr>
        <w:br/>
      </w:r>
      <w:r w:rsidRPr="00FD167E">
        <w:rPr>
          <w:color w:val="auto"/>
          <w:u w:val="single"/>
        </w:rPr>
        <w:t>Property MyAccountant As Accountants;</w:t>
      </w: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 w:rsidRPr="0072612C">
        <w:rPr>
          <w:color w:val="auto"/>
        </w:rPr>
        <w:t>}</w:t>
      </w:r>
    </w:p>
    <w:p w:rsidR="00386F24" w:rsidRDefault="00386F24" w:rsidP="00163625">
      <w:pPr>
        <w:pStyle w:val="Code"/>
        <w:rPr>
          <w:color w:val="000000"/>
        </w:rPr>
      </w:pPr>
    </w:p>
    <w:p w:rsidR="00D074D0" w:rsidRDefault="00D074D0" w:rsidP="00163625">
      <w:pPr>
        <w:pStyle w:val="Caption"/>
      </w:pPr>
      <w:bookmarkStart w:id="762" w:name="_Ref270778177"/>
    </w:p>
    <w:p w:rsidR="00386F24" w:rsidRPr="006909B5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762"/>
      <w:r>
        <w:t xml:space="preserve"> Modify Reference Property – associate Object Name MyAccountant with Class Accountants</w:t>
      </w:r>
    </w:p>
    <w:p w:rsidR="00386F24" w:rsidRDefault="00386F24" w:rsidP="00163625">
      <w:pPr>
        <w:pStyle w:val="Code"/>
        <w:rPr>
          <w:lang w:bidi="ar-SA"/>
        </w:rPr>
      </w:pPr>
    </w:p>
    <w:p w:rsidR="00386F24" w:rsidRDefault="00386F24" w:rsidP="00077FF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MyAccountant Property is defined as a Reference to a Persistent Object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72612C">
        <w:rPr>
          <w:color w:val="auto"/>
        </w:rPr>
        <w:t>ActorOref=##cl</w:t>
      </w:r>
      <w:r>
        <w:rPr>
          <w:color w:val="auto"/>
        </w:rPr>
        <w:t xml:space="preserve">ass(MyPackage.Actor).%OpenId(3) </w:t>
      </w:r>
      <w:r>
        <w:rPr>
          <w:color w:val="auto"/>
        </w:rPr>
        <w:tab/>
      </w:r>
      <w:r w:rsidRPr="0072612C">
        <w:rPr>
          <w:color w:val="auto"/>
        </w:rPr>
        <w:t xml:space="preserve">;bring object </w:t>
      </w:r>
      <w:r>
        <w:rPr>
          <w:color w:val="auto"/>
        </w:rPr>
        <w:t>Clint</w:t>
      </w:r>
      <w:r w:rsidRPr="0072612C">
        <w:rPr>
          <w:color w:val="auto"/>
        </w:rPr>
        <w:t xml:space="preserve"> 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   </w:t>
      </w:r>
      <w:r>
        <w:rPr>
          <w:color w:val="auto"/>
        </w:rPr>
        <w:tab/>
      </w:r>
      <w:r w:rsidRPr="0072612C">
        <w:rPr>
          <w:color w:val="auto"/>
        </w:rPr>
        <w:t>;Eastwood into memory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  <w:lang w:bidi="ar-SA"/>
        </w:rPr>
      </w:pPr>
      <w:r>
        <w:rPr>
          <w:color w:val="auto"/>
          <w:lang w:bidi="ar-SA"/>
        </w:rPr>
        <w:t xml:space="preserve"> Set </w:t>
      </w:r>
      <w:r w:rsidRPr="0072612C">
        <w:rPr>
          <w:color w:val="auto"/>
          <w:lang w:bidi="ar-SA"/>
        </w:rPr>
        <w:t>AccountantOref=##class(MyPackage.Accountants).%Op</w:t>
      </w:r>
      <w:r>
        <w:rPr>
          <w:color w:val="auto"/>
          <w:lang w:bidi="ar-SA"/>
        </w:rPr>
        <w:t xml:space="preserve">enId(2) </w:t>
      </w:r>
      <w:r w:rsidRPr="0072612C">
        <w:rPr>
          <w:color w:val="auto"/>
          <w:lang w:bidi="ar-SA"/>
        </w:rPr>
        <w:t xml:space="preserve">;bring object 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  <w:t>;Fair Accountant</w:t>
      </w:r>
      <w:r w:rsidRPr="0072612C">
        <w:rPr>
          <w:color w:val="auto"/>
          <w:lang w:bidi="ar-SA"/>
        </w:rPr>
        <w:t xml:space="preserve"> into</w:t>
      </w:r>
      <w:r>
        <w:rPr>
          <w:color w:val="auto"/>
        </w:rPr>
        <w:t xml:space="preserve"> </w:t>
      </w:r>
      <w:r w:rsidRPr="0072612C">
        <w:rPr>
          <w:color w:val="auto"/>
          <w:lang w:bidi="ar-SA"/>
        </w:rPr>
        <w:t>memory</w:t>
      </w:r>
    </w:p>
    <w:p w:rsidR="00386F24" w:rsidRDefault="00386F24" w:rsidP="00163625">
      <w:pPr>
        <w:pStyle w:val="Code"/>
        <w:rPr>
          <w:color w:val="auto"/>
          <w:lang w:bidi="ar-SA"/>
        </w:rPr>
      </w:pPr>
    </w:p>
    <w:p w:rsidR="00386F24" w:rsidRPr="000D6E2A" w:rsidRDefault="00386F24" w:rsidP="00163625">
      <w:pPr>
        <w:pStyle w:val="Code"/>
        <w:ind w:firstLine="0"/>
        <w:rPr>
          <w:color w:val="auto"/>
          <w:lang w:bidi="ar-SA"/>
        </w:rPr>
      </w:pPr>
      <w:r w:rsidRPr="000D6E2A">
        <w:rPr>
          <w:color w:val="auto"/>
          <w:lang w:bidi="ar-SA"/>
        </w:rPr>
        <w:t xml:space="preserve"> </w:t>
      </w:r>
      <w:r>
        <w:rPr>
          <w:color w:val="auto"/>
          <w:u w:val="single"/>
          <w:lang w:bidi="ar-SA"/>
        </w:rPr>
        <w:t xml:space="preserve">Set </w:t>
      </w:r>
      <w:r w:rsidRPr="000D6E2A">
        <w:rPr>
          <w:color w:val="auto"/>
          <w:u w:val="single"/>
          <w:lang w:bidi="ar-SA"/>
        </w:rPr>
        <w:t>ActorOref.MyAccountant = AccountantOref</w:t>
      </w:r>
      <w:r w:rsidRPr="000D6E2A">
        <w:rPr>
          <w:color w:val="auto"/>
          <w:lang w:bidi="ar-SA"/>
        </w:rPr>
        <w:tab/>
        <w:t>;associate MyAccountant</w:t>
      </w:r>
    </w:p>
    <w:p w:rsidR="00386F24" w:rsidRDefault="00386F24" w:rsidP="00163625">
      <w:pPr>
        <w:pStyle w:val="Code"/>
        <w:rPr>
          <w:color w:val="auto"/>
          <w:lang w:bidi="ar-SA"/>
        </w:rPr>
      </w:pPr>
      <w:r w:rsidRPr="0072612C">
        <w:rPr>
          <w:color w:val="auto"/>
          <w:lang w:bidi="ar-SA"/>
        </w:rPr>
        <w:t xml:space="preserve"> </w:t>
      </w:r>
      <w:r w:rsidRPr="0072612C"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>;</w:t>
      </w:r>
      <w:r>
        <w:rPr>
          <w:color w:val="auto"/>
          <w:lang w:bidi="ar-SA"/>
        </w:rPr>
        <w:t>(Fair Accountant)</w:t>
      </w:r>
      <w:r w:rsidRPr="000D6E2A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>with</w:t>
      </w:r>
      <w:r w:rsidRPr="0072612C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>Clint</w:t>
      </w:r>
      <w:r w:rsidRPr="0072612C">
        <w:rPr>
          <w:color w:val="auto"/>
          <w:lang w:bidi="ar-SA"/>
        </w:rPr>
        <w:t xml:space="preserve"> Eastwood </w:t>
      </w:r>
    </w:p>
    <w:p w:rsidR="00386F24" w:rsidRDefault="00386F24" w:rsidP="00163625">
      <w:pPr>
        <w:pStyle w:val="Code"/>
        <w:rPr>
          <w:color w:val="auto"/>
          <w:lang w:bidi="ar-SA"/>
        </w:rPr>
      </w:pPr>
    </w:p>
    <w:p w:rsidR="00386F24" w:rsidRPr="003843C5" w:rsidRDefault="00386F24" w:rsidP="00163625">
      <w:pPr>
        <w:pStyle w:val="Code"/>
        <w:ind w:firstLine="0"/>
        <w:rPr>
          <w:color w:val="auto"/>
          <w:lang w:bidi="ar-SA"/>
        </w:rPr>
      </w:pPr>
      <w:r w:rsidRPr="003843C5">
        <w:rPr>
          <w:color w:val="auto"/>
          <w:lang w:bidi="ar-SA"/>
        </w:rPr>
        <w:t xml:space="preserve"> Do ActorOref.%Save()</w:t>
      </w:r>
      <w:r w:rsidRPr="003843C5"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ab/>
        <w:t>;save the data</w:t>
      </w:r>
    </w:p>
    <w:p w:rsidR="00386F24" w:rsidRPr="003843C5" w:rsidRDefault="00386F24" w:rsidP="00163625">
      <w:pPr>
        <w:pStyle w:val="Code"/>
        <w:rPr>
          <w:color w:val="auto"/>
          <w:lang w:bidi="ar-SA"/>
        </w:rPr>
      </w:pPr>
    </w:p>
    <w:p w:rsidR="00386F24" w:rsidRPr="003843C5" w:rsidRDefault="00386F24" w:rsidP="00163625">
      <w:pPr>
        <w:pStyle w:val="Code"/>
        <w:ind w:firstLine="0"/>
        <w:rPr>
          <w:color w:val="auto"/>
          <w:lang w:bidi="ar-SA"/>
        </w:rPr>
      </w:pPr>
      <w:r w:rsidRPr="003843C5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 xml:space="preserve">Write </w:t>
      </w:r>
      <w:r w:rsidRPr="003843C5">
        <w:rPr>
          <w:color w:val="auto"/>
          <w:lang w:bidi="ar-SA"/>
        </w:rPr>
        <w:t>ActorOref.Name</w:t>
      </w:r>
    </w:p>
    <w:p w:rsidR="00386F24" w:rsidRPr="007A5E4D" w:rsidRDefault="00386F24" w:rsidP="009C6846">
      <w:pPr>
        <w:pStyle w:val="CodeItalic"/>
        <w:rPr>
          <w:lang w:bidi="ar-SA"/>
        </w:rPr>
      </w:pPr>
      <w:r w:rsidRPr="003843C5">
        <w:rPr>
          <w:lang w:bidi="ar-SA"/>
        </w:rPr>
        <w:t xml:space="preserve"> </w:t>
      </w:r>
      <w:r w:rsidRPr="007A5E4D">
        <w:rPr>
          <w:lang w:bidi="ar-SA"/>
        </w:rPr>
        <w:t>Clint Eastwood</w:t>
      </w:r>
    </w:p>
    <w:p w:rsidR="00386F24" w:rsidRPr="003843C5" w:rsidRDefault="00386F24" w:rsidP="00163625">
      <w:pPr>
        <w:pStyle w:val="Code"/>
        <w:rPr>
          <w:lang w:bidi="ar-SA"/>
        </w:rPr>
      </w:pPr>
    </w:p>
    <w:p w:rsidR="00386F24" w:rsidRPr="003843C5" w:rsidRDefault="00386F24" w:rsidP="00163625">
      <w:pPr>
        <w:pStyle w:val="Code"/>
        <w:ind w:firstLine="0"/>
        <w:rPr>
          <w:color w:val="auto"/>
          <w:lang w:bidi="ar-SA"/>
        </w:rPr>
      </w:pPr>
      <w:r w:rsidRPr="003843C5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 xml:space="preserve">Write </w:t>
      </w:r>
      <w:r w:rsidRPr="003843C5">
        <w:rPr>
          <w:color w:val="auto"/>
          <w:lang w:bidi="ar-SA"/>
        </w:rPr>
        <w:t>ActorOref.</w:t>
      </w:r>
      <w:r>
        <w:rPr>
          <w:color w:val="auto"/>
          <w:lang w:bidi="ar-SA"/>
        </w:rPr>
        <w:t>MyAccountant.AccountantName</w:t>
      </w:r>
      <w:r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>;association made</w:t>
      </w:r>
    </w:p>
    <w:p w:rsidR="00386F24" w:rsidRPr="007A5E4D" w:rsidRDefault="00386F24" w:rsidP="009C6846">
      <w:pPr>
        <w:pStyle w:val="CodeItalic"/>
        <w:rPr>
          <w:lang w:bidi="ar-SA"/>
        </w:rPr>
      </w:pPr>
      <w:r w:rsidRPr="003843C5">
        <w:rPr>
          <w:lang w:bidi="ar-SA"/>
        </w:rPr>
        <w:t xml:space="preserve"> </w:t>
      </w:r>
      <w:r>
        <w:rPr>
          <w:lang w:bidi="ar-SA"/>
        </w:rPr>
        <w:t>Fair Accountant</w:t>
      </w:r>
    </w:p>
    <w:p w:rsidR="00386F24" w:rsidRPr="00DE020E" w:rsidRDefault="00386F24" w:rsidP="00163625">
      <w:pPr>
        <w:pStyle w:val="Code"/>
        <w:rPr>
          <w:b/>
          <w:color w:val="FF0000"/>
          <w:lang w:bidi="ar-SA"/>
        </w:rPr>
      </w:pPr>
    </w:p>
    <w:p w:rsidR="00D074D0" w:rsidRDefault="00D074D0" w:rsidP="00163625">
      <w:pPr>
        <w:pStyle w:val="Caption"/>
      </w:pPr>
      <w:bookmarkStart w:id="763" w:name="_Ref270778210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763"/>
      <w:r>
        <w:t xml:space="preserve"> Globals generated from Classes MyPackage.Actor and MyPackage.Accountants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ZW ^MyPackage.ActorD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F226D">
        <w:rPr>
          <w:color w:val="auto"/>
        </w:rPr>
        <w:t>^MyPackage.ActorD=13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^MyPackage.ActorD(1)=$lb("","John Wayne")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^MyPackage.ActorD(2)=$lb("","Jodie Foster")</w:t>
      </w:r>
    </w:p>
    <w:p w:rsidR="00386F24" w:rsidRPr="00955A7A" w:rsidRDefault="00386F24" w:rsidP="00163625">
      <w:pPr>
        <w:pStyle w:val="Code"/>
        <w:ind w:firstLine="0"/>
        <w:rPr>
          <w:color w:val="000000" w:themeColor="text1"/>
          <w:u w:val="single"/>
        </w:rPr>
      </w:pPr>
      <w:r w:rsidRPr="008C73A1">
        <w:rPr>
          <w:color w:val="000000" w:themeColor="text1"/>
        </w:rPr>
        <w:t xml:space="preserve"> </w:t>
      </w:r>
      <w:r w:rsidRPr="00955A7A">
        <w:rPr>
          <w:color w:val="000000" w:themeColor="text1"/>
          <w:u w:val="single"/>
        </w:rPr>
        <w:t>^MyPackage.Acto</w:t>
      </w:r>
      <w:r>
        <w:rPr>
          <w:color w:val="000000" w:themeColor="text1"/>
          <w:u w:val="single"/>
        </w:rPr>
        <w:t>rD(3)=$lb("","Clint Eastwood"</w:t>
      </w:r>
      <w:r w:rsidRPr="00955A7A">
        <w:rPr>
          <w:color w:val="000000" w:themeColor="text1"/>
          <w:u w:val="single"/>
        </w:rPr>
        <w:t>,"2")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^MyPackage.ActorD(4)=$lb("","Julie Andrews")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^MyPackage.ActorD(5)=$lb("","Johnny Depp")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^MyPackage.ActorD(6)=$lb("","Carol Burnett")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^MyPackage.ActorD(7)=$lb("","Will Smith")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^MyPackage.ActorD(8)=$lb("","Ann Margaret")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^MyPackage.ActorD(9)=$lb("","Dean Martin")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^MyPackage.ActorD(10)=$lb("","Ally Sheedy")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^MyPackage.ActorD(11)=$lb("","Humphrey Bogart")</w:t>
      </w:r>
    </w:p>
    <w:p w:rsidR="00386F24" w:rsidRPr="0006071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060712">
        <w:rPr>
          <w:color w:val="auto"/>
        </w:rPr>
        <w:t>^MyPackage.ActorD(12)=$lb("","</w:t>
      </w:r>
      <w:r>
        <w:rPr>
          <w:color w:val="auto"/>
        </w:rPr>
        <w:t>Katharine Hepburn</w:t>
      </w:r>
      <w:r w:rsidRPr="00060712">
        <w:rPr>
          <w:color w:val="auto"/>
        </w:rPr>
        <w:t>")</w:t>
      </w:r>
    </w:p>
    <w:p w:rsidR="00386F24" w:rsidRPr="008D4B02" w:rsidRDefault="00386F24" w:rsidP="00163625">
      <w:pPr>
        <w:pStyle w:val="Code"/>
      </w:pP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ZW ^MyPackage.AccountantsD</w:t>
      </w:r>
    </w:p>
    <w:p w:rsidR="00386F24" w:rsidRPr="00506A39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06A39">
        <w:rPr>
          <w:color w:val="auto"/>
        </w:rPr>
        <w:t>^MyPackage.AccountantsD(1)=$lb("","Fine Accountant")</w:t>
      </w:r>
    </w:p>
    <w:p w:rsidR="00386F24" w:rsidRPr="00955A7A" w:rsidRDefault="00386F24" w:rsidP="00163625">
      <w:pPr>
        <w:pStyle w:val="Code"/>
        <w:ind w:firstLine="0"/>
        <w:rPr>
          <w:color w:val="000000" w:themeColor="text1"/>
          <w:u w:val="single"/>
        </w:rPr>
      </w:pPr>
      <w:r w:rsidRPr="008C73A1">
        <w:rPr>
          <w:color w:val="000000" w:themeColor="text1"/>
        </w:rPr>
        <w:t xml:space="preserve"> </w:t>
      </w:r>
      <w:r w:rsidRPr="00955A7A">
        <w:rPr>
          <w:color w:val="000000" w:themeColor="text1"/>
          <w:u w:val="single"/>
        </w:rPr>
        <w:t>^MyPackage.AccountantsD(2)=$lb("","Fair Accountant")</w:t>
      </w:r>
    </w:p>
    <w:p w:rsidR="00386F24" w:rsidRPr="00506A39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06A39">
        <w:rPr>
          <w:color w:val="auto"/>
        </w:rPr>
        <w:t>^MyPackage.AccountantsD(3)=$lb("","Really Bad Accountant")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06A39">
        <w:rPr>
          <w:color w:val="auto"/>
        </w:rPr>
        <w:t>^MyPackage.AccountantsD(4)=$lb("","Down Right #%&amp;$ Accountant")</w:t>
      </w:r>
    </w:p>
    <w:p w:rsidR="00386F24" w:rsidRPr="008D4B02" w:rsidRDefault="00386F24" w:rsidP="00163625">
      <w:pPr>
        <w:pStyle w:val="Code"/>
        <w:ind w:firstLine="0"/>
      </w:pPr>
    </w:p>
    <w:p w:rsidR="00D074D0" w:rsidRDefault="00D074D0" w:rsidP="00163625">
      <w:pPr>
        <w:pStyle w:val="Caption"/>
      </w:pPr>
      <w:bookmarkStart w:id="764" w:name="_Ref270778244"/>
      <w:bookmarkStart w:id="765" w:name="_Toc207246171"/>
    </w:p>
    <w:p w:rsidR="00386F24" w:rsidRPr="006909B5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764"/>
      <w:r>
        <w:t xml:space="preserve"> Modify Reference Property – associate the Fair Accountant with two more Actors</w:t>
      </w:r>
    </w:p>
    <w:p w:rsidR="00386F24" w:rsidRDefault="00386F24" w:rsidP="00163625">
      <w:pPr>
        <w:pStyle w:val="Code"/>
        <w:rPr>
          <w:lang w:bidi="ar-SA"/>
        </w:rPr>
      </w:pPr>
    </w:p>
    <w:p w:rsidR="00386F24" w:rsidRDefault="00386F24" w:rsidP="00604885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MyAccountant Property is defined as a Reference to a Persistent Object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72612C">
        <w:rPr>
          <w:color w:val="auto"/>
        </w:rPr>
        <w:t>ActorOref</w:t>
      </w:r>
      <w:r>
        <w:rPr>
          <w:color w:val="auto"/>
        </w:rPr>
        <w:t>1</w:t>
      </w:r>
      <w:r w:rsidRPr="0072612C">
        <w:rPr>
          <w:color w:val="auto"/>
        </w:rPr>
        <w:t>=##cl</w:t>
      </w:r>
      <w:r>
        <w:rPr>
          <w:color w:val="auto"/>
        </w:rPr>
        <w:t xml:space="preserve">ass(MyPackage.Actor).%OpenId(10) </w:t>
      </w:r>
      <w:r>
        <w:rPr>
          <w:color w:val="auto"/>
        </w:rPr>
        <w:tab/>
      </w:r>
      <w:r w:rsidRPr="0072612C">
        <w:rPr>
          <w:color w:val="auto"/>
        </w:rPr>
        <w:t xml:space="preserve">;bring object </w:t>
      </w:r>
      <w:r>
        <w:rPr>
          <w:color w:val="auto"/>
        </w:rPr>
        <w:t>Ally</w:t>
      </w:r>
      <w:r w:rsidRPr="0072612C">
        <w:rPr>
          <w:color w:val="auto"/>
        </w:rPr>
        <w:t xml:space="preserve"> 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   </w:t>
      </w:r>
      <w:r>
        <w:rPr>
          <w:color w:val="auto"/>
        </w:rPr>
        <w:tab/>
        <w:t>;Sheedy</w:t>
      </w:r>
      <w:r w:rsidRPr="0072612C">
        <w:rPr>
          <w:color w:val="auto"/>
        </w:rPr>
        <w:t xml:space="preserve"> into memory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  <w:lang w:bidi="ar-SA"/>
        </w:rPr>
        <w:t xml:space="preserve"> Set </w:t>
      </w:r>
      <w:r w:rsidRPr="0072612C">
        <w:rPr>
          <w:color w:val="auto"/>
          <w:lang w:bidi="ar-SA"/>
        </w:rPr>
        <w:t>AccountantOref=##class(MyPackage.Accountants).%OpenId(2)</w:t>
      </w:r>
      <w:r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>;bring</w:t>
      </w:r>
      <w:r>
        <w:rPr>
          <w:color w:val="auto"/>
          <w:lang w:bidi="ar-SA"/>
        </w:rPr>
        <w:t xml:space="preserve"> object the</w:t>
      </w:r>
    </w:p>
    <w:p w:rsidR="00386F24" w:rsidRDefault="00386F24" w:rsidP="00163625">
      <w:pPr>
        <w:pStyle w:val="Code"/>
        <w:rPr>
          <w:color w:val="auto"/>
          <w:lang w:bidi="ar-SA"/>
        </w:rPr>
      </w:pP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  <w:t>;Fair Accountant</w:t>
      </w:r>
      <w:r w:rsidRPr="0072612C">
        <w:rPr>
          <w:color w:val="auto"/>
          <w:lang w:bidi="ar-SA"/>
        </w:rPr>
        <w:t xml:space="preserve"> into</w:t>
      </w:r>
      <w:r>
        <w:rPr>
          <w:color w:val="auto"/>
          <w:lang w:bidi="ar-SA"/>
        </w:rPr>
        <w:t xml:space="preserve"> </w:t>
      </w:r>
      <w:r w:rsidRPr="0072612C">
        <w:rPr>
          <w:color w:val="auto"/>
          <w:lang w:bidi="ar-SA"/>
        </w:rPr>
        <w:t>memory</w:t>
      </w:r>
    </w:p>
    <w:p w:rsidR="00386F24" w:rsidRDefault="00386F24" w:rsidP="00163625">
      <w:pPr>
        <w:pStyle w:val="Code"/>
        <w:rPr>
          <w:color w:val="auto"/>
          <w:lang w:bidi="ar-SA"/>
        </w:rPr>
      </w:pPr>
    </w:p>
    <w:p w:rsidR="00386F24" w:rsidRPr="000D6E2A" w:rsidRDefault="00386F24" w:rsidP="00163625">
      <w:pPr>
        <w:pStyle w:val="Code"/>
        <w:ind w:firstLine="0"/>
        <w:rPr>
          <w:color w:val="auto"/>
          <w:lang w:bidi="ar-SA"/>
        </w:rPr>
      </w:pPr>
      <w:r w:rsidRPr="000D6E2A">
        <w:rPr>
          <w:color w:val="auto"/>
          <w:lang w:bidi="ar-SA"/>
        </w:rPr>
        <w:t xml:space="preserve"> </w:t>
      </w:r>
      <w:r>
        <w:rPr>
          <w:color w:val="auto"/>
          <w:u w:val="single"/>
          <w:lang w:bidi="ar-SA"/>
        </w:rPr>
        <w:t xml:space="preserve">Set </w:t>
      </w:r>
      <w:r w:rsidRPr="000D6E2A">
        <w:rPr>
          <w:color w:val="auto"/>
          <w:u w:val="single"/>
          <w:lang w:bidi="ar-SA"/>
        </w:rPr>
        <w:t>ActorOref</w:t>
      </w:r>
      <w:r>
        <w:rPr>
          <w:color w:val="auto"/>
          <w:u w:val="single"/>
          <w:lang w:bidi="ar-SA"/>
        </w:rPr>
        <w:t>1</w:t>
      </w:r>
      <w:r w:rsidRPr="000D6E2A">
        <w:rPr>
          <w:color w:val="auto"/>
          <w:u w:val="single"/>
          <w:lang w:bidi="ar-SA"/>
        </w:rPr>
        <w:t>.MyAccountant = AccountantOref</w:t>
      </w:r>
      <w:r w:rsidRPr="000D6E2A">
        <w:rPr>
          <w:color w:val="auto"/>
          <w:lang w:bidi="ar-SA"/>
        </w:rPr>
        <w:tab/>
        <w:t>;associate MyAccountant</w:t>
      </w:r>
      <w:r>
        <w:rPr>
          <w:color w:val="auto"/>
          <w:lang w:bidi="ar-SA"/>
        </w:rPr>
        <w:t xml:space="preserve"> (Fair</w:t>
      </w:r>
      <w:r w:rsidRPr="000D6E2A">
        <w:rPr>
          <w:color w:val="auto"/>
          <w:lang w:bidi="ar-SA"/>
        </w:rPr>
        <w:t xml:space="preserve"> </w:t>
      </w:r>
    </w:p>
    <w:p w:rsidR="00386F24" w:rsidRDefault="00386F24" w:rsidP="00163625">
      <w:pPr>
        <w:pStyle w:val="Code"/>
        <w:rPr>
          <w:color w:val="auto"/>
          <w:lang w:bidi="ar-SA"/>
        </w:rPr>
      </w:pPr>
      <w:r w:rsidRPr="0072612C">
        <w:rPr>
          <w:color w:val="auto"/>
          <w:lang w:bidi="ar-SA"/>
        </w:rPr>
        <w:t xml:space="preserve"> </w:t>
      </w:r>
      <w:r w:rsidRPr="0072612C"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>;</w:t>
      </w:r>
      <w:r>
        <w:rPr>
          <w:color w:val="auto"/>
          <w:lang w:bidi="ar-SA"/>
        </w:rPr>
        <w:t>Accountant) with</w:t>
      </w:r>
      <w:r w:rsidRPr="0072612C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>Ally Sheedy</w:t>
      </w:r>
      <w:r w:rsidRPr="0072612C">
        <w:rPr>
          <w:color w:val="auto"/>
          <w:lang w:bidi="ar-SA"/>
        </w:rPr>
        <w:t xml:space="preserve"> </w:t>
      </w:r>
    </w:p>
    <w:p w:rsidR="00386F24" w:rsidRDefault="00386F24" w:rsidP="00163625">
      <w:pPr>
        <w:pStyle w:val="Code"/>
        <w:rPr>
          <w:color w:val="auto"/>
          <w:lang w:bidi="ar-SA"/>
        </w:rPr>
      </w:pPr>
    </w:p>
    <w:p w:rsidR="00386F24" w:rsidRPr="003843C5" w:rsidRDefault="00386F24" w:rsidP="00163625">
      <w:pPr>
        <w:pStyle w:val="Code"/>
        <w:ind w:firstLine="0"/>
        <w:rPr>
          <w:color w:val="auto"/>
          <w:lang w:bidi="ar-SA"/>
        </w:rPr>
      </w:pPr>
      <w:r w:rsidRPr="003843C5">
        <w:rPr>
          <w:color w:val="auto"/>
          <w:lang w:bidi="ar-SA"/>
        </w:rPr>
        <w:t xml:space="preserve"> Do ActorOref</w:t>
      </w:r>
      <w:r>
        <w:rPr>
          <w:color w:val="auto"/>
          <w:lang w:bidi="ar-SA"/>
        </w:rPr>
        <w:t>1</w:t>
      </w:r>
      <w:r w:rsidRPr="003843C5">
        <w:rPr>
          <w:color w:val="auto"/>
          <w:lang w:bidi="ar-SA"/>
        </w:rPr>
        <w:t>.%Save()</w:t>
      </w:r>
      <w:r w:rsidRPr="003843C5"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ab/>
        <w:t>;save the data</w:t>
      </w:r>
    </w:p>
    <w:p w:rsidR="00386F24" w:rsidRPr="003843C5" w:rsidRDefault="00386F24" w:rsidP="00163625">
      <w:pPr>
        <w:pStyle w:val="Code"/>
        <w:rPr>
          <w:color w:val="auto"/>
          <w:lang w:bidi="ar-SA"/>
        </w:rPr>
      </w:pPr>
    </w:p>
    <w:p w:rsidR="00386F24" w:rsidRPr="003843C5" w:rsidRDefault="00386F24" w:rsidP="00163625">
      <w:pPr>
        <w:pStyle w:val="Code"/>
        <w:ind w:firstLine="0"/>
        <w:rPr>
          <w:color w:val="auto"/>
          <w:lang w:bidi="ar-SA"/>
        </w:rPr>
      </w:pPr>
      <w:r w:rsidRPr="003843C5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 xml:space="preserve">Write </w:t>
      </w:r>
      <w:r w:rsidRPr="003843C5">
        <w:rPr>
          <w:color w:val="auto"/>
          <w:lang w:bidi="ar-SA"/>
        </w:rPr>
        <w:t>ActorOref</w:t>
      </w:r>
      <w:r>
        <w:rPr>
          <w:color w:val="auto"/>
          <w:lang w:bidi="ar-SA"/>
        </w:rPr>
        <w:t>1</w:t>
      </w:r>
      <w:r w:rsidRPr="003843C5">
        <w:rPr>
          <w:color w:val="auto"/>
          <w:lang w:bidi="ar-SA"/>
        </w:rPr>
        <w:t>.Name</w:t>
      </w:r>
    </w:p>
    <w:p w:rsidR="00386F24" w:rsidRPr="007A5E4D" w:rsidRDefault="00386F24" w:rsidP="009C6846">
      <w:pPr>
        <w:pStyle w:val="CodeItalic"/>
        <w:rPr>
          <w:lang w:bidi="ar-SA"/>
        </w:rPr>
      </w:pPr>
      <w:r w:rsidRPr="003843C5">
        <w:rPr>
          <w:lang w:bidi="ar-SA"/>
        </w:rPr>
        <w:t xml:space="preserve"> </w:t>
      </w:r>
      <w:r>
        <w:rPr>
          <w:lang w:bidi="ar-SA"/>
        </w:rPr>
        <w:t>Ally Sheedy</w:t>
      </w:r>
    </w:p>
    <w:p w:rsidR="00386F24" w:rsidRPr="003843C5" w:rsidRDefault="00386F24" w:rsidP="00163625">
      <w:pPr>
        <w:pStyle w:val="Code"/>
        <w:rPr>
          <w:lang w:bidi="ar-SA"/>
        </w:rPr>
      </w:pPr>
    </w:p>
    <w:p w:rsidR="00386F24" w:rsidRPr="003843C5" w:rsidRDefault="00386F24" w:rsidP="00163625">
      <w:pPr>
        <w:pStyle w:val="Code"/>
        <w:ind w:firstLine="0"/>
        <w:rPr>
          <w:color w:val="auto"/>
          <w:lang w:bidi="ar-SA"/>
        </w:rPr>
      </w:pPr>
      <w:r w:rsidRPr="003843C5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 xml:space="preserve">Write </w:t>
      </w:r>
      <w:r w:rsidRPr="003843C5">
        <w:rPr>
          <w:color w:val="auto"/>
          <w:lang w:bidi="ar-SA"/>
        </w:rPr>
        <w:t>ActorOref</w:t>
      </w:r>
      <w:r>
        <w:rPr>
          <w:color w:val="auto"/>
          <w:lang w:bidi="ar-SA"/>
        </w:rPr>
        <w:t>1.MyAccountant.AccountantName</w:t>
      </w:r>
      <w:r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>;association made</w:t>
      </w:r>
    </w:p>
    <w:p w:rsidR="00386F24" w:rsidRDefault="00386F24" w:rsidP="009C6846">
      <w:pPr>
        <w:pStyle w:val="CodeItalic"/>
        <w:rPr>
          <w:lang w:bidi="ar-SA"/>
        </w:rPr>
      </w:pPr>
      <w:r w:rsidRPr="003843C5">
        <w:rPr>
          <w:lang w:bidi="ar-SA"/>
        </w:rPr>
        <w:t xml:space="preserve"> </w:t>
      </w:r>
      <w:r>
        <w:rPr>
          <w:lang w:bidi="ar-SA"/>
        </w:rPr>
        <w:t>Fair Accountant</w:t>
      </w:r>
    </w:p>
    <w:p w:rsidR="00386F24" w:rsidRDefault="00386F24" w:rsidP="00163625">
      <w:pPr>
        <w:pStyle w:val="Code"/>
        <w:ind w:firstLine="0"/>
        <w:rPr>
          <w:b/>
          <w:color w:val="FF0000"/>
          <w:lang w:bidi="ar-SA"/>
        </w:rPr>
      </w:pPr>
    </w:p>
    <w:p w:rsidR="00386F24" w:rsidRPr="0095058C" w:rsidRDefault="00386F24" w:rsidP="00163625">
      <w:pPr>
        <w:pStyle w:val="Code"/>
        <w:ind w:firstLine="0"/>
        <w:rPr>
          <w:b/>
          <w:color w:val="auto"/>
          <w:lang w:bidi="ar-SA"/>
        </w:rPr>
      </w:pPr>
      <w:r w:rsidRPr="0095058C">
        <w:rPr>
          <w:b/>
          <w:color w:val="auto"/>
          <w:lang w:bidi="ar-SA"/>
        </w:rPr>
        <w:t xml:space="preserve"> -   -   -   -   -   -   -   -   -   -   -   -   -   -   -   -   -   -   -</w:t>
      </w:r>
    </w:p>
    <w:p w:rsidR="00386F24" w:rsidRDefault="00386F24" w:rsidP="00163625">
      <w:pPr>
        <w:pStyle w:val="Code"/>
        <w:ind w:firstLine="0"/>
        <w:rPr>
          <w:b/>
          <w:color w:val="FF0000"/>
          <w:lang w:bidi="ar-SA"/>
        </w:rPr>
      </w:pP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72612C">
        <w:rPr>
          <w:color w:val="auto"/>
        </w:rPr>
        <w:t>ActorOref</w:t>
      </w:r>
      <w:r>
        <w:rPr>
          <w:color w:val="auto"/>
        </w:rPr>
        <w:t>2</w:t>
      </w:r>
      <w:r w:rsidRPr="0072612C">
        <w:rPr>
          <w:color w:val="auto"/>
        </w:rPr>
        <w:t>=##cl</w:t>
      </w:r>
      <w:r>
        <w:rPr>
          <w:color w:val="auto"/>
        </w:rPr>
        <w:t xml:space="preserve">ass(MyPackage.Actor).%OpenId(12) </w:t>
      </w:r>
      <w:r>
        <w:rPr>
          <w:color w:val="auto"/>
        </w:rPr>
        <w:tab/>
      </w:r>
      <w:r w:rsidRPr="0072612C">
        <w:rPr>
          <w:color w:val="auto"/>
        </w:rPr>
        <w:t xml:space="preserve">;bring object </w:t>
      </w:r>
      <w:r>
        <w:rPr>
          <w:color w:val="auto"/>
        </w:rPr>
        <w:t>Katharine</w:t>
      </w:r>
      <w:r w:rsidRPr="0072612C">
        <w:rPr>
          <w:color w:val="auto"/>
        </w:rPr>
        <w:t xml:space="preserve"> </w:t>
      </w: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   </w:t>
      </w:r>
      <w:r>
        <w:rPr>
          <w:color w:val="auto"/>
        </w:rPr>
        <w:tab/>
        <w:t>;Hepburn</w:t>
      </w:r>
      <w:r w:rsidRPr="0072612C">
        <w:rPr>
          <w:color w:val="auto"/>
        </w:rPr>
        <w:t xml:space="preserve"> into memory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Pr="0072612C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  <w:lang w:bidi="ar-SA"/>
        </w:rPr>
        <w:t xml:space="preserve"> Set </w:t>
      </w:r>
      <w:r w:rsidRPr="0072612C">
        <w:rPr>
          <w:color w:val="auto"/>
          <w:lang w:bidi="ar-SA"/>
        </w:rPr>
        <w:t>AccountantOref=##class(MyPackage.Accountants).%OpenId(2)</w:t>
      </w:r>
      <w:r>
        <w:rPr>
          <w:color w:val="auto"/>
          <w:lang w:bidi="ar-SA"/>
        </w:rPr>
        <w:t xml:space="preserve"> </w:t>
      </w:r>
      <w:r w:rsidRPr="0072612C">
        <w:rPr>
          <w:color w:val="auto"/>
          <w:lang w:bidi="ar-SA"/>
        </w:rPr>
        <w:t>;bring object</w:t>
      </w:r>
    </w:p>
    <w:p w:rsidR="00386F24" w:rsidRDefault="00386F24" w:rsidP="00163625">
      <w:pPr>
        <w:pStyle w:val="Code"/>
        <w:rPr>
          <w:color w:val="auto"/>
          <w:lang w:bidi="ar-SA"/>
        </w:rPr>
      </w:pP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  <w:t>;Fair Accountant</w:t>
      </w:r>
      <w:r w:rsidRPr="0072612C">
        <w:rPr>
          <w:color w:val="auto"/>
          <w:lang w:bidi="ar-SA"/>
        </w:rPr>
        <w:t xml:space="preserve"> into</w:t>
      </w:r>
      <w:r>
        <w:rPr>
          <w:color w:val="auto"/>
          <w:lang w:bidi="ar-SA"/>
        </w:rPr>
        <w:t xml:space="preserve"> </w:t>
      </w:r>
      <w:r w:rsidRPr="0072612C">
        <w:rPr>
          <w:color w:val="auto"/>
          <w:lang w:bidi="ar-SA"/>
        </w:rPr>
        <w:t>memory</w:t>
      </w:r>
    </w:p>
    <w:p w:rsidR="00386F24" w:rsidRDefault="00386F24" w:rsidP="00163625">
      <w:pPr>
        <w:pStyle w:val="Code"/>
        <w:rPr>
          <w:color w:val="auto"/>
          <w:lang w:bidi="ar-SA"/>
        </w:rPr>
      </w:pPr>
    </w:p>
    <w:p w:rsidR="00386F24" w:rsidRPr="000D6E2A" w:rsidRDefault="00386F24" w:rsidP="00163625">
      <w:pPr>
        <w:pStyle w:val="Code"/>
        <w:ind w:firstLine="0"/>
        <w:rPr>
          <w:color w:val="auto"/>
          <w:lang w:bidi="ar-SA"/>
        </w:rPr>
      </w:pPr>
      <w:r w:rsidRPr="000D6E2A">
        <w:rPr>
          <w:color w:val="auto"/>
          <w:lang w:bidi="ar-SA"/>
        </w:rPr>
        <w:t xml:space="preserve"> </w:t>
      </w:r>
      <w:r>
        <w:rPr>
          <w:color w:val="auto"/>
          <w:u w:val="single"/>
          <w:lang w:bidi="ar-SA"/>
        </w:rPr>
        <w:t xml:space="preserve">Set </w:t>
      </w:r>
      <w:r w:rsidRPr="00CF4891">
        <w:rPr>
          <w:color w:val="auto"/>
          <w:u w:val="single"/>
          <w:lang w:bidi="ar-SA"/>
        </w:rPr>
        <w:t>ActorOref2.MyAccountant = AccountantOref</w:t>
      </w:r>
      <w:r w:rsidRPr="000D6E2A">
        <w:rPr>
          <w:color w:val="auto"/>
          <w:lang w:bidi="ar-SA"/>
        </w:rPr>
        <w:tab/>
        <w:t>;associate MyAccountant</w:t>
      </w:r>
      <w:r>
        <w:rPr>
          <w:color w:val="auto"/>
          <w:lang w:bidi="ar-SA"/>
        </w:rPr>
        <w:t xml:space="preserve"> (Fair </w:t>
      </w:r>
    </w:p>
    <w:p w:rsidR="00386F24" w:rsidRDefault="00386F24" w:rsidP="00163625">
      <w:pPr>
        <w:pStyle w:val="Code"/>
        <w:ind w:firstLine="0"/>
        <w:rPr>
          <w:color w:val="auto"/>
          <w:lang w:bidi="ar-SA"/>
        </w:rPr>
      </w:pPr>
      <w:r w:rsidRPr="0072612C">
        <w:rPr>
          <w:color w:val="auto"/>
          <w:lang w:bidi="ar-SA"/>
        </w:rPr>
        <w:t xml:space="preserve"> </w:t>
      </w:r>
      <w:r w:rsidRPr="0072612C"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>
        <w:rPr>
          <w:color w:val="auto"/>
          <w:lang w:bidi="ar-SA"/>
        </w:rPr>
        <w:tab/>
      </w:r>
      <w:r w:rsidRPr="0072612C">
        <w:rPr>
          <w:color w:val="auto"/>
          <w:lang w:bidi="ar-SA"/>
        </w:rPr>
        <w:t>;</w:t>
      </w:r>
      <w:r>
        <w:rPr>
          <w:color w:val="auto"/>
          <w:lang w:bidi="ar-SA"/>
        </w:rPr>
        <w:t>Accountant)</w:t>
      </w:r>
      <w:r w:rsidRPr="000D6E2A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>with</w:t>
      </w:r>
      <w:r w:rsidRPr="0072612C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>Katharine Hepburn</w:t>
      </w:r>
    </w:p>
    <w:p w:rsidR="00386F24" w:rsidRDefault="00386F24" w:rsidP="00163625">
      <w:pPr>
        <w:pStyle w:val="Code"/>
        <w:rPr>
          <w:color w:val="auto"/>
          <w:lang w:bidi="ar-SA"/>
        </w:rPr>
      </w:pPr>
    </w:p>
    <w:p w:rsidR="00386F24" w:rsidRPr="003843C5" w:rsidRDefault="00386F24" w:rsidP="00163625">
      <w:pPr>
        <w:pStyle w:val="Code"/>
        <w:ind w:firstLine="0"/>
        <w:rPr>
          <w:color w:val="auto"/>
          <w:lang w:bidi="ar-SA"/>
        </w:rPr>
      </w:pPr>
      <w:r w:rsidRPr="003843C5">
        <w:rPr>
          <w:color w:val="auto"/>
          <w:lang w:bidi="ar-SA"/>
        </w:rPr>
        <w:t xml:space="preserve"> Do ActorOref</w:t>
      </w:r>
      <w:r>
        <w:rPr>
          <w:color w:val="auto"/>
          <w:lang w:bidi="ar-SA"/>
        </w:rPr>
        <w:t>2</w:t>
      </w:r>
      <w:r w:rsidRPr="003843C5">
        <w:rPr>
          <w:color w:val="auto"/>
          <w:lang w:bidi="ar-SA"/>
        </w:rPr>
        <w:t>.%Save()</w:t>
      </w:r>
      <w:r w:rsidRPr="003843C5"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ab/>
        <w:t>;save the data</w:t>
      </w:r>
    </w:p>
    <w:p w:rsidR="00386F24" w:rsidRPr="003843C5" w:rsidRDefault="00386F24" w:rsidP="00163625">
      <w:pPr>
        <w:pStyle w:val="Code"/>
        <w:rPr>
          <w:color w:val="auto"/>
          <w:lang w:bidi="ar-SA"/>
        </w:rPr>
      </w:pPr>
    </w:p>
    <w:p w:rsidR="00386F24" w:rsidRPr="003843C5" w:rsidRDefault="00386F24" w:rsidP="00163625">
      <w:pPr>
        <w:pStyle w:val="Code"/>
        <w:ind w:firstLine="0"/>
        <w:rPr>
          <w:color w:val="auto"/>
          <w:lang w:bidi="ar-SA"/>
        </w:rPr>
      </w:pPr>
      <w:r w:rsidRPr="003843C5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 xml:space="preserve">Write </w:t>
      </w:r>
      <w:r w:rsidRPr="003843C5">
        <w:rPr>
          <w:color w:val="auto"/>
          <w:lang w:bidi="ar-SA"/>
        </w:rPr>
        <w:t>ActorOref</w:t>
      </w:r>
      <w:r>
        <w:rPr>
          <w:color w:val="auto"/>
          <w:lang w:bidi="ar-SA"/>
        </w:rPr>
        <w:t>2</w:t>
      </w:r>
      <w:r w:rsidRPr="003843C5">
        <w:rPr>
          <w:color w:val="auto"/>
          <w:lang w:bidi="ar-SA"/>
        </w:rPr>
        <w:t>.Name</w:t>
      </w:r>
    </w:p>
    <w:p w:rsidR="00386F24" w:rsidRPr="007A5E4D" w:rsidRDefault="00386F24" w:rsidP="009C6846">
      <w:pPr>
        <w:pStyle w:val="CodeItalic"/>
        <w:rPr>
          <w:lang w:bidi="ar-SA"/>
        </w:rPr>
      </w:pPr>
      <w:r w:rsidRPr="003843C5">
        <w:rPr>
          <w:lang w:bidi="ar-SA"/>
        </w:rPr>
        <w:t xml:space="preserve"> </w:t>
      </w:r>
      <w:r>
        <w:rPr>
          <w:lang w:bidi="ar-SA"/>
        </w:rPr>
        <w:t>Katharine Hepburn</w:t>
      </w:r>
    </w:p>
    <w:p w:rsidR="00386F24" w:rsidRPr="003843C5" w:rsidRDefault="00386F24" w:rsidP="00163625">
      <w:pPr>
        <w:pStyle w:val="Code"/>
        <w:rPr>
          <w:lang w:bidi="ar-SA"/>
        </w:rPr>
      </w:pPr>
    </w:p>
    <w:p w:rsidR="00386F24" w:rsidRPr="003843C5" w:rsidRDefault="00386F24" w:rsidP="00163625">
      <w:pPr>
        <w:pStyle w:val="Code"/>
        <w:ind w:firstLine="0"/>
        <w:rPr>
          <w:color w:val="auto"/>
          <w:lang w:bidi="ar-SA"/>
        </w:rPr>
      </w:pPr>
      <w:r w:rsidRPr="003843C5">
        <w:rPr>
          <w:color w:val="auto"/>
          <w:lang w:bidi="ar-SA"/>
        </w:rPr>
        <w:t xml:space="preserve"> </w:t>
      </w:r>
      <w:r>
        <w:rPr>
          <w:color w:val="auto"/>
          <w:lang w:bidi="ar-SA"/>
        </w:rPr>
        <w:t xml:space="preserve">Write </w:t>
      </w:r>
      <w:r w:rsidRPr="003843C5">
        <w:rPr>
          <w:color w:val="auto"/>
          <w:lang w:bidi="ar-SA"/>
        </w:rPr>
        <w:t>ActorOref</w:t>
      </w:r>
      <w:r>
        <w:rPr>
          <w:color w:val="auto"/>
          <w:lang w:bidi="ar-SA"/>
        </w:rPr>
        <w:t>2.MyAccountant.AccountantName</w:t>
      </w:r>
      <w:r>
        <w:rPr>
          <w:color w:val="auto"/>
          <w:lang w:bidi="ar-SA"/>
        </w:rPr>
        <w:tab/>
      </w:r>
      <w:r w:rsidRPr="003843C5">
        <w:rPr>
          <w:color w:val="auto"/>
          <w:lang w:bidi="ar-SA"/>
        </w:rPr>
        <w:t>;association made</w:t>
      </w:r>
    </w:p>
    <w:p w:rsidR="00386F24" w:rsidRPr="000D6E2A" w:rsidRDefault="00386F24" w:rsidP="009C6846">
      <w:pPr>
        <w:pStyle w:val="CodeItalic"/>
        <w:rPr>
          <w:lang w:bidi="ar-SA"/>
        </w:rPr>
      </w:pPr>
      <w:r w:rsidRPr="003843C5">
        <w:rPr>
          <w:lang w:bidi="ar-SA"/>
        </w:rPr>
        <w:t xml:space="preserve"> </w:t>
      </w:r>
      <w:r>
        <w:rPr>
          <w:lang w:bidi="ar-SA"/>
        </w:rPr>
        <w:t>Fair Accountant</w:t>
      </w:r>
    </w:p>
    <w:p w:rsidR="00386F24" w:rsidRPr="0085449E" w:rsidRDefault="00386F24" w:rsidP="00163625">
      <w:pPr>
        <w:pStyle w:val="Code"/>
        <w:ind w:firstLine="0"/>
        <w:rPr>
          <w:b/>
          <w:color w:val="FF0000"/>
          <w:lang w:bidi="ar-SA"/>
        </w:rPr>
      </w:pPr>
    </w:p>
    <w:p w:rsidR="00D074D0" w:rsidRDefault="00D074D0" w:rsidP="00163625">
      <w:pPr>
        <w:pStyle w:val="Caption"/>
      </w:pPr>
      <w:bookmarkStart w:id="766" w:name="_Ref270778289"/>
      <w:bookmarkEnd w:id="765"/>
    </w:p>
    <w:p w:rsidR="00386F24" w:rsidRPr="006909B5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766"/>
      <w:r>
        <w:t xml:space="preserve"> Modify Reference Property – Disassociate MyAccountant with Accountants</w:t>
      </w:r>
    </w:p>
    <w:p w:rsidR="00386F24" w:rsidRDefault="00386F24" w:rsidP="00163625">
      <w:pPr>
        <w:pStyle w:val="Code"/>
        <w:rPr>
          <w:lang w:bidi="ar-SA"/>
        </w:rPr>
      </w:pPr>
    </w:p>
    <w:p w:rsidR="00386F24" w:rsidRDefault="00386F24" w:rsidP="00077FF1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MyAccountant Property is defined as a Reference to a Persistent Object</w:t>
      </w:r>
    </w:p>
    <w:p w:rsidR="00386F24" w:rsidRDefault="00386F24" w:rsidP="00163625">
      <w:pPr>
        <w:pStyle w:val="Code"/>
        <w:ind w:firstLine="0"/>
        <w:rPr>
          <w:color w:val="auto"/>
        </w:rPr>
      </w:pPr>
      <w:r w:rsidRPr="00857362">
        <w:rPr>
          <w:color w:val="auto"/>
        </w:rPr>
        <w:tab/>
      </w:r>
    </w:p>
    <w:p w:rsidR="00386F24" w:rsidRPr="0085736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857362">
        <w:rPr>
          <w:color w:val="auto"/>
        </w:rPr>
        <w:t>ActorOref=##</w:t>
      </w:r>
      <w:r>
        <w:rPr>
          <w:color w:val="auto"/>
        </w:rPr>
        <w:t>class(MyPackage.Actor).%OpenId(10</w:t>
      </w:r>
      <w:r w:rsidRPr="00857362">
        <w:rPr>
          <w:color w:val="auto"/>
        </w:rPr>
        <w:t>)</w:t>
      </w:r>
      <w:r w:rsidRPr="00857362">
        <w:rPr>
          <w:color w:val="auto"/>
        </w:rPr>
        <w:tab/>
        <w:t xml:space="preserve">;bring object </w:t>
      </w:r>
      <w:r>
        <w:rPr>
          <w:color w:val="auto"/>
        </w:rPr>
        <w:t>Ally</w:t>
      </w:r>
      <w:r w:rsidRPr="00857362">
        <w:rPr>
          <w:color w:val="auto"/>
        </w:rPr>
        <w:t xml:space="preserve"> </w:t>
      </w:r>
    </w:p>
    <w:p w:rsidR="00386F24" w:rsidRPr="00857362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;Sheedy</w:t>
      </w:r>
      <w:r w:rsidRPr="00857362">
        <w:rPr>
          <w:color w:val="auto"/>
        </w:rPr>
        <w:t xml:space="preserve"> into memory</w:t>
      </w:r>
    </w:p>
    <w:p w:rsidR="00386F24" w:rsidRDefault="00386F24" w:rsidP="00163625">
      <w:pPr>
        <w:pStyle w:val="Code"/>
        <w:rPr>
          <w:color w:val="auto"/>
          <w:lang w:bidi="ar-SA"/>
        </w:rPr>
      </w:pPr>
    </w:p>
    <w:p w:rsidR="00386F24" w:rsidRPr="00857362" w:rsidRDefault="00386F24" w:rsidP="00163625">
      <w:pPr>
        <w:pStyle w:val="Code"/>
        <w:ind w:firstLine="0"/>
        <w:rPr>
          <w:color w:val="auto"/>
          <w:lang w:bidi="ar-SA"/>
        </w:rPr>
      </w:pPr>
      <w:r>
        <w:rPr>
          <w:color w:val="auto"/>
          <w:lang w:bidi="ar-SA"/>
        </w:rPr>
        <w:t xml:space="preserve"> Set ActorOref.MyAccountant = ""  </w:t>
      </w:r>
      <w:r w:rsidRPr="00857362">
        <w:rPr>
          <w:color w:val="auto"/>
          <w:lang w:bidi="ar-SA"/>
        </w:rPr>
        <w:t>;disassociate MyAccountant from Accountants</w:t>
      </w:r>
    </w:p>
    <w:p w:rsidR="00386F24" w:rsidRPr="00857362" w:rsidRDefault="00386F24" w:rsidP="00163625">
      <w:pPr>
        <w:pStyle w:val="Code"/>
        <w:ind w:firstLine="0"/>
        <w:rPr>
          <w:color w:val="auto"/>
          <w:lang w:bidi="ar-SA"/>
        </w:rPr>
      </w:pPr>
      <w:r w:rsidRPr="00857362">
        <w:rPr>
          <w:color w:val="auto"/>
          <w:lang w:bidi="ar-SA"/>
        </w:rPr>
        <w:t xml:space="preserve"> </w:t>
      </w:r>
    </w:p>
    <w:p w:rsidR="00386F24" w:rsidRPr="00857362" w:rsidRDefault="00386F24" w:rsidP="00163625">
      <w:pPr>
        <w:pStyle w:val="Code"/>
        <w:ind w:firstLine="0"/>
        <w:rPr>
          <w:color w:val="auto"/>
          <w:lang w:bidi="ar-SA"/>
        </w:rPr>
      </w:pPr>
      <w:r>
        <w:rPr>
          <w:color w:val="auto"/>
          <w:lang w:bidi="ar-SA"/>
        </w:rPr>
        <w:t xml:space="preserve"> </w:t>
      </w:r>
      <w:r w:rsidRPr="00857362">
        <w:rPr>
          <w:color w:val="auto"/>
          <w:lang w:bidi="ar-SA"/>
        </w:rPr>
        <w:t>Do ActorOref.%Save()</w:t>
      </w:r>
    </w:p>
    <w:p w:rsidR="00386F24" w:rsidRPr="00857362" w:rsidRDefault="00386F24" w:rsidP="00163625">
      <w:pPr>
        <w:pStyle w:val="Code"/>
        <w:ind w:firstLine="0"/>
        <w:rPr>
          <w:color w:val="auto"/>
          <w:lang w:bidi="ar-SA"/>
        </w:rPr>
      </w:pPr>
    </w:p>
    <w:p w:rsidR="00386F24" w:rsidRPr="00857362" w:rsidRDefault="00386F24" w:rsidP="00163625">
      <w:pPr>
        <w:pStyle w:val="Code"/>
        <w:ind w:firstLine="0"/>
        <w:rPr>
          <w:color w:val="auto"/>
          <w:lang w:bidi="ar-SA"/>
        </w:rPr>
      </w:pPr>
      <w:r>
        <w:rPr>
          <w:color w:val="auto"/>
          <w:lang w:bidi="ar-SA"/>
        </w:rPr>
        <w:t xml:space="preserve"> Write </w:t>
      </w:r>
      <w:r w:rsidRPr="00857362">
        <w:rPr>
          <w:color w:val="auto"/>
          <w:lang w:bidi="ar-SA"/>
        </w:rPr>
        <w:t>ActorOref.Name</w:t>
      </w:r>
    </w:p>
    <w:p w:rsidR="00386F24" w:rsidRPr="00BD5C25" w:rsidRDefault="00386F24" w:rsidP="009C6846">
      <w:pPr>
        <w:pStyle w:val="CodeItalic"/>
        <w:rPr>
          <w:lang w:bidi="ar-SA"/>
        </w:rPr>
      </w:pPr>
      <w:r w:rsidRPr="00BD5C25">
        <w:rPr>
          <w:lang w:bidi="ar-SA"/>
        </w:rPr>
        <w:t xml:space="preserve"> Ally Sheedy</w:t>
      </w:r>
    </w:p>
    <w:p w:rsidR="00386F24" w:rsidRDefault="00386F24" w:rsidP="00163625">
      <w:pPr>
        <w:pStyle w:val="Code"/>
        <w:ind w:firstLine="0"/>
        <w:rPr>
          <w:lang w:bidi="ar-SA"/>
        </w:rPr>
      </w:pPr>
    </w:p>
    <w:p w:rsidR="00386F24" w:rsidRPr="00857362" w:rsidRDefault="00386F24" w:rsidP="00163625">
      <w:pPr>
        <w:pStyle w:val="Code"/>
        <w:ind w:firstLine="0"/>
        <w:rPr>
          <w:color w:val="auto"/>
          <w:lang w:bidi="ar-SA"/>
        </w:rPr>
      </w:pPr>
      <w:r>
        <w:rPr>
          <w:color w:val="auto"/>
          <w:lang w:bidi="ar-SA"/>
        </w:rPr>
        <w:t xml:space="preserve"> Write ActorOref.MyAccountant.AccountantName</w:t>
      </w:r>
      <w:r>
        <w:rPr>
          <w:color w:val="auto"/>
          <w:lang w:bidi="ar-SA"/>
        </w:rPr>
        <w:tab/>
      </w:r>
      <w:r w:rsidRPr="00857362">
        <w:rPr>
          <w:color w:val="auto"/>
          <w:lang w:bidi="ar-SA"/>
        </w:rPr>
        <w:t>;association broken</w:t>
      </w:r>
    </w:p>
    <w:p w:rsidR="00386F24" w:rsidRPr="007A5DDA" w:rsidRDefault="00386F24" w:rsidP="009C6846">
      <w:pPr>
        <w:pStyle w:val="CodeItalic"/>
        <w:rPr>
          <w:lang w:bidi="ar-SA"/>
        </w:rPr>
      </w:pPr>
      <w:r>
        <w:rPr>
          <w:lang w:bidi="ar-SA"/>
        </w:rPr>
        <w:t xml:space="preserve"> &lt;&gt;</w:t>
      </w:r>
    </w:p>
    <w:p w:rsidR="00386F24" w:rsidRPr="00F91712" w:rsidRDefault="00386F24" w:rsidP="00163625">
      <w:pPr>
        <w:pStyle w:val="Code"/>
        <w:rPr>
          <w:lang w:bidi="ar-SA"/>
        </w:rPr>
      </w:pPr>
    </w:p>
    <w:p w:rsidR="00D074D0" w:rsidRDefault="00D074D0" w:rsidP="003D2D66">
      <w:pPr>
        <w:pStyle w:val="Caption"/>
        <w:keepNext/>
      </w:pPr>
    </w:p>
    <w:p w:rsidR="00386F24" w:rsidRDefault="00386F24" w:rsidP="003D2D66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Table \* ARABIC \s 1 ">
        <w:r w:rsidR="00725288">
          <w:rPr>
            <w:noProof/>
          </w:rPr>
          <w:t>4</w:t>
        </w:r>
      </w:fldSimple>
      <w:r>
        <w:t xml:space="preserve"> Object Properties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800"/>
        <w:gridCol w:w="1710"/>
        <w:gridCol w:w="2340"/>
        <w:gridCol w:w="3510"/>
      </w:tblGrid>
      <w:tr w:rsidR="00386F24" w:rsidRPr="00C16CEC" w:rsidTr="003D2D66">
        <w:tc>
          <w:tcPr>
            <w:tcW w:w="1800" w:type="dxa"/>
            <w:shd w:val="clear" w:color="auto" w:fill="D9D9D9" w:themeFill="background1" w:themeFillShade="D9"/>
          </w:tcPr>
          <w:p w:rsidR="00386F24" w:rsidRPr="00C16CEC" w:rsidRDefault="00386F24" w:rsidP="003D2D66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Object Property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:rsidR="00386F24" w:rsidRPr="00C16CEC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</w:t>
            </w:r>
            <w:r w:rsidRPr="00C16CEC">
              <w:rPr>
                <w:sz w:val="18"/>
                <w:szCs w:val="18"/>
              </w:rPr>
              <w:t xml:space="preserve"> Type</w:t>
            </w:r>
          </w:p>
        </w:tc>
        <w:tc>
          <w:tcPr>
            <w:tcW w:w="2340" w:type="dxa"/>
            <w:shd w:val="clear" w:color="auto" w:fill="D9D9D9" w:themeFill="background1" w:themeFillShade="D9"/>
          </w:tcPr>
          <w:p w:rsidR="00386F24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Reference</w:t>
            </w:r>
            <w:r w:rsidR="003D2D66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Object Class</w:t>
            </w:r>
          </w:p>
          <w:p w:rsidR="00386F24" w:rsidRPr="00C16CEC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and Name</w:t>
            </w:r>
          </w:p>
        </w:tc>
        <w:tc>
          <w:tcPr>
            <w:tcW w:w="3510" w:type="dxa"/>
            <w:shd w:val="clear" w:color="auto" w:fill="D9D9D9" w:themeFill="background1" w:themeFillShade="D9"/>
          </w:tcPr>
          <w:p w:rsidR="00386F24" w:rsidRPr="00C16CEC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 we chose</w:t>
            </w:r>
          </w:p>
        </w:tc>
      </w:tr>
      <w:tr w:rsidR="00386F24" w:rsidRPr="00C16CEC" w:rsidTr="003D2D66">
        <w:tc>
          <w:tcPr>
            <w:tcW w:w="1800" w:type="dxa"/>
          </w:tcPr>
          <w:p w:rsidR="00386F24" w:rsidRPr="00C16CEC" w:rsidRDefault="00386F24" w:rsidP="003D2D66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Name of Data Type Class</w:t>
            </w:r>
          </w:p>
        </w:tc>
        <w:tc>
          <w:tcPr>
            <w:tcW w:w="1710" w:type="dxa"/>
          </w:tcPr>
          <w:p w:rsidR="00386F24" w:rsidRPr="00C16CEC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2340" w:type="dxa"/>
          </w:tcPr>
          <w:p w:rsidR="00386F24" w:rsidRPr="00C16CEC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3510" w:type="dxa"/>
          </w:tcPr>
          <w:p w:rsidR="00386F24" w:rsidRPr="00C16CEC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</w:t>
            </w:r>
          </w:p>
          <w:p w:rsidR="00386F24" w:rsidRPr="00C16CEC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(Name of Actor)</w:t>
            </w:r>
          </w:p>
        </w:tc>
      </w:tr>
      <w:tr w:rsidR="00386F24" w:rsidRPr="00C16CEC" w:rsidTr="003D2D66">
        <w:tc>
          <w:tcPr>
            <w:tcW w:w="1800" w:type="dxa"/>
          </w:tcPr>
          <w:p w:rsidR="00386F24" w:rsidRDefault="00386F24" w:rsidP="003D2D66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Reference to Persistent Objects</w:t>
            </w:r>
          </w:p>
        </w:tc>
        <w:tc>
          <w:tcPr>
            <w:tcW w:w="1710" w:type="dxa"/>
          </w:tcPr>
          <w:p w:rsidR="00386F24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386F24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</w:t>
            </w:r>
          </w:p>
          <w:p w:rsidR="00386F24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MyPackage.Accountants</w:t>
            </w:r>
          </w:p>
        </w:tc>
        <w:tc>
          <w:tcPr>
            <w:tcW w:w="3510" w:type="dxa"/>
          </w:tcPr>
          <w:p w:rsidR="00386F24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MyAccountant</w:t>
            </w:r>
          </w:p>
          <w:p w:rsidR="00386F24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(Accountant used by the Actor)</w:t>
            </w:r>
          </w:p>
          <w:p w:rsidR="00386F24" w:rsidRDefault="00386F24" w:rsidP="003D2D6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386F24" w:rsidRPr="00C16CEC" w:rsidTr="003D2D66">
        <w:tc>
          <w:tcPr>
            <w:tcW w:w="1800" w:type="dxa"/>
          </w:tcPr>
          <w:p w:rsidR="00386F24" w:rsidRDefault="00386F24" w:rsidP="00163625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Reference to Embedded</w:t>
            </w:r>
          </w:p>
          <w:p w:rsidR="00386F24" w:rsidRDefault="00386F24" w:rsidP="00163625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Objects</w:t>
            </w:r>
          </w:p>
        </w:tc>
        <w:tc>
          <w:tcPr>
            <w:tcW w:w="1710" w:type="dxa"/>
          </w:tcPr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40" w:type="dxa"/>
          </w:tcPr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Embedded or Serial Object</w:t>
            </w:r>
          </w:p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MyPackage.Address</w:t>
            </w:r>
          </w:p>
        </w:tc>
        <w:tc>
          <w:tcPr>
            <w:tcW w:w="3510" w:type="dxa"/>
          </w:tcPr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MyHome</w:t>
            </w:r>
          </w:p>
          <w:p w:rsidR="00386F24" w:rsidRDefault="00386F24" w:rsidP="0016362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(Address of the Actor)</w:t>
            </w:r>
          </w:p>
        </w:tc>
      </w:tr>
    </w:tbl>
    <w:p w:rsidR="00386F24" w:rsidRDefault="00386F24" w:rsidP="00163625"/>
    <w:p w:rsidR="00D074D0" w:rsidRDefault="00D074D0" w:rsidP="00163625">
      <w:pPr>
        <w:pStyle w:val="Caption"/>
      </w:pPr>
      <w:bookmarkStart w:id="767" w:name="_Ref270778336"/>
    </w:p>
    <w:p w:rsidR="00386F24" w:rsidRPr="00262837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767"/>
      <w:r>
        <w:t xml:space="preserve"> Class Definition – Creating an Address Class of type %Serial</w:t>
      </w:r>
    </w:p>
    <w:p w:rsidR="00386F24" w:rsidRPr="00857362" w:rsidRDefault="00386F24" w:rsidP="00163625">
      <w:pPr>
        <w:pStyle w:val="Code"/>
        <w:rPr>
          <w:color w:val="auto"/>
          <w:lang w:bidi="ar-SA"/>
        </w:rPr>
      </w:pPr>
      <w:r>
        <w:rPr>
          <w:color w:val="000080"/>
        </w:rPr>
        <w:t xml:space="preserve"> </w:t>
      </w:r>
      <w:r>
        <w:br/>
      </w:r>
      <w:r w:rsidRPr="00857362">
        <w:rPr>
          <w:color w:val="auto"/>
          <w:lang w:bidi="ar-SA"/>
        </w:rPr>
        <w:t>Class MyPackage.Address Extends </w:t>
      </w:r>
      <w:r w:rsidRPr="003B5B14">
        <w:rPr>
          <w:color w:val="auto"/>
          <w:u w:val="single"/>
          <w:lang w:bidi="ar-SA"/>
        </w:rPr>
        <w:t>%SerialObject</w:t>
      </w:r>
      <w:r w:rsidRPr="00857362">
        <w:rPr>
          <w:color w:val="auto"/>
          <w:lang w:bidi="ar-SA"/>
        </w:rPr>
        <w:br/>
        <w:t>{</w:t>
      </w:r>
      <w:r w:rsidRPr="00857362">
        <w:rPr>
          <w:color w:val="auto"/>
          <w:lang w:bidi="ar-SA"/>
        </w:rPr>
        <w:br/>
      </w:r>
      <w:r w:rsidRPr="00857362">
        <w:rPr>
          <w:color w:val="auto"/>
          <w:lang w:bidi="ar-SA"/>
        </w:rPr>
        <w:br/>
        <w:t>Property Street As %String(MAXLEN = 80);</w:t>
      </w:r>
      <w:r w:rsidRPr="00857362">
        <w:rPr>
          <w:color w:val="auto"/>
          <w:lang w:bidi="ar-SA"/>
        </w:rPr>
        <w:br/>
      </w:r>
      <w:r w:rsidRPr="00857362">
        <w:rPr>
          <w:color w:val="auto"/>
          <w:lang w:bidi="ar-SA"/>
        </w:rPr>
        <w:br/>
        <w:t>Property City As %String(MAXLEN = 30);</w:t>
      </w:r>
      <w:r w:rsidRPr="00857362">
        <w:rPr>
          <w:color w:val="auto"/>
          <w:lang w:bidi="ar-SA"/>
        </w:rPr>
        <w:br/>
      </w:r>
      <w:r w:rsidRPr="00857362">
        <w:rPr>
          <w:color w:val="auto"/>
          <w:lang w:bidi="ar-SA"/>
        </w:rPr>
        <w:br/>
        <w:t>Property State As %String(MINLEN = 2);</w:t>
      </w:r>
    </w:p>
    <w:p w:rsidR="00386F24" w:rsidRPr="00857362" w:rsidRDefault="00386F24" w:rsidP="00163625">
      <w:pPr>
        <w:pStyle w:val="Code"/>
        <w:rPr>
          <w:color w:val="auto"/>
          <w:lang w:bidi="ar-SA"/>
        </w:rPr>
      </w:pPr>
    </w:p>
    <w:p w:rsidR="00386F24" w:rsidRPr="00857362" w:rsidRDefault="00386F24" w:rsidP="00163625">
      <w:pPr>
        <w:pStyle w:val="Code"/>
        <w:ind w:firstLine="0"/>
        <w:rPr>
          <w:color w:val="auto"/>
          <w:lang w:bidi="ar-SA"/>
        </w:rPr>
      </w:pPr>
      <w:r w:rsidRPr="00857362">
        <w:rPr>
          <w:color w:val="auto"/>
          <w:lang w:bidi="ar-SA"/>
        </w:rPr>
        <w:t>Property Zip As %String(MAXLEN = 10);</w:t>
      </w:r>
      <w:r w:rsidRPr="00857362">
        <w:rPr>
          <w:color w:val="auto"/>
          <w:lang w:bidi="ar-SA"/>
        </w:rPr>
        <w:br/>
      </w:r>
      <w:r w:rsidRPr="00857362">
        <w:rPr>
          <w:color w:val="auto"/>
          <w:lang w:bidi="ar-SA"/>
        </w:rPr>
        <w:br/>
        <w:t>}</w:t>
      </w:r>
    </w:p>
    <w:p w:rsidR="00386F24" w:rsidRPr="00262837" w:rsidRDefault="00386F24" w:rsidP="00163625">
      <w:pPr>
        <w:pStyle w:val="Code"/>
        <w:rPr>
          <w:lang w:bidi="ar-SA"/>
        </w:rPr>
      </w:pPr>
    </w:p>
    <w:p w:rsidR="00D074D0" w:rsidRDefault="00D074D0" w:rsidP="00791244">
      <w:pPr>
        <w:pStyle w:val="Caption"/>
        <w:keepNext/>
      </w:pPr>
      <w:bookmarkStart w:id="768" w:name="_Ref270778392"/>
    </w:p>
    <w:p w:rsidR="00386F24" w:rsidRDefault="00386F24" w:rsidP="00791244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768"/>
      <w:r>
        <w:t xml:space="preserve"> Actor Class Redefinition – add Embedded Object Property "MyHome" that points to the Address Class</w:t>
      </w:r>
    </w:p>
    <w:p w:rsidR="00386F24" w:rsidRDefault="00386F24" w:rsidP="00791244">
      <w:pPr>
        <w:pStyle w:val="Code"/>
        <w:keepNext/>
      </w:pPr>
    </w:p>
    <w:p w:rsidR="00386F24" w:rsidRPr="00857362" w:rsidRDefault="00386F24" w:rsidP="00163625">
      <w:pPr>
        <w:pStyle w:val="Code"/>
        <w:ind w:firstLine="0"/>
        <w:rPr>
          <w:color w:val="auto"/>
        </w:rPr>
      </w:pPr>
      <w:r w:rsidRPr="00857362">
        <w:rPr>
          <w:color w:val="auto"/>
        </w:rPr>
        <w:t>Class MyPackage.Actor Extends %Persistent</w:t>
      </w:r>
      <w:r w:rsidRPr="00857362">
        <w:rPr>
          <w:color w:val="auto"/>
        </w:rPr>
        <w:br/>
        <w:t>{</w:t>
      </w:r>
      <w:r w:rsidRPr="00857362">
        <w:rPr>
          <w:color w:val="auto"/>
        </w:rPr>
        <w:br/>
      </w:r>
      <w:r w:rsidRPr="00857362">
        <w:rPr>
          <w:color w:val="auto"/>
        </w:rPr>
        <w:br/>
        <w:t>Property Name As %String [ Required ];</w:t>
      </w:r>
      <w:r w:rsidRPr="00857362">
        <w:rPr>
          <w:color w:val="auto"/>
        </w:rPr>
        <w:br/>
      </w:r>
      <w:r w:rsidRPr="00857362">
        <w:rPr>
          <w:color w:val="auto"/>
        </w:rPr>
        <w:br/>
        <w:t>Index NameIndex On Name;</w:t>
      </w:r>
      <w:r w:rsidRPr="00857362">
        <w:rPr>
          <w:color w:val="auto"/>
        </w:rPr>
        <w:br/>
      </w:r>
      <w:r w:rsidRPr="00857362">
        <w:rPr>
          <w:color w:val="auto"/>
        </w:rPr>
        <w:br/>
        <w:t>Property MyAccountant As Accountants;</w:t>
      </w:r>
    </w:p>
    <w:p w:rsidR="00386F24" w:rsidRDefault="00386F24" w:rsidP="00163625">
      <w:pPr>
        <w:pStyle w:val="Code"/>
      </w:pPr>
    </w:p>
    <w:p w:rsidR="00386F24" w:rsidRPr="00131966" w:rsidRDefault="00386F24" w:rsidP="00163625">
      <w:pPr>
        <w:pStyle w:val="Code"/>
        <w:ind w:firstLine="0"/>
        <w:rPr>
          <w:color w:val="FF0000"/>
        </w:rPr>
      </w:pPr>
      <w:r w:rsidRPr="00131966">
        <w:rPr>
          <w:color w:val="auto"/>
          <w:u w:val="single"/>
        </w:rPr>
        <w:t>Property MyHome As Address;</w:t>
      </w:r>
    </w:p>
    <w:p w:rsidR="00386F24" w:rsidRPr="00857362" w:rsidRDefault="00386F24" w:rsidP="00163625">
      <w:pPr>
        <w:pStyle w:val="Code"/>
        <w:rPr>
          <w:color w:val="auto"/>
        </w:rPr>
      </w:pPr>
      <w:r w:rsidRPr="008C17A9">
        <w:br/>
      </w:r>
      <w:r w:rsidRPr="00857362">
        <w:rPr>
          <w:color w:val="auto"/>
        </w:rPr>
        <w:t>}</w:t>
      </w:r>
    </w:p>
    <w:p w:rsidR="00386F24" w:rsidRDefault="00386F24" w:rsidP="00163625">
      <w:pPr>
        <w:pStyle w:val="Code"/>
        <w:rPr>
          <w:color w:val="000000"/>
        </w:rPr>
      </w:pPr>
    </w:p>
    <w:p w:rsidR="00D074D0" w:rsidRDefault="00D074D0" w:rsidP="00163625">
      <w:pPr>
        <w:pStyle w:val="Caption"/>
      </w:pPr>
      <w:bookmarkStart w:id="769" w:name="_Ref270778580"/>
    </w:p>
    <w:p w:rsidR="00386F24" w:rsidRDefault="00386F24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769"/>
      <w:r>
        <w:t xml:space="preserve"> Modify or add Data to the MyHome Object Property</w:t>
      </w:r>
    </w:p>
    <w:p w:rsidR="00386F24" w:rsidRPr="00F91712" w:rsidRDefault="00386F24" w:rsidP="00163625">
      <w:pPr>
        <w:pStyle w:val="Code"/>
        <w:rPr>
          <w:lang w:bidi="ar-SA"/>
        </w:rPr>
      </w:pPr>
    </w:p>
    <w:p w:rsidR="00386F24" w:rsidRDefault="00386F24" w:rsidP="00604885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MyHome Property is defined as a Reference to an Embedded Class</w:t>
      </w:r>
    </w:p>
    <w:p w:rsidR="00386F24" w:rsidRDefault="00386F24" w:rsidP="00163625">
      <w:pPr>
        <w:pStyle w:val="Code"/>
        <w:ind w:firstLine="0"/>
        <w:rPr>
          <w:color w:val="auto"/>
        </w:rPr>
      </w:pPr>
      <w:r w:rsidRPr="00216B8B">
        <w:rPr>
          <w:color w:val="auto"/>
        </w:rPr>
        <w:tab/>
      </w:r>
    </w:p>
    <w:p w:rsidR="00386F24" w:rsidRPr="00216B8B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216B8B">
        <w:rPr>
          <w:color w:val="auto"/>
        </w:rPr>
        <w:t>ActorOref=##class(MyPackage.Actor).%OpenId(4)</w:t>
      </w:r>
      <w:r w:rsidRPr="00216B8B">
        <w:rPr>
          <w:color w:val="auto"/>
        </w:rPr>
        <w:tab/>
        <w:t xml:space="preserve">;bring object Julie Andrews </w:t>
      </w:r>
    </w:p>
    <w:p w:rsidR="00386F24" w:rsidRPr="00216B8B" w:rsidRDefault="00386F24" w:rsidP="00163625">
      <w:pPr>
        <w:pStyle w:val="Code"/>
        <w:ind w:firstLine="0"/>
        <w:rPr>
          <w:color w:val="auto"/>
        </w:rPr>
      </w:pPr>
      <w:r w:rsidRPr="00216B8B">
        <w:rPr>
          <w:color w:val="auto"/>
        </w:rPr>
        <w:tab/>
      </w:r>
      <w:r w:rsidRPr="00216B8B">
        <w:rPr>
          <w:color w:val="auto"/>
        </w:rPr>
        <w:tab/>
      </w:r>
      <w:r w:rsidRPr="00216B8B">
        <w:rPr>
          <w:color w:val="auto"/>
        </w:rPr>
        <w:tab/>
      </w:r>
      <w:r w:rsidRPr="00216B8B">
        <w:rPr>
          <w:color w:val="auto"/>
        </w:rPr>
        <w:tab/>
      </w:r>
      <w:r w:rsidRPr="00216B8B">
        <w:rPr>
          <w:color w:val="auto"/>
        </w:rPr>
        <w:tab/>
      </w:r>
      <w:r w:rsidRPr="00216B8B">
        <w:rPr>
          <w:color w:val="auto"/>
        </w:rPr>
        <w:tab/>
      </w:r>
      <w:r w:rsidRPr="00216B8B">
        <w:rPr>
          <w:color w:val="auto"/>
        </w:rPr>
        <w:tab/>
      </w:r>
      <w:r w:rsidRPr="00216B8B">
        <w:rPr>
          <w:color w:val="auto"/>
        </w:rPr>
        <w:tab/>
        <w:t>;into memory</w:t>
      </w:r>
    </w:p>
    <w:p w:rsidR="00386F24" w:rsidRPr="00216B8B" w:rsidRDefault="00386F24" w:rsidP="00163625">
      <w:pPr>
        <w:pStyle w:val="Code"/>
        <w:ind w:firstLine="0"/>
        <w:rPr>
          <w:color w:val="auto"/>
        </w:rPr>
      </w:pPr>
      <w:r w:rsidRPr="00216B8B">
        <w:rPr>
          <w:color w:val="auto"/>
        </w:rPr>
        <w:t xml:space="preserve"> </w:t>
      </w:r>
    </w:p>
    <w:p w:rsidR="00386F24" w:rsidRPr="00907390" w:rsidRDefault="00386F24" w:rsidP="00163625">
      <w:pPr>
        <w:pStyle w:val="Code"/>
        <w:ind w:firstLine="0"/>
        <w:rPr>
          <w:color w:val="auto"/>
          <w:u w:val="single"/>
        </w:rPr>
      </w:pPr>
      <w:r>
        <w:rPr>
          <w:color w:val="auto"/>
        </w:rPr>
        <w:t xml:space="preserve"> </w:t>
      </w:r>
      <w:r w:rsidRPr="00907390">
        <w:rPr>
          <w:color w:val="auto"/>
          <w:u w:val="single"/>
        </w:rPr>
        <w:t xml:space="preserve">Set ActorOref.MyHome.City = "Marlboro" </w:t>
      </w:r>
    </w:p>
    <w:p w:rsidR="00386F24" w:rsidRPr="00907390" w:rsidRDefault="00386F24" w:rsidP="00163625">
      <w:pPr>
        <w:pStyle w:val="Code"/>
        <w:ind w:firstLine="0"/>
        <w:rPr>
          <w:color w:val="auto"/>
          <w:u w:val="single"/>
        </w:rPr>
      </w:pPr>
    </w:p>
    <w:p w:rsidR="00386F24" w:rsidRPr="00907390" w:rsidRDefault="00386F24" w:rsidP="00163625">
      <w:pPr>
        <w:pStyle w:val="Code"/>
        <w:ind w:firstLine="0"/>
        <w:rPr>
          <w:color w:val="auto"/>
          <w:u w:val="single"/>
        </w:rPr>
      </w:pPr>
      <w:r w:rsidRPr="00907390">
        <w:rPr>
          <w:color w:val="auto"/>
        </w:rPr>
        <w:t xml:space="preserve"> </w:t>
      </w:r>
      <w:r w:rsidRPr="00907390">
        <w:rPr>
          <w:color w:val="auto"/>
          <w:u w:val="single"/>
        </w:rPr>
        <w:t>Set ActorOref.MyHome.State = "MA"</w:t>
      </w:r>
    </w:p>
    <w:p w:rsidR="00386F24" w:rsidRPr="00907390" w:rsidRDefault="00386F24" w:rsidP="00163625">
      <w:pPr>
        <w:pStyle w:val="Code"/>
        <w:ind w:firstLine="0"/>
        <w:rPr>
          <w:color w:val="auto"/>
          <w:u w:val="single"/>
        </w:rPr>
      </w:pPr>
    </w:p>
    <w:p w:rsidR="00386F24" w:rsidRPr="00907390" w:rsidRDefault="00386F24" w:rsidP="00163625">
      <w:pPr>
        <w:pStyle w:val="Code"/>
        <w:ind w:firstLine="0"/>
        <w:rPr>
          <w:color w:val="auto"/>
          <w:u w:val="single"/>
        </w:rPr>
      </w:pPr>
      <w:r w:rsidRPr="00907390">
        <w:rPr>
          <w:color w:val="auto"/>
        </w:rPr>
        <w:t xml:space="preserve"> </w:t>
      </w:r>
      <w:r w:rsidRPr="00907390">
        <w:rPr>
          <w:color w:val="auto"/>
          <w:u w:val="single"/>
        </w:rPr>
        <w:t>Set ActorOref.MyHome.Street = "123 Main St."</w:t>
      </w:r>
    </w:p>
    <w:p w:rsidR="00386F24" w:rsidRPr="00907390" w:rsidRDefault="00386F24" w:rsidP="00163625">
      <w:pPr>
        <w:pStyle w:val="Code"/>
        <w:ind w:firstLine="0"/>
        <w:rPr>
          <w:color w:val="auto"/>
          <w:u w:val="single"/>
        </w:rPr>
      </w:pPr>
    </w:p>
    <w:p w:rsidR="00386F24" w:rsidRPr="00907390" w:rsidRDefault="00386F24" w:rsidP="00163625">
      <w:pPr>
        <w:pStyle w:val="Code"/>
        <w:ind w:firstLine="0"/>
        <w:rPr>
          <w:color w:val="auto"/>
          <w:u w:val="single"/>
        </w:rPr>
      </w:pPr>
      <w:r w:rsidRPr="00907390">
        <w:rPr>
          <w:color w:val="auto"/>
        </w:rPr>
        <w:t xml:space="preserve"> </w:t>
      </w:r>
      <w:r w:rsidRPr="00907390">
        <w:rPr>
          <w:color w:val="auto"/>
          <w:u w:val="single"/>
        </w:rPr>
        <w:t>Set ActorOref.MyHome.Zip="01752"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386F24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216B8B">
        <w:rPr>
          <w:color w:val="auto"/>
        </w:rPr>
        <w:t>Do ActorOref.%Save()</w:t>
      </w:r>
    </w:p>
    <w:p w:rsidR="00386F24" w:rsidRPr="00216B8B" w:rsidRDefault="00386F24" w:rsidP="00163625">
      <w:pPr>
        <w:pStyle w:val="Code"/>
        <w:rPr>
          <w:color w:val="auto"/>
          <w:lang w:bidi="ar-SA"/>
        </w:rPr>
      </w:pPr>
    </w:p>
    <w:p w:rsidR="00D074D0" w:rsidRDefault="00D074D0" w:rsidP="003D2D66">
      <w:pPr>
        <w:pStyle w:val="Caption"/>
        <w:keepNext/>
      </w:pPr>
      <w:bookmarkStart w:id="770" w:name="_Ref270778619"/>
    </w:p>
    <w:p w:rsidR="00386F24" w:rsidRDefault="00386F24" w:rsidP="003D2D66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22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770"/>
      <w:r>
        <w:t xml:space="preserve"> Global generated from Class MyPackage.Actor with Embedded Class MyPackage.Address</w:t>
      </w:r>
    </w:p>
    <w:p w:rsidR="00386F24" w:rsidRDefault="00386F24" w:rsidP="003D2D66">
      <w:pPr>
        <w:pStyle w:val="Code"/>
        <w:keepNext/>
        <w:rPr>
          <w:lang w:bidi="ar-SA"/>
        </w:rPr>
      </w:pPr>
    </w:p>
    <w:p w:rsidR="00386F24" w:rsidRDefault="00386F24" w:rsidP="003D2D66">
      <w:pPr>
        <w:pStyle w:val="Code"/>
        <w:keepNext/>
        <w:ind w:firstLine="0"/>
        <w:rPr>
          <w:color w:val="auto"/>
        </w:rPr>
      </w:pPr>
      <w:r>
        <w:rPr>
          <w:color w:val="auto"/>
        </w:rPr>
        <w:t xml:space="preserve"> ZW ^MyPackage.ActorD</w:t>
      </w:r>
    </w:p>
    <w:p w:rsidR="00386F24" w:rsidRPr="00C956EA" w:rsidRDefault="00386F24" w:rsidP="003D2D66">
      <w:pPr>
        <w:pStyle w:val="Code"/>
        <w:keepNext/>
        <w:ind w:firstLine="0"/>
        <w:rPr>
          <w:color w:val="auto"/>
        </w:rPr>
      </w:pPr>
      <w:r>
        <w:rPr>
          <w:color w:val="auto"/>
        </w:rPr>
        <w:t>^MyPackage.ActorD=13</w:t>
      </w:r>
    </w:p>
    <w:p w:rsidR="00386F24" w:rsidRPr="00C956EA" w:rsidRDefault="00386F24" w:rsidP="003D2D66">
      <w:pPr>
        <w:pStyle w:val="Code"/>
        <w:keepNext/>
        <w:ind w:firstLine="0"/>
        <w:rPr>
          <w:color w:val="auto"/>
        </w:rPr>
      </w:pPr>
      <w:r w:rsidRPr="00C956EA">
        <w:rPr>
          <w:color w:val="auto"/>
        </w:rPr>
        <w:t>^MyPackage.Act</w:t>
      </w:r>
      <w:r>
        <w:rPr>
          <w:color w:val="auto"/>
        </w:rPr>
        <w:t>orD(1)=$lb("",</w:t>
      </w:r>
      <w:r w:rsidRPr="00C956EA">
        <w:rPr>
          <w:color w:val="auto"/>
        </w:rPr>
        <w:t>"John Wayne")</w:t>
      </w:r>
    </w:p>
    <w:p w:rsidR="00386F24" w:rsidRPr="00C956EA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>^MyPackage.ActorD(2)=$lb("",</w:t>
      </w:r>
      <w:r w:rsidRPr="00C956EA">
        <w:rPr>
          <w:color w:val="auto"/>
        </w:rPr>
        <w:t>"Jodie Foster")</w:t>
      </w:r>
    </w:p>
    <w:p w:rsidR="00386F24" w:rsidRPr="00C956EA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>^MyPackage.ActorD(3)=$lb("",</w:t>
      </w:r>
      <w:r w:rsidRPr="00C956EA">
        <w:rPr>
          <w:color w:val="auto"/>
        </w:rPr>
        <w:t>"Clint Eastwood","2")</w:t>
      </w:r>
    </w:p>
    <w:p w:rsidR="00386F24" w:rsidRPr="00955A7A" w:rsidRDefault="00386F24" w:rsidP="00163625">
      <w:pPr>
        <w:pStyle w:val="Code"/>
        <w:ind w:firstLine="0"/>
        <w:rPr>
          <w:color w:val="000000" w:themeColor="text1"/>
          <w:u w:val="single"/>
        </w:rPr>
      </w:pPr>
      <w:r>
        <w:rPr>
          <w:color w:val="000000" w:themeColor="text1"/>
          <w:u w:val="single"/>
        </w:rPr>
        <w:t>^MyPackage.ActorD(4)=$lb("",</w:t>
      </w:r>
      <w:r w:rsidRPr="00955A7A">
        <w:rPr>
          <w:color w:val="000000" w:themeColor="text1"/>
          <w:u w:val="single"/>
        </w:rPr>
        <w:t>"Julie Andrews","",$lb("123 Main St.","Marlboro","MA","01752"))</w:t>
      </w:r>
    </w:p>
    <w:p w:rsidR="00386F24" w:rsidRPr="00C956EA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>^MyPackage.ActorD(5)=$lb("",</w:t>
      </w:r>
      <w:r w:rsidRPr="00C956EA">
        <w:rPr>
          <w:color w:val="auto"/>
        </w:rPr>
        <w:t>"Johnny Depp")</w:t>
      </w:r>
    </w:p>
    <w:p w:rsidR="00386F24" w:rsidRPr="00C956EA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>^MyPackage.ActorD(6)=$lb("",</w:t>
      </w:r>
      <w:r w:rsidRPr="00C956EA">
        <w:rPr>
          <w:color w:val="auto"/>
        </w:rPr>
        <w:t>"Carol Burnett")</w:t>
      </w:r>
    </w:p>
    <w:p w:rsidR="00386F24" w:rsidRPr="00C956EA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>^MyPackage.ActorD(7)=$lb("",</w:t>
      </w:r>
      <w:r w:rsidRPr="00C956EA">
        <w:rPr>
          <w:color w:val="auto"/>
        </w:rPr>
        <w:t>"Will Smith")</w:t>
      </w:r>
    </w:p>
    <w:p w:rsidR="00386F24" w:rsidRPr="00C956EA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>^MyPackage.ActorD(8)=$lb("",</w:t>
      </w:r>
      <w:r w:rsidRPr="00C956EA">
        <w:rPr>
          <w:color w:val="auto"/>
        </w:rPr>
        <w:t>"Ann Margaret")</w:t>
      </w:r>
    </w:p>
    <w:p w:rsidR="00386F24" w:rsidRPr="00C956EA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>^MyPackage.ActorD(9)=$lb("","</w:t>
      </w:r>
      <w:r w:rsidRPr="00C956EA">
        <w:rPr>
          <w:color w:val="auto"/>
        </w:rPr>
        <w:t>Dean Martin")</w:t>
      </w:r>
    </w:p>
    <w:p w:rsidR="00386F24" w:rsidRPr="00C956EA" w:rsidRDefault="00386F24" w:rsidP="00163625">
      <w:pPr>
        <w:pStyle w:val="Code"/>
        <w:ind w:firstLine="0"/>
        <w:rPr>
          <w:color w:val="auto"/>
        </w:rPr>
      </w:pPr>
      <w:r>
        <w:rPr>
          <w:color w:val="auto"/>
        </w:rPr>
        <w:t>^MyPackage.ActorD(10)=$lb("",</w:t>
      </w:r>
      <w:r w:rsidRPr="00C956EA">
        <w:rPr>
          <w:color w:val="auto"/>
        </w:rPr>
        <w:t>"Ally Sheedy","")</w:t>
      </w:r>
    </w:p>
    <w:p w:rsidR="00386F24" w:rsidRPr="00C956EA" w:rsidRDefault="00386F24" w:rsidP="00163625">
      <w:pPr>
        <w:pStyle w:val="Code"/>
        <w:ind w:firstLine="0"/>
        <w:rPr>
          <w:color w:val="auto"/>
        </w:rPr>
      </w:pPr>
      <w:r w:rsidRPr="00C956EA">
        <w:rPr>
          <w:color w:val="auto"/>
        </w:rPr>
        <w:t>^MyPackage.ActorD(11)=$l</w:t>
      </w:r>
      <w:r>
        <w:rPr>
          <w:color w:val="auto"/>
        </w:rPr>
        <w:t>b("",</w:t>
      </w:r>
      <w:r w:rsidRPr="00C956EA">
        <w:rPr>
          <w:color w:val="auto"/>
        </w:rPr>
        <w:t>"Humphrey Bogart")</w:t>
      </w:r>
    </w:p>
    <w:p w:rsidR="00386F24" w:rsidRDefault="00386F24" w:rsidP="00163625">
      <w:pPr>
        <w:pStyle w:val="Code"/>
        <w:ind w:firstLine="0"/>
        <w:rPr>
          <w:color w:val="auto"/>
        </w:rPr>
      </w:pPr>
      <w:r w:rsidRPr="00C956EA">
        <w:rPr>
          <w:color w:val="auto"/>
        </w:rPr>
        <w:t>^MyPackage.ActorD</w:t>
      </w:r>
      <w:r>
        <w:rPr>
          <w:color w:val="auto"/>
        </w:rPr>
        <w:t>(12)=$lb("","Katharine Hepburn</w:t>
      </w:r>
      <w:r w:rsidRPr="00C956EA">
        <w:rPr>
          <w:color w:val="auto"/>
        </w:rPr>
        <w:t>","2")</w:t>
      </w:r>
    </w:p>
    <w:p w:rsidR="00386F24" w:rsidRDefault="00386F24" w:rsidP="00163625">
      <w:pPr>
        <w:pStyle w:val="Code"/>
        <w:ind w:firstLine="0"/>
        <w:rPr>
          <w:color w:val="auto"/>
        </w:rPr>
      </w:pPr>
    </w:p>
    <w:p w:rsidR="006D2887" w:rsidRDefault="006D2887" w:rsidP="006D2887">
      <w:pPr>
        <w:sectPr w:rsidR="006D2887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6A274A" w:rsidRPr="003E767D" w:rsidRDefault="006A274A" w:rsidP="003E767D">
      <w:pPr>
        <w:pStyle w:val="Heading1"/>
        <w:jc w:val="center"/>
        <w:rPr>
          <w:sz w:val="52"/>
          <w:szCs w:val="52"/>
        </w:rPr>
      </w:pPr>
      <w:bookmarkStart w:id="771" w:name="_Toc302305265"/>
      <w:bookmarkStart w:id="772" w:name="_Toc323692466"/>
      <w:r w:rsidRPr="003E767D">
        <w:rPr>
          <w:sz w:val="52"/>
          <w:szCs w:val="52"/>
        </w:rPr>
        <w:t>Embedded and Dynamic SQL</w:t>
      </w:r>
      <w:bookmarkEnd w:id="771"/>
      <w:bookmarkEnd w:id="772"/>
    </w:p>
    <w:p w:rsidR="00D074D0" w:rsidRDefault="00D074D0" w:rsidP="00163625">
      <w:pPr>
        <w:pStyle w:val="Caption"/>
      </w:pPr>
      <w:bookmarkStart w:id="773" w:name="_Ref270854890"/>
    </w:p>
    <w:p w:rsidR="006A274A" w:rsidRDefault="006A274A" w:rsidP="00163625">
      <w:pPr>
        <w:pStyle w:val="Caption"/>
        <w:rPr>
          <w:iCs/>
        </w:rPr>
      </w:pPr>
      <w:r>
        <w:t xml:space="preserve">Table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bookmarkEnd w:id="773"/>
      <w:r>
        <w:t xml:space="preserve"> </w:t>
      </w:r>
      <w:r w:rsidRPr="008366C3">
        <w:rPr>
          <w:iCs/>
        </w:rPr>
        <w:t>Table</w:t>
      </w:r>
      <w:r>
        <w:rPr>
          <w:iCs/>
        </w:rPr>
        <w:t>s, Columns, Rows and Cells.</w:t>
      </w:r>
    </w:p>
    <w:tbl>
      <w:tblPr>
        <w:tblW w:w="0" w:type="auto"/>
        <w:tblInd w:w="23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90"/>
        <w:gridCol w:w="990"/>
        <w:gridCol w:w="900"/>
        <w:gridCol w:w="990"/>
      </w:tblGrid>
      <w:tr w:rsidR="006A274A" w:rsidRPr="00516508" w:rsidTr="00163625"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0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</w:tr>
      <w:tr w:rsidR="006A274A" w:rsidRPr="00516508" w:rsidTr="00163625"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0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</w:tr>
      <w:tr w:rsidR="006A274A" w:rsidRPr="00516508" w:rsidTr="00163625"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0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</w:tr>
      <w:tr w:rsidR="006A274A" w:rsidRPr="00516508" w:rsidTr="00163625"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0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  <w:tc>
          <w:tcPr>
            <w:tcW w:w="990" w:type="dxa"/>
          </w:tcPr>
          <w:p w:rsidR="006A274A" w:rsidRPr="00516508" w:rsidRDefault="006A274A" w:rsidP="00163625">
            <w:pPr>
              <w:ind w:firstLine="0"/>
              <w:rPr>
                <w:iCs/>
              </w:rPr>
            </w:pPr>
          </w:p>
        </w:tc>
      </w:tr>
    </w:tbl>
    <w:p w:rsidR="006A274A" w:rsidRDefault="006A274A" w:rsidP="00163625">
      <w:pPr>
        <w:spacing w:after="0"/>
      </w:pPr>
    </w:p>
    <w:p w:rsidR="00D074D0" w:rsidRDefault="00D074D0" w:rsidP="00597B46">
      <w:pPr>
        <w:pStyle w:val="Caption"/>
        <w:keepNext/>
      </w:pPr>
      <w:bookmarkStart w:id="774" w:name="_Ref270854932"/>
    </w:p>
    <w:p w:rsidR="006A274A" w:rsidRDefault="006A274A" w:rsidP="00597B46">
      <w:pPr>
        <w:pStyle w:val="Caption"/>
        <w:keepNext/>
        <w:rPr>
          <w:iCs/>
        </w:rPr>
      </w:pPr>
      <w:r>
        <w:t xml:space="preserve">Table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bookmarkEnd w:id="774"/>
      <w:r>
        <w:t xml:space="preserve"> </w:t>
      </w:r>
      <w:r>
        <w:rPr>
          <w:iCs/>
        </w:rPr>
        <w:t>Table of Actors</w:t>
      </w:r>
    </w:p>
    <w:tbl>
      <w:tblPr>
        <w:tblW w:w="936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999"/>
        <w:gridCol w:w="7361"/>
      </w:tblGrid>
      <w:tr w:rsidR="006A274A" w:rsidRPr="003538AD" w:rsidTr="00597B46">
        <w:tc>
          <w:tcPr>
            <w:tcW w:w="1999" w:type="dxa"/>
            <w:shd w:val="clear" w:color="auto" w:fill="D9D9D9" w:themeFill="background1" w:themeFillShade="D9"/>
          </w:tcPr>
          <w:p w:rsidR="006A274A" w:rsidRPr="00004A74" w:rsidRDefault="006A274A" w:rsidP="00597B46">
            <w:pPr>
              <w:keepNext/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ID</w:t>
            </w:r>
          </w:p>
        </w:tc>
        <w:tc>
          <w:tcPr>
            <w:tcW w:w="7361" w:type="dxa"/>
            <w:shd w:val="clear" w:color="auto" w:fill="D9D9D9" w:themeFill="background1" w:themeFillShade="D9"/>
          </w:tcPr>
          <w:p w:rsidR="006A274A" w:rsidRPr="00004A74" w:rsidRDefault="006A274A" w:rsidP="00597B46">
            <w:pPr>
              <w:keepNext/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Name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597B46">
            <w:pPr>
              <w:keepNext/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1</w:t>
            </w:r>
          </w:p>
        </w:tc>
        <w:tc>
          <w:tcPr>
            <w:tcW w:w="7361" w:type="dxa"/>
          </w:tcPr>
          <w:p w:rsidR="006A274A" w:rsidRPr="00004A74" w:rsidRDefault="006A274A" w:rsidP="00597B46">
            <w:pPr>
              <w:keepNext/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John Wayne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2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Jodie Foster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3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Client Eastwood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4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Julie Andrews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5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Johnny Depp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6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Carol Burnett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7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Will Smith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8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Ann Margaret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9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Dean Martin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10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Ally Sheedy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11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Humphrey Bogart</w:t>
            </w:r>
          </w:p>
        </w:tc>
      </w:tr>
      <w:tr w:rsidR="006A274A" w:rsidRPr="00C508BD" w:rsidTr="00597B46">
        <w:tc>
          <w:tcPr>
            <w:tcW w:w="1999" w:type="dxa"/>
          </w:tcPr>
          <w:p w:rsidR="006A274A" w:rsidRPr="00004A74" w:rsidRDefault="006A274A" w:rsidP="00163625">
            <w:pPr>
              <w:ind w:firstLine="0"/>
              <w:jc w:val="center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12</w:t>
            </w:r>
          </w:p>
        </w:tc>
        <w:tc>
          <w:tcPr>
            <w:tcW w:w="7361" w:type="dxa"/>
          </w:tcPr>
          <w:p w:rsidR="006A274A" w:rsidRPr="00004A74" w:rsidRDefault="006A274A" w:rsidP="00163625">
            <w:pPr>
              <w:ind w:firstLine="0"/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004A74">
              <w:rPr>
                <w:rFonts w:ascii="Courier New" w:hAnsi="Courier New" w:cs="Courier New"/>
                <w:iCs/>
                <w:sz w:val="20"/>
                <w:szCs w:val="20"/>
              </w:rPr>
              <w:t>Katharine Hepburn</w:t>
            </w:r>
          </w:p>
        </w:tc>
      </w:tr>
    </w:tbl>
    <w:p w:rsidR="006A274A" w:rsidRDefault="006A274A" w:rsidP="00163625"/>
    <w:p w:rsidR="00D074D0" w:rsidRDefault="00D074D0" w:rsidP="00163625">
      <w:pPr>
        <w:pStyle w:val="Caption"/>
      </w:pPr>
      <w:bookmarkStart w:id="775" w:name="_Ref270855038"/>
      <w:bookmarkStart w:id="776" w:name="_Ref215140493"/>
    </w:p>
    <w:p w:rsidR="006A274A" w:rsidRPr="00262837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775"/>
      <w:r>
        <w:t xml:space="preserve"> Embedded SQL Routine to Display the Actors Class</w:t>
      </w:r>
    </w:p>
    <w:bookmarkEnd w:id="776"/>
    <w:p w:rsidR="006A274A" w:rsidRDefault="006A274A" w:rsidP="00163625">
      <w:pPr>
        <w:pStyle w:val="Code"/>
        <w:ind w:firstLine="0"/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  <w:ind w:firstLine="0"/>
      </w:pPr>
      <w:r>
        <w:tab/>
      </w:r>
    </w:p>
    <w:p w:rsidR="006A274A" w:rsidRPr="0022345F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SQLROUTIN</w:t>
      </w:r>
      <w:r w:rsidRPr="0022345F">
        <w:rPr>
          <w:color w:val="auto"/>
        </w:rPr>
        <w:t>E</w:t>
      </w:r>
      <w:r w:rsidRPr="0022345F">
        <w:rPr>
          <w:color w:val="auto"/>
        </w:rPr>
        <w:tab/>
      </w:r>
      <w:r w:rsidRPr="0022345F">
        <w:rPr>
          <w:color w:val="auto"/>
        </w:rPr>
        <w:tab/>
      </w:r>
      <w:r w:rsidRPr="0022345F">
        <w:rPr>
          <w:color w:val="auto"/>
        </w:rPr>
        <w:tab/>
      </w:r>
      <w:r>
        <w:rPr>
          <w:color w:val="auto"/>
        </w:rPr>
        <w:tab/>
      </w:r>
      <w:r w:rsidRPr="0022345F">
        <w:rPr>
          <w:color w:val="auto"/>
        </w:rPr>
        <w:t>;Start of routine to hold Embedded SQL</w:t>
      </w:r>
    </w:p>
    <w:p w:rsidR="006A274A" w:rsidRDefault="006A274A" w:rsidP="00163625">
      <w:pPr>
        <w:pStyle w:val="Code"/>
        <w:ind w:firstLine="0"/>
      </w:pP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 w:rsidRPr="00511C5D">
        <w:rPr>
          <w:color w:val="auto"/>
        </w:rPr>
        <w:t xml:space="preserve">New Id, Name 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 w:rsidRPr="00511C5D">
        <w:rPr>
          <w:color w:val="auto"/>
        </w:rPr>
        <w:tab/>
        <w:t>;Host variables, pass variables into Embedded SQL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                        ;</w:t>
      </w:r>
      <w:r w:rsidRPr="00511C5D">
        <w:rPr>
          <w:color w:val="auto"/>
        </w:rPr>
        <w:t xml:space="preserve">"&amp;sql" </w:t>
      </w:r>
      <w:r>
        <w:rPr>
          <w:color w:val="auto"/>
        </w:rPr>
        <w:t>- the SQL directive, start of Embedded SQL</w:t>
      </w:r>
      <w:r w:rsidRPr="00511C5D">
        <w:rPr>
          <w:color w:val="auto"/>
        </w:rPr>
        <w:br/>
      </w:r>
      <w:r w:rsidRPr="00511C5D">
        <w:rPr>
          <w:color w:val="auto"/>
        </w:rPr>
        <w:tab/>
        <w:t>&amp;sql(</w:t>
      </w:r>
      <w:r w:rsidRPr="00511C5D">
        <w:rPr>
          <w:color w:val="auto"/>
        </w:rPr>
        <w:br/>
      </w:r>
      <w:r w:rsidRPr="00511C5D">
        <w:rPr>
          <w:color w:val="auto"/>
        </w:rPr>
        <w:tab/>
      </w:r>
      <w:r>
        <w:rPr>
          <w:color w:val="auto"/>
        </w:rPr>
        <w:tab/>
      </w:r>
      <w:r w:rsidRPr="00511C5D">
        <w:rPr>
          <w:color w:val="auto"/>
        </w:rPr>
        <w:t>Declare MyCursor CURSOR FO</w:t>
      </w:r>
      <w:r>
        <w:rPr>
          <w:color w:val="auto"/>
        </w:rPr>
        <w:t>R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</w:r>
      <w:r w:rsidRPr="00511C5D">
        <w:rPr>
          <w:color w:val="auto"/>
        </w:rPr>
        <w:tab/>
        <w:t>SELECT ID, Name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     </w:t>
      </w:r>
      <w:r>
        <w:rPr>
          <w:color w:val="auto"/>
        </w:rPr>
        <w:tab/>
      </w:r>
      <w:r w:rsidRPr="00511C5D">
        <w:rPr>
          <w:color w:val="auto"/>
        </w:rPr>
        <w:t>INTO :Id, :Name</w:t>
      </w:r>
      <w:r w:rsidRPr="00511C5D">
        <w:rPr>
          <w:color w:val="auto"/>
        </w:rPr>
        <w:br/>
      </w:r>
      <w:r w:rsidRPr="00511C5D">
        <w:rPr>
          <w:color w:val="auto"/>
        </w:rPr>
        <w:tab/>
        <w:t>     </w:t>
      </w:r>
      <w:r>
        <w:rPr>
          <w:color w:val="auto"/>
        </w:rPr>
        <w:tab/>
      </w:r>
      <w:r w:rsidRPr="00511C5D">
        <w:rPr>
          <w:color w:val="auto"/>
        </w:rPr>
        <w:t>FROM MyPackage.Actor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     </w:t>
      </w:r>
      <w:r>
        <w:rPr>
          <w:color w:val="auto"/>
        </w:rPr>
        <w:tab/>
      </w:r>
      <w:r w:rsidRPr="00511C5D">
        <w:rPr>
          <w:color w:val="auto"/>
        </w:rPr>
        <w:t>ORDER BY Name)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&amp;sql(OPEN MyCursor)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 w:rsidRPr="00511C5D">
        <w:rPr>
          <w:color w:val="auto"/>
        </w:rPr>
        <w:tab/>
        <w:t>;Open Cursor to start at top of data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&amp;sql(</w:t>
      </w:r>
      <w:r>
        <w:rPr>
          <w:color w:val="auto"/>
        </w:rPr>
        <w:t>FETCH</w:t>
      </w:r>
      <w:r w:rsidRPr="00511C5D">
        <w:rPr>
          <w:color w:val="auto"/>
        </w:rPr>
        <w:t> MyCursor)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 w:rsidRPr="00511C5D">
        <w:rPr>
          <w:color w:val="auto"/>
        </w:rPr>
        <w:tab/>
        <w:t>;</w:t>
      </w:r>
      <w:r>
        <w:rPr>
          <w:color w:val="auto"/>
        </w:rPr>
        <w:t>Does initial Fetch of data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511C5D">
        <w:rPr>
          <w:color w:val="auto"/>
        </w:rPr>
        <w:t> </w:t>
      </w:r>
      <w:r w:rsidRPr="00511C5D">
        <w:rPr>
          <w:color w:val="auto"/>
        </w:rPr>
        <w:tab/>
        <w:t>While (SQLCODE = 0) {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>
        <w:rPr>
          <w:color w:val="auto"/>
        </w:rPr>
        <w:t xml:space="preserve">;loop as </w:t>
      </w:r>
      <w:r w:rsidRPr="00511C5D">
        <w:rPr>
          <w:color w:val="auto"/>
        </w:rPr>
        <w:t>long as we have a good SQLCODE</w:t>
      </w:r>
      <w:r w:rsidRPr="00511C5D">
        <w:rPr>
          <w:color w:val="auto"/>
        </w:rPr>
        <w:br/>
      </w:r>
      <w:r w:rsidRPr="00511C5D">
        <w:rPr>
          <w:color w:val="auto"/>
        </w:rPr>
        <w:tab/>
        <w:t> </w:t>
      </w:r>
      <w:r w:rsidRPr="00511C5D">
        <w:rPr>
          <w:color w:val="auto"/>
        </w:rPr>
        <w:tab/>
        <w:t xml:space="preserve">Write !,?5,"Id: ",Id </w:t>
      </w:r>
      <w:r w:rsidRPr="00511C5D">
        <w:rPr>
          <w:color w:val="auto"/>
        </w:rPr>
        <w:tab/>
      </w:r>
      <w:r w:rsidRPr="00511C5D">
        <w:rPr>
          <w:color w:val="auto"/>
        </w:rPr>
        <w:tab/>
        <w:t>;good return code, display data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</w:r>
      <w:r w:rsidRPr="00511C5D">
        <w:rPr>
          <w:color w:val="auto"/>
        </w:rPr>
        <w:tab/>
        <w:t>Write ?15,"Name: ",Name 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 w:rsidRPr="00511C5D">
        <w:rPr>
          <w:color w:val="auto"/>
        </w:rPr>
        <w:t>&amp;sql(FETCH MyCursor)</w:t>
      </w:r>
      <w:r w:rsidRPr="00511C5D">
        <w:rPr>
          <w:color w:val="auto"/>
        </w:rPr>
        <w:tab/>
      </w:r>
      <w:r w:rsidRPr="00511C5D">
        <w:rPr>
          <w:color w:val="auto"/>
        </w:rPr>
        <w:tab/>
        <w:t>;do subsequent fetches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 }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 &amp;sql(CLOSE My</w:t>
      </w:r>
      <w:r>
        <w:rPr>
          <w:color w:val="auto"/>
        </w:rPr>
        <w:t>Cursor)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;need to close cursor</w:t>
      </w:r>
    </w:p>
    <w:p w:rsidR="00D074D0" w:rsidRDefault="00D074D0" w:rsidP="00163625">
      <w:pPr>
        <w:pStyle w:val="Caption"/>
      </w:pPr>
      <w:bookmarkStart w:id="777" w:name="_Ref305954367"/>
    </w:p>
    <w:p w:rsidR="006A274A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777"/>
      <w:r>
        <w:t xml:space="preserve"> Run Embedded SQL Routine to access the Actors Class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22345F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</w:p>
    <w:p w:rsidR="006A274A" w:rsidRPr="00511C5D" w:rsidRDefault="006A274A" w:rsidP="00163625">
      <w:pPr>
        <w:pStyle w:val="Code"/>
        <w:ind w:firstLine="0"/>
        <w:rPr>
          <w:color w:val="auto"/>
        </w:rPr>
      </w:pPr>
    </w:p>
    <w:p w:rsidR="006A274A" w:rsidRPr="00A03EA7" w:rsidRDefault="006A274A" w:rsidP="009C6846">
      <w:pPr>
        <w:pStyle w:val="CodeItalic"/>
      </w:pPr>
      <w:r w:rsidRPr="00A03EA7">
        <w:t xml:space="preserve">     Id: 10    Name:</w:t>
      </w:r>
      <w:r>
        <w:t xml:space="preserve"> Ally Sheedy      </w:t>
      </w:r>
    </w:p>
    <w:p w:rsidR="006A274A" w:rsidRPr="00A03EA7" w:rsidRDefault="006A274A" w:rsidP="009C6846">
      <w:pPr>
        <w:pStyle w:val="CodeItalic"/>
      </w:pPr>
      <w:r w:rsidRPr="00A03EA7">
        <w:t xml:space="preserve">     Id: 8     Name:</w:t>
      </w:r>
      <w:r>
        <w:t xml:space="preserve"> Ann Margaret      </w:t>
      </w:r>
    </w:p>
    <w:p w:rsidR="006A274A" w:rsidRPr="00A03EA7" w:rsidRDefault="006A274A" w:rsidP="009C6846">
      <w:pPr>
        <w:pStyle w:val="CodeItalic"/>
      </w:pPr>
      <w:r w:rsidRPr="00A03EA7">
        <w:t xml:space="preserve">     Id: 6     Name:</w:t>
      </w:r>
      <w:r>
        <w:t xml:space="preserve"> Carol Burnett       </w:t>
      </w:r>
    </w:p>
    <w:p w:rsidR="006A274A" w:rsidRPr="00A03EA7" w:rsidRDefault="006A274A" w:rsidP="009C6846">
      <w:pPr>
        <w:pStyle w:val="CodeItalic"/>
      </w:pPr>
      <w:r w:rsidRPr="00A03EA7">
        <w:t xml:space="preserve">     Id: 3     Name:</w:t>
      </w:r>
      <w:r>
        <w:t xml:space="preserve"> Clint Eastwood      </w:t>
      </w:r>
    </w:p>
    <w:p w:rsidR="006A274A" w:rsidRPr="00A03EA7" w:rsidRDefault="006A274A" w:rsidP="009C6846">
      <w:pPr>
        <w:pStyle w:val="CodeItalic"/>
      </w:pPr>
      <w:r w:rsidRPr="00A03EA7">
        <w:t xml:space="preserve">     Id: 9     Name:</w:t>
      </w:r>
      <w:r>
        <w:t xml:space="preserve"> Dean Martin        </w:t>
      </w:r>
    </w:p>
    <w:p w:rsidR="006A274A" w:rsidRPr="00A03EA7" w:rsidRDefault="006A274A" w:rsidP="009C6846">
      <w:pPr>
        <w:pStyle w:val="CodeItalic"/>
      </w:pPr>
      <w:r w:rsidRPr="00A03EA7">
        <w:t xml:space="preserve">     Id: 11    Name:</w:t>
      </w:r>
      <w:r>
        <w:t xml:space="preserve"> Humphrey Bogart    </w:t>
      </w:r>
    </w:p>
    <w:p w:rsidR="006A274A" w:rsidRPr="00A03EA7" w:rsidRDefault="006A274A" w:rsidP="009C6846">
      <w:pPr>
        <w:pStyle w:val="CodeItalic"/>
      </w:pPr>
      <w:r w:rsidRPr="00A03EA7">
        <w:t xml:space="preserve">     Id: 2     Name:</w:t>
      </w:r>
      <w:r>
        <w:t xml:space="preserve"> Jodie Foster        </w:t>
      </w:r>
    </w:p>
    <w:p w:rsidR="006A274A" w:rsidRPr="00A03EA7" w:rsidRDefault="006A274A" w:rsidP="009C6846">
      <w:pPr>
        <w:pStyle w:val="CodeItalic"/>
      </w:pPr>
      <w:r w:rsidRPr="00A03EA7">
        <w:t xml:space="preserve">     Id: 1     Name:</w:t>
      </w:r>
      <w:r>
        <w:t xml:space="preserve"> John Wayne         </w:t>
      </w:r>
    </w:p>
    <w:p w:rsidR="006A274A" w:rsidRPr="00A03EA7" w:rsidRDefault="006A274A" w:rsidP="009C6846">
      <w:pPr>
        <w:pStyle w:val="CodeItalic"/>
      </w:pPr>
      <w:r w:rsidRPr="00A03EA7">
        <w:t xml:space="preserve">     Id: 5     Name:</w:t>
      </w:r>
      <w:r>
        <w:t xml:space="preserve"> Johnny Depp        </w:t>
      </w:r>
    </w:p>
    <w:p w:rsidR="006A274A" w:rsidRPr="00A03EA7" w:rsidRDefault="006A274A" w:rsidP="009C6846">
      <w:pPr>
        <w:pStyle w:val="CodeItalic"/>
      </w:pPr>
      <w:r w:rsidRPr="00A03EA7">
        <w:t xml:space="preserve">     Id: 4     Name: </w:t>
      </w:r>
      <w:r>
        <w:t xml:space="preserve">Julie Andrews       </w:t>
      </w:r>
    </w:p>
    <w:p w:rsidR="006A274A" w:rsidRPr="00A03EA7" w:rsidRDefault="006A274A" w:rsidP="009C6846">
      <w:pPr>
        <w:pStyle w:val="CodeItalic"/>
      </w:pPr>
      <w:r w:rsidRPr="00A03EA7">
        <w:t xml:space="preserve">     Id: 12    Name: </w:t>
      </w:r>
      <w:r>
        <w:t xml:space="preserve">Katharine Hepburn   </w:t>
      </w:r>
    </w:p>
    <w:p w:rsidR="006A274A" w:rsidRDefault="006A274A" w:rsidP="009C6846">
      <w:pPr>
        <w:pStyle w:val="CodeItalic"/>
      </w:pPr>
      <w:r w:rsidRPr="00A03EA7">
        <w:t xml:space="preserve">     Id: 7     Na</w:t>
      </w:r>
      <w:r>
        <w:t xml:space="preserve">me: Will Smith          </w:t>
      </w:r>
    </w:p>
    <w:p w:rsidR="006A274A" w:rsidRDefault="006A274A" w:rsidP="00163625">
      <w:pPr>
        <w:pStyle w:val="Code"/>
        <w:ind w:firstLine="0"/>
        <w:rPr>
          <w:b/>
          <w:color w:val="FF0000"/>
        </w:rPr>
      </w:pPr>
    </w:p>
    <w:p w:rsidR="00D074D0" w:rsidRDefault="00D074D0" w:rsidP="00163625">
      <w:pPr>
        <w:pStyle w:val="Caption"/>
      </w:pPr>
      <w:bookmarkStart w:id="778" w:name="_Ref270855066"/>
      <w:bookmarkStart w:id="779" w:name="_Ref305954423"/>
    </w:p>
    <w:p w:rsidR="006A274A" w:rsidRPr="00262837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778"/>
      <w:bookmarkEnd w:id="779"/>
      <w:r>
        <w:t xml:space="preserve"> Embedded SQL Routine to Display the Actors Class with a Where clause</w:t>
      </w:r>
    </w:p>
    <w:p w:rsidR="006A274A" w:rsidRDefault="006A274A" w:rsidP="00163625">
      <w:pPr>
        <w:pStyle w:val="Code"/>
        <w:ind w:firstLine="0"/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  <w:ind w:firstLine="0"/>
      </w:pPr>
      <w:r>
        <w:tab/>
      </w:r>
    </w:p>
    <w:p w:rsidR="006A274A" w:rsidRPr="0022345F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SQLROUTIN</w:t>
      </w:r>
      <w:r w:rsidRPr="0022345F">
        <w:rPr>
          <w:color w:val="auto"/>
        </w:rPr>
        <w:t>E</w:t>
      </w:r>
      <w:r w:rsidRPr="0022345F">
        <w:rPr>
          <w:color w:val="auto"/>
        </w:rPr>
        <w:tab/>
      </w:r>
      <w:r w:rsidRPr="0022345F">
        <w:rPr>
          <w:color w:val="auto"/>
        </w:rPr>
        <w:tab/>
      </w:r>
      <w:r w:rsidRPr="0022345F">
        <w:rPr>
          <w:color w:val="auto"/>
        </w:rPr>
        <w:tab/>
      </w:r>
      <w:r>
        <w:rPr>
          <w:color w:val="auto"/>
        </w:rPr>
        <w:tab/>
      </w:r>
      <w:r w:rsidRPr="0022345F">
        <w:rPr>
          <w:color w:val="auto"/>
        </w:rPr>
        <w:t>;Start of routine to hold Embedded SQL</w:t>
      </w:r>
    </w:p>
    <w:p w:rsidR="006A274A" w:rsidRDefault="006A274A" w:rsidP="00163625">
      <w:pPr>
        <w:pStyle w:val="Code"/>
        <w:ind w:firstLine="0"/>
      </w:pP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 w:rsidRPr="00511C5D">
        <w:rPr>
          <w:color w:val="auto"/>
        </w:rPr>
        <w:t xml:space="preserve">New Id, Name 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 w:rsidRPr="00511C5D">
        <w:rPr>
          <w:color w:val="auto"/>
        </w:rPr>
        <w:tab/>
        <w:t>;Host variables, pass variables into Embedded SQL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br/>
      </w:r>
      <w:r>
        <w:rPr>
          <w:color w:val="auto"/>
        </w:rPr>
        <w:tab/>
        <w:t>&amp;sql(</w:t>
      </w:r>
      <w:r w:rsidRPr="00511C5D">
        <w:rPr>
          <w:color w:val="auto"/>
        </w:rPr>
        <w:br/>
      </w:r>
      <w:r w:rsidRPr="00511C5D">
        <w:rPr>
          <w:color w:val="auto"/>
        </w:rPr>
        <w:tab/>
      </w:r>
      <w:r>
        <w:rPr>
          <w:color w:val="auto"/>
        </w:rPr>
        <w:tab/>
      </w:r>
      <w:r w:rsidRPr="00511C5D">
        <w:rPr>
          <w:color w:val="auto"/>
        </w:rPr>
        <w:t>Declare MyCursor CURSOR FO</w:t>
      </w:r>
      <w:r>
        <w:rPr>
          <w:color w:val="auto"/>
        </w:rPr>
        <w:t>R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</w:r>
      <w:r w:rsidRPr="00511C5D">
        <w:rPr>
          <w:color w:val="auto"/>
        </w:rPr>
        <w:tab/>
        <w:t>SELECT ID, Name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     </w:t>
      </w:r>
      <w:r>
        <w:rPr>
          <w:color w:val="auto"/>
        </w:rPr>
        <w:tab/>
      </w:r>
      <w:r w:rsidRPr="00511C5D">
        <w:rPr>
          <w:color w:val="auto"/>
        </w:rPr>
        <w:t>INTO :Id, :Name</w:t>
      </w:r>
      <w:r w:rsidRPr="00511C5D">
        <w:rPr>
          <w:color w:val="auto"/>
        </w:rPr>
        <w:br/>
      </w:r>
      <w:r w:rsidRPr="00511C5D">
        <w:rPr>
          <w:color w:val="auto"/>
        </w:rPr>
        <w:tab/>
        <w:t>     </w:t>
      </w:r>
      <w:r>
        <w:rPr>
          <w:color w:val="auto"/>
        </w:rPr>
        <w:tab/>
      </w:r>
      <w:r w:rsidRPr="00511C5D">
        <w:rPr>
          <w:color w:val="auto"/>
        </w:rPr>
        <w:t>FROM MyPackage.Actor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571B9D">
        <w:rPr>
          <w:color w:val="000000" w:themeColor="text1"/>
        </w:rPr>
        <w:t>   </w:t>
      </w:r>
      <w:r w:rsidRPr="00571B9D">
        <w:rPr>
          <w:color w:val="000000" w:themeColor="text1"/>
        </w:rPr>
        <w:tab/>
      </w:r>
      <w:r>
        <w:rPr>
          <w:color w:val="000000" w:themeColor="text1"/>
        </w:rPr>
        <w:tab/>
      </w:r>
      <w:r w:rsidRPr="00764E3D">
        <w:rPr>
          <w:color w:val="000000" w:themeColor="text1"/>
          <w:u w:val="single"/>
        </w:rPr>
        <w:t>WHERE Name = 'John Wayne'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     </w:t>
      </w:r>
      <w:r>
        <w:rPr>
          <w:color w:val="auto"/>
        </w:rPr>
        <w:tab/>
      </w:r>
      <w:r w:rsidRPr="00511C5D">
        <w:rPr>
          <w:color w:val="auto"/>
        </w:rPr>
        <w:t>ORDER BY Name)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&amp;sql(OPEN MyCursor)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 w:rsidRPr="00511C5D">
        <w:rPr>
          <w:color w:val="auto"/>
        </w:rPr>
        <w:tab/>
        <w:t>;Open Cursor to start at top of data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&amp;sql(</w:t>
      </w:r>
      <w:r>
        <w:rPr>
          <w:color w:val="auto"/>
        </w:rPr>
        <w:t>FETCH</w:t>
      </w:r>
      <w:r w:rsidRPr="00511C5D">
        <w:rPr>
          <w:color w:val="auto"/>
        </w:rPr>
        <w:t> MyCursor)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 w:rsidRPr="00511C5D">
        <w:rPr>
          <w:color w:val="auto"/>
        </w:rPr>
        <w:tab/>
        <w:t>;</w:t>
      </w:r>
      <w:r>
        <w:rPr>
          <w:color w:val="auto"/>
        </w:rPr>
        <w:t>Does initial Fetch of data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511C5D">
        <w:rPr>
          <w:color w:val="auto"/>
        </w:rPr>
        <w:t> </w:t>
      </w:r>
      <w:r w:rsidRPr="00511C5D">
        <w:rPr>
          <w:color w:val="auto"/>
        </w:rPr>
        <w:tab/>
        <w:t>While (SQLCODE = 0) {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>
        <w:rPr>
          <w:color w:val="auto"/>
        </w:rPr>
        <w:t xml:space="preserve">;loop as </w:t>
      </w:r>
      <w:r w:rsidRPr="00511C5D">
        <w:rPr>
          <w:color w:val="auto"/>
        </w:rPr>
        <w:t>long as we have a good SQLCODE</w:t>
      </w:r>
      <w:r w:rsidRPr="00511C5D">
        <w:rPr>
          <w:color w:val="auto"/>
        </w:rPr>
        <w:br/>
      </w:r>
      <w:r w:rsidRPr="00511C5D">
        <w:rPr>
          <w:color w:val="auto"/>
        </w:rPr>
        <w:tab/>
        <w:t> </w:t>
      </w:r>
      <w:r w:rsidRPr="00511C5D">
        <w:rPr>
          <w:color w:val="auto"/>
        </w:rPr>
        <w:tab/>
        <w:t xml:space="preserve">Write !,?5,"Id: ",Id </w:t>
      </w:r>
      <w:r w:rsidRPr="00511C5D">
        <w:rPr>
          <w:color w:val="auto"/>
        </w:rPr>
        <w:tab/>
      </w:r>
      <w:r w:rsidRPr="00511C5D">
        <w:rPr>
          <w:color w:val="auto"/>
        </w:rPr>
        <w:tab/>
        <w:t>;good return code, display data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</w:r>
      <w:r w:rsidRPr="00511C5D">
        <w:rPr>
          <w:color w:val="auto"/>
        </w:rPr>
        <w:tab/>
        <w:t>Write ?15,"Name: ",Name 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 w:rsidRPr="00511C5D">
        <w:rPr>
          <w:color w:val="auto"/>
        </w:rPr>
        <w:t>&amp;sql(FETCH MyCursor)</w:t>
      </w:r>
      <w:r w:rsidRPr="00511C5D">
        <w:rPr>
          <w:color w:val="auto"/>
        </w:rPr>
        <w:tab/>
      </w:r>
      <w:r w:rsidRPr="00511C5D">
        <w:rPr>
          <w:color w:val="auto"/>
        </w:rPr>
        <w:tab/>
        <w:t>;do subsequent fetches</w:t>
      </w: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 }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511C5D">
        <w:rPr>
          <w:color w:val="auto"/>
        </w:rPr>
        <w:br/>
        <w:t> </w:t>
      </w:r>
      <w:r w:rsidRPr="00511C5D">
        <w:rPr>
          <w:color w:val="auto"/>
        </w:rPr>
        <w:tab/>
        <w:t> &amp;sql(CLOSE MyCursor)</w:t>
      </w:r>
      <w:r w:rsidRPr="00511C5D">
        <w:rPr>
          <w:color w:val="auto"/>
        </w:rPr>
        <w:tab/>
      </w:r>
      <w:r w:rsidRPr="00511C5D">
        <w:rPr>
          <w:color w:val="auto"/>
        </w:rPr>
        <w:tab/>
      </w:r>
      <w:r w:rsidRPr="00511C5D">
        <w:rPr>
          <w:color w:val="auto"/>
        </w:rPr>
        <w:tab/>
        <w:t>;need to close cursor</w:t>
      </w:r>
      <w:r w:rsidRPr="00511C5D">
        <w:rPr>
          <w:color w:val="auto"/>
        </w:rPr>
        <w:br/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  <w:r w:rsidRPr="00511C5D">
        <w:rPr>
          <w:color w:val="auto"/>
        </w:rPr>
        <w:t> </w:t>
      </w:r>
    </w:p>
    <w:p w:rsidR="006A274A" w:rsidRPr="00511C5D" w:rsidRDefault="006A274A" w:rsidP="00163625">
      <w:pPr>
        <w:pStyle w:val="Code"/>
        <w:ind w:firstLine="0"/>
        <w:rPr>
          <w:color w:val="auto"/>
        </w:rPr>
      </w:pPr>
    </w:p>
    <w:p w:rsidR="006A274A" w:rsidRPr="00A03EA7" w:rsidRDefault="006A274A" w:rsidP="009C6846">
      <w:pPr>
        <w:pStyle w:val="CodeItalic"/>
      </w:pPr>
      <w:r w:rsidRPr="00A03EA7">
        <w:t xml:space="preserve">     Id: 1     Name:</w:t>
      </w:r>
      <w:r>
        <w:t xml:space="preserve"> John Wayne         </w:t>
      </w:r>
    </w:p>
    <w:p w:rsidR="006A274A" w:rsidRDefault="006A274A" w:rsidP="00163625">
      <w:pPr>
        <w:pStyle w:val="Code"/>
        <w:ind w:firstLine="0"/>
      </w:pPr>
    </w:p>
    <w:p w:rsidR="00D074D0" w:rsidRDefault="00D074D0" w:rsidP="006A274A">
      <w:pPr>
        <w:pStyle w:val="Caption"/>
        <w:keepNext/>
      </w:pPr>
      <w:bookmarkStart w:id="780" w:name="_Ref270855094"/>
    </w:p>
    <w:p w:rsidR="006A274A" w:rsidRPr="00262837" w:rsidRDefault="006A274A" w:rsidP="006A274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780"/>
      <w:r>
        <w:t xml:space="preserve"> Actor Class Redefinition</w:t>
      </w:r>
    </w:p>
    <w:p w:rsidR="006A274A" w:rsidRDefault="006A274A" w:rsidP="00163625">
      <w:pPr>
        <w:pStyle w:val="Code"/>
      </w:pPr>
    </w:p>
    <w:p w:rsidR="006A274A" w:rsidRPr="0026443D" w:rsidRDefault="006A274A" w:rsidP="00163625">
      <w:pPr>
        <w:pStyle w:val="Code"/>
        <w:ind w:firstLine="0"/>
        <w:rPr>
          <w:color w:val="auto"/>
        </w:rPr>
      </w:pPr>
      <w:r w:rsidRPr="0026443D">
        <w:rPr>
          <w:color w:val="auto"/>
        </w:rPr>
        <w:t xml:space="preserve"> Class MyPackage.Actor Extends %Persistent</w:t>
      </w:r>
      <w:r w:rsidRPr="0026443D">
        <w:rPr>
          <w:color w:val="auto"/>
        </w:rPr>
        <w:br/>
        <w:t xml:space="preserve"> {</w:t>
      </w:r>
    </w:p>
    <w:p w:rsidR="006A274A" w:rsidRPr="00B84CDB" w:rsidRDefault="006A274A" w:rsidP="00163625">
      <w:pPr>
        <w:pStyle w:val="Code"/>
        <w:ind w:firstLine="0"/>
        <w:rPr>
          <w:color w:val="FF0000"/>
        </w:rPr>
      </w:pPr>
      <w:r w:rsidRPr="0026443D">
        <w:rPr>
          <w:color w:val="auto"/>
        </w:rPr>
        <w:br/>
      </w:r>
      <w:r>
        <w:rPr>
          <w:color w:val="auto"/>
        </w:rPr>
        <w:t xml:space="preserve"> </w:t>
      </w:r>
      <w:r w:rsidRPr="0026443D">
        <w:rPr>
          <w:color w:val="auto"/>
        </w:rPr>
        <w:t>Property Name As %String [ Required ];</w:t>
      </w:r>
      <w:r w:rsidRPr="0026443D">
        <w:rPr>
          <w:color w:val="auto"/>
        </w:rPr>
        <w:br/>
      </w:r>
      <w:r w:rsidRPr="0026443D">
        <w:rPr>
          <w:color w:val="auto"/>
        </w:rPr>
        <w:br/>
      </w:r>
      <w:r>
        <w:rPr>
          <w:color w:val="auto"/>
        </w:rPr>
        <w:t xml:space="preserve"> </w:t>
      </w:r>
      <w:r w:rsidRPr="0026443D">
        <w:rPr>
          <w:color w:val="auto"/>
        </w:rPr>
        <w:t>Index NameIndex On Name;</w:t>
      </w:r>
      <w:r w:rsidRPr="0026443D">
        <w:rPr>
          <w:color w:val="auto"/>
        </w:rPr>
        <w:br/>
      </w:r>
      <w:r w:rsidRPr="0026443D">
        <w:rPr>
          <w:color w:val="auto"/>
        </w:rPr>
        <w:br/>
      </w:r>
      <w:r>
        <w:rPr>
          <w:color w:val="auto"/>
        </w:rPr>
        <w:t xml:space="preserve"> </w:t>
      </w:r>
      <w:r w:rsidRPr="0026443D">
        <w:rPr>
          <w:color w:val="auto"/>
        </w:rPr>
        <w:t>Property MyAccountant As Accountants;</w:t>
      </w:r>
      <w:r w:rsidRPr="0026443D">
        <w:rPr>
          <w:color w:val="auto"/>
        </w:rPr>
        <w:br/>
      </w:r>
      <w:r w:rsidRPr="0026443D">
        <w:rPr>
          <w:color w:val="auto"/>
        </w:rPr>
        <w:br/>
      </w:r>
      <w:r>
        <w:rPr>
          <w:color w:val="auto"/>
        </w:rPr>
        <w:t xml:space="preserve"> </w:t>
      </w:r>
      <w:r w:rsidRPr="0026443D">
        <w:rPr>
          <w:color w:val="auto"/>
        </w:rPr>
        <w:t>Property MyHome As Address;</w:t>
      </w:r>
      <w:r w:rsidRPr="0026443D">
        <w:rPr>
          <w:color w:val="auto"/>
        </w:rPr>
        <w:br/>
      </w:r>
      <w:r w:rsidRPr="0026443D">
        <w:rPr>
          <w:color w:val="auto"/>
        </w:rPr>
        <w:br/>
      </w:r>
      <w:r w:rsidRPr="004D0CE8">
        <w:rPr>
          <w:color w:val="auto"/>
        </w:rPr>
        <w:t xml:space="preserve"> </w:t>
      </w:r>
      <w:r w:rsidRPr="00B84CDB">
        <w:rPr>
          <w:color w:val="auto"/>
          <w:u w:val="single"/>
        </w:rPr>
        <w:t>Property FavoriteColor As %String;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26443D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26443D">
        <w:rPr>
          <w:color w:val="auto"/>
        </w:rPr>
        <w:t>}</w:t>
      </w:r>
    </w:p>
    <w:p w:rsidR="006A274A" w:rsidRDefault="006A274A" w:rsidP="00163625">
      <w:pPr>
        <w:pStyle w:val="Code"/>
        <w:ind w:firstLine="0"/>
      </w:pPr>
    </w:p>
    <w:p w:rsidR="00D074D0" w:rsidRDefault="00D074D0" w:rsidP="00163625">
      <w:pPr>
        <w:pStyle w:val="Caption"/>
      </w:pPr>
      <w:bookmarkStart w:id="781" w:name="_Ref270855128"/>
    </w:p>
    <w:p w:rsidR="006A274A" w:rsidRPr="00262837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781"/>
      <w:r>
        <w:t xml:space="preserve"> Embedded SQL Routine to Populate the Actor Class with Favorite Color</w:t>
      </w:r>
    </w:p>
    <w:p w:rsidR="006A274A" w:rsidRDefault="006A274A" w:rsidP="00163625">
      <w:pPr>
        <w:pStyle w:val="Code"/>
        <w:ind w:firstLine="0"/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  <w:ind w:firstLine="0"/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3F3F51">
        <w:rPr>
          <w:color w:val="000000" w:themeColor="text1"/>
        </w:rPr>
        <w:t>SQLROUTINE</w:t>
      </w:r>
      <w:r w:rsidRPr="003F3F51">
        <w:rPr>
          <w:color w:val="000000" w:themeColor="text1"/>
        </w:rPr>
        <w:tab/>
      </w:r>
      <w:r w:rsidRPr="003F3F51">
        <w:rPr>
          <w:color w:val="000000" w:themeColor="text1"/>
        </w:rPr>
        <w:tab/>
      </w:r>
      <w:r w:rsidRPr="003F3F51">
        <w:rPr>
          <w:color w:val="000000" w:themeColor="text1"/>
        </w:rPr>
        <w:tab/>
      </w:r>
      <w:r w:rsidRPr="003F3F51">
        <w:rPr>
          <w:color w:val="000000" w:themeColor="text1"/>
        </w:rPr>
        <w:tab/>
        <w:t>;Start of routine to hold Embedded SQL</w:t>
      </w:r>
      <w:r w:rsidRPr="003F3F51">
        <w:rPr>
          <w:color w:val="000000" w:themeColor="text1"/>
        </w:rPr>
        <w:br/>
      </w:r>
      <w:r>
        <w:rPr>
          <w:color w:val="auto"/>
        </w:rPr>
        <w:t xml:space="preserve"> 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Do AddFavoriteColor("</w:t>
      </w:r>
      <w:r w:rsidRPr="00060712">
        <w:rPr>
          <w:color w:val="auto"/>
        </w:rPr>
        <w:t>John Wayne</w:t>
      </w:r>
      <w:r>
        <w:rPr>
          <w:color w:val="auto"/>
        </w:rPr>
        <w:t>","Blue")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Do AddFavoriteColor(</w:t>
      </w:r>
      <w:r w:rsidRPr="00060712">
        <w:rPr>
          <w:color w:val="auto"/>
        </w:rPr>
        <w:t>"Jodie Foster"</w:t>
      </w:r>
      <w:r>
        <w:rPr>
          <w:color w:val="auto"/>
        </w:rPr>
        <w:t>,"Green")</w:t>
      </w:r>
      <w:r w:rsidRPr="00060712">
        <w:rPr>
          <w:color w:val="auto"/>
        </w:rPr>
        <w:t> 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Do AddFavoriteColor(</w:t>
      </w:r>
      <w:r w:rsidRPr="00060712">
        <w:rPr>
          <w:color w:val="auto"/>
        </w:rPr>
        <w:t>"</w:t>
      </w:r>
      <w:r>
        <w:rPr>
          <w:color w:val="auto"/>
        </w:rPr>
        <w:t>Clint</w:t>
      </w:r>
      <w:r w:rsidRPr="00060712">
        <w:rPr>
          <w:color w:val="auto"/>
        </w:rPr>
        <w:t xml:space="preserve"> Eastwood"</w:t>
      </w:r>
      <w:r>
        <w:rPr>
          <w:color w:val="auto"/>
        </w:rPr>
        <w:t>,"Cyan")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Do AddFavoriteColor(</w:t>
      </w:r>
      <w:r w:rsidRPr="00060712">
        <w:rPr>
          <w:color w:val="auto"/>
        </w:rPr>
        <w:t>"Julie Andrews"</w:t>
      </w:r>
      <w:r>
        <w:rPr>
          <w:color w:val="auto"/>
        </w:rPr>
        <w:t>,"Brown")</w:t>
      </w:r>
      <w:r w:rsidRPr="00060712">
        <w:rPr>
          <w:color w:val="auto"/>
        </w:rPr>
        <w:t>  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Do AddFavoriteColor(</w:t>
      </w:r>
      <w:r w:rsidRPr="00060712">
        <w:rPr>
          <w:color w:val="auto"/>
        </w:rPr>
        <w:t>"Johnny Depp"</w:t>
      </w:r>
      <w:r>
        <w:rPr>
          <w:color w:val="auto"/>
        </w:rPr>
        <w:t>,"Tan")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Do AddFavoriteColor("</w:t>
      </w:r>
      <w:r w:rsidRPr="00060712">
        <w:rPr>
          <w:color w:val="auto"/>
        </w:rPr>
        <w:t>Carol Burnett"</w:t>
      </w:r>
      <w:r>
        <w:rPr>
          <w:color w:val="auto"/>
        </w:rPr>
        <w:t>,"Red")</w:t>
      </w:r>
      <w:r w:rsidRPr="00060712">
        <w:rPr>
          <w:color w:val="auto"/>
        </w:rPr>
        <w:t> </w:t>
      </w:r>
      <w:r>
        <w:rPr>
          <w:color w:val="auto"/>
        </w:rPr>
        <w:br/>
        <w:t xml:space="preserve">   Do AddFavoriteColor(</w:t>
      </w:r>
      <w:r w:rsidRPr="00060712">
        <w:rPr>
          <w:color w:val="auto"/>
        </w:rPr>
        <w:t>"Will Smith</w:t>
      </w:r>
      <w:r>
        <w:rPr>
          <w:color w:val="auto"/>
        </w:rPr>
        <w:t>","Navy")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Do AddFavoriteColor(</w:t>
      </w:r>
      <w:r w:rsidRPr="00060712">
        <w:rPr>
          <w:color w:val="auto"/>
        </w:rPr>
        <w:t>"Ann Margaret"</w:t>
      </w:r>
      <w:r>
        <w:rPr>
          <w:color w:val="auto"/>
        </w:rPr>
        <w:t>,"Yellow")</w:t>
      </w:r>
      <w:r w:rsidRPr="00060712">
        <w:rPr>
          <w:color w:val="auto"/>
        </w:rPr>
        <w:t> </w:t>
      </w:r>
      <w:r>
        <w:rPr>
          <w:color w:val="auto"/>
        </w:rPr>
        <w:br/>
        <w:t xml:space="preserve">   Do AddFavoriteColor(</w:t>
      </w:r>
      <w:r w:rsidRPr="00060712">
        <w:rPr>
          <w:color w:val="auto"/>
        </w:rPr>
        <w:t>"Dean Martin</w:t>
      </w:r>
      <w:r>
        <w:rPr>
          <w:color w:val="auto"/>
        </w:rPr>
        <w:t>","Green")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Do AddFavoriteColor(</w:t>
      </w:r>
      <w:r w:rsidRPr="00060712">
        <w:rPr>
          <w:color w:val="auto"/>
        </w:rPr>
        <w:t>"Ally Sheedy</w:t>
      </w:r>
      <w:r>
        <w:rPr>
          <w:color w:val="auto"/>
        </w:rPr>
        <w:t>","Black")</w:t>
      </w:r>
      <w:r>
        <w:rPr>
          <w:color w:val="auto"/>
        </w:rPr>
        <w:br/>
        <w:t xml:space="preserve">   Do AddFavoriteColor(</w:t>
      </w:r>
      <w:r w:rsidRPr="00060712">
        <w:rPr>
          <w:color w:val="auto"/>
        </w:rPr>
        <w:t>"Humphrey Bogart</w:t>
      </w:r>
      <w:r>
        <w:rPr>
          <w:color w:val="auto"/>
        </w:rPr>
        <w:t>","Brown")</w:t>
      </w:r>
    </w:p>
    <w:p w:rsidR="006A274A" w:rsidRPr="00060712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Do AddFavoriteColor(</w:t>
      </w:r>
      <w:r w:rsidRPr="00060712">
        <w:rPr>
          <w:color w:val="auto"/>
        </w:rPr>
        <w:t>"</w:t>
      </w:r>
      <w:r>
        <w:rPr>
          <w:color w:val="auto"/>
        </w:rPr>
        <w:t>Katharine Hepburn","Blue")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Quit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9701B">
        <w:rPr>
          <w:color w:val="auto"/>
        </w:rPr>
        <w:t>;</w:t>
      </w:r>
      <w:r w:rsidRPr="0059701B">
        <w:rPr>
          <w:color w:val="auto"/>
        </w:rPr>
        <w:br/>
      </w:r>
      <w:r>
        <w:rPr>
          <w:color w:val="auto"/>
        </w:rPr>
        <w:t>AddFavoriteColor(Actor,Color)</w:t>
      </w:r>
      <w:r>
        <w:rPr>
          <w:color w:val="auto"/>
        </w:rPr>
        <w:br/>
        <w:t xml:space="preserve">   Write !,"Inserting Color: </w:t>
      </w:r>
      <w:r w:rsidRPr="0059701B">
        <w:rPr>
          <w:color w:val="auto"/>
        </w:rPr>
        <w:t>"</w:t>
      </w:r>
      <w:r>
        <w:rPr>
          <w:color w:val="auto"/>
        </w:rPr>
        <w:t>,Color,</w:t>
      </w:r>
      <w:r w:rsidRPr="00344307">
        <w:rPr>
          <w:color w:val="auto"/>
        </w:rPr>
        <w:t xml:space="preserve"> </w:t>
      </w:r>
      <w:r w:rsidRPr="0059701B">
        <w:rPr>
          <w:color w:val="auto"/>
        </w:rPr>
        <w:t>"</w:t>
      </w:r>
      <w:r>
        <w:rPr>
          <w:color w:val="auto"/>
        </w:rPr>
        <w:t xml:space="preserve"> for Actor</w:t>
      </w:r>
      <w:r w:rsidRPr="0059701B">
        <w:rPr>
          <w:color w:val="auto"/>
        </w:rPr>
        <w:t>: ",</w:t>
      </w:r>
      <w:r>
        <w:rPr>
          <w:color w:val="auto"/>
        </w:rPr>
        <w:t>Actor</w:t>
      </w:r>
      <w:r>
        <w:rPr>
          <w:color w:val="auto"/>
        </w:rPr>
        <w:br/>
      </w:r>
      <w:r>
        <w:rPr>
          <w:color w:val="auto"/>
        </w:rPr>
        <w:tab/>
      </w:r>
      <w:r>
        <w:rPr>
          <w:color w:val="auto"/>
        </w:rPr>
        <w:br/>
        <w:t xml:space="preserve">   &amp;sql(</w:t>
      </w:r>
      <w:r w:rsidRPr="00E77A8B">
        <w:rPr>
          <w:color w:val="auto"/>
        </w:rPr>
        <w:t xml:space="preserve">UPDATE MyPackage.Actor (FavoriteColor) 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</w:t>
      </w:r>
      <w:r w:rsidRPr="00E77A8B">
        <w:rPr>
          <w:color w:val="auto"/>
        </w:rPr>
        <w:t>VALUES</w:t>
      </w:r>
      <w:r>
        <w:rPr>
          <w:color w:val="auto"/>
        </w:rPr>
        <w:t xml:space="preserve"> (:Color) 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WHERE Name=:Actor)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59701B">
        <w:rPr>
          <w:color w:val="auto"/>
        </w:rPr>
        <w:br/>
      </w:r>
      <w:r>
        <w:rPr>
          <w:color w:val="auto"/>
        </w:rPr>
        <w:t xml:space="preserve">   If SQLCODE'=0 {</w:t>
      </w:r>
      <w:r>
        <w:rPr>
          <w:color w:val="auto"/>
        </w:rPr>
        <w:br/>
      </w:r>
      <w:r>
        <w:rPr>
          <w:color w:val="auto"/>
        </w:rPr>
        <w:tab/>
        <w:t xml:space="preserve">  Write </w:t>
      </w:r>
      <w:r w:rsidRPr="00BF7061">
        <w:rPr>
          <w:color w:val="auto"/>
        </w:rPr>
        <w:t>!,"Error in</w:t>
      </w:r>
      <w:r>
        <w:rPr>
          <w:color w:val="auto"/>
        </w:rPr>
        <w:t>serting Color into Actors"</w:t>
      </w:r>
      <w:r>
        <w:rPr>
          <w:color w:val="auto"/>
        </w:rPr>
        <w:br/>
        <w:t>   </w:t>
      </w:r>
      <w:r>
        <w:rPr>
          <w:color w:val="auto"/>
        </w:rPr>
        <w:tab/>
        <w:t xml:space="preserve">  Write "SQLCODE=",SQLCODE," : ",%msg</w:t>
      </w:r>
      <w:r>
        <w:rPr>
          <w:color w:val="auto"/>
        </w:rPr>
        <w:br/>
        <w:t xml:space="preserve">   </w:t>
      </w:r>
      <w:r w:rsidRPr="00BF7061">
        <w:rPr>
          <w:color w:val="auto"/>
        </w:rPr>
        <w:t>}   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  <w:r w:rsidRPr="00511C5D">
        <w:rPr>
          <w:color w:val="auto"/>
        </w:rPr>
        <w:t> </w:t>
      </w:r>
    </w:p>
    <w:p w:rsidR="006A274A" w:rsidRPr="00BC4DBA" w:rsidRDefault="006A274A" w:rsidP="00163625">
      <w:pPr>
        <w:pStyle w:val="Code"/>
        <w:ind w:firstLine="0"/>
        <w:rPr>
          <w:color w:val="auto"/>
        </w:rPr>
      </w:pPr>
    </w:p>
    <w:p w:rsidR="006A274A" w:rsidRPr="006D4F0F" w:rsidRDefault="006A274A" w:rsidP="009C6846">
      <w:pPr>
        <w:pStyle w:val="CodeItalic"/>
        <w:rPr>
          <w:vanish/>
          <w:specVanish/>
        </w:rPr>
      </w:pPr>
      <w:r w:rsidRPr="00BF7061">
        <w:t>Inserting Color: Blue for Actor: John Wayne</w:t>
      </w:r>
    </w:p>
    <w:p w:rsidR="006A274A" w:rsidRPr="00BF7061" w:rsidRDefault="006D4F0F" w:rsidP="009C6846">
      <w:pPr>
        <w:pStyle w:val="CodeItalic"/>
      </w:pPr>
      <w:r>
        <w:t xml:space="preserve"> </w:t>
      </w:r>
      <w:r w:rsidR="006A274A" w:rsidRPr="00BF7061">
        <w:t>Inserting Color: Green for Actor: Jodie Foster</w:t>
      </w:r>
    </w:p>
    <w:p w:rsidR="006A274A" w:rsidRPr="00BF7061" w:rsidRDefault="006A274A" w:rsidP="009C6846">
      <w:pPr>
        <w:pStyle w:val="CodeItalic"/>
      </w:pPr>
      <w:r w:rsidRPr="00BF7061">
        <w:t>Inserting Color: Cyan for Actor: Clint Eastwood</w:t>
      </w:r>
    </w:p>
    <w:p w:rsidR="006A274A" w:rsidRPr="00BF7061" w:rsidRDefault="006A274A" w:rsidP="009C6846">
      <w:pPr>
        <w:pStyle w:val="CodeItalic"/>
      </w:pPr>
      <w:r w:rsidRPr="00BF7061">
        <w:t>Inserting Color: Brown for Actor: Julie Andrews</w:t>
      </w:r>
    </w:p>
    <w:p w:rsidR="006A274A" w:rsidRPr="00BF7061" w:rsidRDefault="006A274A" w:rsidP="009C6846">
      <w:pPr>
        <w:pStyle w:val="CodeItalic"/>
      </w:pPr>
      <w:r w:rsidRPr="00BF7061">
        <w:t>Inserting Color: Tan for Actor: Johnny Depp</w:t>
      </w:r>
    </w:p>
    <w:p w:rsidR="006A274A" w:rsidRPr="00BF7061" w:rsidRDefault="006A274A" w:rsidP="009C6846">
      <w:pPr>
        <w:pStyle w:val="CodeItalic"/>
      </w:pPr>
      <w:r w:rsidRPr="00BF7061">
        <w:t>Inserting Color: Red for Actor: Carol Burnett</w:t>
      </w:r>
    </w:p>
    <w:p w:rsidR="006A274A" w:rsidRPr="00BF7061" w:rsidRDefault="006A274A" w:rsidP="009C6846">
      <w:pPr>
        <w:pStyle w:val="CodeItalic"/>
      </w:pPr>
      <w:r w:rsidRPr="00BF7061">
        <w:t>Inserting Color: Navy for Actor: Will Smith</w:t>
      </w:r>
    </w:p>
    <w:p w:rsidR="006A274A" w:rsidRPr="00BF7061" w:rsidRDefault="006A274A" w:rsidP="009C6846">
      <w:pPr>
        <w:pStyle w:val="CodeItalic"/>
      </w:pPr>
      <w:r w:rsidRPr="00BF7061">
        <w:t>Inserting Color: Yellow for Actor: Ann Margaret</w:t>
      </w:r>
    </w:p>
    <w:p w:rsidR="006A274A" w:rsidRPr="00BF7061" w:rsidRDefault="006A274A" w:rsidP="009C6846">
      <w:pPr>
        <w:pStyle w:val="CodeItalic"/>
      </w:pPr>
      <w:r w:rsidRPr="00BF7061">
        <w:t>Inserting Color: Green for Actor: Dean Martin</w:t>
      </w:r>
    </w:p>
    <w:p w:rsidR="006A274A" w:rsidRPr="00BF7061" w:rsidRDefault="006A274A" w:rsidP="009C6846">
      <w:pPr>
        <w:pStyle w:val="CodeItalic"/>
      </w:pPr>
      <w:r w:rsidRPr="00BF7061">
        <w:t>Inserting Color: Black for Actor: Ally Sheedy</w:t>
      </w:r>
    </w:p>
    <w:p w:rsidR="006A274A" w:rsidRPr="00BF7061" w:rsidRDefault="006A274A" w:rsidP="009C6846">
      <w:pPr>
        <w:pStyle w:val="CodeItalic"/>
      </w:pPr>
      <w:r w:rsidRPr="00BF7061">
        <w:t>Inserting Color: Brown for Actor: Humphrey Bogart</w:t>
      </w:r>
    </w:p>
    <w:p w:rsidR="006A274A" w:rsidRDefault="006A274A" w:rsidP="009C6846">
      <w:pPr>
        <w:pStyle w:val="CodeItalic"/>
      </w:pPr>
      <w:r w:rsidRPr="00BF7061">
        <w:t>Inserting Color: Blue for Actor: Katharine Hepburn</w:t>
      </w:r>
    </w:p>
    <w:p w:rsidR="006A274A" w:rsidRDefault="006A274A" w:rsidP="009C6846">
      <w:pPr>
        <w:pStyle w:val="CodeItalic"/>
      </w:pPr>
    </w:p>
    <w:p w:rsidR="00D074D0" w:rsidRDefault="00D074D0" w:rsidP="00163625">
      <w:pPr>
        <w:pStyle w:val="Caption"/>
      </w:pPr>
      <w:bookmarkStart w:id="782" w:name="_Ref270857104"/>
    </w:p>
    <w:p w:rsidR="006A274A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782"/>
      <w:r>
        <w:t xml:space="preserve"> Global generated from Class MyPackage.Actor</w:t>
      </w:r>
    </w:p>
    <w:p w:rsidR="006A274A" w:rsidRPr="008D4B02" w:rsidRDefault="006A274A" w:rsidP="00163625">
      <w:pPr>
        <w:pStyle w:val="Code"/>
        <w:rPr>
          <w:lang w:bidi="ar-SA"/>
        </w:rPr>
      </w:pPr>
    </w:p>
    <w:p w:rsidR="006A274A" w:rsidRPr="00AB0EC3" w:rsidRDefault="006A274A" w:rsidP="00163625">
      <w:pPr>
        <w:pStyle w:val="Code"/>
        <w:ind w:firstLine="0"/>
        <w:rPr>
          <w:color w:val="auto"/>
        </w:rPr>
      </w:pPr>
      <w:r w:rsidRPr="00AB0EC3">
        <w:rPr>
          <w:color w:val="auto"/>
        </w:rPr>
        <w:t>ZW ^MyPackage.ActorD</w:t>
      </w:r>
    </w:p>
    <w:p w:rsidR="006A274A" w:rsidRPr="00AB0EC3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^MyPackage.ActorD=13</w:t>
      </w:r>
    </w:p>
    <w:p w:rsidR="006A274A" w:rsidRPr="00AB0EC3" w:rsidRDefault="006A274A" w:rsidP="00163625">
      <w:pPr>
        <w:pStyle w:val="Code"/>
        <w:ind w:firstLine="0"/>
        <w:rPr>
          <w:b/>
          <w:color w:val="auto"/>
        </w:rPr>
      </w:pPr>
      <w:r w:rsidRPr="00AB0EC3">
        <w:rPr>
          <w:color w:val="auto"/>
        </w:rPr>
        <w:t>^MyPackage.ActorD(1)=$lb(""</w:t>
      </w:r>
      <w:r>
        <w:rPr>
          <w:color w:val="auto"/>
        </w:rPr>
        <w:t>,</w:t>
      </w:r>
      <w:r w:rsidRPr="00AB0EC3">
        <w:rPr>
          <w:color w:val="auto"/>
        </w:rPr>
        <w:t>"John Wayne","",$lb("","","",""),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"Blue")</w:t>
      </w:r>
    </w:p>
    <w:p w:rsidR="006A274A" w:rsidRPr="00AB0EC3" w:rsidRDefault="006A274A" w:rsidP="00163625">
      <w:pPr>
        <w:pStyle w:val="Code"/>
        <w:ind w:firstLine="0"/>
        <w:rPr>
          <w:b/>
          <w:color w:val="auto"/>
        </w:rPr>
      </w:pPr>
      <w:r w:rsidRPr="00AB0EC3">
        <w:rPr>
          <w:color w:val="auto"/>
        </w:rPr>
        <w:t>^MyPackage.ActorD(2)=$lb(""</w:t>
      </w:r>
      <w:r>
        <w:rPr>
          <w:color w:val="auto"/>
        </w:rPr>
        <w:t>,</w:t>
      </w:r>
      <w:r w:rsidRPr="00AB0EC3">
        <w:rPr>
          <w:color w:val="auto"/>
        </w:rPr>
        <w:t>"Jodie Foster","",$lb("","","",""),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"Green")</w:t>
      </w:r>
    </w:p>
    <w:p w:rsidR="006A274A" w:rsidRPr="00AB0EC3" w:rsidRDefault="006A274A" w:rsidP="00163625">
      <w:pPr>
        <w:pStyle w:val="Code"/>
        <w:ind w:firstLine="0"/>
        <w:rPr>
          <w:b/>
          <w:color w:val="auto"/>
        </w:rPr>
      </w:pPr>
      <w:r w:rsidRPr="00AB0EC3">
        <w:rPr>
          <w:color w:val="auto"/>
        </w:rPr>
        <w:t>^MyPackage.ActorD(3)=$lb(""</w:t>
      </w:r>
      <w:r>
        <w:rPr>
          <w:color w:val="auto"/>
        </w:rPr>
        <w:t>,</w:t>
      </w:r>
      <w:r w:rsidRPr="00AB0EC3">
        <w:rPr>
          <w:color w:val="auto"/>
        </w:rPr>
        <w:t>"Clint Eastwood","2",$lb("","","",""),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"Cyan")</w:t>
      </w:r>
    </w:p>
    <w:p w:rsidR="00CA510F" w:rsidRDefault="006A274A" w:rsidP="00163625">
      <w:pPr>
        <w:pStyle w:val="Code"/>
        <w:ind w:firstLine="0"/>
        <w:rPr>
          <w:color w:val="auto"/>
        </w:rPr>
      </w:pPr>
      <w:r w:rsidRPr="00AB0EC3">
        <w:rPr>
          <w:color w:val="auto"/>
        </w:rPr>
        <w:t>^MyPackage.ActorD(4)=$lb(""</w:t>
      </w:r>
      <w:r>
        <w:rPr>
          <w:color w:val="auto"/>
        </w:rPr>
        <w:t>,</w:t>
      </w:r>
      <w:r w:rsidRPr="00AB0EC3">
        <w:rPr>
          <w:color w:val="auto"/>
        </w:rPr>
        <w:t>"Julie Andrews","",$lb("123 Main St.","Marlboro","MA",</w:t>
      </w:r>
    </w:p>
    <w:p w:rsidR="006A274A" w:rsidRPr="004D0CE8" w:rsidRDefault="006A274A" w:rsidP="00163625">
      <w:pPr>
        <w:pStyle w:val="Code"/>
        <w:ind w:firstLine="0"/>
        <w:rPr>
          <w:color w:val="auto"/>
        </w:rPr>
      </w:pPr>
      <w:r w:rsidRPr="00AB0EC3">
        <w:rPr>
          <w:color w:val="auto"/>
        </w:rPr>
        <w:t>"01752"),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"Brown")</w:t>
      </w:r>
    </w:p>
    <w:p w:rsidR="006A274A" w:rsidRPr="00AB0EC3" w:rsidRDefault="006A274A" w:rsidP="00163625">
      <w:pPr>
        <w:pStyle w:val="Code"/>
        <w:ind w:firstLine="0"/>
        <w:rPr>
          <w:b/>
          <w:color w:val="auto"/>
        </w:rPr>
      </w:pPr>
      <w:r w:rsidRPr="00AB0EC3">
        <w:rPr>
          <w:color w:val="auto"/>
        </w:rPr>
        <w:t>^MyPackage.ActorD(5)=$lb(""</w:t>
      </w:r>
      <w:r>
        <w:rPr>
          <w:color w:val="auto"/>
        </w:rPr>
        <w:t>,</w:t>
      </w:r>
      <w:r w:rsidRPr="00AB0EC3">
        <w:rPr>
          <w:color w:val="auto"/>
        </w:rPr>
        <w:t>"Johnny Depp","",$lb("","","",""),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"Tan")</w:t>
      </w:r>
    </w:p>
    <w:p w:rsidR="006A274A" w:rsidRPr="00AB0EC3" w:rsidRDefault="006A274A" w:rsidP="00163625">
      <w:pPr>
        <w:pStyle w:val="Code"/>
        <w:ind w:firstLine="0"/>
        <w:rPr>
          <w:b/>
          <w:color w:val="auto"/>
        </w:rPr>
      </w:pPr>
      <w:r w:rsidRPr="00AB0EC3">
        <w:rPr>
          <w:color w:val="auto"/>
        </w:rPr>
        <w:t>^MyPackage.ActorD(6)=$lb(""</w:t>
      </w:r>
      <w:r>
        <w:rPr>
          <w:color w:val="auto"/>
        </w:rPr>
        <w:t>,</w:t>
      </w:r>
      <w:r w:rsidRPr="00AB0EC3">
        <w:rPr>
          <w:color w:val="auto"/>
        </w:rPr>
        <w:t>"Carol Burnett","",$lb("","","",""),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"Red")</w:t>
      </w:r>
    </w:p>
    <w:p w:rsidR="006A274A" w:rsidRPr="00AB0EC3" w:rsidRDefault="006A274A" w:rsidP="00163625">
      <w:pPr>
        <w:pStyle w:val="Code"/>
        <w:ind w:firstLine="0"/>
        <w:rPr>
          <w:b/>
          <w:color w:val="auto"/>
        </w:rPr>
      </w:pPr>
      <w:r w:rsidRPr="00AB0EC3">
        <w:rPr>
          <w:color w:val="auto"/>
        </w:rPr>
        <w:t>^MyPackage.ActorD(7)=$lb(""</w:t>
      </w:r>
      <w:r>
        <w:rPr>
          <w:color w:val="auto"/>
        </w:rPr>
        <w:t>,</w:t>
      </w:r>
      <w:r w:rsidRPr="00AB0EC3">
        <w:rPr>
          <w:color w:val="auto"/>
        </w:rPr>
        <w:t>"Will Smith","",$lb("","","",""),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"Navy")</w:t>
      </w:r>
    </w:p>
    <w:p w:rsidR="006A274A" w:rsidRPr="00AB0EC3" w:rsidRDefault="006A274A" w:rsidP="00163625">
      <w:pPr>
        <w:pStyle w:val="Code"/>
        <w:ind w:firstLine="0"/>
        <w:rPr>
          <w:color w:val="auto"/>
        </w:rPr>
      </w:pPr>
      <w:r w:rsidRPr="00AB0EC3">
        <w:rPr>
          <w:color w:val="auto"/>
        </w:rPr>
        <w:t>^MyPackage.ActorD(8)=$lb(""</w:t>
      </w:r>
      <w:r>
        <w:rPr>
          <w:color w:val="auto"/>
        </w:rPr>
        <w:t>,</w:t>
      </w:r>
      <w:r w:rsidRPr="00AB0EC3">
        <w:rPr>
          <w:color w:val="auto"/>
        </w:rPr>
        <w:t>"Ann Margaret","",$lb("","","",""),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"Yellow")</w:t>
      </w:r>
    </w:p>
    <w:p w:rsidR="006A274A" w:rsidRPr="00AB0EC3" w:rsidRDefault="006A274A" w:rsidP="00163625">
      <w:pPr>
        <w:pStyle w:val="Code"/>
        <w:ind w:firstLine="0"/>
        <w:rPr>
          <w:b/>
          <w:color w:val="auto"/>
        </w:rPr>
      </w:pPr>
      <w:r w:rsidRPr="00AB0EC3">
        <w:rPr>
          <w:color w:val="auto"/>
        </w:rPr>
        <w:t>^MyPackage.ActorD(9)=$lb(""</w:t>
      </w:r>
      <w:r>
        <w:rPr>
          <w:color w:val="auto"/>
        </w:rPr>
        <w:t>,</w:t>
      </w:r>
      <w:r w:rsidRPr="00AB0EC3">
        <w:rPr>
          <w:color w:val="auto"/>
        </w:rPr>
        <w:t>"Dean Martin","",$lb("","","",""),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"Green")</w:t>
      </w:r>
    </w:p>
    <w:p w:rsidR="006A274A" w:rsidRPr="00AB0EC3" w:rsidRDefault="006A274A" w:rsidP="00163625">
      <w:pPr>
        <w:pStyle w:val="Code"/>
        <w:ind w:firstLine="0"/>
        <w:rPr>
          <w:b/>
          <w:color w:val="auto"/>
        </w:rPr>
      </w:pPr>
      <w:r w:rsidRPr="00AB0EC3">
        <w:rPr>
          <w:color w:val="auto"/>
        </w:rPr>
        <w:t>^MyPackage.ActorD(10)=$lb(""</w:t>
      </w:r>
      <w:r>
        <w:rPr>
          <w:color w:val="auto"/>
        </w:rPr>
        <w:t>,</w:t>
      </w:r>
      <w:r w:rsidRPr="00AB0EC3">
        <w:rPr>
          <w:color w:val="auto"/>
        </w:rPr>
        <w:t>"Ally Sheedy","",$lb("","","",""),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"Black")</w:t>
      </w:r>
    </w:p>
    <w:p w:rsidR="006A274A" w:rsidRPr="00AB0EC3" w:rsidRDefault="006A274A" w:rsidP="00163625">
      <w:pPr>
        <w:pStyle w:val="Code"/>
        <w:ind w:firstLine="0"/>
        <w:rPr>
          <w:b/>
          <w:color w:val="auto"/>
        </w:rPr>
      </w:pPr>
      <w:r w:rsidRPr="00AB0EC3">
        <w:rPr>
          <w:color w:val="auto"/>
        </w:rPr>
        <w:t>^MyPackage.ActorD(11)=$lb(""</w:t>
      </w:r>
      <w:r>
        <w:rPr>
          <w:color w:val="auto"/>
        </w:rPr>
        <w:t>,</w:t>
      </w:r>
      <w:r w:rsidRPr="00AB0EC3">
        <w:rPr>
          <w:color w:val="auto"/>
        </w:rPr>
        <w:t>"Humphrey Bogart","",$lb("","","",""),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"Brown")</w:t>
      </w:r>
    </w:p>
    <w:p w:rsidR="006A274A" w:rsidRPr="00AB0EC3" w:rsidRDefault="006A274A" w:rsidP="00163625">
      <w:pPr>
        <w:pStyle w:val="Code"/>
        <w:ind w:firstLine="0"/>
        <w:rPr>
          <w:color w:val="auto"/>
        </w:rPr>
      </w:pPr>
      <w:r w:rsidRPr="00AB0EC3">
        <w:rPr>
          <w:color w:val="auto"/>
        </w:rPr>
        <w:t>^MyPackage.ActorD(12)=$lb(""</w:t>
      </w:r>
      <w:r>
        <w:rPr>
          <w:color w:val="auto"/>
        </w:rPr>
        <w:t>,"Katharine Hepburn</w:t>
      </w:r>
      <w:r w:rsidRPr="00AB0EC3">
        <w:rPr>
          <w:color w:val="auto"/>
        </w:rPr>
        <w:t>","2",$lb("","","",""),</w:t>
      </w:r>
      <w:r>
        <w:rPr>
          <w:color w:val="auto"/>
        </w:rPr>
        <w:t xml:space="preserve"> </w:t>
      </w:r>
      <w:r w:rsidRPr="004D0CE8">
        <w:rPr>
          <w:color w:val="auto"/>
          <w:u w:val="single"/>
        </w:rPr>
        <w:t>"Blue")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D074D0" w:rsidRDefault="00D074D0" w:rsidP="00163625">
      <w:pPr>
        <w:pStyle w:val="Caption"/>
      </w:pPr>
      <w:bookmarkStart w:id="783" w:name="_Ref305956138"/>
    </w:p>
    <w:p w:rsidR="006A274A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783"/>
      <w:r>
        <w:t xml:space="preserve"> Embedded SQL Routine to Display the Actors Class "Reference to Persistent Object" Property</w:t>
      </w:r>
    </w:p>
    <w:p w:rsidR="006A274A" w:rsidRDefault="006A274A" w:rsidP="00163625">
      <w:pPr>
        <w:pStyle w:val="Code"/>
        <w:ind w:firstLine="0"/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  <w:ind w:firstLine="0"/>
      </w:pPr>
      <w:r>
        <w:tab/>
      </w:r>
    </w:p>
    <w:p w:rsidR="006A274A" w:rsidRPr="0022345F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SQLROUTIN</w:t>
      </w:r>
      <w:r w:rsidRPr="0022345F">
        <w:rPr>
          <w:color w:val="auto"/>
        </w:rPr>
        <w:t>E</w:t>
      </w:r>
      <w:r w:rsidRPr="0022345F">
        <w:rPr>
          <w:color w:val="auto"/>
        </w:rPr>
        <w:tab/>
      </w:r>
      <w:r w:rsidRPr="0022345F">
        <w:rPr>
          <w:color w:val="auto"/>
        </w:rPr>
        <w:tab/>
      </w:r>
      <w:r w:rsidRPr="0022345F">
        <w:rPr>
          <w:color w:val="auto"/>
        </w:rPr>
        <w:tab/>
      </w:r>
      <w:r>
        <w:rPr>
          <w:color w:val="auto"/>
        </w:rPr>
        <w:tab/>
      </w:r>
      <w:r w:rsidRPr="0022345F">
        <w:rPr>
          <w:color w:val="auto"/>
        </w:rPr>
        <w:t>;Start of routine to hold Embedded SQL</w:t>
      </w:r>
    </w:p>
    <w:p w:rsidR="006A274A" w:rsidRDefault="006A274A" w:rsidP="00163625">
      <w:pPr>
        <w:pStyle w:val="Code2"/>
        <w:rPr>
          <w:color w:val="auto"/>
        </w:rPr>
      </w:pPr>
    </w:p>
    <w:p w:rsidR="006A274A" w:rsidRDefault="006A274A" w:rsidP="00163625">
      <w:pPr>
        <w:pStyle w:val="Code2"/>
        <w:rPr>
          <w:color w:val="0000FF"/>
        </w:rPr>
      </w:pPr>
      <w:r w:rsidRPr="00FB27C1">
        <w:rPr>
          <w:color w:val="auto"/>
        </w:rPr>
        <w:t>New Id, Name, MyAccountantName ;Host variables, pass variables into Embedded SQL</w:t>
      </w:r>
      <w:r>
        <w:rPr>
          <w:color w:val="auto"/>
        </w:rPr>
        <w:br/>
      </w:r>
      <w:r>
        <w:rPr>
          <w:color w:val="auto"/>
        </w:rPr>
        <w:br/>
      </w:r>
      <w:r>
        <w:rPr>
          <w:color w:val="auto"/>
        </w:rPr>
        <w:tab/>
        <w:t>&amp;sql(</w:t>
      </w:r>
      <w:r w:rsidRPr="00FB27C1">
        <w:rPr>
          <w:color w:val="auto"/>
        </w:rPr>
        <w:br/>
      </w:r>
      <w:r w:rsidRPr="00FB27C1">
        <w:rPr>
          <w:color w:val="auto"/>
        </w:rPr>
        <w:tab/>
      </w:r>
      <w:r w:rsidRPr="00FB27C1">
        <w:rPr>
          <w:color w:val="auto"/>
        </w:rPr>
        <w:tab/>
        <w:t>Declare MyCursor CURSOR FO</w:t>
      </w:r>
      <w:r>
        <w:rPr>
          <w:color w:val="auto"/>
        </w:rPr>
        <w:t>R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</w:r>
      <w:r w:rsidRPr="00FB27C1">
        <w:rPr>
          <w:color w:val="auto"/>
        </w:rPr>
        <w:tab/>
        <w:t>SELECT ID, Name, MyAccountant-&gt;AccountantName 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  <w:t>     </w:t>
      </w:r>
      <w:r w:rsidRPr="00FB27C1">
        <w:rPr>
          <w:color w:val="auto"/>
        </w:rPr>
        <w:tab/>
        <w:t>INTO :Id, :Name, :MyAccountantName</w:t>
      </w:r>
      <w:r w:rsidRPr="00FB27C1">
        <w:rPr>
          <w:color w:val="auto"/>
        </w:rPr>
        <w:br/>
      </w:r>
      <w:r w:rsidRPr="00FB27C1">
        <w:rPr>
          <w:color w:val="auto"/>
        </w:rPr>
        <w:tab/>
        <w:t>     </w:t>
      </w:r>
      <w:r w:rsidRPr="00FB27C1">
        <w:rPr>
          <w:color w:val="auto"/>
        </w:rPr>
        <w:tab/>
        <w:t>FROM MyPackage.Actor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  <w:t>     </w:t>
      </w:r>
      <w:r w:rsidRPr="00FB27C1">
        <w:rPr>
          <w:color w:val="auto"/>
        </w:rPr>
        <w:tab/>
        <w:t>ORDER BY MyPackage.Actor.Name)</w:t>
      </w:r>
      <w:r w:rsidRPr="00FB27C1">
        <w:rPr>
          <w:color w:val="auto"/>
        </w:rPr>
        <w:br/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  <w:t>&amp;sql(OPEN MyCursor)</w:t>
      </w:r>
      <w:r w:rsidRPr="00FB27C1">
        <w:rPr>
          <w:color w:val="auto"/>
        </w:rPr>
        <w:tab/>
      </w:r>
      <w:r w:rsidRPr="00FB27C1">
        <w:rPr>
          <w:color w:val="auto"/>
        </w:rPr>
        <w:tab/>
      </w:r>
      <w:r w:rsidRPr="00FB27C1">
        <w:rPr>
          <w:color w:val="auto"/>
        </w:rPr>
        <w:tab/>
        <w:t>;Open Cursor to start at top of data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  <w:t>&amp;sql(FETCH MyCursor)</w:t>
      </w:r>
      <w:r w:rsidRPr="00FB27C1">
        <w:rPr>
          <w:color w:val="auto"/>
        </w:rPr>
        <w:tab/>
      </w:r>
      <w:r w:rsidRPr="00FB27C1">
        <w:rPr>
          <w:color w:val="auto"/>
        </w:rPr>
        <w:tab/>
      </w:r>
      <w:r w:rsidRPr="00FB27C1">
        <w:rPr>
          <w:color w:val="auto"/>
        </w:rPr>
        <w:tab/>
        <w:t>;Does initial Fetch of data</w:t>
      </w:r>
      <w:r w:rsidRPr="00FB27C1">
        <w:rPr>
          <w:color w:val="auto"/>
        </w:rPr>
        <w:br/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  <w:t>While (SQLCODE = 0) {</w:t>
      </w:r>
      <w:r w:rsidRPr="00FB27C1">
        <w:rPr>
          <w:color w:val="auto"/>
        </w:rPr>
        <w:tab/>
      </w:r>
      <w:r w:rsidRPr="00FB27C1">
        <w:rPr>
          <w:color w:val="auto"/>
        </w:rPr>
        <w:tab/>
      </w:r>
      <w:r w:rsidRPr="00FB27C1">
        <w:rPr>
          <w:color w:val="auto"/>
        </w:rPr>
        <w:tab/>
        <w:t>;loop as long as we have a good SQLCODE</w:t>
      </w:r>
      <w:r w:rsidRPr="00FB27C1">
        <w:rPr>
          <w:color w:val="auto"/>
        </w:rPr>
        <w:br/>
      </w:r>
      <w:r w:rsidRPr="00FB27C1">
        <w:rPr>
          <w:color w:val="auto"/>
        </w:rPr>
        <w:tab/>
        <w:t> </w:t>
      </w:r>
      <w:r w:rsidRPr="00FB27C1">
        <w:rPr>
          <w:color w:val="auto"/>
        </w:rPr>
        <w:tab/>
        <w:t>Write !,?5,"Id: ",Id ;good return code, display data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</w:r>
      <w:r w:rsidRPr="00FB27C1">
        <w:rPr>
          <w:color w:val="auto"/>
        </w:rPr>
        <w:tab/>
        <w:t>Write ?15,"Name: ",Name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</w:r>
      <w:r w:rsidRPr="00FB27C1">
        <w:rPr>
          <w:color w:val="auto"/>
        </w:rPr>
        <w:tab/>
        <w:t>If MyAccountantName'="" {</w:t>
      </w:r>
      <w:r w:rsidRPr="00FB27C1">
        <w:rPr>
          <w:color w:val="auto"/>
        </w:rPr>
        <w:br/>
      </w:r>
      <w:r w:rsidRPr="00FB27C1">
        <w:rPr>
          <w:color w:val="auto"/>
        </w:rPr>
        <w:tab/>
        <w:t> </w:t>
      </w:r>
      <w:r w:rsidRPr="00FB27C1">
        <w:rPr>
          <w:color w:val="auto"/>
        </w:rPr>
        <w:tab/>
      </w:r>
      <w:r w:rsidRPr="00FB27C1">
        <w:rPr>
          <w:color w:val="auto"/>
        </w:rPr>
        <w:tab/>
        <w:t>Write ?40,"Accountant Name : ",MyAccountantName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</w:r>
      <w:r w:rsidRPr="00FB27C1">
        <w:rPr>
          <w:color w:val="auto"/>
        </w:rPr>
        <w:tab/>
        <w:t>}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</w:r>
      <w:r w:rsidRPr="00FB27C1">
        <w:rPr>
          <w:color w:val="auto"/>
        </w:rPr>
        <w:tab/>
        <w:t>&amp;sql(FETCH MyCursor)</w:t>
      </w:r>
      <w:r w:rsidRPr="00FB27C1">
        <w:rPr>
          <w:color w:val="auto"/>
        </w:rPr>
        <w:tab/>
      </w:r>
      <w:r w:rsidRPr="00FB27C1">
        <w:rPr>
          <w:color w:val="auto"/>
        </w:rPr>
        <w:tab/>
        <w:t>;do subsequent fetches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  <w:t> }</w:t>
      </w:r>
      <w:r w:rsidRPr="00FB27C1">
        <w:rPr>
          <w:color w:val="auto"/>
        </w:rPr>
        <w:br/>
        <w:t> </w:t>
      </w:r>
      <w:r w:rsidRPr="00FB27C1">
        <w:rPr>
          <w:color w:val="auto"/>
        </w:rPr>
        <w:tab/>
        <w:t> </w:t>
      </w:r>
      <w:r w:rsidRPr="00FB27C1">
        <w:rPr>
          <w:color w:val="auto"/>
        </w:rPr>
        <w:br/>
      </w:r>
      <w:r w:rsidRPr="00FB27C1">
        <w:rPr>
          <w:color w:val="auto"/>
        </w:rPr>
        <w:tab/>
        <w:t>&amp;sql(CLOSE MyCursor)</w:t>
      </w:r>
      <w:r w:rsidRPr="00FB27C1">
        <w:rPr>
          <w:color w:val="auto"/>
        </w:rPr>
        <w:tab/>
      </w:r>
      <w:r w:rsidRPr="00FB27C1">
        <w:rPr>
          <w:color w:val="auto"/>
        </w:rPr>
        <w:tab/>
      </w:r>
      <w:r w:rsidRPr="00FB27C1">
        <w:rPr>
          <w:color w:val="auto"/>
        </w:rPr>
        <w:tab/>
        <w:t>;need to close cursor</w:t>
      </w:r>
      <w:r w:rsidRPr="00FB27C1">
        <w:rPr>
          <w:color w:val="auto"/>
        </w:rPr>
        <w:br/>
      </w:r>
    </w:p>
    <w:p w:rsidR="006A274A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22345F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</w:p>
    <w:p w:rsidR="006A274A" w:rsidRPr="00511C5D" w:rsidRDefault="006A274A" w:rsidP="00163625">
      <w:pPr>
        <w:pStyle w:val="Code"/>
        <w:ind w:firstLine="0"/>
        <w:rPr>
          <w:color w:val="auto"/>
        </w:rPr>
      </w:pPr>
    </w:p>
    <w:p w:rsidR="006A274A" w:rsidRPr="00FB27C1" w:rsidRDefault="006A274A" w:rsidP="009C6846">
      <w:pPr>
        <w:pStyle w:val="CodeItalic"/>
      </w:pPr>
      <w:r w:rsidRPr="00FB27C1">
        <w:t xml:space="preserve">     Id: 10    Name: Ally Sheedy</w:t>
      </w:r>
    </w:p>
    <w:p w:rsidR="006A274A" w:rsidRPr="00FB27C1" w:rsidRDefault="006A274A" w:rsidP="009C6846">
      <w:pPr>
        <w:pStyle w:val="CodeItalic"/>
      </w:pPr>
      <w:r w:rsidRPr="00FB27C1">
        <w:t xml:space="preserve">     Id: 8     Name: Ann Margaret</w:t>
      </w:r>
    </w:p>
    <w:p w:rsidR="006A274A" w:rsidRPr="00FB27C1" w:rsidRDefault="006A274A" w:rsidP="009C6846">
      <w:pPr>
        <w:pStyle w:val="CodeItalic"/>
      </w:pPr>
      <w:r w:rsidRPr="00FB27C1">
        <w:t xml:space="preserve">     Id: 6     Name: Carol Burnett</w:t>
      </w:r>
    </w:p>
    <w:p w:rsidR="006A274A" w:rsidRPr="00FB27C1" w:rsidRDefault="006A274A" w:rsidP="009C6846">
      <w:pPr>
        <w:pStyle w:val="CodeItalic"/>
      </w:pPr>
      <w:r w:rsidRPr="00FB27C1">
        <w:t xml:space="preserve">     Id: 3     Name: Clint Eastwood     Accountant Name : Fair Accountant</w:t>
      </w:r>
    </w:p>
    <w:p w:rsidR="006A274A" w:rsidRPr="00FB27C1" w:rsidRDefault="006A274A" w:rsidP="009C6846">
      <w:pPr>
        <w:pStyle w:val="CodeItalic"/>
      </w:pPr>
      <w:r w:rsidRPr="00FB27C1">
        <w:t xml:space="preserve">     Id: 9     Name: Dean Martin</w:t>
      </w:r>
    </w:p>
    <w:p w:rsidR="006A274A" w:rsidRPr="00FB27C1" w:rsidRDefault="006A274A" w:rsidP="009C6846">
      <w:pPr>
        <w:pStyle w:val="CodeItalic"/>
      </w:pPr>
      <w:r w:rsidRPr="00FB27C1">
        <w:t xml:space="preserve">     Id: 11    Name: Humphrey Bogart</w:t>
      </w:r>
    </w:p>
    <w:p w:rsidR="006A274A" w:rsidRPr="00FB27C1" w:rsidRDefault="006A274A" w:rsidP="009C6846">
      <w:pPr>
        <w:pStyle w:val="CodeItalic"/>
      </w:pPr>
      <w:r w:rsidRPr="00FB27C1">
        <w:t xml:space="preserve">     Id: 2     Name: Jodie Foster</w:t>
      </w:r>
    </w:p>
    <w:p w:rsidR="006A274A" w:rsidRPr="00FB27C1" w:rsidRDefault="006A274A" w:rsidP="009C6846">
      <w:pPr>
        <w:pStyle w:val="CodeItalic"/>
      </w:pPr>
      <w:r w:rsidRPr="00FB27C1">
        <w:t xml:space="preserve">     Id: 1     Name: John Wayne</w:t>
      </w:r>
    </w:p>
    <w:p w:rsidR="006A274A" w:rsidRPr="00FB27C1" w:rsidRDefault="006A274A" w:rsidP="009C6846">
      <w:pPr>
        <w:pStyle w:val="CodeItalic"/>
      </w:pPr>
      <w:r w:rsidRPr="00FB27C1">
        <w:t xml:space="preserve">     Id: 5     Name: Johnny Depp</w:t>
      </w:r>
    </w:p>
    <w:p w:rsidR="006A274A" w:rsidRPr="00FB27C1" w:rsidRDefault="006A274A" w:rsidP="009C6846">
      <w:pPr>
        <w:pStyle w:val="CodeItalic"/>
      </w:pPr>
      <w:r w:rsidRPr="00FB27C1">
        <w:t xml:space="preserve">     Id: 4     Name: Julie Andrews</w:t>
      </w:r>
    </w:p>
    <w:p w:rsidR="006A274A" w:rsidRPr="00FB27C1" w:rsidRDefault="006A274A" w:rsidP="009C6846">
      <w:pPr>
        <w:pStyle w:val="CodeItalic"/>
      </w:pPr>
      <w:r w:rsidRPr="00FB27C1">
        <w:t xml:space="preserve">     Id: 12    Name: Katharine Hepburn  Accountant Name : Fair Accountant</w:t>
      </w:r>
    </w:p>
    <w:p w:rsidR="006A274A" w:rsidRDefault="006A274A" w:rsidP="009C6846">
      <w:pPr>
        <w:pStyle w:val="CodeItalic"/>
      </w:pPr>
      <w:r w:rsidRPr="00FB27C1">
        <w:t xml:space="preserve">     Id: 7     Name: Will Smith</w:t>
      </w:r>
    </w:p>
    <w:p w:rsidR="006A274A" w:rsidRPr="00A03EA7" w:rsidRDefault="006A274A" w:rsidP="00163625">
      <w:pPr>
        <w:pStyle w:val="Code"/>
        <w:ind w:firstLine="0"/>
        <w:rPr>
          <w:b/>
          <w:color w:val="FF0000"/>
        </w:rPr>
      </w:pPr>
    </w:p>
    <w:p w:rsidR="00D074D0" w:rsidRDefault="00D074D0" w:rsidP="00163625">
      <w:pPr>
        <w:pStyle w:val="Caption"/>
      </w:pPr>
      <w:bookmarkStart w:id="784" w:name="_Ref270857246"/>
      <w:bookmarkStart w:id="785" w:name="_Ref305991510"/>
    </w:p>
    <w:p w:rsidR="006A274A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784"/>
      <w:bookmarkEnd w:id="785"/>
      <w:r>
        <w:t xml:space="preserve"> Embedded SQL Routine to Display the Actors Class "Reference to Embedded Class" Property, MyHome – MyPackage.Address Class</w:t>
      </w:r>
    </w:p>
    <w:p w:rsidR="006A274A" w:rsidRDefault="006A274A" w:rsidP="00163625">
      <w:pPr>
        <w:pStyle w:val="Code"/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E13898">
        <w:rPr>
          <w:color w:val="auto"/>
        </w:rPr>
        <w:t>SQLROUTINE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>;Start of routine to hold Embedded SQL</w:t>
      </w:r>
      <w:r w:rsidRPr="00E13898">
        <w:rPr>
          <w:color w:val="auto"/>
        </w:rPr>
        <w:br/>
      </w:r>
      <w:r w:rsidRPr="00E13898">
        <w:rPr>
          <w:color w:val="auto"/>
        </w:rPr>
        <w:br/>
      </w:r>
      <w:r w:rsidRPr="00E13898">
        <w:rPr>
          <w:color w:val="auto"/>
        </w:rPr>
        <w:tab/>
        <w:t>New Id, Name, Street, City, State, Zip ;Host variables, pass</w:t>
      </w:r>
      <w:r>
        <w:rPr>
          <w:color w:val="auto"/>
        </w:rPr>
        <w:t xml:space="preserve">ed to </w:t>
      </w:r>
      <w:r w:rsidRPr="00E13898">
        <w:rPr>
          <w:color w:val="auto"/>
        </w:rPr>
        <w:t>Embedded SQL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br/>
      </w:r>
      <w:r>
        <w:rPr>
          <w:color w:val="auto"/>
        </w:rPr>
        <w:tab/>
        <w:t>&amp;sql(</w:t>
      </w:r>
      <w:r>
        <w:rPr>
          <w:color w:val="auto"/>
        </w:rPr>
        <w:tab/>
      </w:r>
      <w:r w:rsidRPr="00E13898">
        <w:rPr>
          <w:color w:val="auto"/>
        </w:rPr>
        <w:br/>
      </w:r>
      <w:r w:rsidRPr="00E13898">
        <w:rPr>
          <w:color w:val="auto"/>
        </w:rPr>
        <w:tab/>
      </w:r>
      <w:r w:rsidRPr="00E13898">
        <w:rPr>
          <w:color w:val="auto"/>
        </w:rPr>
        <w:tab/>
        <w:t>Declare MyCursor CURSOR FO</w:t>
      </w:r>
      <w:r>
        <w:rPr>
          <w:color w:val="auto"/>
        </w:rPr>
        <w:t>R</w:t>
      </w:r>
      <w:r>
        <w:rPr>
          <w:color w:val="auto"/>
        </w:rPr>
        <w:tab/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</w:r>
      <w:r w:rsidRPr="00E13898">
        <w:rPr>
          <w:color w:val="auto"/>
        </w:rPr>
        <w:tab/>
        <w:t>SELECT ID, Name, MyHome_Street, MyHome_City, MyHome_State, MyHome_Zip</w:t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  <w:t>     </w:t>
      </w:r>
      <w:r w:rsidRPr="00E13898">
        <w:rPr>
          <w:color w:val="auto"/>
        </w:rPr>
        <w:tab/>
        <w:t>INTO :Id, :Name, :Street, :City, :State, :Zip</w:t>
      </w:r>
      <w:r w:rsidRPr="00E13898">
        <w:rPr>
          <w:color w:val="auto"/>
        </w:rPr>
        <w:br/>
      </w:r>
      <w:r w:rsidRPr="00E13898">
        <w:rPr>
          <w:color w:val="auto"/>
        </w:rPr>
        <w:tab/>
        <w:t>     </w:t>
      </w:r>
      <w:r w:rsidRPr="00E13898">
        <w:rPr>
          <w:color w:val="auto"/>
        </w:rPr>
        <w:tab/>
        <w:t>FROM MyPackage.Actor</w:t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  <w:t>     </w:t>
      </w:r>
      <w:r w:rsidRPr="00E13898">
        <w:rPr>
          <w:color w:val="auto"/>
        </w:rPr>
        <w:tab/>
        <w:t>ORDER BY MyPackage.Actor.Name)</w:t>
      </w:r>
      <w:r w:rsidRPr="00E13898">
        <w:rPr>
          <w:color w:val="auto"/>
        </w:rPr>
        <w:br/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  <w:t>&amp;sql(OPEN MyCursor)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>;Open Cursor to start at top of data</w:t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  <w:t>&amp;sql(FETCH MyCursor)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>;Does initial Fetch of data</w:t>
      </w:r>
      <w:r w:rsidRPr="00E13898">
        <w:rPr>
          <w:color w:val="auto"/>
        </w:rPr>
        <w:br/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  <w:t>While (SQLCODE = 0) {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>;loop as long as we have a good SQLCODE</w:t>
      </w:r>
      <w:r w:rsidRPr="00E13898">
        <w:rPr>
          <w:color w:val="auto"/>
        </w:rPr>
        <w:br/>
      </w:r>
      <w:r w:rsidRPr="00E13898">
        <w:rPr>
          <w:color w:val="auto"/>
        </w:rPr>
        <w:tab/>
        <w:t> </w:t>
      </w:r>
      <w:r w:rsidRPr="00E13898">
        <w:rPr>
          <w:color w:val="auto"/>
        </w:rPr>
        <w:tab/>
        <w:t xml:space="preserve">Write !,?5,"Id: ",Id </w:t>
      </w:r>
      <w:r>
        <w:rPr>
          <w:color w:val="auto"/>
        </w:rPr>
        <w:tab/>
      </w:r>
      <w:r>
        <w:rPr>
          <w:color w:val="auto"/>
        </w:rPr>
        <w:tab/>
      </w:r>
      <w:r w:rsidRPr="00E13898">
        <w:rPr>
          <w:color w:val="auto"/>
        </w:rPr>
        <w:t>;good return code, display data</w:t>
      </w:r>
      <w:r>
        <w:rPr>
          <w:color w:val="auto"/>
        </w:rPr>
        <w:br/>
        <w:t> </w:t>
      </w:r>
      <w:r>
        <w:rPr>
          <w:color w:val="auto"/>
        </w:rPr>
        <w:tab/>
      </w:r>
      <w:r>
        <w:rPr>
          <w:color w:val="auto"/>
        </w:rPr>
        <w:tab/>
        <w:t>Write ?15,"Name: ",Name</w:t>
      </w:r>
      <w:r>
        <w:rPr>
          <w:color w:val="auto"/>
        </w:rPr>
        <w:br/>
        <w:t> </w:t>
      </w:r>
      <w:r>
        <w:rPr>
          <w:color w:val="auto"/>
        </w:rPr>
        <w:tab/>
      </w:r>
      <w:r>
        <w:rPr>
          <w:color w:val="auto"/>
        </w:rPr>
        <w:tab/>
        <w:t>I</w:t>
      </w:r>
      <w:r w:rsidRPr="00E13898">
        <w:rPr>
          <w:color w:val="auto"/>
        </w:rPr>
        <w:t>f Street'="" Write ?40,"Street : ",Street</w:t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</w:r>
      <w:r w:rsidRPr="00E13898">
        <w:rPr>
          <w:color w:val="auto"/>
        </w:rPr>
        <w:tab/>
        <w:t xml:space="preserve">If City'=""   Write !,?40,"City </w:t>
      </w:r>
      <w:r>
        <w:rPr>
          <w:color w:val="auto"/>
        </w:rPr>
        <w:t xml:space="preserve">  </w:t>
      </w:r>
      <w:r w:rsidRPr="00E13898">
        <w:rPr>
          <w:color w:val="auto"/>
        </w:rPr>
        <w:t>: ",City</w:t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</w:r>
      <w:r w:rsidRPr="00E13898">
        <w:rPr>
          <w:color w:val="auto"/>
        </w:rPr>
        <w:tab/>
        <w:t xml:space="preserve">If State'=""  Write !,?40,"State </w:t>
      </w:r>
      <w:r>
        <w:rPr>
          <w:color w:val="auto"/>
        </w:rPr>
        <w:t xml:space="preserve"> </w:t>
      </w:r>
      <w:r w:rsidRPr="00E13898">
        <w:rPr>
          <w:color w:val="auto"/>
        </w:rPr>
        <w:t>: ",State</w:t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</w:r>
      <w:r w:rsidRPr="00E13898">
        <w:rPr>
          <w:color w:val="auto"/>
        </w:rPr>
        <w:tab/>
        <w:t>If Zip'=""    Write !,?40,"Zip</w:t>
      </w:r>
      <w:r>
        <w:rPr>
          <w:color w:val="auto"/>
        </w:rPr>
        <w:t xml:space="preserve">   </w:t>
      </w:r>
      <w:r w:rsidRPr="00E13898">
        <w:rPr>
          <w:color w:val="auto"/>
        </w:rPr>
        <w:t xml:space="preserve"> : ",Zip</w:t>
      </w:r>
    </w:p>
    <w:p w:rsidR="006A274A" w:rsidRPr="00E13898" w:rsidRDefault="006A274A" w:rsidP="00163625">
      <w:pPr>
        <w:pStyle w:val="Code"/>
        <w:ind w:firstLine="0"/>
        <w:rPr>
          <w:b/>
          <w:color w:val="auto"/>
        </w:rPr>
      </w:pPr>
      <w:r w:rsidRPr="00E13898">
        <w:rPr>
          <w:color w:val="auto"/>
        </w:rPr>
        <w:t> </w:t>
      </w:r>
      <w:r w:rsidRPr="00E13898">
        <w:rPr>
          <w:color w:val="auto"/>
        </w:rPr>
        <w:tab/>
      </w:r>
      <w:r w:rsidRPr="00E13898">
        <w:rPr>
          <w:color w:val="auto"/>
        </w:rPr>
        <w:tab/>
        <w:t>&amp;sql(FETCH MyCursor)</w:t>
      </w:r>
      <w:r w:rsidRPr="00E13898">
        <w:rPr>
          <w:color w:val="auto"/>
        </w:rPr>
        <w:tab/>
      </w:r>
      <w:r w:rsidRPr="00E13898">
        <w:rPr>
          <w:color w:val="auto"/>
        </w:rPr>
        <w:tab/>
        <w:t>;do subsequent fetches</w:t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  <w:t> }</w:t>
      </w:r>
      <w:r w:rsidRPr="00E13898">
        <w:rPr>
          <w:color w:val="auto"/>
        </w:rPr>
        <w:br/>
      </w:r>
      <w:r w:rsidRPr="00E13898">
        <w:rPr>
          <w:color w:val="auto"/>
        </w:rPr>
        <w:br/>
        <w:t> </w:t>
      </w:r>
      <w:r w:rsidRPr="00E13898">
        <w:rPr>
          <w:color w:val="auto"/>
        </w:rPr>
        <w:tab/>
        <w:t> &amp;sql(CLOSE MyCursor)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>;need to close cursor</w:t>
      </w:r>
      <w:r w:rsidRPr="00E13898">
        <w:rPr>
          <w:color w:val="auto"/>
        </w:rPr>
        <w:br/>
      </w:r>
    </w:p>
    <w:p w:rsidR="006A274A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511C5D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  <w:r w:rsidRPr="00511C5D">
        <w:rPr>
          <w:color w:val="auto"/>
        </w:rPr>
        <w:t> </w:t>
      </w:r>
    </w:p>
    <w:p w:rsidR="006A274A" w:rsidRPr="00CF4903" w:rsidRDefault="006A274A" w:rsidP="00163625">
      <w:pPr>
        <w:pStyle w:val="Code"/>
        <w:ind w:firstLine="0"/>
        <w:rPr>
          <w:b/>
          <w:color w:val="FF0000"/>
        </w:rPr>
      </w:pPr>
      <w:r w:rsidRPr="00CF4903">
        <w:rPr>
          <w:b/>
          <w:color w:val="FF0000"/>
        </w:rPr>
        <w:t xml:space="preserve"> </w:t>
      </w:r>
    </w:p>
    <w:p w:rsidR="006A274A" w:rsidRPr="00CF4903" w:rsidRDefault="006A274A" w:rsidP="009C6846">
      <w:pPr>
        <w:pStyle w:val="CodeItalic"/>
      </w:pPr>
      <w:r w:rsidRPr="00CF4903">
        <w:t xml:space="preserve">     Id: 10    Name: Ally Sheedy             </w:t>
      </w:r>
      <w:r>
        <w:t xml:space="preserve">    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8     Name: Ann Margaret            </w:t>
      </w:r>
      <w:r>
        <w:t xml:space="preserve">  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6     Name: Carol Burnett           </w:t>
      </w:r>
      <w:r>
        <w:t xml:space="preserve">    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3     Name: Clint Eastwood          </w:t>
      </w:r>
      <w:r>
        <w:t xml:space="preserve">   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9     Name: Dean Martin             </w:t>
      </w:r>
      <w:r>
        <w:t xml:space="preserve">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11    Name: Humphrey Bogart         </w:t>
      </w:r>
      <w:r>
        <w:t xml:space="preserve">     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2     Name: Jodie Foster            </w:t>
      </w:r>
      <w:r>
        <w:t xml:space="preserve">     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1     Name: John Wayne              </w:t>
      </w:r>
      <w:r>
        <w:t xml:space="preserve">     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5     Name: Johnny Depp             </w:t>
      </w:r>
      <w:r>
        <w:t xml:space="preserve">     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4     Name: Julie Andrews      Street : 123 Main St.</w:t>
      </w:r>
    </w:p>
    <w:p w:rsidR="006A274A" w:rsidRPr="00CF4903" w:rsidRDefault="006A274A" w:rsidP="009C6846">
      <w:pPr>
        <w:pStyle w:val="CodeItalic"/>
      </w:pPr>
      <w:r w:rsidRPr="00CF4903">
        <w:t xml:space="preserve">                                        City </w:t>
      </w:r>
      <w:r>
        <w:t xml:space="preserve">  </w:t>
      </w:r>
      <w:r w:rsidRPr="00CF4903">
        <w:t>: Marlboro</w:t>
      </w:r>
    </w:p>
    <w:p w:rsidR="006A274A" w:rsidRPr="00CF4903" w:rsidRDefault="006A274A" w:rsidP="009C6846">
      <w:pPr>
        <w:pStyle w:val="CodeItalic"/>
      </w:pPr>
      <w:r w:rsidRPr="00CF4903">
        <w:t xml:space="preserve">                                        State </w:t>
      </w:r>
      <w:r>
        <w:t xml:space="preserve"> </w:t>
      </w:r>
      <w:r w:rsidRPr="00CF4903">
        <w:t>: MA</w:t>
      </w:r>
    </w:p>
    <w:p w:rsidR="006A274A" w:rsidRPr="00CF4903" w:rsidRDefault="006A274A" w:rsidP="009C6846">
      <w:pPr>
        <w:pStyle w:val="CodeItalic"/>
      </w:pPr>
      <w:r w:rsidRPr="00CF4903">
        <w:t xml:space="preserve">                                        Zip </w:t>
      </w:r>
      <w:r>
        <w:t xml:space="preserve">   </w:t>
      </w:r>
      <w:r w:rsidRPr="00CF4903">
        <w:t xml:space="preserve">: </w:t>
      </w:r>
      <w:r>
        <w:t xml:space="preserve">01752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12    Name: Katharine Hepburn        </w:t>
      </w:r>
      <w:r>
        <w:t xml:space="preserve">                 </w:t>
      </w:r>
    </w:p>
    <w:p w:rsidR="006A274A" w:rsidRPr="00CF4903" w:rsidRDefault="006A274A" w:rsidP="009C6846">
      <w:pPr>
        <w:pStyle w:val="CodeItalic"/>
      </w:pPr>
      <w:r w:rsidRPr="00CF4903">
        <w:t xml:space="preserve">     Id: 7     Name: Will Smith          </w:t>
      </w:r>
      <w:r>
        <w:t xml:space="preserve">                       </w:t>
      </w:r>
    </w:p>
    <w:p w:rsidR="006A274A" w:rsidRDefault="006A274A" w:rsidP="00163625">
      <w:pPr>
        <w:pStyle w:val="Code"/>
        <w:ind w:firstLine="0"/>
        <w:rPr>
          <w:b/>
          <w:color w:val="FF0000"/>
        </w:rPr>
      </w:pPr>
    </w:p>
    <w:p w:rsidR="006A274A" w:rsidRDefault="006A274A" w:rsidP="00163625">
      <w:pPr>
        <w:pStyle w:val="Code"/>
        <w:ind w:firstLine="0"/>
        <w:rPr>
          <w:b/>
          <w:color w:val="FF0000"/>
        </w:rPr>
      </w:pPr>
    </w:p>
    <w:p w:rsidR="00D074D0" w:rsidRDefault="00D074D0" w:rsidP="00163625">
      <w:pPr>
        <w:pStyle w:val="Caption"/>
      </w:pPr>
      <w:bookmarkStart w:id="786" w:name="_Ref270861044"/>
    </w:p>
    <w:p w:rsidR="006A274A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786"/>
      <w:r>
        <w:t xml:space="preserve"> Dynamic SQL Routine to Display the Actors Class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t> </w:t>
      </w:r>
      <w:r w:rsidRPr="00E13898">
        <w:rPr>
          <w:color w:val="auto"/>
        </w:rPr>
        <w:t>SQLROUTINE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 xml:space="preserve">;Start of routine to hold </w:t>
      </w:r>
      <w:r>
        <w:rPr>
          <w:color w:val="auto"/>
        </w:rPr>
        <w:t>Dynamic</w:t>
      </w:r>
      <w:r w:rsidRPr="00E13898">
        <w:rPr>
          <w:color w:val="auto"/>
        </w:rPr>
        <w:t xml:space="preserve"> SQL</w:t>
      </w:r>
      <w:r w:rsidRPr="00E13898">
        <w:rPr>
          <w:color w:val="auto"/>
        </w:rPr>
        <w:br/>
      </w:r>
    </w:p>
    <w:p w:rsidR="006A274A" w:rsidRPr="003A34F2" w:rsidRDefault="006A274A" w:rsidP="00163625">
      <w:pPr>
        <w:pStyle w:val="Code"/>
        <w:ind w:firstLine="0"/>
        <w:rPr>
          <w:color w:val="000000" w:themeColor="text1"/>
        </w:rPr>
      </w:pPr>
      <w:r w:rsidRPr="003A34F2">
        <w:rPr>
          <w:color w:val="000000" w:themeColor="text1"/>
        </w:rPr>
        <w:t>   Set MyQuery="SELECT * FROM MyPackage.Actor"</w:t>
      </w:r>
      <w:r w:rsidRPr="003A34F2">
        <w:rPr>
          <w:color w:val="000000" w:themeColor="text1"/>
        </w:rPr>
        <w:tab/>
        <w:t>;Define the Query</w:t>
      </w:r>
      <w:r w:rsidRPr="003A34F2">
        <w:rPr>
          <w:color w:val="000000" w:themeColor="text1"/>
        </w:rPr>
        <w:br/>
      </w:r>
      <w:r w:rsidRPr="003A34F2">
        <w:rPr>
          <w:color w:val="000000" w:themeColor="text1"/>
        </w:rPr>
        <w:br/>
        <w:t>   Set ActorOref = ##class(%SQL.Statement).%New() ;</w:t>
      </w:r>
      <w:r w:rsidR="00AF6EDA">
        <w:rPr>
          <w:color w:val="000000" w:themeColor="text1"/>
        </w:rPr>
        <w:t xml:space="preserve">New Instance of %SQL.Statement </w:t>
      </w:r>
      <w:r w:rsidRPr="003A34F2">
        <w:rPr>
          <w:color w:val="000000" w:themeColor="text1"/>
        </w:rPr>
        <w:br/>
      </w:r>
      <w:r w:rsidRPr="003A34F2">
        <w:rPr>
          <w:color w:val="000000" w:themeColor="text1"/>
        </w:rPr>
        <w:br/>
        <w:t>   Set Status = ActorOref.%Prepare(MyQuery) ;Prepare the Query</w:t>
      </w:r>
      <w:r w:rsidRPr="003A34F2">
        <w:rPr>
          <w:color w:val="000000" w:themeColor="text1"/>
        </w:rPr>
        <w:br/>
      </w:r>
      <w:r w:rsidRPr="003A34F2">
        <w:rPr>
          <w:color w:val="000000" w:themeColor="text1"/>
        </w:rPr>
        <w:br/>
        <w:t>   Set ResultSet = ActorOref.%Execute() ;Execute the Query</w:t>
      </w:r>
      <w:r w:rsidRPr="003A34F2">
        <w:rPr>
          <w:color w:val="000000" w:themeColor="text1"/>
        </w:rPr>
        <w:br/>
      </w:r>
      <w:r w:rsidRPr="003A34F2">
        <w:rPr>
          <w:color w:val="000000" w:themeColor="text1"/>
        </w:rPr>
        <w:br/>
        <w:t>   While ResultSet.%Next() {</w:t>
      </w:r>
      <w:r w:rsidRPr="003A34F2">
        <w:rPr>
          <w:color w:val="000000" w:themeColor="text1"/>
        </w:rPr>
        <w:tab/>
      </w:r>
      <w:r w:rsidRPr="003A34F2">
        <w:rPr>
          <w:color w:val="000000" w:themeColor="text1"/>
        </w:rPr>
        <w:tab/>
      </w:r>
      <w:r w:rsidRPr="003A34F2">
        <w:rPr>
          <w:color w:val="000000" w:themeColor="text1"/>
        </w:rPr>
        <w:tab/>
        <w:t>;Return each row of the Query</w:t>
      </w:r>
      <w:r w:rsidRPr="003A34F2">
        <w:rPr>
          <w:color w:val="000000" w:themeColor="text1"/>
        </w:rPr>
        <w:br/>
      </w:r>
      <w:r w:rsidRPr="003A34F2">
        <w:rPr>
          <w:color w:val="000000" w:themeColor="text1"/>
        </w:rPr>
        <w:tab/>
        <w:t>  Write !,?5,"Id: ",ResultSet.Id </w:t>
      </w:r>
      <w:r w:rsidRPr="003A34F2">
        <w:rPr>
          <w:color w:val="000000" w:themeColor="text1"/>
        </w:rPr>
        <w:tab/>
      </w:r>
      <w:r w:rsidRPr="003A34F2">
        <w:rPr>
          <w:color w:val="000000" w:themeColor="text1"/>
        </w:rPr>
        <w:tab/>
        <w:t>;good return code, display data</w:t>
      </w:r>
      <w:r w:rsidRPr="003A34F2">
        <w:rPr>
          <w:color w:val="000000" w:themeColor="text1"/>
        </w:rPr>
        <w:br/>
        <w:t> </w:t>
      </w:r>
      <w:r w:rsidRPr="003A34F2">
        <w:rPr>
          <w:color w:val="000000" w:themeColor="text1"/>
        </w:rPr>
        <w:tab/>
        <w:t>  Write ?15,ResultSet.Name</w:t>
      </w:r>
      <w:r w:rsidRPr="003A34F2">
        <w:rPr>
          <w:color w:val="000000" w:themeColor="text1"/>
        </w:rPr>
        <w:br/>
        <w:t> </w:t>
      </w:r>
      <w:r w:rsidRPr="003A34F2">
        <w:rPr>
          <w:color w:val="000000" w:themeColor="text1"/>
        </w:rPr>
        <w:tab/>
        <w:t>  Write ?40,ResultSet.FavoriteColor</w:t>
      </w:r>
      <w:r w:rsidRPr="003A34F2">
        <w:rPr>
          <w:color w:val="000000" w:themeColor="text1"/>
        </w:rPr>
        <w:br/>
        <w:t>   }</w:t>
      </w:r>
    </w:p>
    <w:p w:rsidR="006A274A" w:rsidRPr="003A34F2" w:rsidRDefault="006A274A" w:rsidP="00163625">
      <w:pPr>
        <w:pStyle w:val="Code"/>
        <w:ind w:firstLine="0"/>
        <w:rPr>
          <w:color w:val="000000" w:themeColor="text1"/>
        </w:rPr>
      </w:pPr>
    </w:p>
    <w:p w:rsidR="006A274A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511C5D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  <w:r w:rsidRPr="00511C5D">
        <w:rPr>
          <w:color w:val="auto"/>
        </w:rPr>
        <w:t> </w:t>
      </w:r>
    </w:p>
    <w:p w:rsidR="006A274A" w:rsidRPr="00153ABF" w:rsidRDefault="006A274A" w:rsidP="00163625">
      <w:pPr>
        <w:pStyle w:val="Code"/>
        <w:ind w:firstLine="0"/>
        <w:rPr>
          <w:color w:val="auto"/>
        </w:rPr>
      </w:pPr>
    </w:p>
    <w:p w:rsidR="006A274A" w:rsidRPr="003A34F2" w:rsidRDefault="006A274A" w:rsidP="009C6846">
      <w:pPr>
        <w:pStyle w:val="CodeItalic"/>
      </w:pPr>
      <w:r w:rsidRPr="003A34F2">
        <w:t xml:space="preserve">     Id: 1     John Wayne               Blue</w:t>
      </w:r>
    </w:p>
    <w:p w:rsidR="006A274A" w:rsidRPr="003A34F2" w:rsidRDefault="006A274A" w:rsidP="009C6846">
      <w:pPr>
        <w:pStyle w:val="CodeItalic"/>
      </w:pPr>
      <w:r w:rsidRPr="003A34F2">
        <w:t xml:space="preserve">     Id: 2     Jodie Foster             Green</w:t>
      </w:r>
    </w:p>
    <w:p w:rsidR="006A274A" w:rsidRPr="003A34F2" w:rsidRDefault="006A274A" w:rsidP="009C6846">
      <w:pPr>
        <w:pStyle w:val="CodeItalic"/>
      </w:pPr>
      <w:r w:rsidRPr="003A34F2">
        <w:t xml:space="preserve">     Id: 3     Clint Eastwood           Cyan</w:t>
      </w:r>
    </w:p>
    <w:p w:rsidR="006A274A" w:rsidRPr="003A34F2" w:rsidRDefault="006A274A" w:rsidP="009C6846">
      <w:pPr>
        <w:pStyle w:val="CodeItalic"/>
      </w:pPr>
      <w:r w:rsidRPr="003A34F2">
        <w:t xml:space="preserve">     Id: 4     Julie Andrews            Brown</w:t>
      </w:r>
    </w:p>
    <w:p w:rsidR="006A274A" w:rsidRPr="003A34F2" w:rsidRDefault="006A274A" w:rsidP="009C6846">
      <w:pPr>
        <w:pStyle w:val="CodeItalic"/>
      </w:pPr>
      <w:r w:rsidRPr="003A34F2">
        <w:t xml:space="preserve">     Id: 5     Johnny Depp              Tan</w:t>
      </w:r>
    </w:p>
    <w:p w:rsidR="006A274A" w:rsidRPr="003A34F2" w:rsidRDefault="006A274A" w:rsidP="009C6846">
      <w:pPr>
        <w:pStyle w:val="CodeItalic"/>
      </w:pPr>
      <w:r w:rsidRPr="003A34F2">
        <w:t xml:space="preserve">     Id: 6     Carol Burnett            Red</w:t>
      </w:r>
    </w:p>
    <w:p w:rsidR="006A274A" w:rsidRPr="003A34F2" w:rsidRDefault="006A274A" w:rsidP="009C6846">
      <w:pPr>
        <w:pStyle w:val="CodeItalic"/>
      </w:pPr>
      <w:r w:rsidRPr="003A34F2">
        <w:t xml:space="preserve">     Id: 7     Will Smith               Navy</w:t>
      </w:r>
    </w:p>
    <w:p w:rsidR="006A274A" w:rsidRPr="003A34F2" w:rsidRDefault="006A274A" w:rsidP="009C6846">
      <w:pPr>
        <w:pStyle w:val="CodeItalic"/>
      </w:pPr>
      <w:r w:rsidRPr="003A34F2">
        <w:t xml:space="preserve">     Id: 8     Ann Margaret             Yellow</w:t>
      </w:r>
    </w:p>
    <w:p w:rsidR="006A274A" w:rsidRPr="003A34F2" w:rsidRDefault="006A274A" w:rsidP="009C6846">
      <w:pPr>
        <w:pStyle w:val="CodeItalic"/>
      </w:pPr>
      <w:r w:rsidRPr="003A34F2">
        <w:t xml:space="preserve">     Id: 9     Dean Martin              Green</w:t>
      </w:r>
    </w:p>
    <w:p w:rsidR="006A274A" w:rsidRPr="003A34F2" w:rsidRDefault="006A274A" w:rsidP="009C6846">
      <w:pPr>
        <w:pStyle w:val="CodeItalic"/>
      </w:pPr>
      <w:r w:rsidRPr="003A34F2">
        <w:t xml:space="preserve">     Id: 10    Ally Sheedy              Black</w:t>
      </w:r>
    </w:p>
    <w:p w:rsidR="006A274A" w:rsidRPr="003A34F2" w:rsidRDefault="006A274A" w:rsidP="009C6846">
      <w:pPr>
        <w:pStyle w:val="CodeItalic"/>
      </w:pPr>
      <w:r w:rsidRPr="003A34F2">
        <w:t xml:space="preserve">     Id: 11    Humphrey Bogart          Brown</w:t>
      </w:r>
    </w:p>
    <w:p w:rsidR="006A274A" w:rsidRDefault="006A274A" w:rsidP="009C6846">
      <w:pPr>
        <w:pStyle w:val="CodeItalic"/>
      </w:pPr>
      <w:r w:rsidRPr="003A34F2">
        <w:t xml:space="preserve">     Id: 12    Katharine Hepburn        Blue</w:t>
      </w:r>
    </w:p>
    <w:p w:rsidR="006A274A" w:rsidRPr="00FA2BF2" w:rsidRDefault="006A274A" w:rsidP="00163625">
      <w:pPr>
        <w:pStyle w:val="Code"/>
        <w:ind w:firstLine="0"/>
        <w:rPr>
          <w:b/>
          <w:color w:val="FF0000"/>
        </w:rPr>
      </w:pPr>
    </w:p>
    <w:p w:rsidR="00D074D0" w:rsidRDefault="00D074D0" w:rsidP="00163625">
      <w:pPr>
        <w:pStyle w:val="Caption"/>
      </w:pPr>
      <w:bookmarkStart w:id="787" w:name="_Ref304136297"/>
    </w:p>
    <w:p w:rsidR="006A274A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787"/>
      <w:r>
        <w:t xml:space="preserve"> Dynamic SQL Routine to Display the Actors Class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t> </w:t>
      </w:r>
      <w:r w:rsidRPr="00E13898">
        <w:rPr>
          <w:color w:val="auto"/>
        </w:rPr>
        <w:t>SQLROUTINE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 xml:space="preserve">;Start of routine to hold </w:t>
      </w:r>
      <w:r>
        <w:rPr>
          <w:color w:val="auto"/>
        </w:rPr>
        <w:t>Dynamic</w:t>
      </w:r>
      <w:r w:rsidRPr="00E13898">
        <w:rPr>
          <w:color w:val="auto"/>
        </w:rPr>
        <w:t xml:space="preserve"> SQL</w:t>
      </w:r>
      <w:r w:rsidRPr="00E13898">
        <w:rPr>
          <w:color w:val="auto"/>
        </w:rPr>
        <w:br/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</w:t>
      </w:r>
      <w:r w:rsidRPr="00EE58AD">
        <w:rPr>
          <w:color w:val="auto"/>
        </w:rPr>
        <w:t>Set MyQuery="SELECT * FROM MyPackage.Actor</w:t>
      </w:r>
      <w:r>
        <w:rPr>
          <w:color w:val="auto"/>
        </w:rPr>
        <w:t>s</w:t>
      </w:r>
      <w:r w:rsidRPr="00EE58AD">
        <w:rPr>
          <w:color w:val="auto"/>
        </w:rPr>
        <w:t>"</w:t>
      </w:r>
      <w:r w:rsidRPr="00EE58AD">
        <w:rPr>
          <w:color w:val="auto"/>
        </w:rPr>
        <w:tab/>
        <w:t>;Define the Query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br/>
        <w:t> </w:t>
      </w:r>
      <w:r>
        <w:rPr>
          <w:color w:val="auto"/>
        </w:rPr>
        <w:t xml:space="preserve">  </w:t>
      </w:r>
      <w:r w:rsidRPr="00EE58AD">
        <w:rPr>
          <w:color w:val="auto"/>
        </w:rPr>
        <w:t>Set </w:t>
      </w:r>
      <w:r>
        <w:rPr>
          <w:color w:val="auto"/>
        </w:rPr>
        <w:t>ActorOref</w:t>
      </w:r>
      <w:r w:rsidRPr="00EE58AD">
        <w:rPr>
          <w:color w:val="auto"/>
        </w:rPr>
        <w:t xml:space="preserve"> = ##class(%SQL.Statement).%New()</w:t>
      </w:r>
      <w:r>
        <w:rPr>
          <w:color w:val="auto"/>
        </w:rPr>
        <w:t xml:space="preserve"> ;</w:t>
      </w:r>
      <w:r w:rsidR="00AF6EDA">
        <w:rPr>
          <w:color w:val="auto"/>
        </w:rPr>
        <w:t xml:space="preserve">New Instance of %SQL.Statement 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t> </w:t>
      </w:r>
      <w:r>
        <w:rPr>
          <w:color w:val="auto"/>
        </w:rPr>
        <w:t xml:space="preserve">  </w:t>
      </w:r>
      <w:r w:rsidRPr="00EE58AD">
        <w:rPr>
          <w:color w:val="auto"/>
        </w:rPr>
        <w:t xml:space="preserve">Set Status = </w:t>
      </w:r>
      <w:r>
        <w:rPr>
          <w:color w:val="auto"/>
        </w:rPr>
        <w:t>ActorOref</w:t>
      </w:r>
      <w:r w:rsidRPr="00EE58AD">
        <w:rPr>
          <w:color w:val="auto"/>
        </w:rPr>
        <w:t>.%Prepare(MyQuery)</w:t>
      </w:r>
      <w:r>
        <w:rPr>
          <w:color w:val="auto"/>
        </w:rPr>
        <w:tab/>
        <w:t>;Prepare the Query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If +Status'=1 {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  Write !,"Invalid Status returned from the %Prepare Call."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  Write !,"Status: ",Status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  Quit 0</w:t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}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br/>
        <w:t> </w:t>
      </w:r>
      <w:r>
        <w:rPr>
          <w:color w:val="auto"/>
        </w:rPr>
        <w:t xml:space="preserve">  </w:t>
      </w:r>
      <w:r w:rsidRPr="00EE58AD">
        <w:rPr>
          <w:color w:val="auto"/>
        </w:rPr>
        <w:t xml:space="preserve">Set ResultSet = </w:t>
      </w:r>
      <w:r>
        <w:rPr>
          <w:color w:val="auto"/>
        </w:rPr>
        <w:t>ActorOref</w:t>
      </w:r>
      <w:r w:rsidRPr="00EE58AD">
        <w:rPr>
          <w:color w:val="auto"/>
        </w:rPr>
        <w:t>.%Execute()</w:t>
      </w:r>
      <w:r>
        <w:rPr>
          <w:color w:val="auto"/>
        </w:rPr>
        <w:tab/>
        <w:t>;Execute the Query</w:t>
      </w:r>
    </w:p>
    <w:p w:rsidR="006A274A" w:rsidRPr="003A34F2" w:rsidRDefault="006A274A" w:rsidP="00163625">
      <w:pPr>
        <w:pStyle w:val="Code"/>
        <w:ind w:firstLine="0"/>
        <w:rPr>
          <w:color w:val="000000" w:themeColor="text1"/>
        </w:rPr>
      </w:pPr>
      <w:r w:rsidRPr="00EE58AD">
        <w:rPr>
          <w:color w:val="auto"/>
        </w:rPr>
        <w:br/>
      </w:r>
      <w:r w:rsidRPr="003A34F2">
        <w:rPr>
          <w:color w:val="000000" w:themeColor="text1"/>
        </w:rPr>
        <w:t>   While ResultSet.%Next() {</w:t>
      </w:r>
      <w:r w:rsidRPr="003A34F2">
        <w:rPr>
          <w:color w:val="000000" w:themeColor="text1"/>
        </w:rPr>
        <w:tab/>
      </w:r>
      <w:r w:rsidRPr="003A34F2">
        <w:rPr>
          <w:color w:val="000000" w:themeColor="text1"/>
        </w:rPr>
        <w:tab/>
      </w:r>
      <w:r w:rsidRPr="003A34F2">
        <w:rPr>
          <w:color w:val="000000" w:themeColor="text1"/>
        </w:rPr>
        <w:tab/>
        <w:t>;Return each row of the Query</w:t>
      </w:r>
      <w:r w:rsidRPr="003A34F2">
        <w:rPr>
          <w:color w:val="000000" w:themeColor="text1"/>
        </w:rPr>
        <w:br/>
      </w:r>
      <w:r w:rsidRPr="003A34F2">
        <w:rPr>
          <w:color w:val="000000" w:themeColor="text1"/>
        </w:rPr>
        <w:tab/>
        <w:t>  Write !,?5,"Id: ",ResultSet.Id </w:t>
      </w:r>
      <w:r w:rsidRPr="003A34F2">
        <w:rPr>
          <w:color w:val="000000" w:themeColor="text1"/>
        </w:rPr>
        <w:tab/>
      </w:r>
      <w:r w:rsidRPr="003A34F2">
        <w:rPr>
          <w:color w:val="000000" w:themeColor="text1"/>
        </w:rPr>
        <w:tab/>
        <w:t>;good return code, display data</w:t>
      </w:r>
      <w:r w:rsidRPr="003A34F2">
        <w:rPr>
          <w:color w:val="000000" w:themeColor="text1"/>
        </w:rPr>
        <w:br/>
        <w:t> </w:t>
      </w:r>
      <w:r w:rsidRPr="003A34F2">
        <w:rPr>
          <w:color w:val="000000" w:themeColor="text1"/>
        </w:rPr>
        <w:tab/>
        <w:t>  Write ?15,ResultSet.Name</w:t>
      </w:r>
      <w:r w:rsidRPr="003A34F2">
        <w:rPr>
          <w:color w:val="000000" w:themeColor="text1"/>
        </w:rPr>
        <w:br/>
        <w:t> </w:t>
      </w:r>
      <w:r w:rsidRPr="003A34F2">
        <w:rPr>
          <w:color w:val="000000" w:themeColor="text1"/>
        </w:rPr>
        <w:tab/>
        <w:t>  Write ?40,ResultSet.FavoriteColor</w:t>
      </w:r>
      <w:r w:rsidRPr="003A34F2">
        <w:rPr>
          <w:color w:val="000000" w:themeColor="text1"/>
        </w:rPr>
        <w:br/>
        <w:t>   }</w:t>
      </w:r>
    </w:p>
    <w:p w:rsidR="006A274A" w:rsidRPr="00EE58AD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511C5D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  <w:r w:rsidRPr="00511C5D">
        <w:rPr>
          <w:color w:val="auto"/>
        </w:rPr>
        <w:t> </w:t>
      </w:r>
    </w:p>
    <w:p w:rsidR="006A274A" w:rsidRPr="00153ABF" w:rsidRDefault="006A274A" w:rsidP="00163625">
      <w:pPr>
        <w:pStyle w:val="Code"/>
        <w:ind w:firstLine="0"/>
        <w:rPr>
          <w:color w:val="auto"/>
        </w:rPr>
      </w:pPr>
    </w:p>
    <w:p w:rsidR="006A274A" w:rsidRPr="00D80DF9" w:rsidRDefault="006A274A" w:rsidP="009C6846">
      <w:pPr>
        <w:pStyle w:val="CodeItalic"/>
      </w:pPr>
      <w:r w:rsidRPr="00D80DF9">
        <w:t>Invalid Status returned from the %Prepare Call.</w:t>
      </w:r>
    </w:p>
    <w:p w:rsidR="00791244" w:rsidRDefault="006A274A" w:rsidP="009C6846">
      <w:pPr>
        <w:pStyle w:val="CodeItalic"/>
      </w:pPr>
      <w:r w:rsidRPr="00D80DF9">
        <w:t xml:space="preserve">Status: 0 </w:t>
      </w:r>
    </w:p>
    <w:p w:rsidR="006A274A" w:rsidRDefault="006A274A" w:rsidP="009C6846">
      <w:pPr>
        <w:pStyle w:val="CodeItalic"/>
      </w:pPr>
      <w:r w:rsidRPr="00D80DF9">
        <w:t>¤</w:t>
      </w:r>
      <w:r w:rsidRPr="00D80DF9">
        <w:separator/>
      </w:r>
      <w:r w:rsidRPr="00D80DF9">
        <w:t>â% Table 'MYPACKAGE</w:t>
      </w:r>
      <w:r>
        <w:t>.Actor</w:t>
      </w:r>
      <w:r w:rsidRPr="00D80DF9">
        <w:t>' not found</w:t>
      </w:r>
    </w:p>
    <w:p w:rsidR="00583A1F" w:rsidRPr="00FA2BF2" w:rsidRDefault="00583A1F" w:rsidP="009C6846">
      <w:pPr>
        <w:pStyle w:val="CodeItalic"/>
      </w:pPr>
    </w:p>
    <w:p w:rsidR="00D074D0" w:rsidRDefault="00D074D0" w:rsidP="00163625">
      <w:pPr>
        <w:pStyle w:val="Caption"/>
      </w:pPr>
      <w:bookmarkStart w:id="788" w:name="_Ref304137209"/>
    </w:p>
    <w:p w:rsidR="006A274A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788"/>
      <w:r>
        <w:t xml:space="preserve"> Dynamic SQL Routine to Display the Actors Class using %Display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t> </w:t>
      </w:r>
      <w:r w:rsidRPr="00E13898">
        <w:rPr>
          <w:color w:val="auto"/>
        </w:rPr>
        <w:t>SQLROUTINE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 xml:space="preserve">;Start of routine to hold </w:t>
      </w:r>
      <w:r>
        <w:rPr>
          <w:color w:val="auto"/>
        </w:rPr>
        <w:t>Dynamic</w:t>
      </w:r>
      <w:r w:rsidRPr="00E13898">
        <w:rPr>
          <w:color w:val="auto"/>
        </w:rPr>
        <w:t xml:space="preserve"> SQL</w:t>
      </w:r>
      <w:r w:rsidRPr="00E13898">
        <w:rPr>
          <w:color w:val="auto"/>
        </w:rPr>
        <w:br/>
      </w: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</w:t>
      </w:r>
      <w:r w:rsidRPr="00EE58AD">
        <w:rPr>
          <w:color w:val="auto"/>
        </w:rPr>
        <w:t>Set MyQuery="SELECT * FROM MyPackage.Actor"</w:t>
      </w:r>
      <w:r w:rsidRPr="00EE58AD">
        <w:rPr>
          <w:color w:val="auto"/>
        </w:rPr>
        <w:tab/>
        <w:t>;Define the Query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br/>
        <w:t> </w:t>
      </w:r>
      <w:r>
        <w:rPr>
          <w:color w:val="auto"/>
        </w:rPr>
        <w:t xml:space="preserve">  </w:t>
      </w:r>
      <w:r w:rsidRPr="00EE58AD">
        <w:rPr>
          <w:color w:val="auto"/>
        </w:rPr>
        <w:t>Set </w:t>
      </w:r>
      <w:r>
        <w:rPr>
          <w:color w:val="auto"/>
        </w:rPr>
        <w:t>ActorOref</w:t>
      </w:r>
      <w:r w:rsidRPr="00EE58AD">
        <w:rPr>
          <w:color w:val="auto"/>
        </w:rPr>
        <w:t xml:space="preserve"> = ##class(%SQL.Statement).%New()</w:t>
      </w:r>
      <w:r>
        <w:rPr>
          <w:color w:val="auto"/>
        </w:rPr>
        <w:t xml:space="preserve"> ;</w:t>
      </w:r>
      <w:r w:rsidR="00AF6EDA">
        <w:rPr>
          <w:color w:val="auto"/>
        </w:rPr>
        <w:t xml:space="preserve">New Instance of %SQL.Statement 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t> </w:t>
      </w:r>
      <w:r>
        <w:rPr>
          <w:color w:val="auto"/>
        </w:rPr>
        <w:t xml:space="preserve">  </w:t>
      </w:r>
      <w:r w:rsidRPr="00EE58AD">
        <w:rPr>
          <w:color w:val="auto"/>
        </w:rPr>
        <w:t xml:space="preserve">Set Status = </w:t>
      </w:r>
      <w:r>
        <w:rPr>
          <w:color w:val="auto"/>
        </w:rPr>
        <w:t>ActorOref</w:t>
      </w:r>
      <w:r w:rsidRPr="00EE58AD">
        <w:rPr>
          <w:color w:val="auto"/>
        </w:rPr>
        <w:t>.%Prepare(MyQuery)</w:t>
      </w:r>
      <w:r>
        <w:rPr>
          <w:color w:val="auto"/>
        </w:rPr>
        <w:tab/>
        <w:t>;Prepare the Query</w:t>
      </w: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br/>
        <w:t> </w:t>
      </w:r>
      <w:r>
        <w:rPr>
          <w:color w:val="auto"/>
        </w:rPr>
        <w:t xml:space="preserve">  </w:t>
      </w:r>
      <w:r w:rsidRPr="00EE58AD">
        <w:rPr>
          <w:color w:val="auto"/>
        </w:rPr>
        <w:t xml:space="preserve">Set ResultSet = </w:t>
      </w:r>
      <w:r>
        <w:rPr>
          <w:color w:val="auto"/>
        </w:rPr>
        <w:t>ActorOref</w:t>
      </w:r>
      <w:r w:rsidRPr="00EE58AD">
        <w:rPr>
          <w:color w:val="auto"/>
        </w:rPr>
        <w:t>.%Execute()</w:t>
      </w:r>
      <w:r>
        <w:rPr>
          <w:color w:val="auto"/>
        </w:rPr>
        <w:tab/>
      </w:r>
      <w:r w:rsidR="00367A1D">
        <w:rPr>
          <w:color w:val="auto"/>
        </w:rPr>
        <w:tab/>
      </w:r>
      <w:r>
        <w:rPr>
          <w:color w:val="auto"/>
        </w:rPr>
        <w:t>;Execute the Query</w:t>
      </w:r>
    </w:p>
    <w:p w:rsidR="006A274A" w:rsidRPr="007E4BB3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br/>
      </w:r>
      <w:r w:rsidRPr="007E4BB3">
        <w:rPr>
          <w:color w:val="auto"/>
        </w:rPr>
        <w:t>   Do ResultSet.%Display()</w:t>
      </w:r>
      <w:r w:rsidRPr="007E4BB3">
        <w:rPr>
          <w:color w:val="auto"/>
        </w:rPr>
        <w:tab/>
      </w:r>
      <w:r w:rsidRPr="007E4BB3">
        <w:rPr>
          <w:color w:val="auto"/>
        </w:rPr>
        <w:tab/>
      </w:r>
      <w:r w:rsidRPr="007E4BB3">
        <w:rPr>
          <w:color w:val="auto"/>
        </w:rPr>
        <w:tab/>
        <w:t>;Display</w:t>
      </w:r>
    </w:p>
    <w:p w:rsidR="006A274A" w:rsidRPr="00EE58AD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</w:p>
    <w:p w:rsidR="006A274A" w:rsidRPr="00511C5D" w:rsidRDefault="006A274A" w:rsidP="00163625">
      <w:pPr>
        <w:pStyle w:val="Code"/>
        <w:ind w:firstLine="0"/>
        <w:rPr>
          <w:color w:val="auto"/>
        </w:rPr>
      </w:pPr>
      <w:r w:rsidRPr="00511C5D">
        <w:rPr>
          <w:color w:val="auto"/>
        </w:rPr>
        <w:t> </w:t>
      </w:r>
    </w:p>
    <w:p w:rsidR="00CA510F" w:rsidRDefault="006A274A" w:rsidP="009C6846">
      <w:pPr>
        <w:pStyle w:val="CodeItalic"/>
      </w:pPr>
      <w:r w:rsidRPr="000933C9">
        <w:t xml:space="preserve">ID      FavoriteColor   MyAccountant    Name    MyHome_City     </w:t>
      </w:r>
    </w:p>
    <w:p w:rsidR="006A274A" w:rsidRPr="000933C9" w:rsidRDefault="006A274A" w:rsidP="009C6846">
      <w:pPr>
        <w:pStyle w:val="CodeItalic"/>
      </w:pPr>
      <w:r w:rsidRPr="000933C9">
        <w:t>MyHome_StateMyHome_Street       MyHome_Zip</w:t>
      </w:r>
    </w:p>
    <w:p w:rsidR="006A274A" w:rsidRPr="000933C9" w:rsidRDefault="006A274A" w:rsidP="009C6846">
      <w:pPr>
        <w:pStyle w:val="CodeItalic"/>
      </w:pPr>
      <w:r w:rsidRPr="000933C9">
        <w:t>1       Blue            John Wayne</w:t>
      </w:r>
    </w:p>
    <w:p w:rsidR="006A274A" w:rsidRPr="000933C9" w:rsidRDefault="006A274A" w:rsidP="009C6846">
      <w:pPr>
        <w:pStyle w:val="CodeItalic"/>
      </w:pPr>
      <w:r w:rsidRPr="000933C9">
        <w:t>2       Green           Jodie Foster</w:t>
      </w:r>
    </w:p>
    <w:p w:rsidR="006A274A" w:rsidRPr="000933C9" w:rsidRDefault="006A274A" w:rsidP="009C6846">
      <w:pPr>
        <w:pStyle w:val="CodeItalic"/>
      </w:pPr>
      <w:r w:rsidRPr="000933C9">
        <w:t>3       Cyan    2       Clint Eastwood</w:t>
      </w:r>
    </w:p>
    <w:p w:rsidR="006A274A" w:rsidRPr="000933C9" w:rsidRDefault="006A274A" w:rsidP="009C6846">
      <w:pPr>
        <w:pStyle w:val="CodeItalic"/>
      </w:pPr>
      <w:r w:rsidRPr="000933C9">
        <w:t>4       Brown           Julie A</w:t>
      </w:r>
      <w:r w:rsidR="00791244">
        <w:t xml:space="preserve">ndrews   Marlboro        MA </w:t>
      </w:r>
      <w:r w:rsidRPr="000933C9">
        <w:t xml:space="preserve"> 123 Main St.01752</w:t>
      </w:r>
    </w:p>
    <w:p w:rsidR="006A274A" w:rsidRPr="000933C9" w:rsidRDefault="006A274A" w:rsidP="009C6846">
      <w:pPr>
        <w:pStyle w:val="CodeItalic"/>
      </w:pPr>
      <w:r w:rsidRPr="000933C9">
        <w:t>5       Tan             Johnny Depp</w:t>
      </w:r>
    </w:p>
    <w:p w:rsidR="006A274A" w:rsidRPr="000933C9" w:rsidRDefault="006A274A" w:rsidP="009C6846">
      <w:pPr>
        <w:pStyle w:val="CodeItalic"/>
      </w:pPr>
      <w:r w:rsidRPr="000933C9">
        <w:t>6       Red             Carol Burnett</w:t>
      </w:r>
    </w:p>
    <w:p w:rsidR="006A274A" w:rsidRPr="000933C9" w:rsidRDefault="006A274A" w:rsidP="009C6846">
      <w:pPr>
        <w:pStyle w:val="CodeItalic"/>
      </w:pPr>
      <w:r w:rsidRPr="000933C9">
        <w:t>7       Navy            Will Smith</w:t>
      </w:r>
    </w:p>
    <w:p w:rsidR="006A274A" w:rsidRPr="000933C9" w:rsidRDefault="006A274A" w:rsidP="009C6846">
      <w:pPr>
        <w:pStyle w:val="CodeItalic"/>
      </w:pPr>
      <w:r w:rsidRPr="000933C9">
        <w:t>8       Yellow          Ann Margaret</w:t>
      </w:r>
    </w:p>
    <w:p w:rsidR="006A274A" w:rsidRPr="000933C9" w:rsidRDefault="006A274A" w:rsidP="009C6846">
      <w:pPr>
        <w:pStyle w:val="CodeItalic"/>
      </w:pPr>
      <w:r w:rsidRPr="000933C9">
        <w:t>9       Green           Dean Martin</w:t>
      </w:r>
    </w:p>
    <w:p w:rsidR="006A274A" w:rsidRPr="000933C9" w:rsidRDefault="006A274A" w:rsidP="009C6846">
      <w:pPr>
        <w:pStyle w:val="CodeItalic"/>
      </w:pPr>
      <w:r w:rsidRPr="000933C9">
        <w:t>10      Black           Ally Sheedy</w:t>
      </w:r>
    </w:p>
    <w:p w:rsidR="006A274A" w:rsidRPr="000933C9" w:rsidRDefault="006A274A" w:rsidP="009C6846">
      <w:pPr>
        <w:pStyle w:val="CodeItalic"/>
      </w:pPr>
      <w:r w:rsidRPr="000933C9">
        <w:t>11      Brown           Humphrey Bogart</w:t>
      </w:r>
    </w:p>
    <w:p w:rsidR="006A274A" w:rsidRPr="000933C9" w:rsidRDefault="006A274A" w:rsidP="009C6846">
      <w:pPr>
        <w:pStyle w:val="CodeItalic"/>
      </w:pPr>
      <w:r w:rsidRPr="000933C9">
        <w:t>12      Blue    2       Katharine Hepburn</w:t>
      </w:r>
    </w:p>
    <w:p w:rsidR="006A274A" w:rsidRPr="000933C9" w:rsidRDefault="006A274A" w:rsidP="009C6846">
      <w:pPr>
        <w:pStyle w:val="CodeItalic"/>
      </w:pPr>
      <w:r w:rsidRPr="000933C9">
        <w:t xml:space="preserve"> </w:t>
      </w:r>
    </w:p>
    <w:p w:rsidR="006A274A" w:rsidRDefault="006A274A" w:rsidP="009C6846">
      <w:pPr>
        <w:pStyle w:val="CodeItalic"/>
      </w:pPr>
      <w:r w:rsidRPr="000933C9">
        <w:t>12 Rows(s) Affected</w:t>
      </w:r>
    </w:p>
    <w:p w:rsidR="006A274A" w:rsidRPr="000933C9" w:rsidRDefault="006A274A" w:rsidP="00163625">
      <w:pPr>
        <w:pStyle w:val="Code"/>
        <w:ind w:firstLine="0"/>
        <w:rPr>
          <w:b/>
          <w:color w:val="FF0000"/>
        </w:rPr>
      </w:pPr>
    </w:p>
    <w:p w:rsidR="00D074D0" w:rsidRDefault="00D074D0" w:rsidP="00367A1D">
      <w:pPr>
        <w:pStyle w:val="Caption"/>
        <w:keepNext/>
      </w:pPr>
      <w:bookmarkStart w:id="789" w:name="_Ref302304363"/>
    </w:p>
    <w:p w:rsidR="006A274A" w:rsidRPr="003C45D1" w:rsidRDefault="006A274A" w:rsidP="00367A1D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789"/>
      <w:r>
        <w:t xml:space="preserve"> </w:t>
      </w:r>
      <w:r>
        <w:rPr>
          <w:rFonts w:asciiTheme="minorHAnsi" w:hAnsiTheme="minorHAnsi"/>
        </w:rPr>
        <w:t>Dynamic</w:t>
      </w:r>
      <w:r w:rsidRPr="00517CF9">
        <w:rPr>
          <w:rFonts w:asciiTheme="minorHAnsi" w:hAnsiTheme="minorHAnsi"/>
        </w:rPr>
        <w:t xml:space="preserve"> SQL Routine to Display the Actors Class "</w:t>
      </w:r>
      <w:r>
        <w:rPr>
          <w:rFonts w:asciiTheme="minorHAnsi" w:hAnsiTheme="minorHAnsi"/>
        </w:rPr>
        <w:t>Reference to Persistent Object</w:t>
      </w:r>
      <w:r w:rsidRPr="00517CF9">
        <w:rPr>
          <w:rFonts w:asciiTheme="minorHAnsi" w:hAnsiTheme="minorHAnsi"/>
        </w:rPr>
        <w:t>" Property</w:t>
      </w:r>
    </w:p>
    <w:p w:rsidR="006A274A" w:rsidRDefault="006A274A" w:rsidP="00367A1D">
      <w:pPr>
        <w:pStyle w:val="Code"/>
        <w:keepNext/>
        <w:ind w:firstLine="0"/>
        <w:rPr>
          <w:color w:val="auto"/>
        </w:rPr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t> </w:t>
      </w:r>
      <w:r w:rsidRPr="00E13898">
        <w:rPr>
          <w:color w:val="auto"/>
        </w:rPr>
        <w:t>SQLROUTINE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 xml:space="preserve">;Start of routine to hold </w:t>
      </w:r>
      <w:r>
        <w:rPr>
          <w:color w:val="auto"/>
        </w:rPr>
        <w:t>Dynamic</w:t>
      </w:r>
      <w:r w:rsidRPr="00E13898">
        <w:rPr>
          <w:color w:val="auto"/>
        </w:rPr>
        <w:t xml:space="preserve"> SQL</w:t>
      </w:r>
      <w:r w:rsidRPr="00E13898">
        <w:rPr>
          <w:color w:val="auto"/>
        </w:rPr>
        <w:br/>
      </w:r>
    </w:p>
    <w:p w:rsidR="006A274A" w:rsidRPr="00A45E63" w:rsidRDefault="006A274A" w:rsidP="00163625">
      <w:pPr>
        <w:pStyle w:val="Code2"/>
        <w:rPr>
          <w:color w:val="000000" w:themeColor="text1"/>
        </w:rPr>
      </w:pPr>
      <w:r w:rsidRPr="00A45E63">
        <w:rPr>
          <w:color w:val="000000" w:themeColor="text1"/>
        </w:rPr>
        <w:t>Set MyQuery="SELECT Id, Name, FavoriteColor, MyAccountant-&gt;AccountantName "</w:t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tab/>
        <w:t>Set MyQuery=MyQuery_" FROM MyPackage.Actor"</w:t>
      </w:r>
      <w:r w:rsidRPr="00A45E63">
        <w:rPr>
          <w:color w:val="000000" w:themeColor="text1"/>
        </w:rPr>
        <w:tab/>
      </w:r>
      <w:r>
        <w:rPr>
          <w:color w:val="000000" w:themeColor="text1"/>
        </w:rPr>
        <w:tab/>
      </w:r>
      <w:r w:rsidRPr="00A45E63">
        <w:rPr>
          <w:color w:val="000000" w:themeColor="text1"/>
        </w:rPr>
        <w:t>;Define the Query</w:t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tab/>
        <w:t>Set ActorOr</w:t>
      </w:r>
      <w:r w:rsidR="00AF6EDA">
        <w:rPr>
          <w:color w:val="000000" w:themeColor="text1"/>
        </w:rPr>
        <w:t>ef = ##class(%SQL.Stateme</w:t>
      </w:r>
      <w:r w:rsidRPr="00A45E63">
        <w:rPr>
          <w:color w:val="000000" w:themeColor="text1"/>
        </w:rPr>
        <w:t>new Instance of %SQL.Statement</w:t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tab/>
        <w:t xml:space="preserve">Set Status = ActorOref.%Prepare(MyQuery)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A45E63">
        <w:rPr>
          <w:color w:val="000000" w:themeColor="text1"/>
        </w:rPr>
        <w:t>;Prepare the Query</w:t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tab/>
        <w:t>If Status=1 {</w:t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tab/>
        <w:t xml:space="preserve">    Set ResultSet = ActorOref.%Execute()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A45E63">
        <w:rPr>
          <w:color w:val="000000" w:themeColor="text1"/>
        </w:rPr>
        <w:t>;Execute the Query</w:t>
      </w:r>
      <w:r w:rsidRPr="00A45E63">
        <w:rPr>
          <w:color w:val="000000" w:themeColor="text1"/>
        </w:rPr>
        <w:br/>
        <w:t>   </w:t>
      </w:r>
      <w:r w:rsidRPr="00A45E63">
        <w:rPr>
          <w:color w:val="000000" w:themeColor="text1"/>
        </w:rPr>
        <w:tab/>
        <w:t>    While ResultSet.%Next() {</w:t>
      </w:r>
      <w:r w:rsidRPr="00A45E63">
        <w:rPr>
          <w:color w:val="000000" w:themeColor="text1"/>
        </w:rPr>
        <w:tab/>
      </w:r>
      <w:r w:rsidRPr="00A45E63">
        <w:rPr>
          <w:color w:val="000000" w:themeColor="text1"/>
        </w:rPr>
        <w:tab/>
        <w:t>       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A45E63">
        <w:rPr>
          <w:color w:val="000000" w:themeColor="text1"/>
        </w:rPr>
        <w:t>;Return each row of the Query</w:t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tab/>
        <w:t>       Write !,?5,"Id: ",ResultSet.Id</w:t>
      </w:r>
      <w:r w:rsidRPr="00A45E63">
        <w:rPr>
          <w:color w:val="000000" w:themeColor="text1"/>
        </w:rPr>
        <w:br/>
        <w:t> </w:t>
      </w:r>
      <w:r w:rsidRPr="00A45E63">
        <w:rPr>
          <w:color w:val="000000" w:themeColor="text1"/>
        </w:rPr>
        <w:tab/>
        <w:t>       Write ?15,ResultSet.Name</w:t>
      </w:r>
      <w:r w:rsidRPr="00A45E63">
        <w:rPr>
          <w:color w:val="000000" w:themeColor="text1"/>
        </w:rPr>
        <w:br/>
        <w:t> </w:t>
      </w:r>
      <w:r w:rsidRPr="00A45E63">
        <w:rPr>
          <w:color w:val="000000" w:themeColor="text1"/>
        </w:rPr>
        <w:tab/>
        <w:t>       Write ?35,ResultSet.FavoriteColor</w:t>
      </w:r>
      <w:r w:rsidRPr="00A45E63">
        <w:rPr>
          <w:color w:val="000000" w:themeColor="text1"/>
        </w:rPr>
        <w:br/>
        <w:t> </w:t>
      </w:r>
      <w:r w:rsidRPr="00A45E63">
        <w:rPr>
          <w:color w:val="000000" w:themeColor="text1"/>
        </w:rPr>
        <w:tab/>
        <w:t>       If ResultSet.AccountantName'="" {</w:t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tab/>
        <w:t> </w:t>
      </w:r>
      <w:r w:rsidRPr="00A45E63">
        <w:rPr>
          <w:color w:val="000000" w:themeColor="text1"/>
        </w:rPr>
        <w:tab/>
        <w:t>   Write ?45,"Accountant Name : ",ResultSet.AccountantName</w:t>
      </w:r>
      <w:r w:rsidRPr="00A45E63">
        <w:rPr>
          <w:color w:val="000000" w:themeColor="text1"/>
        </w:rPr>
        <w:br/>
        <w:t> </w:t>
      </w:r>
      <w:r w:rsidRPr="00A45E63">
        <w:rPr>
          <w:color w:val="000000" w:themeColor="text1"/>
        </w:rPr>
        <w:tab/>
      </w:r>
      <w:r w:rsidRPr="00A45E63">
        <w:rPr>
          <w:color w:val="000000" w:themeColor="text1"/>
        </w:rPr>
        <w:tab/>
        <w:t>}</w:t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tab/>
        <w:t>    }</w:t>
      </w:r>
      <w:r w:rsidRPr="00A45E63">
        <w:rPr>
          <w:color w:val="000000" w:themeColor="text1"/>
        </w:rPr>
        <w:br/>
      </w:r>
      <w:r w:rsidRPr="00A45E63">
        <w:rPr>
          <w:color w:val="000000" w:themeColor="text1"/>
        </w:rPr>
        <w:tab/>
        <w:t>} </w:t>
      </w:r>
    </w:p>
    <w:p w:rsidR="006A274A" w:rsidRPr="002B59A8" w:rsidRDefault="006A274A" w:rsidP="00163625">
      <w:pPr>
        <w:pStyle w:val="Code2"/>
        <w:rPr>
          <w:color w:val="000000" w:themeColor="text1"/>
        </w:rPr>
      </w:pPr>
    </w:p>
    <w:p w:rsidR="006A274A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  <w:r w:rsidRPr="00511C5D">
        <w:rPr>
          <w:color w:val="auto"/>
        </w:rPr>
        <w:t> 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A45E63" w:rsidRDefault="006A274A" w:rsidP="009C6846">
      <w:pPr>
        <w:pStyle w:val="CodeItalic"/>
      </w:pPr>
      <w:r w:rsidRPr="00A45E63">
        <w:t xml:space="preserve">    </w:t>
      </w:r>
      <w:r>
        <w:t xml:space="preserve"> </w:t>
      </w:r>
      <w:r w:rsidRPr="00A45E63">
        <w:t>Id: 1     John Wayne          Blue</w:t>
      </w:r>
    </w:p>
    <w:p w:rsidR="006A274A" w:rsidRPr="00A45E63" w:rsidRDefault="006A274A" w:rsidP="009C6846">
      <w:pPr>
        <w:pStyle w:val="CodeItalic"/>
      </w:pPr>
      <w:r w:rsidRPr="00A45E63">
        <w:t xml:space="preserve">     Id: 2     Jodie Foster        Green</w:t>
      </w:r>
    </w:p>
    <w:p w:rsidR="006A274A" w:rsidRPr="00A45E63" w:rsidRDefault="006A274A" w:rsidP="009C6846">
      <w:pPr>
        <w:pStyle w:val="CodeItalic"/>
      </w:pPr>
      <w:r w:rsidRPr="00A45E63">
        <w:t xml:space="preserve">     Id: 3     Clint Eastwood      C</w:t>
      </w:r>
      <w:r w:rsidR="00791244">
        <w:t xml:space="preserve">yan    Accountant Name : Fair </w:t>
      </w:r>
      <w:r w:rsidRPr="00A45E63">
        <w:t>Accountant</w:t>
      </w:r>
    </w:p>
    <w:p w:rsidR="006A274A" w:rsidRPr="00A45E63" w:rsidRDefault="006A274A" w:rsidP="009C6846">
      <w:pPr>
        <w:pStyle w:val="CodeItalic"/>
      </w:pPr>
      <w:r w:rsidRPr="00A45E63">
        <w:t xml:space="preserve">     Id: 4     Julie Andrews       Brown</w:t>
      </w:r>
    </w:p>
    <w:p w:rsidR="006A274A" w:rsidRPr="00A45E63" w:rsidRDefault="006A274A" w:rsidP="009C6846">
      <w:pPr>
        <w:pStyle w:val="CodeItalic"/>
      </w:pPr>
      <w:r w:rsidRPr="00A45E63">
        <w:t xml:space="preserve">     Id: 5     Johnny Depp         Tan</w:t>
      </w:r>
    </w:p>
    <w:p w:rsidR="006A274A" w:rsidRPr="00A45E63" w:rsidRDefault="006A274A" w:rsidP="009C6846">
      <w:pPr>
        <w:pStyle w:val="CodeItalic"/>
      </w:pPr>
      <w:r w:rsidRPr="00A45E63">
        <w:t xml:space="preserve">     Id: 6     Carol Burnett       Red</w:t>
      </w:r>
    </w:p>
    <w:p w:rsidR="006A274A" w:rsidRPr="00A45E63" w:rsidRDefault="006A274A" w:rsidP="009C6846">
      <w:pPr>
        <w:pStyle w:val="CodeItalic"/>
      </w:pPr>
      <w:r w:rsidRPr="00A45E63">
        <w:t xml:space="preserve">     Id: 7     Will Smith          Navy</w:t>
      </w:r>
    </w:p>
    <w:p w:rsidR="006A274A" w:rsidRPr="00A45E63" w:rsidRDefault="006A274A" w:rsidP="009C6846">
      <w:pPr>
        <w:pStyle w:val="CodeItalic"/>
      </w:pPr>
      <w:r w:rsidRPr="00A45E63">
        <w:t xml:space="preserve">     Id: 8     Ann Margaret        Yellow</w:t>
      </w:r>
    </w:p>
    <w:p w:rsidR="006A274A" w:rsidRPr="00A45E63" w:rsidRDefault="006A274A" w:rsidP="009C6846">
      <w:pPr>
        <w:pStyle w:val="CodeItalic"/>
      </w:pPr>
      <w:r w:rsidRPr="00A45E63">
        <w:t xml:space="preserve">     Id: 9     Dean Martin         Green</w:t>
      </w:r>
    </w:p>
    <w:p w:rsidR="006A274A" w:rsidRPr="00A45E63" w:rsidRDefault="006A274A" w:rsidP="009C6846">
      <w:pPr>
        <w:pStyle w:val="CodeItalic"/>
      </w:pPr>
      <w:r w:rsidRPr="00A45E63">
        <w:t xml:space="preserve">     Id: 10    Ally Sheedy         Black</w:t>
      </w:r>
    </w:p>
    <w:p w:rsidR="006A274A" w:rsidRPr="00A45E63" w:rsidRDefault="006A274A" w:rsidP="009C6846">
      <w:pPr>
        <w:pStyle w:val="CodeItalic"/>
      </w:pPr>
      <w:r w:rsidRPr="00A45E63">
        <w:t xml:space="preserve">     Id: 11    Humphrey Bogart     Brown</w:t>
      </w:r>
    </w:p>
    <w:p w:rsidR="006A274A" w:rsidRDefault="006A274A" w:rsidP="009C6846">
      <w:pPr>
        <w:pStyle w:val="CodeItalic"/>
      </w:pPr>
      <w:r w:rsidRPr="00A45E63">
        <w:t xml:space="preserve">     Id: 12  </w:t>
      </w:r>
      <w:r w:rsidR="007B6B0F">
        <w:t xml:space="preserve">  Katharine Hepburn   Blue    </w:t>
      </w:r>
      <w:r w:rsidRPr="00A45E63">
        <w:t>Accountant Name : Fair Accountant</w:t>
      </w:r>
    </w:p>
    <w:p w:rsidR="006A274A" w:rsidRPr="00A03EA7" w:rsidRDefault="006A274A" w:rsidP="00163625">
      <w:pPr>
        <w:pStyle w:val="Code"/>
        <w:ind w:firstLine="0"/>
        <w:rPr>
          <w:b/>
          <w:color w:val="FF0000"/>
        </w:rPr>
      </w:pPr>
    </w:p>
    <w:p w:rsidR="00D074D0" w:rsidRDefault="00D074D0" w:rsidP="00163625">
      <w:pPr>
        <w:pStyle w:val="Caption"/>
      </w:pPr>
      <w:bookmarkStart w:id="790" w:name="_Ref306006534"/>
    </w:p>
    <w:p w:rsidR="006A274A" w:rsidRDefault="006A274A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23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790"/>
      <w:r>
        <w:t xml:space="preserve"> Dynamic SQL Routine to Display the Actors Class "Reference to Embedded Class" Property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9C17A5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 (SQLROUTINE), save the routine, and then run the routine from the terminal.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Default="006A274A" w:rsidP="00163625">
      <w:pPr>
        <w:pStyle w:val="Code"/>
        <w:ind w:firstLine="0"/>
        <w:rPr>
          <w:color w:val="auto"/>
        </w:rPr>
      </w:pPr>
      <w:r w:rsidRPr="00EE58AD">
        <w:rPr>
          <w:color w:val="auto"/>
        </w:rPr>
        <w:t> </w:t>
      </w:r>
      <w:r w:rsidRPr="00E13898">
        <w:rPr>
          <w:color w:val="auto"/>
        </w:rPr>
        <w:t>SQLROUTINE</w:t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</w:r>
      <w:r w:rsidRPr="00E13898">
        <w:rPr>
          <w:color w:val="auto"/>
        </w:rPr>
        <w:tab/>
        <w:t xml:space="preserve">;Start of routine to hold </w:t>
      </w:r>
      <w:r>
        <w:rPr>
          <w:color w:val="auto"/>
        </w:rPr>
        <w:t>Dynamic</w:t>
      </w:r>
      <w:r w:rsidRPr="00E13898">
        <w:rPr>
          <w:color w:val="auto"/>
        </w:rPr>
        <w:t xml:space="preserve"> SQL</w:t>
      </w:r>
      <w:r w:rsidRPr="00E13898">
        <w:rPr>
          <w:color w:val="auto"/>
        </w:rPr>
        <w:br/>
      </w:r>
    </w:p>
    <w:p w:rsidR="006A274A" w:rsidRPr="00DB6C9F" w:rsidRDefault="006A274A" w:rsidP="00163625">
      <w:pPr>
        <w:pStyle w:val="Code2"/>
        <w:ind w:firstLine="0"/>
        <w:rPr>
          <w:color w:val="000000" w:themeColor="text1"/>
        </w:rPr>
      </w:pPr>
      <w:r w:rsidRPr="00DB6C9F">
        <w:rPr>
          <w:color w:val="000000" w:themeColor="text1"/>
        </w:rPr>
        <w:t xml:space="preserve">   Set MyQuery="SELECT ID, Name, MyHome_Street, MyHome_City, MyHome_State, MyHome_Zip"</w:t>
      </w:r>
      <w:r w:rsidRPr="00DB6C9F">
        <w:rPr>
          <w:color w:val="000000" w:themeColor="text1"/>
        </w:rPr>
        <w:br/>
        <w:t>   Set MyQuery=MyQuery_" FROM MyPackage.Actor"</w:t>
      </w:r>
      <w:r w:rsidRPr="00DB6C9F">
        <w:rPr>
          <w:color w:val="000000" w:themeColor="text1"/>
        </w:rPr>
        <w:tab/>
        <w:t>;Define the Query</w:t>
      </w:r>
      <w:r w:rsidRPr="00DB6C9F">
        <w:rPr>
          <w:color w:val="000000" w:themeColor="text1"/>
        </w:rPr>
        <w:br/>
      </w:r>
      <w:r w:rsidRPr="00DB6C9F">
        <w:rPr>
          <w:color w:val="000000" w:themeColor="text1"/>
        </w:rPr>
        <w:br/>
        <w:t>   Set ActorOref = ##class(%SQL.Statement).%New() ;</w:t>
      </w:r>
      <w:r w:rsidR="00AF6EDA">
        <w:rPr>
          <w:color w:val="000000" w:themeColor="text1"/>
        </w:rPr>
        <w:t xml:space="preserve">New Instance of %SQL.Statement </w:t>
      </w:r>
      <w:r w:rsidRPr="00DB6C9F">
        <w:rPr>
          <w:color w:val="000000" w:themeColor="text1"/>
        </w:rPr>
        <w:br/>
      </w:r>
      <w:r w:rsidRPr="00DB6C9F">
        <w:rPr>
          <w:color w:val="000000" w:themeColor="text1"/>
        </w:rPr>
        <w:br/>
        <w:t>   Set Status = ActorOref.%Prepare(MyQuery) ;Prepare the Query</w:t>
      </w:r>
      <w:r w:rsidRPr="00DB6C9F">
        <w:rPr>
          <w:color w:val="000000" w:themeColor="text1"/>
        </w:rPr>
        <w:br/>
      </w:r>
      <w:r w:rsidRPr="00DB6C9F">
        <w:rPr>
          <w:color w:val="000000" w:themeColor="text1"/>
        </w:rPr>
        <w:br/>
        <w:t>   Set ResultSet = ActorOref.%Execute() ;Execute the Query</w:t>
      </w:r>
      <w:r w:rsidRPr="00DB6C9F">
        <w:rPr>
          <w:color w:val="000000" w:themeColor="text1"/>
        </w:rPr>
        <w:br/>
      </w:r>
      <w:r w:rsidRPr="00DB6C9F">
        <w:rPr>
          <w:color w:val="000000" w:themeColor="text1"/>
        </w:rPr>
        <w:br/>
        <w:t>   While ResultSet.%Next() {</w:t>
      </w:r>
      <w:r w:rsidRPr="00DB6C9F">
        <w:rPr>
          <w:color w:val="000000" w:themeColor="text1"/>
        </w:rPr>
        <w:tab/>
      </w:r>
      <w:r w:rsidRPr="00DB6C9F">
        <w:rPr>
          <w:color w:val="000000" w:themeColor="text1"/>
        </w:rPr>
        <w:tab/>
      </w:r>
      <w:r w:rsidRPr="00DB6C9F">
        <w:rPr>
          <w:color w:val="000000" w:themeColor="text1"/>
        </w:rPr>
        <w:tab/>
        <w:t>;Return each row of the Query</w:t>
      </w:r>
      <w:r w:rsidRPr="00DB6C9F">
        <w:rPr>
          <w:color w:val="000000" w:themeColor="text1"/>
        </w:rPr>
        <w:br/>
        <w:t>       Write !,?5,"Id: ",ResultSet.Id</w:t>
      </w:r>
      <w:r w:rsidRPr="00DB6C9F">
        <w:rPr>
          <w:color w:val="000000" w:themeColor="text1"/>
        </w:rPr>
        <w:br/>
        <w:t>       Write ?15,"Name: ",ResultSet.Name</w:t>
      </w:r>
      <w:r w:rsidRPr="00DB6C9F">
        <w:rPr>
          <w:color w:val="000000" w:themeColor="text1"/>
        </w:rPr>
        <w:br/>
        <w:t>       If ResultSet.MyHomeStreet'="" Write ?35,"Street : ",ResultSet.MyHomeStreet</w:t>
      </w:r>
      <w:r w:rsidRPr="00DB6C9F">
        <w:rPr>
          <w:color w:val="000000" w:themeColor="text1"/>
        </w:rPr>
        <w:br/>
        <w:t> </w:t>
      </w:r>
      <w:r w:rsidRPr="00DB6C9F">
        <w:rPr>
          <w:color w:val="000000" w:themeColor="text1"/>
        </w:rPr>
        <w:tab/>
        <w:t>   If ResultSet.MyHomeCity'=""   Write !,?35,"City : ",ResultSet.MyHomeCity</w:t>
      </w:r>
      <w:r w:rsidRPr="00DB6C9F">
        <w:rPr>
          <w:color w:val="000000" w:themeColor="text1"/>
        </w:rPr>
        <w:br/>
        <w:t> </w:t>
      </w:r>
      <w:r w:rsidRPr="00DB6C9F">
        <w:rPr>
          <w:color w:val="000000" w:themeColor="text1"/>
        </w:rPr>
        <w:tab/>
        <w:t>   If ResultSet.MyHomeState'=""  Write !,?35,"State : ",ResultSet.MyHomeState</w:t>
      </w:r>
      <w:r w:rsidRPr="00DB6C9F">
        <w:rPr>
          <w:color w:val="000000" w:themeColor="text1"/>
        </w:rPr>
        <w:br/>
        <w:t> </w:t>
      </w:r>
      <w:r w:rsidRPr="00DB6C9F">
        <w:rPr>
          <w:color w:val="000000" w:themeColor="text1"/>
        </w:rPr>
        <w:tab/>
        <w:t>   If ResultSet.MyHomeZip'=""    Write !,?35,"Zip : ",ResultSet.MyHomeZip</w:t>
      </w:r>
      <w:r w:rsidRPr="00DB6C9F">
        <w:rPr>
          <w:color w:val="000000" w:themeColor="text1"/>
        </w:rPr>
        <w:br/>
        <w:t>   }</w:t>
      </w:r>
    </w:p>
    <w:p w:rsidR="006A274A" w:rsidRPr="00A02E75" w:rsidRDefault="006A274A" w:rsidP="00163625">
      <w:pPr>
        <w:pStyle w:val="Code2"/>
        <w:rPr>
          <w:color w:val="000000" w:themeColor="text1"/>
        </w:rPr>
      </w:pPr>
    </w:p>
    <w:p w:rsidR="006A274A" w:rsidRDefault="006A274A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6A274A" w:rsidRDefault="006A274A" w:rsidP="00163625">
      <w:pPr>
        <w:pStyle w:val="Code"/>
        <w:ind w:firstLine="0"/>
        <w:rPr>
          <w:color w:val="auto"/>
        </w:rPr>
      </w:pPr>
    </w:p>
    <w:p w:rsidR="006A274A" w:rsidRPr="00511C5D" w:rsidRDefault="006A274A" w:rsidP="00163625">
      <w:pPr>
        <w:pStyle w:val="Code"/>
        <w:ind w:firstLine="0"/>
        <w:rPr>
          <w:color w:val="auto"/>
        </w:rPr>
      </w:pPr>
      <w:r>
        <w:rPr>
          <w:color w:val="auto"/>
        </w:rPr>
        <w:t>Do ^SQLROUTINE</w:t>
      </w:r>
      <w:r w:rsidRPr="00511C5D">
        <w:rPr>
          <w:color w:val="auto"/>
        </w:rPr>
        <w:t> </w:t>
      </w:r>
    </w:p>
    <w:p w:rsidR="006A274A" w:rsidRPr="00153ABF" w:rsidRDefault="006A274A" w:rsidP="00163625">
      <w:pPr>
        <w:pStyle w:val="Code"/>
        <w:ind w:firstLine="0"/>
        <w:rPr>
          <w:color w:val="auto"/>
        </w:rPr>
      </w:pPr>
    </w:p>
    <w:p w:rsidR="006A274A" w:rsidRPr="00DB6C9F" w:rsidRDefault="006A274A" w:rsidP="009C6846">
      <w:pPr>
        <w:pStyle w:val="CodeItalic"/>
      </w:pPr>
      <w:r w:rsidRPr="00DB6C9F">
        <w:t xml:space="preserve">    </w:t>
      </w:r>
      <w:r>
        <w:t xml:space="preserve"> </w:t>
      </w:r>
      <w:r w:rsidRPr="00DB6C9F">
        <w:t>Id: 1     Name: John Wayne</w:t>
      </w:r>
    </w:p>
    <w:p w:rsidR="006A274A" w:rsidRPr="00DB6C9F" w:rsidRDefault="006A274A" w:rsidP="009C6846">
      <w:pPr>
        <w:pStyle w:val="CodeItalic"/>
      </w:pPr>
      <w:r w:rsidRPr="00DB6C9F">
        <w:t xml:space="preserve">     Id: 2     Name: Jodie Foster</w:t>
      </w:r>
    </w:p>
    <w:p w:rsidR="006A274A" w:rsidRPr="00DB6C9F" w:rsidRDefault="006A274A" w:rsidP="009C6846">
      <w:pPr>
        <w:pStyle w:val="CodeItalic"/>
      </w:pPr>
      <w:r w:rsidRPr="00DB6C9F">
        <w:t xml:space="preserve">     Id: 3     Name: Clint Eastwood</w:t>
      </w:r>
    </w:p>
    <w:p w:rsidR="006A274A" w:rsidRPr="00DB6C9F" w:rsidRDefault="006A274A" w:rsidP="009C6846">
      <w:pPr>
        <w:pStyle w:val="CodeItalic"/>
      </w:pPr>
      <w:r w:rsidRPr="00DB6C9F">
        <w:t xml:space="preserve">     Id: 4     Name: Julie Andrews Street : 123 Main St.</w:t>
      </w:r>
    </w:p>
    <w:p w:rsidR="006A274A" w:rsidRPr="00DB6C9F" w:rsidRDefault="006A274A" w:rsidP="009C6846">
      <w:pPr>
        <w:pStyle w:val="CodeItalic"/>
      </w:pPr>
      <w:r w:rsidRPr="00DB6C9F">
        <w:t xml:space="preserve">                                   City : Marlboro</w:t>
      </w:r>
    </w:p>
    <w:p w:rsidR="006A274A" w:rsidRPr="00DB6C9F" w:rsidRDefault="006A274A" w:rsidP="009C6846">
      <w:pPr>
        <w:pStyle w:val="CodeItalic"/>
      </w:pPr>
      <w:r w:rsidRPr="00DB6C9F">
        <w:t xml:space="preserve">                                   State : MA</w:t>
      </w:r>
    </w:p>
    <w:p w:rsidR="006A274A" w:rsidRPr="00DB6C9F" w:rsidRDefault="006A274A" w:rsidP="009C6846">
      <w:pPr>
        <w:pStyle w:val="CodeItalic"/>
      </w:pPr>
      <w:r w:rsidRPr="00DB6C9F">
        <w:t xml:space="preserve">                                   Zip : 01752</w:t>
      </w:r>
    </w:p>
    <w:p w:rsidR="006A274A" w:rsidRPr="00DB6C9F" w:rsidRDefault="006A274A" w:rsidP="009C6846">
      <w:pPr>
        <w:pStyle w:val="CodeItalic"/>
      </w:pPr>
      <w:r w:rsidRPr="00DB6C9F">
        <w:t xml:space="preserve">     Id: 5     Name: Johnny Depp</w:t>
      </w:r>
    </w:p>
    <w:p w:rsidR="006A274A" w:rsidRPr="00DB6C9F" w:rsidRDefault="006A274A" w:rsidP="009C6846">
      <w:pPr>
        <w:pStyle w:val="CodeItalic"/>
      </w:pPr>
      <w:r w:rsidRPr="00DB6C9F">
        <w:t xml:space="preserve">     Id: 6     Name: Carol Burnett</w:t>
      </w:r>
    </w:p>
    <w:p w:rsidR="006A274A" w:rsidRPr="00DB6C9F" w:rsidRDefault="006A274A" w:rsidP="009C6846">
      <w:pPr>
        <w:pStyle w:val="CodeItalic"/>
      </w:pPr>
      <w:r w:rsidRPr="00DB6C9F">
        <w:t xml:space="preserve">     Id: 7     Name: Will Smith</w:t>
      </w:r>
    </w:p>
    <w:p w:rsidR="006A274A" w:rsidRPr="00DB6C9F" w:rsidRDefault="006A274A" w:rsidP="009C6846">
      <w:pPr>
        <w:pStyle w:val="CodeItalic"/>
      </w:pPr>
      <w:r w:rsidRPr="00DB6C9F">
        <w:t xml:space="preserve">     Id: 8     Name: Ann Margaret</w:t>
      </w:r>
    </w:p>
    <w:p w:rsidR="006A274A" w:rsidRPr="00DB6C9F" w:rsidRDefault="006A274A" w:rsidP="009C6846">
      <w:pPr>
        <w:pStyle w:val="CodeItalic"/>
      </w:pPr>
      <w:r w:rsidRPr="00DB6C9F">
        <w:t xml:space="preserve">     Id: 9     Name: Dean Martin</w:t>
      </w:r>
    </w:p>
    <w:p w:rsidR="006A274A" w:rsidRPr="00DB6C9F" w:rsidRDefault="006A274A" w:rsidP="009C6846">
      <w:pPr>
        <w:pStyle w:val="CodeItalic"/>
      </w:pPr>
      <w:r w:rsidRPr="00DB6C9F">
        <w:t xml:space="preserve">     Id: 10    Name: Ally Sheedy</w:t>
      </w:r>
    </w:p>
    <w:p w:rsidR="006A274A" w:rsidRPr="00DB6C9F" w:rsidRDefault="006A274A" w:rsidP="009C6846">
      <w:pPr>
        <w:pStyle w:val="CodeItalic"/>
      </w:pPr>
      <w:r w:rsidRPr="00DB6C9F">
        <w:t xml:space="preserve">     Id: 11    Name: Humphrey Bogart</w:t>
      </w:r>
    </w:p>
    <w:p w:rsidR="006A274A" w:rsidRDefault="006A274A" w:rsidP="009C6846">
      <w:pPr>
        <w:pStyle w:val="CodeItalic"/>
      </w:pPr>
      <w:r w:rsidRPr="00DB6C9F">
        <w:t xml:space="preserve">     Id: 12    Name: Katharine Hepburn</w:t>
      </w:r>
    </w:p>
    <w:p w:rsidR="006A274A" w:rsidRPr="00FA2BF2" w:rsidRDefault="006A274A" w:rsidP="00163625">
      <w:pPr>
        <w:pStyle w:val="Code"/>
        <w:ind w:firstLine="0"/>
        <w:rPr>
          <w:b/>
          <w:color w:val="FF0000"/>
        </w:rPr>
      </w:pPr>
      <w:r>
        <w:rPr>
          <w:b/>
          <w:color w:val="FF0000"/>
        </w:rPr>
        <w:t xml:space="preserve"> </w:t>
      </w:r>
    </w:p>
    <w:p w:rsidR="006A274A" w:rsidRDefault="006A274A" w:rsidP="00F95C28">
      <w:pPr>
        <w:keepNext/>
        <w:keepLines/>
        <w:sectPr w:rsidR="006A274A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163625" w:rsidRDefault="00163625" w:rsidP="006D2887">
      <w:pPr>
        <w:sectPr w:rsidR="00163625" w:rsidSect="00A65E39">
          <w:endnotePr>
            <w:numFmt w:val="decimal"/>
          </w:endnotePr>
          <w:type w:val="continuous"/>
          <w:pgSz w:w="12240" w:h="15840" w:code="1"/>
          <w:pgMar w:top="1440" w:right="1440" w:bottom="1728" w:left="1440" w:header="720" w:footer="720" w:gutter="0"/>
          <w:pgNumType w:chapStyle="1"/>
          <w:cols w:space="720"/>
          <w:noEndnote/>
          <w:docGrid w:linePitch="299"/>
        </w:sectPr>
      </w:pPr>
    </w:p>
    <w:p w:rsidR="00163625" w:rsidRPr="003E767D" w:rsidRDefault="00163625" w:rsidP="003E767D">
      <w:pPr>
        <w:pStyle w:val="Heading1"/>
        <w:jc w:val="center"/>
        <w:rPr>
          <w:sz w:val="52"/>
          <w:szCs w:val="52"/>
        </w:rPr>
      </w:pPr>
      <w:bookmarkStart w:id="791" w:name="_Toc323692472"/>
      <w:r w:rsidRPr="003E767D">
        <w:rPr>
          <w:sz w:val="52"/>
          <w:szCs w:val="52"/>
        </w:rPr>
        <w:t>Object Property Datatypes</w:t>
      </w:r>
      <w:bookmarkEnd w:id="791"/>
      <w:r w:rsidRPr="003E767D">
        <w:rPr>
          <w:sz w:val="52"/>
          <w:szCs w:val="52"/>
        </w:rPr>
        <w:t xml:space="preserve"> </w:t>
      </w:r>
    </w:p>
    <w:p w:rsidR="00D074D0" w:rsidRDefault="00D074D0" w:rsidP="00163625">
      <w:pPr>
        <w:pStyle w:val="Caption"/>
      </w:pPr>
      <w:bookmarkStart w:id="792" w:name="_Toc205528265"/>
    </w:p>
    <w:p w:rsidR="00163625" w:rsidRDefault="00163625" w:rsidP="00163625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r>
        <w:t xml:space="preserve"> Common Datatypes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60"/>
        <w:gridCol w:w="2250"/>
        <w:gridCol w:w="4050"/>
      </w:tblGrid>
      <w:tr w:rsidR="00163625" w:rsidTr="00AF6EDA">
        <w:tc>
          <w:tcPr>
            <w:tcW w:w="3060" w:type="dxa"/>
            <w:shd w:val="clear" w:color="auto" w:fill="BFBFBF" w:themeFill="background1" w:themeFillShade="BF"/>
          </w:tcPr>
          <w:p w:rsidR="00163625" w:rsidRDefault="00163625" w:rsidP="00163625">
            <w:pPr>
              <w:ind w:firstLine="0"/>
            </w:pPr>
            <w:r>
              <w:t>Datatypes</w:t>
            </w:r>
          </w:p>
        </w:tc>
        <w:tc>
          <w:tcPr>
            <w:tcW w:w="2250" w:type="dxa"/>
            <w:shd w:val="clear" w:color="auto" w:fill="BFBFBF" w:themeFill="background1" w:themeFillShade="BF"/>
          </w:tcPr>
          <w:p w:rsidR="00163625" w:rsidRDefault="00163625" w:rsidP="00163625">
            <w:pPr>
              <w:ind w:firstLine="0"/>
            </w:pPr>
            <w:r>
              <w:t>Source</w:t>
            </w:r>
          </w:p>
        </w:tc>
        <w:tc>
          <w:tcPr>
            <w:tcW w:w="4050" w:type="dxa"/>
            <w:shd w:val="clear" w:color="auto" w:fill="BFBFBF" w:themeFill="background1" w:themeFillShade="BF"/>
          </w:tcPr>
          <w:p w:rsidR="00163625" w:rsidRDefault="00163625" w:rsidP="00163625">
            <w:pPr>
              <w:ind w:firstLine="0"/>
            </w:pPr>
            <w:r>
              <w:t>Description</w:t>
            </w:r>
          </w:p>
        </w:tc>
      </w:tr>
      <w:tr w:rsidR="00163625" w:rsidTr="00AF6EDA">
        <w:tc>
          <w:tcPr>
            <w:tcW w:w="3060" w:type="dxa"/>
            <w:shd w:val="clear" w:color="auto" w:fill="auto"/>
          </w:tcPr>
          <w:p w:rsidR="00163625" w:rsidRDefault="00163625" w:rsidP="00163625">
            <w:pPr>
              <w:ind w:firstLine="0"/>
            </w:pPr>
            <w:r>
              <w:t>%String</w:t>
            </w:r>
          </w:p>
        </w:tc>
        <w:tc>
          <w:tcPr>
            <w:tcW w:w="2250" w:type="dxa"/>
          </w:tcPr>
          <w:p w:rsidR="00163625" w:rsidRDefault="00163625" w:rsidP="00163625">
            <w:pPr>
              <w:ind w:firstLine="0"/>
            </w:pPr>
            <w:r>
              <w:t>%Library.String</w:t>
            </w:r>
          </w:p>
        </w:tc>
        <w:tc>
          <w:tcPr>
            <w:tcW w:w="4050" w:type="dxa"/>
          </w:tcPr>
          <w:p w:rsidR="00163625" w:rsidRDefault="00163625" w:rsidP="00DC65E6">
            <w:pPr>
              <w:ind w:firstLine="0"/>
            </w:pPr>
            <w:r w:rsidRPr="0070050E">
              <w:t>The %String</w:t>
            </w:r>
            <w:r>
              <w:t xml:space="preserve"> </w:t>
            </w:r>
            <w:r>
              <w:rPr>
                <w:i/>
              </w:rPr>
              <w:t>Datatype</w:t>
            </w:r>
            <w:r w:rsidR="00DC65E6">
              <w:rPr>
                <w:i/>
              </w:rPr>
              <w:t xml:space="preserve"> </w:t>
            </w:r>
            <w:r w:rsidRPr="0070050E">
              <w:t xml:space="preserve"> class represents a string of characters.</w:t>
            </w:r>
          </w:p>
        </w:tc>
      </w:tr>
      <w:tr w:rsidR="00163625" w:rsidTr="00AF6EDA">
        <w:tc>
          <w:tcPr>
            <w:tcW w:w="3060" w:type="dxa"/>
            <w:shd w:val="clear" w:color="auto" w:fill="auto"/>
          </w:tcPr>
          <w:p w:rsidR="00163625" w:rsidRDefault="00163625" w:rsidP="00163625">
            <w:pPr>
              <w:ind w:firstLine="0"/>
            </w:pPr>
            <w:r>
              <w:t>%Name</w:t>
            </w:r>
          </w:p>
        </w:tc>
        <w:tc>
          <w:tcPr>
            <w:tcW w:w="2250" w:type="dxa"/>
          </w:tcPr>
          <w:p w:rsidR="00163625" w:rsidRDefault="00163625" w:rsidP="00163625">
            <w:pPr>
              <w:ind w:firstLine="0"/>
            </w:pPr>
            <w:r>
              <w:t>%Library.Name</w:t>
            </w:r>
          </w:p>
        </w:tc>
        <w:tc>
          <w:tcPr>
            <w:tcW w:w="4050" w:type="dxa"/>
          </w:tcPr>
          <w:p w:rsidR="00163625" w:rsidRDefault="00163625" w:rsidP="00DC65E6">
            <w:pPr>
              <w:ind w:firstLine="0"/>
            </w:pPr>
            <w:r w:rsidRPr="00A94BCD">
              <w:t>The %Name</w:t>
            </w:r>
            <w:r>
              <w:t xml:space="preserve"> </w:t>
            </w:r>
            <w:r>
              <w:rPr>
                <w:i/>
              </w:rPr>
              <w:t>Datatype</w:t>
            </w:r>
            <w:r w:rsidRPr="00A94BCD">
              <w:t xml:space="preserve"> class represents a string </w:t>
            </w:r>
            <w:r w:rsidRPr="00962D91">
              <w:t>containing a name in the format:</w:t>
            </w:r>
            <w:r w:rsidRPr="00A94BCD">
              <w:t xml:space="preserve">"lastname,firstname". </w:t>
            </w:r>
          </w:p>
        </w:tc>
      </w:tr>
      <w:tr w:rsidR="00163625" w:rsidTr="00AF6EDA">
        <w:tc>
          <w:tcPr>
            <w:tcW w:w="3060" w:type="dxa"/>
            <w:shd w:val="clear" w:color="auto" w:fill="auto"/>
          </w:tcPr>
          <w:p w:rsidR="00163625" w:rsidRDefault="00163625" w:rsidP="00163625">
            <w:pPr>
              <w:ind w:firstLine="0"/>
            </w:pPr>
            <w:r>
              <w:t>%Numeric</w:t>
            </w:r>
          </w:p>
        </w:tc>
        <w:tc>
          <w:tcPr>
            <w:tcW w:w="2250" w:type="dxa"/>
          </w:tcPr>
          <w:p w:rsidR="00163625" w:rsidRDefault="00163625" w:rsidP="00163625">
            <w:pPr>
              <w:ind w:firstLine="0"/>
            </w:pPr>
            <w:r>
              <w:t>%Library.Numeric</w:t>
            </w:r>
          </w:p>
        </w:tc>
        <w:tc>
          <w:tcPr>
            <w:tcW w:w="4050" w:type="dxa"/>
          </w:tcPr>
          <w:p w:rsidR="00163625" w:rsidRDefault="00163625" w:rsidP="00DC65E6">
            <w:pPr>
              <w:ind w:firstLine="0"/>
            </w:pPr>
            <w:r w:rsidRPr="004D3ED9">
              <w:t>The %Numeric</w:t>
            </w:r>
            <w:r>
              <w:t xml:space="preserve"> </w:t>
            </w:r>
            <w:r>
              <w:rPr>
                <w:i/>
              </w:rPr>
              <w:t>Datatype</w:t>
            </w:r>
            <w:r w:rsidRPr="004D3ED9">
              <w:t xml:space="preserve"> class</w:t>
            </w:r>
            <w:r>
              <w:t xml:space="preserve"> represents a real number</w:t>
            </w:r>
            <w:r w:rsidRPr="004D3ED9">
              <w:t xml:space="preserve">. </w:t>
            </w:r>
            <w:bookmarkStart w:id="793" w:name="Anchor-Inventory"/>
            <w:bookmarkEnd w:id="793"/>
          </w:p>
        </w:tc>
      </w:tr>
      <w:tr w:rsidR="00163625" w:rsidTr="00AF6EDA">
        <w:tc>
          <w:tcPr>
            <w:tcW w:w="3060" w:type="dxa"/>
            <w:shd w:val="clear" w:color="auto" w:fill="auto"/>
          </w:tcPr>
          <w:p w:rsidR="00163625" w:rsidRDefault="00163625" w:rsidP="00163625">
            <w:pPr>
              <w:ind w:firstLine="0"/>
            </w:pPr>
            <w:r>
              <w:t>%Integer</w:t>
            </w:r>
          </w:p>
        </w:tc>
        <w:tc>
          <w:tcPr>
            <w:tcW w:w="2250" w:type="dxa"/>
          </w:tcPr>
          <w:p w:rsidR="00163625" w:rsidRDefault="00163625" w:rsidP="00163625">
            <w:pPr>
              <w:ind w:firstLine="0"/>
            </w:pPr>
            <w:r>
              <w:t>%Library.Integer</w:t>
            </w:r>
          </w:p>
        </w:tc>
        <w:tc>
          <w:tcPr>
            <w:tcW w:w="4050" w:type="dxa"/>
          </w:tcPr>
          <w:p w:rsidR="00163625" w:rsidRPr="00A94BCD" w:rsidRDefault="00163625" w:rsidP="00DC65E6">
            <w:pPr>
              <w:ind w:firstLine="0"/>
            </w:pPr>
            <w:r w:rsidRPr="00A94BCD">
              <w:t>The %Integer</w:t>
            </w:r>
            <w:r>
              <w:t xml:space="preserve"> </w:t>
            </w:r>
            <w:r>
              <w:rPr>
                <w:i/>
              </w:rPr>
              <w:t>Datatype</w:t>
            </w:r>
            <w:r w:rsidRPr="00A94BCD">
              <w:t xml:space="preserve"> class represents an integer value.</w:t>
            </w:r>
            <w:r>
              <w:t xml:space="preserve"> </w:t>
            </w:r>
          </w:p>
        </w:tc>
      </w:tr>
      <w:tr w:rsidR="00163625" w:rsidTr="00AF6EDA">
        <w:tc>
          <w:tcPr>
            <w:tcW w:w="3060" w:type="dxa"/>
            <w:shd w:val="clear" w:color="auto" w:fill="auto"/>
          </w:tcPr>
          <w:p w:rsidR="00163625" w:rsidRDefault="00163625" w:rsidP="00163625">
            <w:pPr>
              <w:ind w:firstLine="0"/>
            </w:pPr>
            <w:r>
              <w:t>%Date</w:t>
            </w:r>
          </w:p>
        </w:tc>
        <w:tc>
          <w:tcPr>
            <w:tcW w:w="2250" w:type="dxa"/>
          </w:tcPr>
          <w:p w:rsidR="00163625" w:rsidRDefault="00163625" w:rsidP="00163625">
            <w:pPr>
              <w:ind w:firstLine="0"/>
            </w:pPr>
            <w:r>
              <w:t>%Library.Date</w:t>
            </w:r>
          </w:p>
        </w:tc>
        <w:tc>
          <w:tcPr>
            <w:tcW w:w="4050" w:type="dxa"/>
          </w:tcPr>
          <w:p w:rsidR="00163625" w:rsidRDefault="00163625" w:rsidP="00DC65E6">
            <w:pPr>
              <w:ind w:firstLine="0"/>
            </w:pPr>
            <w:r w:rsidRPr="005F2D69">
              <w:t>The %Date</w:t>
            </w:r>
            <w:r w:rsidRPr="00BB4037">
              <w:t xml:space="preserve"> </w:t>
            </w:r>
            <w:r>
              <w:rPr>
                <w:i/>
              </w:rPr>
              <w:t>Datatype</w:t>
            </w:r>
            <w:r w:rsidRPr="005F2D69">
              <w:t xml:space="preserve"> class represents a date. The value of the %Date is in </w:t>
            </w:r>
            <w:r w:rsidRPr="00BB4037">
              <w:t>$H</w:t>
            </w:r>
            <w:r w:rsidRPr="005F2D69">
              <w:t xml:space="preserve"> format. </w:t>
            </w:r>
          </w:p>
        </w:tc>
      </w:tr>
      <w:tr w:rsidR="00163625" w:rsidTr="00AF6EDA">
        <w:tc>
          <w:tcPr>
            <w:tcW w:w="3060" w:type="dxa"/>
            <w:shd w:val="clear" w:color="auto" w:fill="auto"/>
          </w:tcPr>
          <w:p w:rsidR="00163625" w:rsidRDefault="00163625" w:rsidP="00163625">
            <w:pPr>
              <w:ind w:firstLine="0"/>
            </w:pPr>
            <w:r>
              <w:t>%Time</w:t>
            </w:r>
          </w:p>
        </w:tc>
        <w:tc>
          <w:tcPr>
            <w:tcW w:w="2250" w:type="dxa"/>
          </w:tcPr>
          <w:p w:rsidR="00163625" w:rsidRDefault="00163625" w:rsidP="00163625">
            <w:pPr>
              <w:ind w:firstLine="0"/>
            </w:pPr>
            <w:r>
              <w:t>%Library.Time</w:t>
            </w:r>
          </w:p>
        </w:tc>
        <w:tc>
          <w:tcPr>
            <w:tcW w:w="4050" w:type="dxa"/>
          </w:tcPr>
          <w:p w:rsidR="00163625" w:rsidRDefault="00163625" w:rsidP="00DC65E6">
            <w:pPr>
              <w:ind w:firstLine="0"/>
            </w:pPr>
            <w:r>
              <w:t>T</w:t>
            </w:r>
            <w:r w:rsidRPr="005F2D69">
              <w:t>he %Time</w:t>
            </w:r>
            <w:r>
              <w:t xml:space="preserve"> </w:t>
            </w:r>
            <w:r>
              <w:rPr>
                <w:i/>
              </w:rPr>
              <w:t>Datatype</w:t>
            </w:r>
            <w:r w:rsidRPr="005F2D69">
              <w:t xml:space="preserve"> is the number of seconds past midnight. </w:t>
            </w:r>
          </w:p>
        </w:tc>
      </w:tr>
      <w:tr w:rsidR="00163625" w:rsidTr="00AF6EDA">
        <w:tc>
          <w:tcPr>
            <w:tcW w:w="3060" w:type="dxa"/>
            <w:shd w:val="clear" w:color="auto" w:fill="auto"/>
          </w:tcPr>
          <w:p w:rsidR="00163625" w:rsidRDefault="00163625" w:rsidP="00163625">
            <w:pPr>
              <w:ind w:firstLine="0"/>
            </w:pPr>
            <w:r>
              <w:t>%Status</w:t>
            </w:r>
          </w:p>
        </w:tc>
        <w:tc>
          <w:tcPr>
            <w:tcW w:w="2250" w:type="dxa"/>
          </w:tcPr>
          <w:p w:rsidR="00163625" w:rsidRDefault="00163625" w:rsidP="00163625">
            <w:pPr>
              <w:ind w:firstLine="0"/>
            </w:pPr>
            <w:r>
              <w:t>%Library.Status</w:t>
            </w:r>
          </w:p>
        </w:tc>
        <w:tc>
          <w:tcPr>
            <w:tcW w:w="4050" w:type="dxa"/>
          </w:tcPr>
          <w:p w:rsidR="00163625" w:rsidRDefault="00163625" w:rsidP="00DC65E6">
            <w:pPr>
              <w:ind w:firstLine="0"/>
            </w:pPr>
            <w:r w:rsidRPr="005F2D69">
              <w:t xml:space="preserve">The %Status </w:t>
            </w:r>
            <w:r>
              <w:rPr>
                <w:i/>
              </w:rPr>
              <w:t>Datatype</w:t>
            </w:r>
            <w:r w:rsidRPr="005F2D69">
              <w:t xml:space="preserve"> represent</w:t>
            </w:r>
            <w:r>
              <w:t xml:space="preserve">s a </w:t>
            </w:r>
            <w:r w:rsidRPr="005F2D69">
              <w:t xml:space="preserve">status code. </w:t>
            </w:r>
          </w:p>
        </w:tc>
      </w:tr>
    </w:tbl>
    <w:p w:rsidR="00163625" w:rsidRDefault="00163625" w:rsidP="00163625"/>
    <w:p w:rsidR="0069230F" w:rsidRDefault="0069230F" w:rsidP="00163625">
      <w:pPr>
        <w:pStyle w:val="Caption"/>
      </w:pPr>
      <w:bookmarkStart w:id="794" w:name="_Ref270878825"/>
    </w:p>
    <w:p w:rsidR="00163625" w:rsidRDefault="00163625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794"/>
      <w:r>
        <w:t xml:space="preserve"> Define User.Datatypes1 Class with DataItem1 Property</w:t>
      </w:r>
    </w:p>
    <w:p w:rsidR="00163625" w:rsidRPr="00045207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62584B">
        <w:rPr>
          <w:color w:val="000000"/>
        </w:rPr>
        <w:t>Class User.Datatypes1 Extends %Persistent</w:t>
      </w:r>
      <w:r w:rsidRPr="0062584B">
        <w:rPr>
          <w:color w:val="000000"/>
        </w:rPr>
        <w:br/>
      </w:r>
      <w:r>
        <w:rPr>
          <w:color w:val="000000"/>
        </w:rPr>
        <w:t>{</w:t>
      </w:r>
      <w:r w:rsidRPr="0062584B">
        <w:rPr>
          <w:color w:val="000000"/>
        </w:rPr>
        <w:br/>
      </w:r>
      <w:r w:rsidRPr="0062584B">
        <w:rPr>
          <w:color w:val="000000"/>
        </w:rPr>
        <w:br/>
        <w:t>Property </w:t>
      </w:r>
      <w:r>
        <w:rPr>
          <w:color w:val="000000"/>
        </w:rPr>
        <w:t xml:space="preserve">DataItem1 </w:t>
      </w:r>
      <w:r w:rsidRPr="0062584B">
        <w:rPr>
          <w:color w:val="000000"/>
        </w:rPr>
        <w:t>As %String</w:t>
      </w:r>
      <w:r>
        <w:rPr>
          <w:color w:val="000000"/>
        </w:rPr>
        <w:t xml:space="preserve"> [ </w:t>
      </w:r>
      <w:r w:rsidRPr="0062584B">
        <w:rPr>
          <w:color w:val="000000"/>
        </w:rPr>
        <w:t>Required </w:t>
      </w:r>
      <w:r>
        <w:rPr>
          <w:color w:val="000000"/>
        </w:rPr>
        <w:t>];</w:t>
      </w:r>
      <w:r w:rsidRPr="0062584B">
        <w:rPr>
          <w:color w:val="000000"/>
        </w:rPr>
        <w:br/>
      </w: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>}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163625">
      <w:pPr>
        <w:pStyle w:val="Caption"/>
      </w:pPr>
      <w:bookmarkStart w:id="795" w:name="_Ref270878897"/>
    </w:p>
    <w:p w:rsidR="00163625" w:rsidRPr="00503F19" w:rsidRDefault="00163625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795"/>
      <w:r>
        <w:t xml:space="preserve"> Property Data Validation – Required - Demonstration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oref=##class(User.Datatypes1).%New()  ;create a new oref or Object Reference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oref.DataItem1="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;DataItem1 set to null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</w:t>
      </w:r>
      <w:r w:rsidRPr="004F3519">
        <w:rPr>
          <w:color w:val="000000"/>
        </w:rPr>
        <w:t xml:space="preserve"> status=oref.%Save()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;attempt to save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If status’=1 Do</w:t>
      </w:r>
      <w:r w:rsidRPr="004F3519">
        <w:rPr>
          <w:color w:val="000000"/>
        </w:rPr>
        <w:t xml:space="preserve"> $system.OBJ.DisplayError(status)</w:t>
      </w:r>
      <w:r>
        <w:rPr>
          <w:color w:val="000000"/>
        </w:rPr>
        <w:tab/>
        <w:t>;save not successful</w:t>
      </w:r>
    </w:p>
    <w:p w:rsidR="00163625" w:rsidRDefault="00163625" w:rsidP="009C6846">
      <w:pPr>
        <w:pStyle w:val="CodeItalic"/>
      </w:pPr>
      <w:r w:rsidRPr="00FA1A99">
        <w:t xml:space="preserve">ERROR #5659: Property 'User.Datatypes1::DataItem1(1@User.Datatypes1,ID=)' </w:t>
      </w:r>
    </w:p>
    <w:p w:rsidR="00163625" w:rsidRDefault="00163625" w:rsidP="009C6846">
      <w:pPr>
        <w:pStyle w:val="CodeItalic"/>
      </w:pPr>
      <w:r w:rsidRPr="00FA1A99">
        <w:t>Require</w:t>
      </w:r>
      <w:r>
        <w:t>d</w:t>
      </w:r>
    </w:p>
    <w:p w:rsidR="00163625" w:rsidRDefault="00163625" w:rsidP="00163625">
      <w:pPr>
        <w:pStyle w:val="Code"/>
        <w:ind w:firstLine="0"/>
        <w:rPr>
          <w:b/>
          <w:color w:val="FF0000"/>
        </w:rPr>
      </w:pPr>
    </w:p>
    <w:p w:rsidR="00163625" w:rsidRDefault="00163625" w:rsidP="0016362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oref.DataItem1="somevalue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  <w:t>;DataItem1 set to somevalue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</w:t>
      </w:r>
      <w:r w:rsidRPr="004F3519">
        <w:rPr>
          <w:color w:val="000000"/>
        </w:rPr>
        <w:t xml:space="preserve"> status=oref.%Save()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;attempt to save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If status’=1 Do</w:t>
      </w:r>
      <w:r w:rsidRPr="004F3519">
        <w:rPr>
          <w:color w:val="000000"/>
        </w:rPr>
        <w:t xml:space="preserve"> $system.OBJ.DisplayError(status)</w:t>
      </w:r>
    </w:p>
    <w:p w:rsidR="00163625" w:rsidRPr="00685CA8" w:rsidRDefault="00163625" w:rsidP="009C6846">
      <w:pPr>
        <w:pStyle w:val="CodeItalic"/>
        <w:rPr>
          <w:b/>
          <w:color w:val="FF0000"/>
        </w:rPr>
      </w:pPr>
      <w:r w:rsidRPr="00685CA8">
        <w:t>&lt;&gt;</w:t>
      </w:r>
      <w:r w:rsidRPr="00685CA8">
        <w:rPr>
          <w:b/>
          <w:color w:val="FF0000"/>
        </w:rPr>
        <w:tab/>
      </w:r>
      <w:r w:rsidRPr="00685CA8">
        <w:rPr>
          <w:b/>
          <w:color w:val="FF0000"/>
        </w:rPr>
        <w:tab/>
      </w:r>
      <w:r w:rsidRPr="00685CA8">
        <w:rPr>
          <w:b/>
          <w:color w:val="FF0000"/>
        </w:rPr>
        <w:tab/>
      </w:r>
      <w:r w:rsidRPr="00685CA8">
        <w:rPr>
          <w:b/>
          <w:color w:val="FF0000"/>
        </w:rPr>
        <w:tab/>
      </w:r>
      <w:r w:rsidRPr="00685CA8">
        <w:rPr>
          <w:b/>
          <w:color w:val="FF0000"/>
        </w:rPr>
        <w:tab/>
      </w:r>
      <w:r w:rsidRPr="00685CA8">
        <w:rPr>
          <w:b/>
          <w:color w:val="FF0000"/>
        </w:rPr>
        <w:tab/>
      </w:r>
      <w:r w:rsidRPr="00685CA8">
        <w:t>;save successful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status</w:t>
      </w:r>
    </w:p>
    <w:p w:rsidR="00163625" w:rsidRPr="00BA58BC" w:rsidRDefault="00163625" w:rsidP="00163625">
      <w:pPr>
        <w:pStyle w:val="Code"/>
        <w:ind w:firstLine="0"/>
        <w:rPr>
          <w:b/>
          <w:color w:val="FF0000"/>
        </w:rPr>
      </w:pPr>
      <w:r w:rsidRPr="00685CA8">
        <w:rPr>
          <w:rStyle w:val="CodeItalicChar"/>
        </w:rPr>
        <w:t>1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BA58BC">
        <w:rPr>
          <w:color w:val="000000"/>
        </w:rPr>
        <w:t>;save successful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163625">
      <w:pPr>
        <w:pStyle w:val="Caption"/>
      </w:pPr>
      <w:bookmarkStart w:id="796" w:name="_Ref270878923"/>
    </w:p>
    <w:p w:rsidR="00163625" w:rsidRPr="00503F19" w:rsidRDefault="00163625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796"/>
      <w:r>
        <w:t xml:space="preserve"> Define Properties with Data Types, Min and Max Length</w:t>
      </w:r>
    </w:p>
    <w:p w:rsidR="00163625" w:rsidRPr="005878C7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62584B">
        <w:rPr>
          <w:color w:val="000000"/>
        </w:rPr>
        <w:t>Class User.Datatypes1 Extends %Persistent</w:t>
      </w:r>
      <w:r w:rsidRPr="0062584B">
        <w:rPr>
          <w:color w:val="000000"/>
        </w:rPr>
        <w:br/>
      </w:r>
      <w:r>
        <w:rPr>
          <w:color w:val="000000"/>
        </w:rPr>
        <w:t>{</w:t>
      </w:r>
      <w:r w:rsidRPr="0062584B">
        <w:rPr>
          <w:color w:val="000000"/>
        </w:rPr>
        <w:br/>
      </w:r>
      <w:r w:rsidRPr="0062584B">
        <w:rPr>
          <w:color w:val="000000"/>
        </w:rPr>
        <w:br/>
      </w:r>
      <w:r w:rsidRPr="003C6301">
        <w:rPr>
          <w:color w:val="000000"/>
        </w:rPr>
        <w:t>Property DataItem1 As %String [ Required ];</w:t>
      </w:r>
      <w:r w:rsidRPr="0062584B">
        <w:rPr>
          <w:color w:val="000000"/>
        </w:rPr>
        <w:br/>
      </w:r>
    </w:p>
    <w:p w:rsidR="00163625" w:rsidRPr="00B60765" w:rsidRDefault="00163625" w:rsidP="00163625">
      <w:pPr>
        <w:pStyle w:val="Code"/>
        <w:ind w:firstLine="0"/>
        <w:rPr>
          <w:color w:val="000000"/>
          <w:u w:val="single"/>
        </w:rPr>
      </w:pPr>
      <w:r w:rsidRPr="00B60765">
        <w:rPr>
          <w:color w:val="000000"/>
          <w:u w:val="single"/>
        </w:rPr>
        <w:t>Property DataItem2 As %String(MAXLEN = 10, MINLEN = 5);</w:t>
      </w:r>
      <w:r w:rsidRPr="00B60765">
        <w:rPr>
          <w:color w:val="000000"/>
          <w:u w:val="single"/>
        </w:rPr>
        <w:br/>
      </w: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>}</w:t>
      </w:r>
    </w:p>
    <w:p w:rsidR="00163625" w:rsidRPr="00F859E7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163625">
      <w:pPr>
        <w:pStyle w:val="Caption"/>
      </w:pPr>
      <w:bookmarkStart w:id="797" w:name="_Ref270878951"/>
    </w:p>
    <w:p w:rsidR="00163625" w:rsidRPr="00503F19" w:rsidRDefault="00163625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797"/>
      <w:r>
        <w:t xml:space="preserve"> Property Data Validation – Min and Max Length - Demonstration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oref=##class(User.Datatypes1).%New() ;create a new oref or Object Reference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oref.DataItem1="SomeValue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  <w:t xml:space="preserve">  ;DataItem1 is required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oref.DataItem2="abc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;DataItem2 set to less than min length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</w:t>
      </w:r>
      <w:r w:rsidRPr="004F3519">
        <w:rPr>
          <w:color w:val="000000"/>
        </w:rPr>
        <w:t xml:space="preserve"> status=oref.%Save()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;attempt to save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If status’=1 Do</w:t>
      </w:r>
      <w:r w:rsidRPr="004F3519">
        <w:rPr>
          <w:color w:val="000000"/>
        </w:rPr>
        <w:t xml:space="preserve"> $system.OBJ.DisplayError(status)</w:t>
      </w:r>
      <w:r>
        <w:rPr>
          <w:color w:val="000000"/>
        </w:rPr>
        <w:tab/>
        <w:t>;save not successful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FA1A99" w:rsidRDefault="00163625" w:rsidP="009C6846">
      <w:pPr>
        <w:pStyle w:val="CodeItalic"/>
      </w:pPr>
      <w:r w:rsidRPr="00FA1A99">
        <w:t>ERROR #7202: Datatype value 'abc' length less than MINLEN allowed of 5</w:t>
      </w:r>
    </w:p>
    <w:p w:rsidR="00163625" w:rsidRDefault="00163625" w:rsidP="009C6846">
      <w:pPr>
        <w:pStyle w:val="CodeItalic"/>
      </w:pPr>
      <w:r w:rsidRPr="00FA1A99">
        <w:t xml:space="preserve">  &gt; ERROR #5802: Datatype validation failed on property 'User.Datatypes1:DataItem2'</w:t>
      </w:r>
    </w:p>
    <w:p w:rsidR="00163625" w:rsidRDefault="00163625" w:rsidP="009C6846">
      <w:pPr>
        <w:pStyle w:val="CodeItalic"/>
      </w:pPr>
      <w:r w:rsidRPr="00FA1A99">
        <w:t>, with value equal to "abc"</w:t>
      </w:r>
    </w:p>
    <w:p w:rsidR="00163625" w:rsidRDefault="00163625" w:rsidP="009C6846">
      <w:pPr>
        <w:pStyle w:val="CodeItalic"/>
      </w:pPr>
    </w:p>
    <w:p w:rsidR="00163625" w:rsidRDefault="00163625" w:rsidP="0016362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oref.DataItem2="abcde</w:t>
      </w:r>
      <w:r w:rsidRPr="004F3519">
        <w:rPr>
          <w:color w:val="000000"/>
        </w:rPr>
        <w:t>"</w:t>
      </w:r>
      <w:r>
        <w:rPr>
          <w:color w:val="000000"/>
        </w:rPr>
        <w:tab/>
        <w:t xml:space="preserve">;DataItem2 set to the specified minimum length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</w:t>
      </w:r>
      <w:r w:rsidRPr="004F3519">
        <w:rPr>
          <w:color w:val="000000"/>
        </w:rPr>
        <w:t xml:space="preserve"> status=oref.%Save()</w:t>
      </w:r>
      <w:r>
        <w:rPr>
          <w:color w:val="000000"/>
        </w:rPr>
        <w:tab/>
      </w:r>
      <w:r>
        <w:rPr>
          <w:color w:val="000000"/>
        </w:rPr>
        <w:tab/>
        <w:t>;attempt to save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If status’=1 Do</w:t>
      </w:r>
      <w:r w:rsidRPr="004F3519">
        <w:rPr>
          <w:color w:val="000000"/>
        </w:rPr>
        <w:t xml:space="preserve"> $system.OBJ.DisplayError(status)</w:t>
      </w:r>
    </w:p>
    <w:p w:rsidR="00163625" w:rsidRPr="00BA58BC" w:rsidRDefault="00163625" w:rsidP="00163625">
      <w:pPr>
        <w:pStyle w:val="Code"/>
        <w:ind w:firstLine="0"/>
        <w:rPr>
          <w:b/>
          <w:color w:val="FF0000"/>
        </w:rPr>
      </w:pPr>
      <w:r w:rsidRPr="00685CA8">
        <w:rPr>
          <w:rStyle w:val="CodeItalicChar"/>
        </w:rPr>
        <w:t>&lt;&gt;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BA58BC">
        <w:rPr>
          <w:color w:val="000000"/>
        </w:rPr>
        <w:t>;save successful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status</w:t>
      </w:r>
    </w:p>
    <w:p w:rsidR="00163625" w:rsidRPr="00BA58BC" w:rsidRDefault="00163625" w:rsidP="00163625">
      <w:pPr>
        <w:pStyle w:val="Code"/>
        <w:ind w:firstLine="0"/>
        <w:rPr>
          <w:b/>
          <w:color w:val="FF0000"/>
        </w:rPr>
      </w:pPr>
      <w:r w:rsidRPr="00685CA8">
        <w:rPr>
          <w:rStyle w:val="CodeItalicChar"/>
        </w:rPr>
        <w:t>1</w:t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>
        <w:rPr>
          <w:b/>
          <w:color w:val="FF0000"/>
        </w:rPr>
        <w:tab/>
      </w:r>
      <w:r w:rsidRPr="00BA58BC">
        <w:rPr>
          <w:color w:val="000000"/>
        </w:rPr>
        <w:t>;save successful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503F19" w:rsidRDefault="00163625" w:rsidP="00163625">
      <w:pPr>
        <w:pStyle w:val="Caption"/>
      </w:pPr>
      <w:bookmarkStart w:id="798" w:name="_Ref270878983"/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798"/>
      <w:r>
        <w:t xml:space="preserve"> Property Data Validation – Min and Max Length - IsValid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oref=##class(User.Datatypes1).%New()  ;create a new oref or Object Reference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oref.DataItem1="SomeValue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  <w:t xml:space="preserve">   ;DataItem1 is required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oref.DataItem2="abc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   ;DataItem2 set to less than min length 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1F149D" w:rsidRDefault="00163625" w:rsidP="00163625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Set </w:t>
      </w:r>
      <w:r w:rsidRPr="001F149D">
        <w:rPr>
          <w:color w:val="000000"/>
        </w:rPr>
        <w:t>status=##class(User.Datatypes1).</w:t>
      </w:r>
      <w:r w:rsidRPr="001F149D">
        <w:rPr>
          <w:color w:val="000000"/>
          <w:u w:val="single"/>
        </w:rPr>
        <w:t>DataItem2IsValid(oref.DataItem2)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If status’=1 Do</w:t>
      </w:r>
      <w:r w:rsidRPr="004F3519">
        <w:rPr>
          <w:color w:val="000000"/>
        </w:rPr>
        <w:t xml:space="preserve"> $system.OBJ.DisplayError(status)</w:t>
      </w:r>
      <w:r>
        <w:rPr>
          <w:color w:val="000000"/>
        </w:rPr>
        <w:tab/>
        <w:t>;validation not successful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Default="00163625" w:rsidP="009C6846">
      <w:pPr>
        <w:pStyle w:val="CodeItalic"/>
      </w:pPr>
      <w:r w:rsidRPr="001F149D">
        <w:t>ERROR #7202: Datatype value 'abc' length less than MINLEN allowed of 5</w:t>
      </w:r>
    </w:p>
    <w:p w:rsidR="00163625" w:rsidRDefault="00163625" w:rsidP="00163625">
      <w:pPr>
        <w:pStyle w:val="Code"/>
        <w:ind w:firstLine="0"/>
        <w:rPr>
          <w:b/>
          <w:color w:val="FF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163625">
      <w:pPr>
        <w:pStyle w:val="Caption"/>
      </w:pPr>
      <w:bookmarkStart w:id="799" w:name="_Ref270879020"/>
    </w:p>
    <w:p w:rsidR="00163625" w:rsidRPr="00503F19" w:rsidRDefault="00163625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799"/>
      <w:r>
        <w:t xml:space="preserve"> Define Properties with Data Types, Pattern</w:t>
      </w:r>
    </w:p>
    <w:p w:rsidR="00163625" w:rsidRPr="005878C7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62584B">
        <w:rPr>
          <w:color w:val="000000"/>
        </w:rPr>
        <w:t>Class User.Datatypes1 Extends %Persistent</w:t>
      </w:r>
      <w:r w:rsidRPr="0062584B">
        <w:rPr>
          <w:color w:val="000000"/>
        </w:rPr>
        <w:br/>
      </w:r>
      <w:r>
        <w:rPr>
          <w:color w:val="000000"/>
        </w:rPr>
        <w:t>{</w:t>
      </w:r>
      <w:r w:rsidRPr="0062584B">
        <w:rPr>
          <w:color w:val="000000"/>
        </w:rPr>
        <w:br/>
      </w:r>
      <w:r w:rsidRPr="0062584B">
        <w:rPr>
          <w:color w:val="000000"/>
        </w:rPr>
        <w:br/>
      </w:r>
      <w:r w:rsidRPr="003C6301">
        <w:rPr>
          <w:color w:val="000000"/>
        </w:rPr>
        <w:t>Property DataItem1 As %String [ Required ];</w:t>
      </w:r>
      <w:r w:rsidRPr="0062584B">
        <w:rPr>
          <w:color w:val="000000"/>
        </w:rPr>
        <w:br/>
      </w:r>
    </w:p>
    <w:p w:rsidR="00163625" w:rsidRDefault="00163625" w:rsidP="00163625">
      <w:pPr>
        <w:pStyle w:val="Code"/>
        <w:ind w:firstLine="0"/>
        <w:rPr>
          <w:color w:val="000000"/>
        </w:rPr>
      </w:pPr>
      <w:r w:rsidRPr="0062584B">
        <w:rPr>
          <w:color w:val="000000"/>
        </w:rPr>
        <w:t>Property </w:t>
      </w:r>
      <w:r>
        <w:rPr>
          <w:color w:val="000000"/>
        </w:rPr>
        <w:t xml:space="preserve">DataItem2 </w:t>
      </w:r>
      <w:r w:rsidRPr="0062584B">
        <w:rPr>
          <w:color w:val="000000"/>
        </w:rPr>
        <w:t>As %String</w:t>
      </w:r>
      <w:r>
        <w:rPr>
          <w:color w:val="000000"/>
        </w:rPr>
        <w:t>(</w:t>
      </w:r>
      <w:r w:rsidRPr="0062584B">
        <w:rPr>
          <w:color w:val="000000"/>
        </w:rPr>
        <w:t>MAXLEN </w:t>
      </w:r>
      <w:r>
        <w:rPr>
          <w:color w:val="000000"/>
        </w:rPr>
        <w:t xml:space="preserve">= </w:t>
      </w:r>
      <w:r w:rsidRPr="0062584B">
        <w:rPr>
          <w:color w:val="000000"/>
        </w:rPr>
        <w:t>10</w:t>
      </w:r>
      <w:r>
        <w:rPr>
          <w:color w:val="000000"/>
        </w:rPr>
        <w:t xml:space="preserve">, </w:t>
      </w:r>
      <w:r w:rsidRPr="0062584B">
        <w:rPr>
          <w:color w:val="000000"/>
        </w:rPr>
        <w:t>MINLEN </w:t>
      </w:r>
      <w:r>
        <w:rPr>
          <w:color w:val="000000"/>
        </w:rPr>
        <w:t xml:space="preserve">= </w:t>
      </w:r>
      <w:r w:rsidRPr="0062584B">
        <w:rPr>
          <w:color w:val="000000"/>
        </w:rPr>
        <w:t>5</w:t>
      </w:r>
      <w:r>
        <w:rPr>
          <w:color w:val="000000"/>
        </w:rPr>
        <w:t>);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B60765">
        <w:rPr>
          <w:color w:val="000000"/>
          <w:u w:val="single"/>
        </w:rPr>
        <w:t>Property SSN As %Stri</w:t>
      </w:r>
      <w:r>
        <w:rPr>
          <w:color w:val="000000"/>
          <w:u w:val="single"/>
        </w:rPr>
        <w:t>ng(PATTERN = "3N1""-""2N1""-""4N</w:t>
      </w:r>
      <w:r w:rsidRPr="00B60765">
        <w:rPr>
          <w:color w:val="000000"/>
          <w:u w:val="single"/>
        </w:rPr>
        <w:t>")</w:t>
      </w:r>
      <w:r>
        <w:rPr>
          <w:color w:val="000000"/>
        </w:rPr>
        <w:t>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>}</w:t>
      </w:r>
    </w:p>
    <w:p w:rsidR="00163625" w:rsidRPr="00F859E7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163625">
      <w:pPr>
        <w:pStyle w:val="Caption"/>
      </w:pPr>
      <w:bookmarkStart w:id="800" w:name="_Ref270879051"/>
    </w:p>
    <w:p w:rsidR="00163625" w:rsidRPr="00503F19" w:rsidRDefault="00163625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800"/>
      <w:r>
        <w:t xml:space="preserve"> Property Data Validation – Pattern - Demonstration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oref=##class(User.Datatypes1).%New()   ;create a new oref or Object Reference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oref.DataItem1="SomeValue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  <w:t xml:space="preserve">    ;DataItem1 is required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oref.DataItem2="abcde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  <w:t xml:space="preserve">    ;DataItem2 set to the  min length </w:t>
      </w: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oref.SSN="123-45-66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  <w:t xml:space="preserve">           ;SSN set to wrong pattern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1F149D" w:rsidRDefault="00163625" w:rsidP="00163625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Set </w:t>
      </w:r>
      <w:r w:rsidRPr="001F149D">
        <w:rPr>
          <w:color w:val="000000"/>
        </w:rPr>
        <w:t>status=##class(User.Datatypes1).</w:t>
      </w:r>
      <w:r>
        <w:rPr>
          <w:color w:val="000000"/>
          <w:u w:val="single"/>
        </w:rPr>
        <w:t>SSNIsValid(oref.SSN</w:t>
      </w:r>
      <w:r w:rsidRPr="001F149D">
        <w:rPr>
          <w:color w:val="000000"/>
          <w:u w:val="single"/>
        </w:rPr>
        <w:t>)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If status’=1 Do</w:t>
      </w:r>
      <w:r w:rsidRPr="004F3519">
        <w:rPr>
          <w:color w:val="000000"/>
        </w:rPr>
        <w:t xml:space="preserve"> $system.OBJ.DisplayError(status)</w:t>
      </w:r>
      <w:r>
        <w:rPr>
          <w:color w:val="000000"/>
        </w:rPr>
        <w:tab/>
        <w:t>;validation not successful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Default="00163625" w:rsidP="009C6846">
      <w:pPr>
        <w:pStyle w:val="CodeItalic"/>
      </w:pPr>
      <w:r w:rsidRPr="005F0366">
        <w:t>ERROR #7209: Datatype value '123-</w:t>
      </w:r>
      <w:r>
        <w:t>45-66' does not match PATTERN '3</w:t>
      </w:r>
      <w:r w:rsidRPr="005F0366">
        <w:t>N1"-"2N1"-"</w:t>
      </w:r>
      <w:r>
        <w:t>4N</w:t>
      </w:r>
      <w:r w:rsidRPr="005F0366">
        <w:t>'</w:t>
      </w:r>
    </w:p>
    <w:p w:rsidR="00163625" w:rsidRDefault="00163625" w:rsidP="00163625">
      <w:pPr>
        <w:pStyle w:val="Code"/>
        <w:ind w:firstLine="0"/>
        <w:rPr>
          <w:b/>
          <w:color w:val="FF0000"/>
        </w:rPr>
      </w:pPr>
    </w:p>
    <w:p w:rsidR="00163625" w:rsidRDefault="00163625" w:rsidP="0016362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oref.SSN="123-45-6677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;SSN set to correct pattern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1F149D" w:rsidRDefault="00163625" w:rsidP="00163625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Set </w:t>
      </w:r>
      <w:r w:rsidRPr="001F149D">
        <w:rPr>
          <w:color w:val="000000"/>
        </w:rPr>
        <w:t>status=##class(User.Datatypes1).</w:t>
      </w:r>
      <w:r>
        <w:rPr>
          <w:color w:val="000000"/>
          <w:u w:val="single"/>
        </w:rPr>
        <w:t>SSNIsValid(oref.SSN</w:t>
      </w:r>
      <w:r w:rsidRPr="001F149D">
        <w:rPr>
          <w:color w:val="000000"/>
          <w:u w:val="single"/>
        </w:rPr>
        <w:t>)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If status’=1 Do</w:t>
      </w:r>
      <w:r w:rsidRPr="004F3519">
        <w:rPr>
          <w:color w:val="000000"/>
        </w:rPr>
        <w:t xml:space="preserve"> $system.OBJ.DisplayError(status)</w:t>
      </w:r>
      <w:r>
        <w:rPr>
          <w:color w:val="000000"/>
        </w:rPr>
        <w:tab/>
        <w:t>;validation successful</w:t>
      </w:r>
    </w:p>
    <w:p w:rsidR="00163625" w:rsidRPr="00BA58BC" w:rsidRDefault="00163625" w:rsidP="009C6846">
      <w:pPr>
        <w:pStyle w:val="CodeItalic"/>
      </w:pPr>
      <w:r>
        <w:t>&lt;&gt;</w:t>
      </w:r>
      <w:r>
        <w:tab/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status</w:t>
      </w:r>
    </w:p>
    <w:p w:rsidR="00163625" w:rsidRPr="00BA58BC" w:rsidRDefault="00163625" w:rsidP="009C6846">
      <w:pPr>
        <w:pStyle w:val="CodeItalic"/>
      </w:pPr>
      <w:r w:rsidRPr="00BA58BC">
        <w:t>1</w:t>
      </w:r>
      <w:r>
        <w:tab/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163625"/>
    <w:p w:rsidR="00163625" w:rsidRPr="00503F19" w:rsidRDefault="00163625" w:rsidP="00163625">
      <w:pPr>
        <w:pStyle w:val="Caption"/>
      </w:pPr>
      <w:bookmarkStart w:id="801" w:name="_Ref270879077"/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801"/>
      <w:r>
        <w:t xml:space="preserve"> Define Properties with Data Types, Valuelist</w:t>
      </w:r>
      <w:r w:rsidR="00C01119">
        <w:fldChar w:fldCharType="begin"/>
      </w:r>
      <w:r>
        <w:instrText xml:space="preserve"> XE "</w:instrText>
      </w:r>
      <w:r w:rsidRPr="00515361">
        <w:instrText>Valuelist</w:instrText>
      </w:r>
      <w:r>
        <w:instrText xml:space="preserve">" </w:instrText>
      </w:r>
      <w:r w:rsidR="00C01119">
        <w:fldChar w:fldCharType="end"/>
      </w:r>
    </w:p>
    <w:p w:rsidR="00163625" w:rsidRPr="005878C7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62584B">
        <w:rPr>
          <w:color w:val="000000"/>
        </w:rPr>
        <w:t>Class User.Datatypes1 Extends %Persistent</w:t>
      </w:r>
      <w:r w:rsidRPr="0062584B">
        <w:rPr>
          <w:color w:val="000000"/>
        </w:rPr>
        <w:br/>
      </w:r>
      <w:r>
        <w:rPr>
          <w:color w:val="000000"/>
        </w:rPr>
        <w:t>{</w:t>
      </w:r>
      <w:r w:rsidRPr="0062584B">
        <w:rPr>
          <w:color w:val="000000"/>
        </w:rPr>
        <w:br/>
      </w:r>
      <w:r w:rsidRPr="0062584B">
        <w:rPr>
          <w:color w:val="000000"/>
        </w:rPr>
        <w:br/>
      </w:r>
      <w:r w:rsidRPr="003C6301">
        <w:rPr>
          <w:color w:val="000000"/>
        </w:rPr>
        <w:t>Property DataItem1 As %String [ Required ];</w:t>
      </w:r>
      <w:r w:rsidRPr="0062584B">
        <w:rPr>
          <w:color w:val="000000"/>
        </w:rPr>
        <w:br/>
      </w:r>
    </w:p>
    <w:p w:rsidR="00163625" w:rsidRDefault="00163625" w:rsidP="00163625">
      <w:pPr>
        <w:pStyle w:val="Code"/>
        <w:ind w:firstLine="0"/>
        <w:rPr>
          <w:color w:val="000000"/>
        </w:rPr>
      </w:pPr>
      <w:r w:rsidRPr="0062584B">
        <w:rPr>
          <w:color w:val="000000"/>
        </w:rPr>
        <w:t>Property </w:t>
      </w:r>
      <w:r>
        <w:rPr>
          <w:color w:val="000000"/>
        </w:rPr>
        <w:t xml:space="preserve">DataItem2 </w:t>
      </w:r>
      <w:r w:rsidRPr="0062584B">
        <w:rPr>
          <w:color w:val="000000"/>
        </w:rPr>
        <w:t>As %String</w:t>
      </w:r>
      <w:r>
        <w:rPr>
          <w:color w:val="000000"/>
        </w:rPr>
        <w:t>(</w:t>
      </w:r>
      <w:r w:rsidRPr="0062584B">
        <w:rPr>
          <w:color w:val="000000"/>
        </w:rPr>
        <w:t>MAXLEN </w:t>
      </w:r>
      <w:r>
        <w:rPr>
          <w:color w:val="000000"/>
        </w:rPr>
        <w:t xml:space="preserve">= </w:t>
      </w:r>
      <w:r w:rsidRPr="0062584B">
        <w:rPr>
          <w:color w:val="000000"/>
        </w:rPr>
        <w:t>10</w:t>
      </w:r>
      <w:r>
        <w:rPr>
          <w:color w:val="000000"/>
        </w:rPr>
        <w:t xml:space="preserve">, </w:t>
      </w:r>
      <w:r w:rsidRPr="0062584B">
        <w:rPr>
          <w:color w:val="000000"/>
        </w:rPr>
        <w:t>MINLEN </w:t>
      </w:r>
      <w:r>
        <w:rPr>
          <w:color w:val="000000"/>
        </w:rPr>
        <w:t xml:space="preserve">= </w:t>
      </w:r>
      <w:r w:rsidRPr="0062584B">
        <w:rPr>
          <w:color w:val="000000"/>
        </w:rPr>
        <w:t>5</w:t>
      </w:r>
      <w:r>
        <w:rPr>
          <w:color w:val="000000"/>
        </w:rPr>
        <w:t>);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BA4EDF">
        <w:rPr>
          <w:color w:val="000000"/>
        </w:rPr>
        <w:t>Property </w:t>
      </w:r>
      <w:r>
        <w:rPr>
          <w:color w:val="000000"/>
        </w:rPr>
        <w:t xml:space="preserve">SSN </w:t>
      </w:r>
      <w:r w:rsidRPr="00BA4EDF">
        <w:rPr>
          <w:color w:val="000000"/>
        </w:rPr>
        <w:t>As %String</w:t>
      </w:r>
      <w:r>
        <w:rPr>
          <w:color w:val="000000"/>
        </w:rPr>
        <w:t>(</w:t>
      </w:r>
      <w:r w:rsidRPr="00BA4EDF">
        <w:rPr>
          <w:color w:val="000000"/>
        </w:rPr>
        <w:t>PATTERN </w:t>
      </w:r>
      <w:r>
        <w:rPr>
          <w:color w:val="000000"/>
        </w:rPr>
        <w:t xml:space="preserve">= </w:t>
      </w:r>
      <w:r w:rsidRPr="00BA4EDF">
        <w:rPr>
          <w:color w:val="000000"/>
        </w:rPr>
        <w:t>"3N1""-""2N1""-""</w:t>
      </w:r>
      <w:r>
        <w:rPr>
          <w:color w:val="000000"/>
        </w:rPr>
        <w:t>4N</w:t>
      </w:r>
      <w:r w:rsidRPr="00BA4EDF">
        <w:rPr>
          <w:color w:val="000000"/>
        </w:rPr>
        <w:t>"</w:t>
      </w:r>
      <w:r>
        <w:rPr>
          <w:color w:val="000000"/>
        </w:rPr>
        <w:t>);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B60765" w:rsidRDefault="00163625" w:rsidP="00163625">
      <w:pPr>
        <w:pStyle w:val="Code"/>
        <w:ind w:firstLine="0"/>
        <w:rPr>
          <w:color w:val="000000"/>
          <w:u w:val="single"/>
        </w:rPr>
      </w:pPr>
      <w:r w:rsidRPr="00B60765">
        <w:rPr>
          <w:color w:val="000000"/>
          <w:u w:val="single"/>
        </w:rPr>
        <w:t>Property StatusCode As %String(VALUELIST = "-Success-Fail-Pend");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>}</w:t>
      </w:r>
    </w:p>
    <w:p w:rsidR="00163625" w:rsidRPr="00F859E7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163625">
      <w:pPr>
        <w:pStyle w:val="Caption"/>
      </w:pPr>
      <w:bookmarkStart w:id="802" w:name="_Ref270879109"/>
    </w:p>
    <w:p w:rsidR="00163625" w:rsidRPr="00503F19" w:rsidRDefault="00163625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802"/>
      <w:r>
        <w:t xml:space="preserve"> Property Data Validation – Value - Demonstration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oref=##class(User.Datatypes1).%New()   ;create a new oref or Object Reference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oref.DataItem1="SomeValue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;DataItem1 is required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oref.DataItem2="abcde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;DataItem2 set to the  min length </w:t>
      </w: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oref.SSN="123-45-6677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;SSN set to correct pattern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oref.StatusCode="WrongValue"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;Set StatusCode to a wrong value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1F149D" w:rsidRDefault="00163625" w:rsidP="00163625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Set </w:t>
      </w:r>
      <w:r w:rsidRPr="001F149D">
        <w:rPr>
          <w:color w:val="000000"/>
        </w:rPr>
        <w:t>status=##class(User.Datatypes1).</w:t>
      </w:r>
      <w:r>
        <w:rPr>
          <w:color w:val="000000"/>
          <w:u w:val="single"/>
        </w:rPr>
        <w:t>StatusCodeIsValid(oref.StatusCode</w:t>
      </w:r>
      <w:r w:rsidRPr="001F149D">
        <w:rPr>
          <w:color w:val="000000"/>
          <w:u w:val="single"/>
        </w:rPr>
        <w:t>)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If status’=1 Do</w:t>
      </w:r>
      <w:r w:rsidRPr="004F3519">
        <w:rPr>
          <w:color w:val="000000"/>
        </w:rPr>
        <w:t xml:space="preserve"> $system.OBJ.DisplayError(status)</w:t>
      </w:r>
      <w:r>
        <w:rPr>
          <w:color w:val="000000"/>
        </w:rPr>
        <w:tab/>
        <w:t>;validation not successful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Default="00163625" w:rsidP="009C6846">
      <w:pPr>
        <w:pStyle w:val="CodeItalic"/>
      </w:pPr>
      <w:r w:rsidRPr="003501E5">
        <w:t>ERROR #7205: Datatype value 'WrongValue' not in VALUELIST '-Success-Fail-Pend'</w:t>
      </w:r>
    </w:p>
    <w:p w:rsidR="00163625" w:rsidRDefault="00163625" w:rsidP="00163625">
      <w:pPr>
        <w:pStyle w:val="Code"/>
        <w:ind w:firstLine="0"/>
        <w:rPr>
          <w:b/>
          <w:color w:val="FF0000"/>
        </w:rPr>
      </w:pPr>
    </w:p>
    <w:p w:rsidR="00163625" w:rsidRDefault="00163625" w:rsidP="0016362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oref.StatusCode="Success"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;Set StatusCode to a correct value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1F149D" w:rsidRDefault="00163625" w:rsidP="00163625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Set </w:t>
      </w:r>
      <w:r w:rsidRPr="001F149D">
        <w:rPr>
          <w:color w:val="000000"/>
        </w:rPr>
        <w:t>status=##class(User.Datatypes1).</w:t>
      </w:r>
      <w:r>
        <w:rPr>
          <w:color w:val="000000"/>
          <w:u w:val="single"/>
        </w:rPr>
        <w:t>StatusCodeIsValid(oref.StatusCode</w:t>
      </w:r>
      <w:r w:rsidRPr="001F149D">
        <w:rPr>
          <w:color w:val="000000"/>
          <w:u w:val="single"/>
        </w:rPr>
        <w:t>)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 w:rsidRPr="004F3519">
        <w:rPr>
          <w:color w:val="000000"/>
        </w:rPr>
        <w:t xml:space="preserve"> 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If status’=1 Do</w:t>
      </w:r>
      <w:r w:rsidRPr="004F3519">
        <w:rPr>
          <w:color w:val="000000"/>
        </w:rPr>
        <w:t xml:space="preserve"> $system.OBJ.DisplayError(status)</w:t>
      </w:r>
      <w:r>
        <w:rPr>
          <w:color w:val="000000"/>
        </w:rPr>
        <w:tab/>
        <w:t>;validation successful</w:t>
      </w:r>
    </w:p>
    <w:p w:rsidR="00163625" w:rsidRPr="00BA58BC" w:rsidRDefault="00163625" w:rsidP="009C6846">
      <w:pPr>
        <w:pStyle w:val="CodeItalic"/>
      </w:pPr>
      <w:r>
        <w:t>&lt;&gt;</w:t>
      </w:r>
      <w:r>
        <w:tab/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status</w:t>
      </w:r>
    </w:p>
    <w:p w:rsidR="00163625" w:rsidRPr="00BA58BC" w:rsidRDefault="00163625" w:rsidP="009C6846">
      <w:pPr>
        <w:pStyle w:val="CodeItalic"/>
      </w:pPr>
      <w:r w:rsidRPr="00BA58BC">
        <w:t>1</w:t>
      </w:r>
      <w:r>
        <w:tab/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163625">
      <w:pPr>
        <w:pStyle w:val="Caption"/>
      </w:pPr>
      <w:bookmarkStart w:id="803" w:name="_Ref270879135"/>
    </w:p>
    <w:p w:rsidR="00163625" w:rsidRPr="00503F19" w:rsidRDefault="00163625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803"/>
      <w:r>
        <w:t xml:space="preserve"> Define a Custom Datatype Class for Name</w:t>
      </w:r>
    </w:p>
    <w:p w:rsidR="00163625" w:rsidRPr="005878C7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>Class User.NameDatatype</w:t>
      </w:r>
      <w:r w:rsidRPr="0062584B">
        <w:rPr>
          <w:color w:val="000000"/>
        </w:rPr>
        <w:t> Extends %Persistent</w:t>
      </w:r>
      <w:r w:rsidRPr="0062584B">
        <w:rPr>
          <w:color w:val="000000"/>
        </w:rPr>
        <w:br/>
      </w:r>
      <w:r>
        <w:rPr>
          <w:color w:val="000000"/>
        </w:rPr>
        <w:t>{</w:t>
      </w:r>
      <w:r w:rsidRPr="0062584B">
        <w:rPr>
          <w:color w:val="000000"/>
        </w:rPr>
        <w:br/>
      </w:r>
      <w:r w:rsidRPr="0062584B">
        <w:rPr>
          <w:color w:val="000000"/>
        </w:rPr>
        <w:br/>
      </w:r>
      <w:r w:rsidRPr="003C6301">
        <w:rPr>
          <w:color w:val="000000"/>
        </w:rPr>
        <w:t>Property </w:t>
      </w:r>
      <w:r>
        <w:rPr>
          <w:color w:val="000000"/>
        </w:rPr>
        <w:t>FirstName As %String</w:t>
      </w:r>
      <w:r w:rsidRPr="003C6301">
        <w:rPr>
          <w:color w:val="000000"/>
        </w:rPr>
        <w:t>;</w:t>
      </w:r>
      <w:r w:rsidRPr="0062584B">
        <w:rPr>
          <w:color w:val="000000"/>
        </w:rPr>
        <w:br/>
      </w:r>
    </w:p>
    <w:p w:rsidR="00163625" w:rsidRDefault="00163625" w:rsidP="00163625">
      <w:pPr>
        <w:pStyle w:val="Code"/>
        <w:ind w:firstLine="0"/>
        <w:rPr>
          <w:color w:val="000000"/>
        </w:rPr>
      </w:pPr>
      <w:r w:rsidRPr="0062584B">
        <w:rPr>
          <w:color w:val="000000"/>
        </w:rPr>
        <w:t>Property </w:t>
      </w:r>
      <w:r>
        <w:rPr>
          <w:color w:val="000000"/>
        </w:rPr>
        <w:t xml:space="preserve">MiddleInitial </w:t>
      </w:r>
      <w:r w:rsidRPr="0062584B">
        <w:rPr>
          <w:color w:val="000000"/>
        </w:rPr>
        <w:t>As %String</w:t>
      </w:r>
      <w:r>
        <w:rPr>
          <w:color w:val="000000"/>
        </w:rPr>
        <w:t>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BA4EDF">
        <w:rPr>
          <w:color w:val="000000"/>
        </w:rPr>
        <w:t>Property </w:t>
      </w:r>
      <w:r>
        <w:rPr>
          <w:color w:val="000000"/>
        </w:rPr>
        <w:t>LastName As %String;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>}</w:t>
      </w:r>
    </w:p>
    <w:p w:rsidR="00163625" w:rsidRPr="00F859E7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163625">
      <w:pPr>
        <w:pStyle w:val="Caption"/>
      </w:pPr>
      <w:bookmarkStart w:id="804" w:name="_Ref270879160"/>
    </w:p>
    <w:p w:rsidR="00163625" w:rsidRPr="00503F19" w:rsidRDefault="00163625" w:rsidP="0016362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804"/>
      <w:r>
        <w:t xml:space="preserve"> Add Name Property to User.Datatypes1 </w:t>
      </w:r>
    </w:p>
    <w:p w:rsidR="00163625" w:rsidRPr="005878C7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62584B">
        <w:rPr>
          <w:color w:val="000000"/>
        </w:rPr>
        <w:t>Class User.Datatypes1 Extends %Persistent</w:t>
      </w:r>
      <w:r w:rsidRPr="0062584B">
        <w:rPr>
          <w:color w:val="000000"/>
        </w:rPr>
        <w:br/>
      </w:r>
      <w:r>
        <w:rPr>
          <w:color w:val="000000"/>
        </w:rPr>
        <w:t>{</w:t>
      </w:r>
      <w:r w:rsidRPr="0062584B">
        <w:rPr>
          <w:color w:val="000000"/>
        </w:rPr>
        <w:br/>
      </w:r>
      <w:r w:rsidRPr="0062584B">
        <w:rPr>
          <w:color w:val="000000"/>
        </w:rPr>
        <w:br/>
      </w:r>
      <w:r w:rsidRPr="003C6301">
        <w:rPr>
          <w:color w:val="000000"/>
        </w:rPr>
        <w:t>Property DataItem1 As %String [ Required ];</w:t>
      </w:r>
      <w:r w:rsidRPr="0062584B">
        <w:rPr>
          <w:color w:val="000000"/>
        </w:rPr>
        <w:br/>
      </w:r>
    </w:p>
    <w:p w:rsidR="00163625" w:rsidRDefault="00163625" w:rsidP="00163625">
      <w:pPr>
        <w:pStyle w:val="Code"/>
        <w:ind w:firstLine="0"/>
        <w:rPr>
          <w:color w:val="000000"/>
        </w:rPr>
      </w:pPr>
      <w:r w:rsidRPr="0062584B">
        <w:rPr>
          <w:color w:val="000000"/>
        </w:rPr>
        <w:t>Property </w:t>
      </w:r>
      <w:r>
        <w:rPr>
          <w:color w:val="000000"/>
        </w:rPr>
        <w:t xml:space="preserve">DataItem2 </w:t>
      </w:r>
      <w:r w:rsidRPr="0062584B">
        <w:rPr>
          <w:color w:val="000000"/>
        </w:rPr>
        <w:t>As %String</w:t>
      </w:r>
      <w:r>
        <w:rPr>
          <w:color w:val="000000"/>
        </w:rPr>
        <w:t>(</w:t>
      </w:r>
      <w:r w:rsidRPr="0062584B">
        <w:rPr>
          <w:color w:val="000000"/>
        </w:rPr>
        <w:t>MAXLEN </w:t>
      </w:r>
      <w:r>
        <w:rPr>
          <w:color w:val="000000"/>
        </w:rPr>
        <w:t xml:space="preserve">= </w:t>
      </w:r>
      <w:r w:rsidRPr="0062584B">
        <w:rPr>
          <w:color w:val="000000"/>
        </w:rPr>
        <w:t>10</w:t>
      </w:r>
      <w:r>
        <w:rPr>
          <w:color w:val="000000"/>
        </w:rPr>
        <w:t xml:space="preserve">, </w:t>
      </w:r>
      <w:r w:rsidRPr="0062584B">
        <w:rPr>
          <w:color w:val="000000"/>
        </w:rPr>
        <w:t>MINLEN </w:t>
      </w:r>
      <w:r>
        <w:rPr>
          <w:color w:val="000000"/>
        </w:rPr>
        <w:t xml:space="preserve">= </w:t>
      </w:r>
      <w:r w:rsidRPr="0062584B">
        <w:rPr>
          <w:color w:val="000000"/>
        </w:rPr>
        <w:t>5</w:t>
      </w:r>
      <w:r>
        <w:rPr>
          <w:color w:val="000000"/>
        </w:rPr>
        <w:t>);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BA4EDF">
        <w:rPr>
          <w:color w:val="000000"/>
        </w:rPr>
        <w:t>Property </w:t>
      </w:r>
      <w:r>
        <w:rPr>
          <w:color w:val="000000"/>
        </w:rPr>
        <w:t xml:space="preserve">SSN </w:t>
      </w:r>
      <w:r w:rsidRPr="00BA4EDF">
        <w:rPr>
          <w:color w:val="000000"/>
        </w:rPr>
        <w:t>As %String</w:t>
      </w:r>
      <w:r>
        <w:rPr>
          <w:color w:val="000000"/>
        </w:rPr>
        <w:t>(</w:t>
      </w:r>
      <w:r w:rsidRPr="00BA4EDF">
        <w:rPr>
          <w:color w:val="000000"/>
        </w:rPr>
        <w:t>PATTERN </w:t>
      </w:r>
      <w:r>
        <w:rPr>
          <w:color w:val="000000"/>
        </w:rPr>
        <w:t xml:space="preserve">= </w:t>
      </w:r>
      <w:r w:rsidRPr="00BA4EDF">
        <w:rPr>
          <w:color w:val="000000"/>
        </w:rPr>
        <w:t>"3N1""-""2N1""-""</w:t>
      </w:r>
      <w:r>
        <w:rPr>
          <w:color w:val="000000"/>
        </w:rPr>
        <w:t>4N</w:t>
      </w:r>
      <w:r w:rsidRPr="00BA4EDF">
        <w:rPr>
          <w:color w:val="000000"/>
        </w:rPr>
        <w:t>"</w:t>
      </w:r>
      <w:r>
        <w:rPr>
          <w:color w:val="000000"/>
        </w:rPr>
        <w:t>);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 w:rsidRPr="003C6885">
        <w:rPr>
          <w:color w:val="000000"/>
        </w:rPr>
        <w:t>Property </w:t>
      </w:r>
      <w:r>
        <w:rPr>
          <w:color w:val="000000"/>
        </w:rPr>
        <w:t xml:space="preserve">StatusCode </w:t>
      </w:r>
      <w:r w:rsidRPr="003C6885">
        <w:rPr>
          <w:color w:val="000000"/>
        </w:rPr>
        <w:t>As %String</w:t>
      </w:r>
      <w:r>
        <w:rPr>
          <w:color w:val="000000"/>
        </w:rPr>
        <w:t>(</w:t>
      </w:r>
      <w:r w:rsidRPr="003C6885">
        <w:rPr>
          <w:color w:val="000000"/>
        </w:rPr>
        <w:t>VALUELIST </w:t>
      </w:r>
      <w:r>
        <w:rPr>
          <w:color w:val="000000"/>
        </w:rPr>
        <w:t xml:space="preserve">= </w:t>
      </w:r>
      <w:r w:rsidRPr="003C6885">
        <w:rPr>
          <w:color w:val="000000"/>
        </w:rPr>
        <w:t>"-Success-Fail-Pend"</w:t>
      </w:r>
      <w:r>
        <w:rPr>
          <w:color w:val="000000"/>
        </w:rPr>
        <w:t>);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Pr="007168FD" w:rsidRDefault="00163625" w:rsidP="00163625">
      <w:pPr>
        <w:pStyle w:val="Code"/>
        <w:ind w:firstLine="0"/>
        <w:rPr>
          <w:color w:val="000000"/>
          <w:u w:val="single"/>
        </w:rPr>
      </w:pPr>
      <w:r w:rsidRPr="007168FD">
        <w:rPr>
          <w:color w:val="000000"/>
          <w:u w:val="single"/>
        </w:rPr>
        <w:t>Property Name As User.NameDatatype;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>}</w:t>
      </w:r>
    </w:p>
    <w:p w:rsidR="00163625" w:rsidRPr="00F859E7" w:rsidRDefault="00163625" w:rsidP="00163625">
      <w:pPr>
        <w:pStyle w:val="Code"/>
        <w:ind w:firstLine="0"/>
        <w:rPr>
          <w:color w:val="000000"/>
        </w:rPr>
      </w:pPr>
    </w:p>
    <w:p w:rsidR="0069230F" w:rsidRDefault="0069230F" w:rsidP="00685CA8">
      <w:pPr>
        <w:pStyle w:val="Caption"/>
        <w:keepNext/>
        <w:keepLines/>
      </w:pPr>
      <w:bookmarkStart w:id="805" w:name="_Ref270879191"/>
      <w:bookmarkStart w:id="806" w:name="_Ref313290491"/>
    </w:p>
    <w:p w:rsidR="00163625" w:rsidRPr="00503F19" w:rsidRDefault="00163625" w:rsidP="00685CA8">
      <w:pPr>
        <w:pStyle w:val="Caption"/>
        <w:keepNext/>
        <w:keepLines/>
      </w:pPr>
      <w:r>
        <w:t xml:space="preserve">Example </w:t>
      </w:r>
      <w:fldSimple w:instr=" STYLEREF 1 \s ">
        <w:r w:rsidR="00725288">
          <w:rPr>
            <w:noProof/>
          </w:rPr>
          <w:t>24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805"/>
      <w:bookmarkEnd w:id="806"/>
      <w:r>
        <w:t xml:space="preserve"> Property Data Validation – Custom Datatype - Demonstration</w:t>
      </w:r>
    </w:p>
    <w:p w:rsidR="00163625" w:rsidRDefault="00163625" w:rsidP="00685CA8">
      <w:pPr>
        <w:pStyle w:val="Code"/>
        <w:keepNext/>
        <w:keepLines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oref=##class(User.Datatypes1).%New()</w:t>
      </w:r>
      <w:r>
        <w:rPr>
          <w:color w:val="000000"/>
        </w:rPr>
        <w:tab/>
      </w:r>
      <w:r w:rsidR="00F20AB0">
        <w:rPr>
          <w:color w:val="000000"/>
        </w:rPr>
        <w:t xml:space="preserve">;create a new </w:t>
      </w:r>
      <w:r>
        <w:rPr>
          <w:color w:val="000000"/>
        </w:rPr>
        <w:t>Object Reference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oref.DataItem1="SomeValue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;DataItem1 is required</w:t>
      </w:r>
    </w:p>
    <w:p w:rsidR="00163625" w:rsidRPr="004F3519" w:rsidRDefault="00163625" w:rsidP="00163625">
      <w:pPr>
        <w:pStyle w:val="Code"/>
        <w:ind w:firstLine="0"/>
        <w:rPr>
          <w:color w:val="000000"/>
        </w:rPr>
      </w:pPr>
    </w:p>
    <w:p w:rsidR="00163625" w:rsidRPr="004F3519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oref.DataItem2="abcde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;DataItem2 set to the  min length </w:t>
      </w: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oref.SSN="123-45-6677</w:t>
      </w:r>
      <w:r w:rsidRPr="004F3519">
        <w:rPr>
          <w:color w:val="000000"/>
        </w:rPr>
        <w:t>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;SSN set to correct pattern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Set oref.StatusCode="Success"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;Set StatusCode to a correct value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2B480B">
        <w:rPr>
          <w:color w:val="000000"/>
          <w:u w:val="single"/>
        </w:rPr>
        <w:t>Set NameOref=##class(User.NameDatatype).%New()</w:t>
      </w:r>
      <w:r>
        <w:rPr>
          <w:color w:val="000000"/>
        </w:rPr>
        <w:tab/>
        <w:t>;create a new oref for</w:t>
      </w: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;the NameDatatype Class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2B480B">
        <w:rPr>
          <w:color w:val="000000"/>
          <w:u w:val="single"/>
        </w:rPr>
        <w:t>Set NameOref.FirstName="Ben"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;Populate the Name Class</w:t>
      </w:r>
    </w:p>
    <w:p w:rsidR="00163625" w:rsidRPr="00F20AB0" w:rsidRDefault="00163625" w:rsidP="00F20AB0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F20AB0">
        <w:rPr>
          <w:color w:val="000000"/>
          <w:u w:val="single"/>
        </w:rPr>
        <w:t>Set NameOref.MiddleInitial="T"</w:t>
      </w:r>
      <w:r w:rsidRPr="00F20AB0">
        <w:rPr>
          <w:color w:val="000000"/>
        </w:rPr>
        <w:tab/>
      </w:r>
    </w:p>
    <w:p w:rsidR="00163625" w:rsidRPr="002B480B" w:rsidRDefault="00163625" w:rsidP="00163625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2B480B">
        <w:rPr>
          <w:color w:val="000000"/>
          <w:u w:val="single"/>
        </w:rPr>
        <w:t>Set NameOref.LastName="Dover"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2B480B">
        <w:rPr>
          <w:color w:val="000000"/>
          <w:u w:val="single"/>
        </w:rPr>
        <w:t>Set oref.Name=NameOref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;Point the Name Property to </w:t>
      </w: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;the Customer Name Datatype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oref.%Save()</w:t>
      </w:r>
    </w:p>
    <w:p w:rsidR="00163625" w:rsidRPr="00383207" w:rsidRDefault="00163625" w:rsidP="009C6846">
      <w:pPr>
        <w:pStyle w:val="CodeItalic"/>
      </w:pPr>
      <w:r w:rsidRPr="00383207">
        <w:t>1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2B480B">
        <w:rPr>
          <w:color w:val="000000"/>
          <w:u w:val="single"/>
        </w:rPr>
        <w:t>Write oref.Name.FirstName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;Reference the Name</w:t>
      </w:r>
    </w:p>
    <w:p w:rsidR="00163625" w:rsidRPr="00383207" w:rsidRDefault="00163625" w:rsidP="009C6846">
      <w:pPr>
        <w:pStyle w:val="CodeItalic"/>
      </w:pPr>
      <w:r w:rsidRPr="00383207">
        <w:t>Ben</w:t>
      </w:r>
    </w:p>
    <w:p w:rsidR="00163625" w:rsidRPr="002B480B" w:rsidRDefault="00163625" w:rsidP="00163625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2B480B">
        <w:rPr>
          <w:color w:val="000000"/>
          <w:u w:val="single"/>
        </w:rPr>
        <w:t>Write oref.Name.MiddleInitial</w:t>
      </w:r>
    </w:p>
    <w:p w:rsidR="00163625" w:rsidRPr="00383207" w:rsidRDefault="00163625" w:rsidP="009C6846">
      <w:pPr>
        <w:pStyle w:val="CodeItalic"/>
      </w:pPr>
      <w:r w:rsidRPr="00383207">
        <w:t>T</w:t>
      </w:r>
    </w:p>
    <w:p w:rsidR="00163625" w:rsidRPr="002B480B" w:rsidRDefault="00163625" w:rsidP="00163625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2B480B">
        <w:rPr>
          <w:color w:val="000000"/>
          <w:u w:val="single"/>
        </w:rPr>
        <w:t>Write oref.Name.LastName</w:t>
      </w:r>
    </w:p>
    <w:p w:rsidR="00163625" w:rsidRPr="00383207" w:rsidRDefault="00163625" w:rsidP="009C6846">
      <w:pPr>
        <w:pStyle w:val="CodeItalic"/>
      </w:pPr>
      <w:r w:rsidRPr="00383207">
        <w:t>Dover</w:t>
      </w: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163625">
      <w:pPr>
        <w:pStyle w:val="Code"/>
        <w:ind w:firstLine="0"/>
        <w:rPr>
          <w:color w:val="000000"/>
        </w:rPr>
      </w:pPr>
    </w:p>
    <w:p w:rsidR="00163625" w:rsidRDefault="00163625" w:rsidP="006D2887">
      <w:bookmarkStart w:id="807" w:name="GOBJ_datatypes_operation"/>
      <w:bookmarkStart w:id="808" w:name="GOBJ_C345"/>
      <w:bookmarkEnd w:id="792"/>
      <w:bookmarkEnd w:id="807"/>
      <w:bookmarkEnd w:id="808"/>
    </w:p>
    <w:p w:rsidR="00350D38" w:rsidRDefault="00350D38" w:rsidP="006D2887"/>
    <w:p w:rsidR="00350D38" w:rsidRDefault="00350D38" w:rsidP="006D2887">
      <w:pPr>
        <w:sectPr w:rsidR="00350D38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350D38" w:rsidRPr="003E767D" w:rsidRDefault="00350D38" w:rsidP="003E767D">
      <w:pPr>
        <w:pStyle w:val="Heading1"/>
        <w:jc w:val="center"/>
        <w:rPr>
          <w:sz w:val="52"/>
          <w:szCs w:val="52"/>
        </w:rPr>
      </w:pPr>
      <w:bookmarkStart w:id="809" w:name="_Toc323692476"/>
      <w:bookmarkStart w:id="810" w:name="_Toc204860480"/>
      <w:r w:rsidRPr="003E767D">
        <w:rPr>
          <w:sz w:val="52"/>
          <w:szCs w:val="52"/>
        </w:rPr>
        <w:t>Class &amp; Object Properties - Collection List of Data Types</w:t>
      </w:r>
      <w:bookmarkEnd w:id="809"/>
    </w:p>
    <w:p w:rsidR="0069230F" w:rsidRDefault="0069230F" w:rsidP="00DE4D5B">
      <w:pPr>
        <w:pStyle w:val="Caption"/>
        <w:keepNext/>
      </w:pPr>
      <w:bookmarkStart w:id="811" w:name="_Ref270989308"/>
      <w:bookmarkStart w:id="812" w:name="_Ref211487588"/>
      <w:bookmarkStart w:id="813" w:name="_Ref211487622"/>
      <w:bookmarkStart w:id="814" w:name="_Ref211487751"/>
    </w:p>
    <w:p w:rsidR="0069230F" w:rsidRDefault="0069230F" w:rsidP="00DE4D5B">
      <w:pPr>
        <w:pStyle w:val="Caption"/>
        <w:keepNext/>
      </w:pPr>
    </w:p>
    <w:p w:rsidR="00350D38" w:rsidRDefault="00350D38" w:rsidP="00DE4D5B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bookmarkEnd w:id="811"/>
      <w:r>
        <w:t xml:space="preserve"> A Collection List of Shirts</w:t>
      </w:r>
      <w:bookmarkEnd w:id="812"/>
      <w:bookmarkEnd w:id="813"/>
      <w:bookmarkEnd w:id="814"/>
    </w:p>
    <w:tbl>
      <w:tblPr>
        <w:tblStyle w:val="TableGrid"/>
        <w:tblW w:w="0" w:type="auto"/>
        <w:jc w:val="center"/>
        <w:tblInd w:w="468" w:type="dxa"/>
        <w:tblLook w:val="04A0" w:firstRow="1" w:lastRow="0" w:firstColumn="1" w:lastColumn="0" w:noHBand="0" w:noVBand="1"/>
      </w:tblPr>
      <w:tblGrid>
        <w:gridCol w:w="2724"/>
        <w:gridCol w:w="3192"/>
      </w:tblGrid>
      <w:tr w:rsidR="00350D38" w:rsidTr="00B338C5">
        <w:trPr>
          <w:jc w:val="center"/>
        </w:trPr>
        <w:tc>
          <w:tcPr>
            <w:tcW w:w="2724" w:type="dxa"/>
            <w:shd w:val="clear" w:color="auto" w:fill="D9D9D9" w:themeFill="background1" w:themeFillShade="D9"/>
          </w:tcPr>
          <w:p w:rsidR="00350D38" w:rsidRDefault="00350D38" w:rsidP="00DE4D5B">
            <w:pPr>
              <w:keepNext/>
              <w:ind w:firstLine="0"/>
              <w:jc w:val="center"/>
            </w:pPr>
            <w:r>
              <w:t>Slot Number</w:t>
            </w:r>
          </w:p>
        </w:tc>
        <w:tc>
          <w:tcPr>
            <w:tcW w:w="3192" w:type="dxa"/>
            <w:shd w:val="clear" w:color="auto" w:fill="D9D9D9" w:themeFill="background1" w:themeFillShade="D9"/>
          </w:tcPr>
          <w:p w:rsidR="00350D38" w:rsidRDefault="00350D38" w:rsidP="00DE4D5B">
            <w:pPr>
              <w:keepNext/>
              <w:ind w:firstLine="0"/>
              <w:jc w:val="center"/>
            </w:pPr>
            <w:r>
              <w:t>Value</w:t>
            </w:r>
          </w:p>
        </w:tc>
      </w:tr>
      <w:tr w:rsidR="00350D38" w:rsidTr="00B338C5">
        <w:trPr>
          <w:jc w:val="center"/>
        </w:trPr>
        <w:tc>
          <w:tcPr>
            <w:tcW w:w="2724" w:type="dxa"/>
          </w:tcPr>
          <w:p w:rsidR="00350D38" w:rsidRDefault="00350D38" w:rsidP="00B338C5">
            <w:pPr>
              <w:ind w:firstLine="0"/>
              <w:jc w:val="center"/>
            </w:pPr>
            <w:r>
              <w:t>1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  <w:jc w:val="center"/>
            </w:pPr>
            <w:r>
              <w:t>RedShirt</w:t>
            </w:r>
          </w:p>
        </w:tc>
      </w:tr>
      <w:tr w:rsidR="00350D38" w:rsidTr="00B338C5">
        <w:trPr>
          <w:jc w:val="center"/>
        </w:trPr>
        <w:tc>
          <w:tcPr>
            <w:tcW w:w="2724" w:type="dxa"/>
          </w:tcPr>
          <w:p w:rsidR="00350D38" w:rsidRDefault="00350D38" w:rsidP="00B338C5">
            <w:pPr>
              <w:ind w:firstLine="0"/>
              <w:jc w:val="center"/>
            </w:pPr>
            <w:r>
              <w:t>2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  <w:jc w:val="center"/>
            </w:pPr>
            <w:r>
              <w:t>WhiteShirt</w:t>
            </w:r>
          </w:p>
        </w:tc>
      </w:tr>
      <w:tr w:rsidR="00350D38" w:rsidTr="00B338C5">
        <w:trPr>
          <w:jc w:val="center"/>
        </w:trPr>
        <w:tc>
          <w:tcPr>
            <w:tcW w:w="2724" w:type="dxa"/>
          </w:tcPr>
          <w:p w:rsidR="00350D38" w:rsidRDefault="00350D38" w:rsidP="00B338C5">
            <w:pPr>
              <w:ind w:firstLine="0"/>
              <w:jc w:val="center"/>
            </w:pPr>
            <w:r>
              <w:t>3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  <w:jc w:val="center"/>
            </w:pPr>
            <w:r>
              <w:t>BlueShirt</w:t>
            </w:r>
          </w:p>
        </w:tc>
      </w:tr>
    </w:tbl>
    <w:p w:rsidR="0069230F" w:rsidRDefault="0069230F" w:rsidP="00B338C5">
      <w:pPr>
        <w:pStyle w:val="Caption"/>
      </w:pPr>
      <w:bookmarkStart w:id="815" w:name="_Ref270989345"/>
      <w:bookmarkStart w:id="816" w:name="_Ref211487122"/>
    </w:p>
    <w:p w:rsidR="0069230F" w:rsidRDefault="0069230F" w:rsidP="00B338C5">
      <w:pPr>
        <w:pStyle w:val="Caption"/>
      </w:pPr>
    </w:p>
    <w:p w:rsidR="00350D38" w:rsidRDefault="00350D38" w:rsidP="00B338C5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bookmarkEnd w:id="815"/>
      <w:r>
        <w:t xml:space="preserve"> A Collection Array of Hats</w:t>
      </w:r>
    </w:p>
    <w:tbl>
      <w:tblPr>
        <w:tblStyle w:val="TableGrid"/>
        <w:tblW w:w="0" w:type="auto"/>
        <w:jc w:val="center"/>
        <w:tblInd w:w="468" w:type="dxa"/>
        <w:tblLook w:val="04A0" w:firstRow="1" w:lastRow="0" w:firstColumn="1" w:lastColumn="0" w:noHBand="0" w:noVBand="1"/>
      </w:tblPr>
      <w:tblGrid>
        <w:gridCol w:w="2724"/>
        <w:gridCol w:w="3192"/>
      </w:tblGrid>
      <w:tr w:rsidR="00350D38" w:rsidTr="00B338C5">
        <w:trPr>
          <w:jc w:val="center"/>
        </w:trPr>
        <w:tc>
          <w:tcPr>
            <w:tcW w:w="2724" w:type="dxa"/>
            <w:shd w:val="clear" w:color="auto" w:fill="D9D9D9" w:themeFill="background1" w:themeFillShade="D9"/>
          </w:tcPr>
          <w:bookmarkEnd w:id="816"/>
          <w:p w:rsidR="00350D38" w:rsidRDefault="00350D38" w:rsidP="00B338C5">
            <w:pPr>
              <w:ind w:firstLine="0"/>
              <w:jc w:val="center"/>
            </w:pPr>
            <w:r>
              <w:t>Key</w:t>
            </w:r>
          </w:p>
        </w:tc>
        <w:tc>
          <w:tcPr>
            <w:tcW w:w="3192" w:type="dxa"/>
            <w:shd w:val="clear" w:color="auto" w:fill="D9D9D9" w:themeFill="background1" w:themeFillShade="D9"/>
          </w:tcPr>
          <w:p w:rsidR="00350D38" w:rsidRDefault="00350D38" w:rsidP="00B338C5">
            <w:pPr>
              <w:ind w:firstLine="0"/>
              <w:jc w:val="center"/>
            </w:pPr>
            <w:r>
              <w:t>Value</w:t>
            </w:r>
          </w:p>
        </w:tc>
      </w:tr>
      <w:tr w:rsidR="00350D38" w:rsidTr="00B338C5">
        <w:trPr>
          <w:jc w:val="center"/>
        </w:trPr>
        <w:tc>
          <w:tcPr>
            <w:tcW w:w="2724" w:type="dxa"/>
          </w:tcPr>
          <w:p w:rsidR="00350D38" w:rsidRDefault="00350D38" w:rsidP="00B338C5">
            <w:pPr>
              <w:ind w:firstLine="0"/>
              <w:jc w:val="center"/>
            </w:pPr>
            <w:r>
              <w:t>1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  <w:jc w:val="center"/>
            </w:pPr>
            <w:r>
              <w:t>Bowler</w:t>
            </w:r>
          </w:p>
        </w:tc>
      </w:tr>
      <w:tr w:rsidR="00350D38" w:rsidTr="00B338C5">
        <w:trPr>
          <w:jc w:val="center"/>
        </w:trPr>
        <w:tc>
          <w:tcPr>
            <w:tcW w:w="2724" w:type="dxa"/>
          </w:tcPr>
          <w:p w:rsidR="00350D38" w:rsidRDefault="00350D38" w:rsidP="00B338C5">
            <w:pPr>
              <w:ind w:firstLine="0"/>
              <w:jc w:val="center"/>
            </w:pPr>
            <w:r>
              <w:t>2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  <w:jc w:val="center"/>
            </w:pPr>
            <w:r>
              <w:t>Straw</w:t>
            </w:r>
          </w:p>
        </w:tc>
      </w:tr>
      <w:tr w:rsidR="00350D38" w:rsidTr="00B338C5">
        <w:trPr>
          <w:jc w:val="center"/>
        </w:trPr>
        <w:tc>
          <w:tcPr>
            <w:tcW w:w="2724" w:type="dxa"/>
          </w:tcPr>
          <w:p w:rsidR="00350D38" w:rsidRDefault="00350D38" w:rsidP="00B338C5">
            <w:pPr>
              <w:ind w:firstLine="0"/>
              <w:jc w:val="center"/>
            </w:pPr>
            <w:r>
              <w:t>Mesh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  <w:jc w:val="center"/>
            </w:pPr>
            <w:r>
              <w:t>FruitMesh</w:t>
            </w:r>
          </w:p>
        </w:tc>
      </w:tr>
      <w:tr w:rsidR="00350D38" w:rsidTr="00B338C5">
        <w:trPr>
          <w:jc w:val="center"/>
        </w:trPr>
        <w:tc>
          <w:tcPr>
            <w:tcW w:w="2724" w:type="dxa"/>
          </w:tcPr>
          <w:p w:rsidR="00350D38" w:rsidRDefault="00350D38" w:rsidP="00B338C5">
            <w:pPr>
              <w:ind w:firstLine="0"/>
              <w:jc w:val="center"/>
            </w:pPr>
            <w:r>
              <w:t>Top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  <w:jc w:val="center"/>
            </w:pPr>
            <w:r>
              <w:t>TopHat</w:t>
            </w:r>
          </w:p>
        </w:tc>
      </w:tr>
    </w:tbl>
    <w:p w:rsidR="0069230F" w:rsidRDefault="0069230F" w:rsidP="00B338C5">
      <w:pPr>
        <w:pStyle w:val="Caption"/>
      </w:pPr>
      <w:bookmarkStart w:id="817" w:name="_Ref270989402"/>
    </w:p>
    <w:p w:rsidR="0069230F" w:rsidRDefault="0069230F" w:rsidP="00B338C5">
      <w:pPr>
        <w:pStyle w:val="Caption"/>
      </w:pPr>
    </w:p>
    <w:p w:rsidR="0069230F" w:rsidRDefault="0069230F">
      <w:pPr>
        <w:spacing w:after="0" w:line="240" w:lineRule="auto"/>
        <w:ind w:firstLine="0"/>
        <w:rPr>
          <w:b/>
          <w:bCs/>
          <w:sz w:val="18"/>
          <w:szCs w:val="18"/>
        </w:rPr>
      </w:pPr>
      <w:r>
        <w:br w:type="page"/>
      </w:r>
    </w:p>
    <w:p w:rsidR="00350D38" w:rsidRDefault="00350D38" w:rsidP="00B338C5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Table \* ARABIC \s 1 ">
        <w:r w:rsidR="00725288">
          <w:rPr>
            <w:noProof/>
          </w:rPr>
          <w:t>3</w:t>
        </w:r>
      </w:fldSimple>
      <w:bookmarkEnd w:id="817"/>
      <w:r>
        <w:t xml:space="preserve"> </w:t>
      </w:r>
      <w:r w:rsidR="00DD634D">
        <w:t xml:space="preserve">Table </w:t>
      </w:r>
      <w:r>
        <w:t>Collection Methods</w:t>
      </w:r>
    </w:p>
    <w:tbl>
      <w:tblPr>
        <w:tblStyle w:val="TableGrid"/>
        <w:tblW w:w="9360" w:type="dxa"/>
        <w:tblInd w:w="108" w:type="dxa"/>
        <w:tblLayout w:type="fixed"/>
        <w:tblLook w:val="00A0" w:firstRow="1" w:lastRow="0" w:firstColumn="1" w:lastColumn="0" w:noHBand="0" w:noVBand="0"/>
      </w:tblPr>
      <w:tblGrid>
        <w:gridCol w:w="1980"/>
        <w:gridCol w:w="900"/>
        <w:gridCol w:w="900"/>
        <w:gridCol w:w="1080"/>
        <w:gridCol w:w="990"/>
        <w:gridCol w:w="990"/>
        <w:gridCol w:w="990"/>
        <w:gridCol w:w="1530"/>
      </w:tblGrid>
      <w:tr w:rsidR="00350D38" w:rsidRPr="00492516" w:rsidTr="00B338C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Chapter 25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Chapter 26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Chapter 27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Chapter 28</w:t>
            </w:r>
          </w:p>
        </w:tc>
        <w:tc>
          <w:tcPr>
            <w:tcW w:w="990" w:type="dxa"/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Chapter 29</w:t>
            </w:r>
          </w:p>
        </w:tc>
        <w:tc>
          <w:tcPr>
            <w:tcW w:w="990" w:type="dxa"/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Chapter 30</w:t>
            </w:r>
          </w:p>
        </w:tc>
        <w:tc>
          <w:tcPr>
            <w:tcW w:w="1530" w:type="dxa"/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350D38" w:rsidRPr="00492516" w:rsidTr="00B338C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Actor used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John Wayne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Jodi Foster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Johnny Depp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Carol Burnett</w:t>
            </w:r>
          </w:p>
        </w:tc>
        <w:tc>
          <w:tcPr>
            <w:tcW w:w="990" w:type="dxa"/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Dean Martin</w:t>
            </w:r>
          </w:p>
        </w:tc>
        <w:tc>
          <w:tcPr>
            <w:tcW w:w="990" w:type="dxa"/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Ann Margaret</w:t>
            </w:r>
          </w:p>
        </w:tc>
        <w:tc>
          <w:tcPr>
            <w:tcW w:w="1530" w:type="dxa"/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350D38" w:rsidRPr="00492516" w:rsidTr="00B338C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Associated data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MyShirts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MyHats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MyContacts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MyClients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MyRentals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MyPets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350D38" w:rsidRPr="00492516" w:rsidTr="00B338C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800" w:type="dxa"/>
            <w:gridSpan w:val="2"/>
            <w:tcBorders>
              <w:left w:val="single" w:sz="8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Data Types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2070" w:type="dxa"/>
            <w:gridSpan w:val="2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References to Persistent Objects</w:t>
            </w:r>
          </w:p>
        </w:tc>
        <w:tc>
          <w:tcPr>
            <w:tcW w:w="1980" w:type="dxa"/>
            <w:gridSpan w:val="2"/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References to Embedded Objects</w:t>
            </w:r>
          </w:p>
        </w:tc>
        <w:tc>
          <w:tcPr>
            <w:tcW w:w="1530" w:type="dxa"/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</w:tr>
      <w:tr w:rsidR="00350D38" w:rsidRPr="00492516" w:rsidTr="00B338C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Methods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Collection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Lists of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Data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Types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Collection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Arrays of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Data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Types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Collection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Lists of References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To Persistent Objects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Collection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Arrays of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References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To Persistent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Objects</w:t>
            </w:r>
          </w:p>
        </w:tc>
        <w:tc>
          <w:tcPr>
            <w:tcW w:w="990" w:type="dxa"/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Collection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Lists of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References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To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Embedded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Objects</w:t>
            </w:r>
          </w:p>
        </w:tc>
        <w:tc>
          <w:tcPr>
            <w:tcW w:w="990" w:type="dxa"/>
            <w:shd w:val="clear" w:color="auto" w:fill="auto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Collection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Arrays of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References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To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Embedded</w:t>
            </w: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Objects</w:t>
            </w:r>
          </w:p>
        </w:tc>
        <w:tc>
          <w:tcPr>
            <w:tcW w:w="1530" w:type="dxa"/>
            <w:shd w:val="clear" w:color="auto" w:fill="D9D9D9" w:themeFill="background1" w:themeFillShade="D9"/>
          </w:tcPr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  <w:p w:rsidR="00350D38" w:rsidRPr="00492516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92516">
              <w:rPr>
                <w:sz w:val="16"/>
                <w:szCs w:val="16"/>
              </w:rPr>
              <w:t>Description</w:t>
            </w:r>
          </w:p>
        </w:tc>
      </w:tr>
      <w:tr w:rsidR="00350D38" w:rsidRPr="003A45F3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pStyle w:val="NoSpacing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Clear()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2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26 – </w:t>
            </w:r>
            <w:r w:rsidRPr="003A45F3">
              <w:rPr>
                <w:sz w:val="16"/>
                <w:szCs w:val="16"/>
              </w:rPr>
              <w:t xml:space="preserve"> 2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4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4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 3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 3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pStyle w:val="NoSpacing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Clears or Deletes the Collection</w:t>
            </w:r>
            <w:r>
              <w:rPr>
                <w:sz w:val="16"/>
                <w:szCs w:val="16"/>
              </w:rPr>
              <w:t xml:space="preserve"> of Elements</w:t>
            </w:r>
          </w:p>
        </w:tc>
      </w:tr>
      <w:tr w:rsidR="00350D38" w:rsidRPr="00433960" w:rsidTr="00B338C5">
        <w:tc>
          <w:tcPr>
            <w:tcW w:w="1980" w:type="dxa"/>
            <w:tcBorders>
              <w:bottom w:val="single" w:sz="4" w:space="0" w:color="auto"/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Count()</w:t>
            </w:r>
          </w:p>
        </w:tc>
        <w:tc>
          <w:tcPr>
            <w:tcW w:w="900" w:type="dxa"/>
            <w:tcBorders>
              <w:left w:val="single" w:sz="8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2</w:t>
            </w:r>
          </w:p>
        </w:tc>
        <w:tc>
          <w:tcPr>
            <w:tcW w:w="900" w:type="dxa"/>
            <w:tcBorders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26 – </w:t>
            </w:r>
            <w:r w:rsidRPr="003A45F3">
              <w:rPr>
                <w:sz w:val="16"/>
                <w:szCs w:val="16"/>
              </w:rPr>
              <w:t xml:space="preserve"> 2</w:t>
            </w:r>
          </w:p>
        </w:tc>
        <w:tc>
          <w:tcPr>
            <w:tcW w:w="1080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4</w:t>
            </w:r>
          </w:p>
        </w:tc>
        <w:tc>
          <w:tcPr>
            <w:tcW w:w="990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4</w:t>
            </w:r>
          </w:p>
        </w:tc>
        <w:tc>
          <w:tcPr>
            <w:tcW w:w="990" w:type="dxa"/>
            <w:tcBorders>
              <w:bottom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 29– 3</w:t>
            </w:r>
          </w:p>
        </w:tc>
        <w:tc>
          <w:tcPr>
            <w:tcW w:w="990" w:type="dxa"/>
            <w:tcBorders>
              <w:bottom w:val="single" w:sz="4" w:space="0" w:color="auto"/>
            </w:tcBorders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 3</w:t>
            </w:r>
          </w:p>
        </w:tc>
        <w:tc>
          <w:tcPr>
            <w:tcW w:w="1530" w:type="dxa"/>
            <w:tcBorders>
              <w:bottom w:val="single" w:sz="4" w:space="0" w:color="auto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Returns the Number of Elements in the Collection</w:t>
            </w:r>
          </w:p>
        </w:tc>
      </w:tr>
      <w:tr w:rsidR="00350D38" w:rsidRPr="00FF760F" w:rsidTr="00B338C5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000000" w:themeColor="text1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</w:tr>
      <w:tr w:rsidR="00350D38" w:rsidRPr="00C65BB2" w:rsidTr="00B338C5">
        <w:tc>
          <w:tcPr>
            <w:tcW w:w="1980" w:type="dxa"/>
            <w:tcBorders>
              <w:top w:val="single" w:sz="4" w:space="0" w:color="auto"/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GetAt(Slot</w:t>
            </w:r>
            <w:r>
              <w:rPr>
                <w:sz w:val="16"/>
                <w:szCs w:val="16"/>
              </w:rPr>
              <w:t>)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5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tcBorders>
              <w:top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tcBorders>
              <w:top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tcBorders>
              <w:top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tcBorders>
              <w:top w:val="single" w:sz="4" w:space="0" w:color="auto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Returns </w:t>
            </w:r>
            <w:r>
              <w:rPr>
                <w:sz w:val="16"/>
                <w:szCs w:val="16"/>
              </w:rPr>
              <w:t>the Element associated with a S</w:t>
            </w:r>
            <w:r w:rsidRPr="00EA00DA">
              <w:rPr>
                <w:sz w:val="16"/>
                <w:szCs w:val="16"/>
              </w:rPr>
              <w:t>lot</w:t>
            </w:r>
          </w:p>
        </w:tc>
      </w:tr>
      <w:tr w:rsidR="00350D38" w:rsidRPr="00FF760F" w:rsidTr="00B338C5">
        <w:tc>
          <w:tcPr>
            <w:tcW w:w="1980" w:type="dxa"/>
            <w:tcBorders>
              <w:right w:val="single" w:sz="4" w:space="0" w:color="auto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GetAt(Key)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nil"/>
              <w:tr2bl w:val="nil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26 – 6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7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8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Example 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 6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Example </w:t>
            </w:r>
          </w:p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 7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Returns the Element associated with a Key</w:t>
            </w:r>
          </w:p>
        </w:tc>
      </w:tr>
      <w:tr w:rsidR="00350D38" w:rsidRPr="00FF760F" w:rsidTr="00B338C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</w:tr>
      <w:tr w:rsidR="00350D38" w:rsidRPr="00C65BB2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Find(Element, </w:t>
            </w:r>
            <w:r w:rsidRPr="00EA00DA">
              <w:rPr>
                <w:sz w:val="16"/>
                <w:szCs w:val="16"/>
              </w:rPr>
              <w:t>Slot)</w:t>
            </w:r>
          </w:p>
        </w:tc>
        <w:tc>
          <w:tcPr>
            <w:tcW w:w="900" w:type="dxa"/>
            <w:tcBorders>
              <w:left w:val="single" w:sz="8" w:space="0" w:color="000000" w:themeColor="text1"/>
              <w:bottom w:val="single" w:sz="4" w:space="0" w:color="auto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6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Finds </w:t>
            </w:r>
            <w:r>
              <w:rPr>
                <w:sz w:val="16"/>
                <w:szCs w:val="16"/>
              </w:rPr>
              <w:t>the Element starting at the Slot</w:t>
            </w:r>
          </w:p>
        </w:tc>
      </w:tr>
      <w:tr w:rsidR="00350D38" w:rsidRPr="005140B2" w:rsidTr="00B338C5">
        <w:tc>
          <w:tcPr>
            <w:tcW w:w="1980" w:type="dxa"/>
            <w:tcBorders>
              <w:right w:val="single" w:sz="4" w:space="0" w:color="auto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Find(Element</w:t>
            </w:r>
            <w:r w:rsidRPr="00EA00DA">
              <w:rPr>
                <w:sz w:val="16"/>
                <w:szCs w:val="16"/>
              </w:rPr>
              <w:t>, Key)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r2bl w:val="nil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</w:tcPr>
          <w:p w:rsidR="00350D38" w:rsidRPr="005140B2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5140B2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26 – </w:t>
            </w:r>
            <w:r w:rsidRPr="005140B2">
              <w:rPr>
                <w:sz w:val="16"/>
                <w:szCs w:val="16"/>
              </w:rPr>
              <w:t>7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Finds the </w:t>
            </w:r>
            <w:r>
              <w:rPr>
                <w:sz w:val="16"/>
                <w:szCs w:val="16"/>
              </w:rPr>
              <w:t xml:space="preserve">Element </w:t>
            </w:r>
            <w:r w:rsidRPr="00EA00DA">
              <w:rPr>
                <w:sz w:val="16"/>
                <w:szCs w:val="16"/>
              </w:rPr>
              <w:t>starting at the Key</w:t>
            </w:r>
          </w:p>
        </w:tc>
      </w:tr>
      <w:tr w:rsidR="00350D38" w:rsidRPr="00FF760F" w:rsidTr="00B338C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Find(String)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 8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 9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  7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 8</w:t>
            </w:r>
          </w:p>
        </w:tc>
        <w:tc>
          <w:tcPr>
            <w:tcW w:w="153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Code to emulate a Find. </w:t>
            </w:r>
            <w:r w:rsidRPr="00EC046D">
              <w:rPr>
                <w:sz w:val="16"/>
                <w:szCs w:val="16"/>
              </w:rPr>
              <w:t>Finds the associated Key for a String</w:t>
            </w:r>
          </w:p>
        </w:tc>
      </w:tr>
      <w:tr w:rsidR="00350D38" w:rsidRPr="005140B2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pStyle w:val="NoSpacing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IsDefined(Key)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5140B2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26 – </w:t>
            </w:r>
            <w:r w:rsidRPr="005140B2">
              <w:rPr>
                <w:sz w:val="16"/>
                <w:szCs w:val="16"/>
              </w:rPr>
              <w:t>5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3408B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408B3">
              <w:rPr>
                <w:sz w:val="16"/>
                <w:szCs w:val="16"/>
              </w:rPr>
              <w:t>Example</w:t>
            </w:r>
          </w:p>
          <w:p w:rsidR="00350D38" w:rsidRPr="003408B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28 </w:t>
            </w:r>
            <w:r w:rsidRPr="003408B3">
              <w:rPr>
                <w:sz w:val="16"/>
                <w:szCs w:val="16"/>
              </w:rPr>
              <w:t xml:space="preserve">– </w:t>
            </w:r>
            <w:r>
              <w:rPr>
                <w:sz w:val="16"/>
                <w:szCs w:val="16"/>
              </w:rPr>
              <w:t>7</w:t>
            </w: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4C0B1F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4C0B1F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 6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pStyle w:val="NoSpacing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Returns a 1 if the Key is defined otherwise 0</w:t>
            </w:r>
          </w:p>
        </w:tc>
      </w:tr>
      <w:tr w:rsidR="00350D38" w:rsidRPr="005140B2" w:rsidTr="00B338C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5140B2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</w:tr>
      <w:tr w:rsidR="00350D38" w:rsidRPr="00692D46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Next(Slot)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7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Returns the next S</w:t>
            </w:r>
            <w:r w:rsidRPr="00EA00DA">
              <w:rPr>
                <w:sz w:val="16"/>
                <w:szCs w:val="16"/>
              </w:rPr>
              <w:t>lot position</w:t>
            </w:r>
          </w:p>
        </w:tc>
      </w:tr>
      <w:tr w:rsidR="00350D38" w:rsidRPr="002E2AD0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Next(Key)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5140B2">
              <w:rPr>
                <w:sz w:val="16"/>
                <w:szCs w:val="16"/>
              </w:rPr>
              <w:t xml:space="preserve">Example </w:t>
            </w:r>
            <w:r>
              <w:rPr>
                <w:sz w:val="16"/>
                <w:szCs w:val="16"/>
              </w:rPr>
              <w:t xml:space="preserve">26 – </w:t>
            </w:r>
            <w:r w:rsidRPr="005140B2">
              <w:rPr>
                <w:sz w:val="16"/>
                <w:szCs w:val="16"/>
              </w:rPr>
              <w:t>9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9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10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–8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Example 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–9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Returns </w:t>
            </w:r>
            <w:r>
              <w:rPr>
                <w:sz w:val="16"/>
                <w:szCs w:val="16"/>
              </w:rPr>
              <w:t>the Element for the next K</w:t>
            </w:r>
            <w:r w:rsidRPr="00EA00DA">
              <w:rPr>
                <w:sz w:val="16"/>
                <w:szCs w:val="16"/>
              </w:rPr>
              <w:t>ey</w:t>
            </w:r>
          </w:p>
        </w:tc>
      </w:tr>
      <w:tr w:rsidR="00350D38" w:rsidRPr="00692D46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Previous(Slot)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8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Returns the previous S</w:t>
            </w:r>
            <w:r w:rsidRPr="00EA00DA">
              <w:rPr>
                <w:sz w:val="16"/>
                <w:szCs w:val="16"/>
              </w:rPr>
              <w:t>lot position</w:t>
            </w:r>
          </w:p>
        </w:tc>
      </w:tr>
      <w:tr w:rsidR="00350D38" w:rsidRPr="00A17266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Previous(Key)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5140B2">
              <w:rPr>
                <w:sz w:val="16"/>
                <w:szCs w:val="16"/>
              </w:rPr>
              <w:t xml:space="preserve">Example </w:t>
            </w:r>
            <w:r>
              <w:rPr>
                <w:sz w:val="16"/>
                <w:szCs w:val="16"/>
              </w:rPr>
              <w:t xml:space="preserve">26 – </w:t>
            </w:r>
            <w:r w:rsidRPr="005140B2">
              <w:rPr>
                <w:sz w:val="16"/>
                <w:szCs w:val="16"/>
              </w:rPr>
              <w:t>10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10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11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Example 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 9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30 –10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Returns </w:t>
            </w:r>
            <w:r>
              <w:rPr>
                <w:sz w:val="16"/>
                <w:szCs w:val="16"/>
              </w:rPr>
              <w:t xml:space="preserve">the Element </w:t>
            </w:r>
            <w:r w:rsidRPr="00EA00DA">
              <w:rPr>
                <w:sz w:val="16"/>
                <w:szCs w:val="16"/>
              </w:rPr>
              <w:t xml:space="preserve"> for the previous</w:t>
            </w:r>
            <w:r>
              <w:rPr>
                <w:sz w:val="16"/>
                <w:szCs w:val="16"/>
              </w:rPr>
              <w:t xml:space="preserve"> Key</w:t>
            </w:r>
          </w:p>
        </w:tc>
      </w:tr>
      <w:tr w:rsidR="00350D38" w:rsidRPr="00FF760F" w:rsidTr="00B338C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</w:tr>
      <w:tr w:rsidR="00350D38" w:rsidRPr="00FD056E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GetNext(.Slot)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(slot passed by reference)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9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Returns </w:t>
            </w:r>
            <w:r>
              <w:rPr>
                <w:sz w:val="16"/>
                <w:szCs w:val="16"/>
              </w:rPr>
              <w:t>the Element</w:t>
            </w:r>
            <w:r w:rsidRPr="00EA00DA">
              <w:rPr>
                <w:sz w:val="16"/>
                <w:szCs w:val="16"/>
              </w:rPr>
              <w:t xml:space="preserve"> for the</w:t>
            </w:r>
            <w:r>
              <w:rPr>
                <w:sz w:val="16"/>
                <w:szCs w:val="16"/>
              </w:rPr>
              <w:t xml:space="preserve"> next S</w:t>
            </w:r>
            <w:r w:rsidRPr="00EA00DA">
              <w:rPr>
                <w:sz w:val="16"/>
                <w:szCs w:val="16"/>
              </w:rPr>
              <w:t>lot</w:t>
            </w:r>
          </w:p>
        </w:tc>
      </w:tr>
      <w:tr w:rsidR="00350D38" w:rsidRPr="00EC37E2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GetNext(.Key)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(key passed by reference)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5140B2">
              <w:rPr>
                <w:sz w:val="16"/>
                <w:szCs w:val="16"/>
              </w:rPr>
              <w:t>Example</w:t>
            </w:r>
          </w:p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26 – </w:t>
            </w:r>
            <w:r w:rsidRPr="005140B2">
              <w:rPr>
                <w:sz w:val="16"/>
                <w:szCs w:val="16"/>
              </w:rPr>
              <w:t>11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11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 –  12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29 – 10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Example 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–11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Returns </w:t>
            </w:r>
            <w:r>
              <w:rPr>
                <w:sz w:val="16"/>
                <w:szCs w:val="16"/>
              </w:rPr>
              <w:t>the Element for the next K</w:t>
            </w:r>
            <w:r w:rsidRPr="00EA00DA">
              <w:rPr>
                <w:sz w:val="16"/>
                <w:szCs w:val="16"/>
              </w:rPr>
              <w:t>ey</w:t>
            </w:r>
          </w:p>
        </w:tc>
      </w:tr>
      <w:tr w:rsidR="00350D38" w:rsidRPr="00FD056E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GetPrevious(.Slot)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(slot passed by reference)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10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Returns </w:t>
            </w:r>
            <w:r>
              <w:rPr>
                <w:sz w:val="16"/>
                <w:szCs w:val="16"/>
              </w:rPr>
              <w:t>the Element for the previous S</w:t>
            </w:r>
            <w:r w:rsidRPr="00EA00DA">
              <w:rPr>
                <w:sz w:val="16"/>
                <w:szCs w:val="16"/>
              </w:rPr>
              <w:t>lot</w:t>
            </w:r>
          </w:p>
        </w:tc>
      </w:tr>
      <w:tr w:rsidR="00350D38" w:rsidRPr="00EC37E2" w:rsidTr="00B338C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GetPrevious(.Key)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(Key passed by reference)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5140B2">
              <w:rPr>
                <w:sz w:val="16"/>
                <w:szCs w:val="16"/>
              </w:rPr>
              <w:t>Example</w:t>
            </w:r>
          </w:p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26 – </w:t>
            </w:r>
            <w:r w:rsidRPr="005140B2">
              <w:rPr>
                <w:sz w:val="16"/>
                <w:szCs w:val="16"/>
              </w:rPr>
              <w:t>12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12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13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Example 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 11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Example 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–12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Returns </w:t>
            </w:r>
            <w:r>
              <w:rPr>
                <w:sz w:val="16"/>
                <w:szCs w:val="16"/>
              </w:rPr>
              <w:t xml:space="preserve">the Element </w:t>
            </w:r>
            <w:r w:rsidRPr="00EA00DA">
              <w:rPr>
                <w:sz w:val="16"/>
                <w:szCs w:val="16"/>
              </w:rPr>
              <w:t xml:space="preserve"> for the previous</w:t>
            </w:r>
            <w:r>
              <w:rPr>
                <w:sz w:val="16"/>
                <w:szCs w:val="16"/>
              </w:rPr>
              <w:t xml:space="preserve"> Key</w:t>
            </w:r>
          </w:p>
        </w:tc>
      </w:tr>
      <w:tr w:rsidR="00350D38" w:rsidRPr="00FF760F" w:rsidTr="00470B7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bottom w:val="single" w:sz="4" w:space="0" w:color="000000" w:themeColor="text1"/>
              <w:righ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tcBorders>
              <w:bottom w:val="single" w:sz="4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</w:tr>
      <w:tr w:rsidR="00350D38" w:rsidRPr="00C94254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Insert(Element</w:t>
            </w:r>
            <w:r w:rsidRPr="00EA00DA">
              <w:rPr>
                <w:sz w:val="16"/>
                <w:szCs w:val="16"/>
              </w:rPr>
              <w:t>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3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Insert</w:t>
            </w:r>
            <w:r>
              <w:rPr>
                <w:sz w:val="16"/>
                <w:szCs w:val="16"/>
              </w:rPr>
              <w:t>s</w:t>
            </w:r>
            <w:r w:rsidRPr="00EA00D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an Element</w:t>
            </w:r>
            <w:r w:rsidRPr="00EA00DA">
              <w:rPr>
                <w:sz w:val="16"/>
                <w:szCs w:val="16"/>
              </w:rPr>
              <w:t xml:space="preserve"> at the end of the collection</w:t>
            </w:r>
          </w:p>
        </w:tc>
      </w:tr>
      <w:tr w:rsidR="00350D38" w:rsidRPr="00C94254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Insert(Oref</w:t>
            </w:r>
            <w:r w:rsidRPr="00EA00DA">
              <w:rPr>
                <w:sz w:val="16"/>
                <w:szCs w:val="16"/>
              </w:rPr>
              <w:t>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5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Example 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 4</w:t>
            </w: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Insert</w:t>
            </w:r>
            <w:r>
              <w:rPr>
                <w:sz w:val="16"/>
                <w:szCs w:val="16"/>
              </w:rPr>
              <w:t>s</w:t>
            </w:r>
            <w:r w:rsidRPr="00EA00D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an Oref</w:t>
            </w:r>
            <w:r w:rsidRPr="00EA00DA">
              <w:rPr>
                <w:sz w:val="16"/>
                <w:szCs w:val="16"/>
              </w:rPr>
              <w:t xml:space="preserve"> at the end of the collection</w:t>
            </w:r>
          </w:p>
        </w:tc>
      </w:tr>
      <w:tr w:rsidR="00350D38" w:rsidRPr="00C94254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InsertAt(Element,Slot)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11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Inserts an Element into a Collection at a specified Slot</w:t>
            </w:r>
          </w:p>
        </w:tc>
      </w:tr>
      <w:tr w:rsidR="00350D38" w:rsidRPr="00FF760F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</w:pPr>
            <w:r w:rsidRPr="00946D63">
              <w:rPr>
                <w:sz w:val="16"/>
                <w:szCs w:val="16"/>
              </w:rPr>
              <w:t>InsertAt(Oref</w:t>
            </w:r>
            <w:r>
              <w:rPr>
                <w:sz w:val="16"/>
                <w:szCs w:val="16"/>
              </w:rPr>
              <w:t>,Key</w:t>
            </w:r>
            <w:r w:rsidRPr="00946D63">
              <w:rPr>
                <w:sz w:val="16"/>
                <w:szCs w:val="16"/>
              </w:rPr>
              <w:t>)</w:t>
            </w:r>
            <w:r>
              <w:t xml:space="preserve"> 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13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Example 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 12</w:t>
            </w: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Insert an Oref into a Collection at a specific Key</w:t>
            </w:r>
          </w:p>
        </w:tc>
      </w:tr>
      <w:tr w:rsidR="00350D38" w:rsidRPr="00FF760F" w:rsidTr="00470B7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</w:tr>
      <w:tr w:rsidR="00350D38" w:rsidRPr="009A0754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InsertOrdered(Value)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13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Insert</w:t>
            </w:r>
            <w:r>
              <w:rPr>
                <w:sz w:val="16"/>
                <w:szCs w:val="16"/>
              </w:rPr>
              <w:t>s</w:t>
            </w:r>
            <w:r w:rsidRPr="00EA00D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an Element into a </w:t>
            </w:r>
            <w:r w:rsidRPr="00EA00DA">
              <w:rPr>
                <w:sz w:val="16"/>
                <w:szCs w:val="16"/>
              </w:rPr>
              <w:t>collection</w:t>
            </w:r>
          </w:p>
        </w:tc>
      </w:tr>
      <w:tr w:rsidR="00350D38" w:rsidRPr="00FF760F" w:rsidTr="00470B7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</w:tr>
      <w:tr w:rsidR="00350D38" w:rsidRPr="009A0754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SetAt(Element</w:t>
            </w:r>
            <w:r w:rsidRPr="00EA00DA"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 w:rsidRPr="00EA00DA">
              <w:rPr>
                <w:sz w:val="16"/>
                <w:szCs w:val="16"/>
              </w:rPr>
              <w:t>Slot)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12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Set</w:t>
            </w:r>
            <w:r>
              <w:rPr>
                <w:sz w:val="16"/>
                <w:szCs w:val="16"/>
              </w:rPr>
              <w:t xml:space="preserve">s </w:t>
            </w:r>
            <w:r w:rsidRPr="00EA00D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an Element at the specified S</w:t>
            </w:r>
            <w:r w:rsidRPr="00EA00DA">
              <w:rPr>
                <w:sz w:val="16"/>
                <w:szCs w:val="16"/>
              </w:rPr>
              <w:t>lot</w:t>
            </w:r>
          </w:p>
        </w:tc>
      </w:tr>
      <w:tr w:rsidR="00350D38" w:rsidRPr="005140B2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SetAt(Element, </w:t>
            </w:r>
            <w:r w:rsidRPr="00EA00DA">
              <w:rPr>
                <w:sz w:val="16"/>
                <w:szCs w:val="16"/>
              </w:rPr>
              <w:t>Key)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5140B2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5140B2">
              <w:rPr>
                <w:sz w:val="16"/>
                <w:szCs w:val="16"/>
              </w:rPr>
              <w:t xml:space="preserve">Example </w:t>
            </w:r>
            <w:r>
              <w:rPr>
                <w:sz w:val="16"/>
                <w:szCs w:val="16"/>
              </w:rPr>
              <w:t xml:space="preserve">26 </w:t>
            </w:r>
            <w:r w:rsidRPr="005140B2">
              <w:rPr>
                <w:sz w:val="16"/>
                <w:szCs w:val="16"/>
              </w:rPr>
              <w:t>– 3</w:t>
            </w:r>
          </w:p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26 – 8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14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Set </w:t>
            </w:r>
            <w:r>
              <w:rPr>
                <w:sz w:val="16"/>
                <w:szCs w:val="16"/>
              </w:rPr>
              <w:t>or Replace an Element</w:t>
            </w:r>
            <w:r w:rsidRPr="00EA00DA">
              <w:rPr>
                <w:sz w:val="16"/>
                <w:szCs w:val="16"/>
              </w:rPr>
              <w:t xml:space="preserve"> at </w:t>
            </w:r>
            <w:r>
              <w:rPr>
                <w:sz w:val="16"/>
                <w:szCs w:val="16"/>
              </w:rPr>
              <w:t>a</w:t>
            </w:r>
            <w:r w:rsidRPr="00EA00D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specific </w:t>
            </w:r>
            <w:r w:rsidRPr="00EA00DA">
              <w:rPr>
                <w:sz w:val="16"/>
                <w:szCs w:val="16"/>
              </w:rPr>
              <w:t>Key</w:t>
            </w:r>
          </w:p>
        </w:tc>
      </w:tr>
      <w:tr w:rsidR="00350D38" w:rsidRPr="009A0754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SetAt(Oref,Key</w:t>
            </w:r>
            <w:r w:rsidRPr="00EA00DA">
              <w:rPr>
                <w:sz w:val="16"/>
                <w:szCs w:val="16"/>
              </w:rPr>
              <w:t>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4C0B1F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C0B1F">
              <w:rPr>
                <w:sz w:val="16"/>
                <w:szCs w:val="16"/>
              </w:rPr>
              <w:t>Example</w:t>
            </w:r>
          </w:p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5</w:t>
            </w:r>
          </w:p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14</w:t>
            </w:r>
          </w:p>
        </w:tc>
        <w:tc>
          <w:tcPr>
            <w:tcW w:w="990" w:type="dxa"/>
            <w:shd w:val="clear" w:color="auto" w:fill="auto"/>
          </w:tcPr>
          <w:p w:rsidR="00350D38" w:rsidRPr="004C0B1F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C0B1F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</w:t>
            </w:r>
            <w:r w:rsidRPr="004C0B1F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350D38" w:rsidRPr="004C0B1F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C0B1F">
              <w:rPr>
                <w:sz w:val="16"/>
                <w:szCs w:val="16"/>
              </w:rPr>
              <w:t>Example</w:t>
            </w:r>
          </w:p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 4</w:t>
            </w:r>
          </w:p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 13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Set </w:t>
            </w:r>
            <w:r>
              <w:rPr>
                <w:sz w:val="16"/>
                <w:szCs w:val="16"/>
              </w:rPr>
              <w:t>an Oref at the specific Key</w:t>
            </w:r>
          </w:p>
        </w:tc>
      </w:tr>
      <w:tr w:rsidR="00350D38" w:rsidRPr="008368BD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RemoveAt(Slot)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14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Remove </w:t>
            </w:r>
            <w:r>
              <w:rPr>
                <w:sz w:val="16"/>
                <w:szCs w:val="16"/>
              </w:rPr>
              <w:t>the Element at the specified Slot position</w:t>
            </w:r>
          </w:p>
        </w:tc>
      </w:tr>
      <w:tr w:rsidR="00350D38" w:rsidRPr="00A5022C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>RemoveAt(Key)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5140B2">
              <w:rPr>
                <w:sz w:val="16"/>
                <w:szCs w:val="16"/>
              </w:rPr>
              <w:t xml:space="preserve">Example </w:t>
            </w:r>
            <w:r>
              <w:rPr>
                <w:sz w:val="16"/>
                <w:szCs w:val="16"/>
              </w:rPr>
              <w:t xml:space="preserve">26 – </w:t>
            </w:r>
            <w:r w:rsidRPr="005140B2">
              <w:rPr>
                <w:sz w:val="16"/>
                <w:szCs w:val="16"/>
              </w:rPr>
              <w:t>13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– 15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15</w:t>
            </w:r>
          </w:p>
        </w:tc>
        <w:tc>
          <w:tcPr>
            <w:tcW w:w="990" w:type="dxa"/>
            <w:shd w:val="clear" w:color="auto" w:fill="auto"/>
          </w:tcPr>
          <w:p w:rsidR="00350D38" w:rsidRPr="004C0B1F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C0B1F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</w:t>
            </w:r>
            <w:r w:rsidRPr="004C0B1F">
              <w:rPr>
                <w:sz w:val="16"/>
                <w:szCs w:val="16"/>
              </w:rPr>
              <w:t xml:space="preserve"> 1</w:t>
            </w:r>
            <w:r>
              <w:rPr>
                <w:sz w:val="16"/>
                <w:szCs w:val="16"/>
              </w:rPr>
              <w:t>4</w:t>
            </w:r>
          </w:p>
        </w:tc>
        <w:tc>
          <w:tcPr>
            <w:tcW w:w="990" w:type="dxa"/>
            <w:shd w:val="clear" w:color="auto" w:fill="auto"/>
          </w:tcPr>
          <w:p w:rsidR="00350D38" w:rsidRPr="004C0B1F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 w:rsidRPr="004C0B1F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–</w:t>
            </w:r>
            <w:r w:rsidRPr="004C0B1F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14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  <w:r w:rsidRPr="00EA00DA">
              <w:rPr>
                <w:sz w:val="16"/>
                <w:szCs w:val="16"/>
              </w:rPr>
              <w:t xml:space="preserve">Remove </w:t>
            </w:r>
            <w:r>
              <w:rPr>
                <w:sz w:val="16"/>
                <w:szCs w:val="16"/>
              </w:rPr>
              <w:t>the Element associated with a Key</w:t>
            </w:r>
          </w:p>
        </w:tc>
      </w:tr>
      <w:tr w:rsidR="00350D38" w:rsidRPr="00FF760F" w:rsidTr="00470B75">
        <w:tc>
          <w:tcPr>
            <w:tcW w:w="1980" w:type="dxa"/>
            <w:tcBorders>
              <w:right w:val="single" w:sz="8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BFBFBF" w:themeFill="background1" w:themeFillShade="BF"/>
          </w:tcPr>
          <w:p w:rsidR="00350D38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jc w:val="center"/>
              <w:rPr>
                <w:sz w:val="16"/>
                <w:szCs w:val="16"/>
              </w:rPr>
            </w:pPr>
          </w:p>
        </w:tc>
        <w:tc>
          <w:tcPr>
            <w:tcW w:w="1530" w:type="dxa"/>
            <w:shd w:val="clear" w:color="auto" w:fill="BFBFBF" w:themeFill="background1" w:themeFillShade="BF"/>
          </w:tcPr>
          <w:p w:rsidR="00350D38" w:rsidRPr="00EA00DA" w:rsidRDefault="00350D38" w:rsidP="00D35E59">
            <w:pPr>
              <w:spacing w:after="0" w:line="240" w:lineRule="auto"/>
              <w:ind w:firstLine="0"/>
              <w:rPr>
                <w:sz w:val="16"/>
                <w:szCs w:val="16"/>
              </w:rPr>
            </w:pPr>
          </w:p>
        </w:tc>
      </w:tr>
      <w:tr w:rsidR="00350D38" w:rsidRPr="004961A1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Select data with Embedded SQL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15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26 – 14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27 - 16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16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 15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30 - 15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</w:p>
        </w:tc>
      </w:tr>
      <w:tr w:rsidR="00350D38" w:rsidRPr="004961A1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Display data with Embedded SQL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15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26 – 14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27 - 16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28 – 16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29 – 15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30 - 15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</w:p>
        </w:tc>
      </w:tr>
      <w:tr w:rsidR="00350D38" w:rsidRPr="004961A1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Select data with Dynamic SQL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16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26 - 15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27 - 17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28 - 17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4C0B1F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29 - 16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4C0B1F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30 - 16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</w:p>
        </w:tc>
      </w:tr>
      <w:tr w:rsidR="00350D38" w:rsidRPr="004961A1" w:rsidTr="00470B75">
        <w:tc>
          <w:tcPr>
            <w:tcW w:w="1980" w:type="dxa"/>
            <w:tcBorders>
              <w:right w:val="single" w:sz="8" w:space="0" w:color="000000" w:themeColor="text1"/>
            </w:tcBorders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Display data with Dynamic SQL</w:t>
            </w:r>
          </w:p>
        </w:tc>
        <w:tc>
          <w:tcPr>
            <w:tcW w:w="900" w:type="dxa"/>
            <w:tcBorders>
              <w:left w:val="single" w:sz="8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:rsidR="00350D38" w:rsidRPr="003A45F3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 w:rsidRPr="003A45F3">
              <w:rPr>
                <w:sz w:val="16"/>
                <w:szCs w:val="16"/>
              </w:rPr>
              <w:t>Example</w:t>
            </w:r>
          </w:p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25 – </w:t>
            </w:r>
            <w:r w:rsidRPr="003A45F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16</w:t>
            </w:r>
          </w:p>
        </w:tc>
        <w:tc>
          <w:tcPr>
            <w:tcW w:w="90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5140B2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26 - 15</w:t>
            </w:r>
          </w:p>
        </w:tc>
        <w:tc>
          <w:tcPr>
            <w:tcW w:w="1080" w:type="dxa"/>
            <w:tcBorders>
              <w:left w:val="single" w:sz="4" w:space="0" w:color="auto"/>
            </w:tcBorders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27 - 17</w:t>
            </w:r>
          </w:p>
        </w:tc>
        <w:tc>
          <w:tcPr>
            <w:tcW w:w="990" w:type="dxa"/>
            <w:shd w:val="clear" w:color="auto" w:fill="D9D9D9" w:themeFill="background1" w:themeFillShade="D9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28 - 17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4C0B1F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 29 - 16</w:t>
            </w:r>
          </w:p>
        </w:tc>
        <w:tc>
          <w:tcPr>
            <w:tcW w:w="990" w:type="dxa"/>
            <w:shd w:val="clear" w:color="auto" w:fill="auto"/>
          </w:tcPr>
          <w:p w:rsidR="00350D38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Example</w:t>
            </w:r>
          </w:p>
          <w:p w:rsidR="00350D38" w:rsidRPr="004C0B1F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30 - 16</w:t>
            </w:r>
          </w:p>
        </w:tc>
        <w:tc>
          <w:tcPr>
            <w:tcW w:w="1530" w:type="dxa"/>
          </w:tcPr>
          <w:p w:rsidR="00350D38" w:rsidRPr="00EA00DA" w:rsidRDefault="00350D38" w:rsidP="00D35E59">
            <w:pPr>
              <w:pStyle w:val="NoSpacing"/>
              <w:jc w:val="center"/>
              <w:rPr>
                <w:sz w:val="16"/>
                <w:szCs w:val="16"/>
              </w:rPr>
            </w:pPr>
          </w:p>
        </w:tc>
      </w:tr>
    </w:tbl>
    <w:p w:rsidR="00350D38" w:rsidRDefault="00350D38" w:rsidP="00B338C5"/>
    <w:bookmarkEnd w:id="810"/>
    <w:p w:rsidR="0069230F" w:rsidRDefault="0069230F" w:rsidP="00B338C5">
      <w:pPr>
        <w:pStyle w:val="Caption"/>
      </w:pPr>
    </w:p>
    <w:p w:rsidR="00350D38" w:rsidRDefault="00350D38" w:rsidP="00B338C5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Table \* ARABIC \s 1 ">
        <w:r w:rsidR="00725288">
          <w:rPr>
            <w:noProof/>
          </w:rPr>
          <w:t>4</w:t>
        </w:r>
      </w:fldSimple>
      <w:r>
        <w:t xml:space="preserve"> Object Properties</w:t>
      </w:r>
    </w:p>
    <w:tbl>
      <w:tblPr>
        <w:tblStyle w:val="TableGrid"/>
        <w:tblW w:w="0" w:type="auto"/>
        <w:tblInd w:w="468" w:type="dxa"/>
        <w:tblLook w:val="04A0" w:firstRow="1" w:lastRow="0" w:firstColumn="1" w:lastColumn="0" w:noHBand="0" w:noVBand="1"/>
      </w:tblPr>
      <w:tblGrid>
        <w:gridCol w:w="2724"/>
        <w:gridCol w:w="1041"/>
        <w:gridCol w:w="1980"/>
        <w:gridCol w:w="3165"/>
      </w:tblGrid>
      <w:tr w:rsidR="00350D38" w:rsidRPr="00C16CEC" w:rsidTr="00B338C5">
        <w:trPr>
          <w:trHeight w:val="71"/>
        </w:trPr>
        <w:tc>
          <w:tcPr>
            <w:tcW w:w="2724" w:type="dxa"/>
            <w:shd w:val="clear" w:color="auto" w:fill="D9D9D9" w:themeFill="background1" w:themeFillShade="D9"/>
          </w:tcPr>
          <w:p w:rsidR="00350D38" w:rsidRPr="00C16CEC" w:rsidRDefault="00350D38" w:rsidP="00B338C5">
            <w:pPr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Object Property</w:t>
            </w:r>
          </w:p>
        </w:tc>
        <w:tc>
          <w:tcPr>
            <w:tcW w:w="1041" w:type="dxa"/>
            <w:shd w:val="clear" w:color="auto" w:fill="D9D9D9" w:themeFill="background1" w:themeFillShade="D9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</w:t>
            </w:r>
            <w:r w:rsidRPr="00C16CEC">
              <w:rPr>
                <w:sz w:val="18"/>
                <w:szCs w:val="18"/>
              </w:rPr>
              <w:t xml:space="preserve"> Type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 we chose</w:t>
            </w:r>
          </w:p>
        </w:tc>
        <w:tc>
          <w:tcPr>
            <w:tcW w:w="3165" w:type="dxa"/>
            <w:shd w:val="clear" w:color="auto" w:fill="D9D9D9" w:themeFill="background1" w:themeFillShade="D9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Special Considerations</w:t>
            </w:r>
          </w:p>
        </w:tc>
      </w:tr>
      <w:tr w:rsidR="00350D38" w:rsidRPr="00C16CEC" w:rsidTr="00B338C5">
        <w:tc>
          <w:tcPr>
            <w:tcW w:w="2724" w:type="dxa"/>
          </w:tcPr>
          <w:p w:rsidR="00350D38" w:rsidRPr="00C16CEC" w:rsidRDefault="00350D38" w:rsidP="00B338C5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041" w:type="dxa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1980" w:type="dxa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</w:t>
            </w:r>
          </w:p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(Name of Actor)</w:t>
            </w:r>
          </w:p>
        </w:tc>
        <w:tc>
          <w:tcPr>
            <w:tcW w:w="3165" w:type="dxa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350D38" w:rsidRPr="00C16CEC" w:rsidTr="00B338C5">
        <w:tc>
          <w:tcPr>
            <w:tcW w:w="2724" w:type="dxa"/>
          </w:tcPr>
          <w:p w:rsidR="00350D38" w:rsidRPr="00C16CEC" w:rsidRDefault="00350D38" w:rsidP="00B338C5">
            <w:pPr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 xml:space="preserve">Collection List of </w:t>
            </w: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041" w:type="dxa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1980" w:type="dxa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MyShirts</w:t>
            </w:r>
          </w:p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(Shirts belonging to an Actor)</w:t>
            </w:r>
          </w:p>
        </w:tc>
        <w:tc>
          <w:tcPr>
            <w:tcW w:w="3165" w:type="dxa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Total length cannot exceed 32k</w:t>
            </w:r>
          </w:p>
        </w:tc>
      </w:tr>
      <w:tr w:rsidR="00350D38" w:rsidRPr="00C16CEC" w:rsidTr="00B338C5">
        <w:tc>
          <w:tcPr>
            <w:tcW w:w="2724" w:type="dxa"/>
          </w:tcPr>
          <w:p w:rsidR="00350D38" w:rsidRPr="00C16CEC" w:rsidRDefault="00350D38" w:rsidP="00B338C5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Data Types</w:t>
            </w:r>
          </w:p>
        </w:tc>
        <w:tc>
          <w:tcPr>
            <w:tcW w:w="1041" w:type="dxa"/>
          </w:tcPr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%String</w:t>
            </w:r>
          </w:p>
        </w:tc>
        <w:tc>
          <w:tcPr>
            <w:tcW w:w="1980" w:type="dxa"/>
          </w:tcPr>
          <w:p w:rsidR="00350D38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MyHats</w:t>
            </w:r>
          </w:p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(Hats belonging to an Actor)</w:t>
            </w:r>
          </w:p>
        </w:tc>
        <w:tc>
          <w:tcPr>
            <w:tcW w:w="3165" w:type="dxa"/>
          </w:tcPr>
          <w:p w:rsidR="00350D38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length limit</w:t>
            </w:r>
          </w:p>
          <w:p w:rsidR="00350D38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SQL must be handled as a Child table</w:t>
            </w:r>
          </w:p>
          <w:p w:rsidR="00350D38" w:rsidRPr="00C16CEC" w:rsidRDefault="00350D38" w:rsidP="00B338C5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Must specify a Key when accessing</w:t>
            </w:r>
          </w:p>
        </w:tc>
      </w:tr>
    </w:tbl>
    <w:p w:rsidR="00350D38" w:rsidRDefault="00350D38" w:rsidP="00B338C5"/>
    <w:p w:rsidR="0069230F" w:rsidRDefault="0069230F" w:rsidP="006A1B7E">
      <w:pPr>
        <w:pStyle w:val="Heading3"/>
        <w:keepNext/>
      </w:pPr>
      <w:bookmarkStart w:id="818" w:name="_Toc204860481"/>
      <w:bookmarkStart w:id="819" w:name="_Ref194993151"/>
    </w:p>
    <w:p w:rsidR="00350D38" w:rsidRPr="00262837" w:rsidRDefault="00350D38" w:rsidP="00B338C5">
      <w:pPr>
        <w:pStyle w:val="Caption"/>
      </w:pPr>
      <w:bookmarkStart w:id="820" w:name="_Ref270989801"/>
      <w:bookmarkEnd w:id="818"/>
      <w:bookmarkEnd w:id="819"/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820"/>
      <w:r>
        <w:t xml:space="preserve"> </w:t>
      </w:r>
      <w:bookmarkStart w:id="821" w:name="_Ref271029230"/>
      <w:r>
        <w:t>Actor Class Redefinition - Include the Collection List Property: MyShirts</w:t>
      </w:r>
      <w:bookmarkEnd w:id="821"/>
    </w:p>
    <w:p w:rsidR="00350D38" w:rsidRPr="00A16A47" w:rsidRDefault="00350D38" w:rsidP="00B338C5">
      <w:pPr>
        <w:pStyle w:val="Code"/>
        <w:ind w:firstLine="0"/>
        <w:rPr>
          <w:color w:val="000000" w:themeColor="text1"/>
        </w:rPr>
      </w:pPr>
      <w:r w:rsidRPr="00060712">
        <w:rPr>
          <w:color w:val="auto"/>
        </w:rPr>
        <w:t xml:space="preserve"> </w:t>
      </w:r>
      <w:r w:rsidRPr="00060712">
        <w:rPr>
          <w:color w:val="auto"/>
        </w:rPr>
        <w:br/>
      </w:r>
      <w:r w:rsidRPr="00A16A47">
        <w:rPr>
          <w:color w:val="000000" w:themeColor="text1"/>
        </w:rPr>
        <w:t>Class MyPackage.Actor Extends %Persistent</w:t>
      </w:r>
      <w:r w:rsidRPr="00A16A47">
        <w:rPr>
          <w:color w:val="000000" w:themeColor="text1"/>
        </w:rPr>
        <w:br/>
        <w:t>{</w:t>
      </w:r>
      <w:r w:rsidRPr="00A16A47">
        <w:rPr>
          <w:color w:val="000000" w:themeColor="text1"/>
        </w:rPr>
        <w:br/>
      </w:r>
      <w:r w:rsidRPr="00A16A47">
        <w:rPr>
          <w:color w:val="000000" w:themeColor="text1"/>
        </w:rPr>
        <w:br/>
        <w:t>Property Name As %String [ Required ];</w:t>
      </w:r>
      <w:r w:rsidRPr="00A16A47">
        <w:rPr>
          <w:color w:val="000000" w:themeColor="text1"/>
        </w:rPr>
        <w:br/>
      </w:r>
      <w:r w:rsidRPr="00A16A47">
        <w:rPr>
          <w:color w:val="000000" w:themeColor="text1"/>
        </w:rPr>
        <w:br/>
        <w:t>Index NameIndex On Name;</w:t>
      </w:r>
      <w:r w:rsidRPr="00A16A47">
        <w:rPr>
          <w:color w:val="000000" w:themeColor="text1"/>
        </w:rPr>
        <w:br/>
      </w:r>
      <w:r w:rsidRPr="00A16A47">
        <w:rPr>
          <w:color w:val="000000" w:themeColor="text1"/>
        </w:rPr>
        <w:br/>
        <w:t>Property MyAccountant As Accountants;</w:t>
      </w:r>
      <w:r w:rsidRPr="00A16A47">
        <w:rPr>
          <w:color w:val="000000" w:themeColor="text1"/>
        </w:rPr>
        <w:br/>
      </w:r>
      <w:r w:rsidRPr="00A16A47">
        <w:rPr>
          <w:color w:val="000000" w:themeColor="text1"/>
        </w:rPr>
        <w:br/>
        <w:t>Property MyHome As Address;</w:t>
      </w:r>
      <w:r w:rsidRPr="00A16A47">
        <w:rPr>
          <w:color w:val="000000" w:themeColor="text1"/>
        </w:rPr>
        <w:br/>
      </w:r>
      <w:r w:rsidRPr="00A16A47">
        <w:rPr>
          <w:color w:val="000000" w:themeColor="text1"/>
        </w:rPr>
        <w:br/>
        <w:t>Property FavoriteColor As %String;</w:t>
      </w:r>
      <w:r w:rsidRPr="00A16A47">
        <w:rPr>
          <w:color w:val="000000" w:themeColor="text1"/>
        </w:rPr>
        <w:br/>
      </w:r>
      <w:r w:rsidRPr="00A16A47">
        <w:rPr>
          <w:color w:val="000000" w:themeColor="text1"/>
        </w:rPr>
        <w:br/>
      </w:r>
      <w:r w:rsidRPr="00FC40BC">
        <w:rPr>
          <w:color w:val="000000" w:themeColor="text1"/>
          <w:u w:val="single"/>
        </w:rPr>
        <w:t>Property MyShirts As list Of %String</w:t>
      </w:r>
      <w:r w:rsidRPr="00A16A47">
        <w:rPr>
          <w:color w:val="000000" w:themeColor="text1"/>
        </w:rPr>
        <w:t>;</w:t>
      </w:r>
      <w:r w:rsidRPr="00A16A47">
        <w:rPr>
          <w:color w:val="000000" w:themeColor="text1"/>
        </w:rPr>
        <w:br/>
      </w:r>
      <w:r w:rsidRPr="00A16A47">
        <w:rPr>
          <w:color w:val="000000" w:themeColor="text1"/>
        </w:rPr>
        <w:br/>
        <w:t>}</w:t>
      </w:r>
    </w:p>
    <w:p w:rsidR="00350D38" w:rsidRDefault="00350D38" w:rsidP="00B338C5">
      <w:pPr>
        <w:pStyle w:val="Code"/>
        <w:ind w:firstLine="0"/>
        <w:rPr>
          <w:color w:val="000000"/>
        </w:rPr>
      </w:pPr>
    </w:p>
    <w:p w:rsidR="00F84293" w:rsidRDefault="00F84293" w:rsidP="00B338C5">
      <w:pPr>
        <w:pStyle w:val="Caption"/>
      </w:pPr>
      <w:bookmarkStart w:id="822" w:name="_Ref270989839"/>
    </w:p>
    <w:p w:rsidR="00350D38" w:rsidRDefault="00350D38" w:rsidP="00B338C5">
      <w:pPr>
        <w:pStyle w:val="Caption"/>
        <w:rPr>
          <w:color w:val="0000FF"/>
        </w:rPr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822"/>
      <w:r>
        <w:t xml:space="preserve"> </w:t>
      </w:r>
      <w:r w:rsidRPr="00961C39">
        <w:t xml:space="preserve">Clear </w:t>
      </w:r>
      <w:r>
        <w:t xml:space="preserve">and Count </w:t>
      </w:r>
      <w:r w:rsidRPr="00961C39">
        <w:t>Method</w:t>
      </w:r>
      <w:r>
        <w:t>s - Deletes all elements and show the count</w:t>
      </w:r>
    </w:p>
    <w:p w:rsidR="00350D38" w:rsidRPr="00C66FF8" w:rsidRDefault="00350D38" w:rsidP="00B338C5">
      <w:pPr>
        <w:pStyle w:val="Code"/>
        <w:ind w:firstLine="0"/>
        <w:rPr>
          <w:color w:val="0000FF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Pr="009127F5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 w:rsidRPr="009127F5">
        <w:rPr>
          <w:color w:val="auto"/>
        </w:rPr>
        <w:t>Clear Method - Clears or Deletes the Collection of Elements</w:t>
      </w:r>
    </w:p>
    <w:p w:rsidR="00350D38" w:rsidRPr="00A91144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Pr="003513B0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 w:rsidRPr="009127F5">
        <w:rPr>
          <w:color w:val="auto"/>
        </w:rPr>
        <w:t>Count Method - Returns the Number of Elements in the Collection</w:t>
      </w:r>
    </w:p>
    <w:p w:rsidR="00350D38" w:rsidRDefault="00350D38" w:rsidP="00B338C5">
      <w:pPr>
        <w:pStyle w:val="Code"/>
        <w:ind w:firstLine="0"/>
        <w:rPr>
          <w:color w:val="0000FF"/>
        </w:rPr>
      </w:pPr>
    </w:p>
    <w:p w:rsidR="00350D38" w:rsidRPr="00060712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060712">
        <w:rPr>
          <w:color w:val="auto"/>
        </w:rPr>
        <w:t>=##class(M</w:t>
      </w:r>
      <w:r>
        <w:rPr>
          <w:color w:val="auto"/>
        </w:rPr>
        <w:t>yPackage.Actor).%OpenId(1)</w:t>
      </w:r>
      <w:r>
        <w:rPr>
          <w:color w:val="auto"/>
        </w:rPr>
        <w:tab/>
        <w:t>;bring object John</w:t>
      </w:r>
      <w:r w:rsidRPr="00060712">
        <w:rPr>
          <w:color w:val="auto"/>
        </w:rPr>
        <w:t xml:space="preserve"> </w:t>
      </w:r>
    </w:p>
    <w:p w:rsidR="00350D38" w:rsidRPr="00060712" w:rsidRDefault="00350D38" w:rsidP="00B338C5">
      <w:pPr>
        <w:pStyle w:val="Code"/>
        <w:ind w:firstLine="0"/>
        <w:rPr>
          <w:color w:val="auto"/>
        </w:rPr>
      </w:pP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>
        <w:rPr>
          <w:color w:val="auto"/>
        </w:rPr>
        <w:tab/>
        <w:t xml:space="preserve">;Wayne </w:t>
      </w:r>
      <w:r w:rsidRPr="00060712">
        <w:rPr>
          <w:color w:val="auto"/>
        </w:rPr>
        <w:t>into memory</w:t>
      </w:r>
    </w:p>
    <w:p w:rsidR="00350D38" w:rsidRPr="00060712" w:rsidRDefault="00350D38" w:rsidP="00B338C5">
      <w:pPr>
        <w:pStyle w:val="Code"/>
        <w:ind w:firstLine="0"/>
        <w:rPr>
          <w:color w:val="auto"/>
        </w:rPr>
      </w:pPr>
      <w:r w:rsidRPr="00060712">
        <w:rPr>
          <w:color w:val="auto"/>
        </w:rPr>
        <w:br/>
      </w:r>
      <w:r>
        <w:rPr>
          <w:color w:val="auto"/>
        </w:rPr>
        <w:t xml:space="preserve"> Do </w:t>
      </w:r>
      <w:r w:rsidRPr="00694F99">
        <w:rPr>
          <w:color w:val="auto"/>
          <w:u w:val="single"/>
        </w:rPr>
        <w:t>ActorOref.MyShirts.Clear()</w:t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</w:r>
      <w:r w:rsidRPr="00060712">
        <w:rPr>
          <w:color w:val="auto"/>
        </w:rPr>
        <w:tab/>
        <w:t>;clear list of shirts</w:t>
      </w:r>
      <w:r w:rsidRPr="00060712">
        <w:rPr>
          <w:color w:val="auto"/>
        </w:rPr>
        <w:br/>
      </w:r>
      <w:r>
        <w:rPr>
          <w:color w:val="auto"/>
        </w:rPr>
        <w:t xml:space="preserve"> Write </w:t>
      </w:r>
      <w:r w:rsidRPr="00060712">
        <w:rPr>
          <w:color w:val="auto"/>
        </w:rPr>
        <w:t>!,"</w:t>
      </w:r>
      <w:r>
        <w:rPr>
          <w:color w:val="auto"/>
        </w:rPr>
        <w:t>Count:</w:t>
      </w:r>
      <w:r w:rsidRPr="00060712">
        <w:rPr>
          <w:color w:val="auto"/>
        </w:rPr>
        <w:t xml:space="preserve"> ",</w:t>
      </w:r>
      <w:r w:rsidRPr="008F607B">
        <w:rPr>
          <w:color w:val="auto"/>
          <w:u w:val="single"/>
        </w:rPr>
        <w:t>ActorOref.MyShirts.Count()</w:t>
      </w:r>
      <w:r w:rsidRPr="00060712">
        <w:rPr>
          <w:color w:val="auto"/>
        </w:rPr>
        <w:tab/>
      </w:r>
      <w:r w:rsidRPr="00060712">
        <w:rPr>
          <w:color w:val="auto"/>
        </w:rPr>
        <w:tab/>
        <w:t>;count of elements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Default="00350D38" w:rsidP="009C6846">
      <w:pPr>
        <w:pStyle w:val="CodeItalic"/>
      </w:pPr>
      <w:r>
        <w:t>Count:</w:t>
      </w:r>
      <w:r w:rsidRPr="00800F30">
        <w:t xml:space="preserve"> 0</w:t>
      </w:r>
    </w:p>
    <w:p w:rsidR="00350D38" w:rsidRPr="00800F30" w:rsidRDefault="00350D38" w:rsidP="009C6846">
      <w:pPr>
        <w:pStyle w:val="CodeItalic"/>
      </w:pPr>
      <w:r>
        <w:t>1</w:t>
      </w:r>
    </w:p>
    <w:p w:rsidR="00350D38" w:rsidRPr="00060712" w:rsidRDefault="00350D38" w:rsidP="00B338C5">
      <w:pPr>
        <w:pStyle w:val="Code"/>
        <w:ind w:firstLine="0"/>
        <w:rPr>
          <w:color w:val="auto"/>
        </w:rPr>
      </w:pPr>
    </w:p>
    <w:p w:rsidR="00F84293" w:rsidRDefault="00F84293" w:rsidP="00B338C5">
      <w:pPr>
        <w:pStyle w:val="Caption"/>
      </w:pPr>
      <w:bookmarkStart w:id="823" w:name="_Ref270989865"/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823"/>
      <w:r>
        <w:t xml:space="preserve"> Insert</w:t>
      </w:r>
      <w:r w:rsidRPr="00961C39">
        <w:t xml:space="preserve"> Method </w:t>
      </w:r>
      <w:r>
        <w:t>–</w:t>
      </w:r>
      <w:r w:rsidRPr="00961C39">
        <w:t xml:space="preserve"> </w:t>
      </w:r>
      <w:r>
        <w:t xml:space="preserve">Insert three shirts into the Collection </w:t>
      </w:r>
    </w:p>
    <w:p w:rsidR="00350D38" w:rsidRDefault="00350D38" w:rsidP="00B338C5">
      <w:pPr>
        <w:pStyle w:val="Code"/>
        <w:ind w:firstLine="0"/>
        <w:rPr>
          <w:color w:val="0000FF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Insert Method – Inserts an Element at the end of the collection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F03BF">
        <w:rPr>
          <w:color w:val="auto"/>
        </w:rPr>
        <w:t>=##class(M</w:t>
      </w:r>
      <w:r>
        <w:rPr>
          <w:color w:val="auto"/>
        </w:rPr>
        <w:t>yPackage.Actor).%OpenId(1)</w:t>
      </w:r>
      <w:r>
        <w:rPr>
          <w:color w:val="auto"/>
        </w:rPr>
        <w:tab/>
      </w:r>
      <w:r w:rsidRPr="00BF03BF">
        <w:rPr>
          <w:color w:val="auto"/>
        </w:rPr>
        <w:t xml:space="preserve">;bring object John Wayne 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;into memory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</w:p>
    <w:p w:rsidR="00350D38" w:rsidRDefault="00350D38" w:rsidP="00B338C5">
      <w:pPr>
        <w:pStyle w:val="Code"/>
        <w:ind w:firstLine="0"/>
        <w:rPr>
          <w:color w:val="auto"/>
        </w:rPr>
      </w:pPr>
      <w:r w:rsidRPr="00694F99">
        <w:rPr>
          <w:color w:val="auto"/>
        </w:rPr>
        <w:t xml:space="preserve"> </w:t>
      </w:r>
      <w:r w:rsidRPr="00BF03BF">
        <w:rPr>
          <w:color w:val="auto"/>
          <w:u w:val="single"/>
        </w:rPr>
        <w:t xml:space="preserve">Do </w:t>
      </w:r>
      <w:r>
        <w:rPr>
          <w:color w:val="auto"/>
          <w:u w:val="single"/>
        </w:rPr>
        <w:t>ActorOref</w:t>
      </w:r>
      <w:r w:rsidRPr="00BF03BF">
        <w:rPr>
          <w:color w:val="auto"/>
          <w:u w:val="single"/>
        </w:rPr>
        <w:t>.MyShirts.Insert("BlueShirt")</w:t>
      </w:r>
      <w:r w:rsidRPr="00BF03BF">
        <w:rPr>
          <w:color w:val="auto"/>
        </w:rPr>
        <w:tab/>
      </w:r>
      <w:r w:rsidRPr="00BF03BF">
        <w:rPr>
          <w:color w:val="auto"/>
        </w:rPr>
        <w:tab/>
        <w:t>;insert RedShirt</w:t>
      </w:r>
      <w:r w:rsidRPr="00BF03BF">
        <w:rPr>
          <w:color w:val="auto"/>
        </w:rPr>
        <w:br/>
      </w:r>
      <w:r w:rsidRPr="00694F99">
        <w:rPr>
          <w:color w:val="auto"/>
        </w:rPr>
        <w:t xml:space="preserve"> </w:t>
      </w:r>
      <w:r w:rsidRPr="00BF03BF">
        <w:rPr>
          <w:color w:val="auto"/>
          <w:u w:val="single"/>
        </w:rPr>
        <w:t xml:space="preserve">Do </w:t>
      </w:r>
      <w:r>
        <w:rPr>
          <w:color w:val="auto"/>
          <w:u w:val="single"/>
        </w:rPr>
        <w:t>ActorOref</w:t>
      </w:r>
      <w:r w:rsidRPr="00BF03BF">
        <w:rPr>
          <w:color w:val="auto"/>
          <w:u w:val="single"/>
        </w:rPr>
        <w:t>.MyShirts.Insert("RedShirt")</w:t>
      </w:r>
      <w:r w:rsidRPr="00BF03BF">
        <w:rPr>
          <w:color w:val="auto"/>
        </w:rPr>
        <w:tab/>
      </w:r>
      <w:r w:rsidRPr="00BF03BF">
        <w:rPr>
          <w:color w:val="auto"/>
        </w:rPr>
        <w:tab/>
        <w:t>;insert WhiteShirt</w:t>
      </w:r>
      <w:r w:rsidRPr="00BF03BF">
        <w:rPr>
          <w:color w:val="auto"/>
        </w:rPr>
        <w:br/>
      </w:r>
      <w:r w:rsidRPr="00694F99">
        <w:rPr>
          <w:color w:val="auto"/>
        </w:rPr>
        <w:t xml:space="preserve"> </w:t>
      </w:r>
      <w:r w:rsidRPr="00BF03BF">
        <w:rPr>
          <w:color w:val="auto"/>
          <w:u w:val="single"/>
        </w:rPr>
        <w:t xml:space="preserve">Do </w:t>
      </w:r>
      <w:r>
        <w:rPr>
          <w:color w:val="auto"/>
          <w:u w:val="single"/>
        </w:rPr>
        <w:t>ActorO</w:t>
      </w:r>
      <w:r w:rsidRPr="00BF03BF">
        <w:rPr>
          <w:color w:val="auto"/>
          <w:u w:val="single"/>
        </w:rPr>
        <w:t>ref.MyShirts.Insert("WhiteShirt")</w:t>
      </w:r>
      <w:r w:rsidRPr="00BF03BF">
        <w:rPr>
          <w:color w:val="auto"/>
        </w:rPr>
        <w:tab/>
      </w:r>
      <w:r w:rsidRPr="00BF03BF">
        <w:rPr>
          <w:color w:val="auto"/>
        </w:rPr>
        <w:tab/>
        <w:t>;insert BlueShirt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br/>
      </w:r>
      <w:r>
        <w:rPr>
          <w:color w:val="auto"/>
        </w:rPr>
        <w:t xml:space="preserve"> Write </w:t>
      </w:r>
      <w:r w:rsidRPr="00BF03BF">
        <w:rPr>
          <w:color w:val="auto"/>
        </w:rPr>
        <w:t>!,"</w:t>
      </w:r>
      <w:r>
        <w:rPr>
          <w:color w:val="auto"/>
        </w:rPr>
        <w:t>Count: ",ActorOref</w:t>
      </w:r>
      <w:r w:rsidRPr="00BF03BF">
        <w:rPr>
          <w:color w:val="auto"/>
        </w:rPr>
        <w:t>.MyShirts.Count()</w:t>
      </w:r>
      <w:r w:rsidRPr="00BF03BF">
        <w:rPr>
          <w:color w:val="auto"/>
        </w:rPr>
        <w:tab/>
      </w:r>
      <w:r w:rsidRPr="00BF03BF">
        <w:rPr>
          <w:color w:val="auto"/>
        </w:rPr>
        <w:tab/>
        <w:t>;count of elements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Pr="00800F30" w:rsidRDefault="00350D38" w:rsidP="009C6846">
      <w:pPr>
        <w:pStyle w:val="CodeItalic"/>
      </w:pPr>
      <w:r>
        <w:t>Count:</w:t>
      </w:r>
      <w:r w:rsidRPr="00800F30">
        <w:t xml:space="preserve"> 3</w:t>
      </w:r>
    </w:p>
    <w:p w:rsidR="00350D38" w:rsidRPr="00800F30" w:rsidRDefault="00350D38" w:rsidP="009C6846">
      <w:pPr>
        <w:pStyle w:val="CodeItalic"/>
      </w:pPr>
      <w:r>
        <w:t>1</w:t>
      </w:r>
    </w:p>
    <w:p w:rsidR="00350D38" w:rsidRDefault="00350D38" w:rsidP="00B338C5">
      <w:pPr>
        <w:pStyle w:val="Code"/>
        <w:ind w:firstLine="0"/>
      </w:pPr>
    </w:p>
    <w:p w:rsidR="00F84293" w:rsidRDefault="00F84293" w:rsidP="00B338C5">
      <w:pPr>
        <w:pStyle w:val="Caption"/>
      </w:pPr>
      <w:bookmarkStart w:id="824" w:name="_Ref271029315"/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824"/>
      <w:r>
        <w:t xml:space="preserve"> Global generated from Class MyPackage.Actor</w:t>
      </w:r>
    </w:p>
    <w:p w:rsidR="00350D38" w:rsidRPr="008D4B02" w:rsidRDefault="00350D38" w:rsidP="00B338C5">
      <w:pPr>
        <w:pStyle w:val="Code"/>
        <w:rPr>
          <w:lang w:bidi="ar-SA"/>
        </w:rPr>
      </w:pPr>
    </w:p>
    <w:p w:rsidR="00350D38" w:rsidRPr="001B067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B067F">
        <w:rPr>
          <w:color w:val="auto"/>
        </w:rPr>
        <w:t>zw ^MyPackage.ActorD</w:t>
      </w:r>
    </w:p>
    <w:p w:rsidR="00350D38" w:rsidRPr="001B067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B067F">
        <w:rPr>
          <w:color w:val="auto"/>
        </w:rPr>
        <w:t>^MyPackage.ActorD=13</w:t>
      </w:r>
    </w:p>
    <w:p w:rsidR="00350D38" w:rsidRPr="00663BA8" w:rsidRDefault="00350D38" w:rsidP="00B338C5">
      <w:pPr>
        <w:pStyle w:val="Code"/>
        <w:ind w:firstLine="0"/>
        <w:rPr>
          <w:color w:val="auto"/>
          <w:u w:val="single"/>
        </w:rPr>
      </w:pPr>
      <w:r w:rsidRPr="00663BA8">
        <w:rPr>
          <w:color w:val="auto"/>
          <w:u w:val="single"/>
        </w:rPr>
        <w:t xml:space="preserve"> ^MyPackage.ActorD(1)=$lb("","John Wayne","",$lb("","","",""),"Blue",$lb("BlueShirt","RedShirt","WhiteShirt"))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^MyPackage.ActorD(2)=$lb("","Jodie Foster","",$lb("","","",""),"Green")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^MyPackage.ActorD(3)=$lb("","Clint Eastwood","2",$lb("","","",""),"Cyan")</w:t>
      </w:r>
    </w:p>
    <w:p w:rsidR="00CA510F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^MyPackage.ActorD(4)=$lb("","Julie Andrews","",$lb("123 Main St.","Marlboro",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 w:rsidRPr="00616127">
        <w:rPr>
          <w:color w:val="000000" w:themeColor="text1"/>
        </w:rPr>
        <w:t>"MA","01752"),"Brown")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^MyPackage.ActorD(5)=$lb("","Johnny Depp","",$lb("","","",""),"Tan")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^MyPackage.ActorD(6)=$lb("","Carol Burnett","",$lb("","","",""),"Red")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^MyPackage.ActorD(7)=$lb("","Will Smith","",$lb("","","",""),"Navy")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^MyPackage.ActorD(8)=$lb("","Ann Margaret","",$lb("","","",""),"Yellow")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^MyPackage.ActorD(9)=$lb("","Dean Martin","",$lb("","","",""),"Green")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^MyPackage.ActorD(10)=$lb("","Ally Sheedy","",$lb("","","",""),"Black")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^MyPackage.ActorD(11)=$lb("","Humphrey Bogart","",$lb("","","",""),"Brown")</w:t>
      </w:r>
    </w:p>
    <w:p w:rsidR="00350D38" w:rsidRDefault="00350D38" w:rsidP="00B338C5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6127">
        <w:rPr>
          <w:color w:val="000000" w:themeColor="text1"/>
        </w:rPr>
        <w:t>^MyPackage.ActorD(12)=$lb("","Kath</w:t>
      </w:r>
      <w:r>
        <w:rPr>
          <w:color w:val="000000" w:themeColor="text1"/>
        </w:rPr>
        <w:t>arine Hepburn</w:t>
      </w:r>
      <w:r w:rsidRPr="00616127">
        <w:rPr>
          <w:color w:val="000000" w:themeColor="text1"/>
        </w:rPr>
        <w:t>","2",$lb("","","",""),"Blue")</w:t>
      </w:r>
    </w:p>
    <w:p w:rsidR="00350D38" w:rsidRPr="00616127" w:rsidRDefault="00350D38" w:rsidP="00B338C5">
      <w:pPr>
        <w:pStyle w:val="Code"/>
        <w:ind w:firstLine="0"/>
        <w:rPr>
          <w:color w:val="000000" w:themeColor="text1"/>
        </w:rPr>
      </w:pPr>
    </w:p>
    <w:p w:rsidR="00F84293" w:rsidRDefault="00F84293" w:rsidP="00B338C5">
      <w:pPr>
        <w:pStyle w:val="Caption"/>
      </w:pPr>
      <w:bookmarkStart w:id="825" w:name="_Ref271029486"/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825"/>
      <w:r>
        <w:t xml:space="preserve"> GetAt</w:t>
      </w:r>
      <w:r w:rsidRPr="00961C39">
        <w:t xml:space="preserve"> Method </w:t>
      </w:r>
      <w:r>
        <w:t>–</w:t>
      </w:r>
      <w:r w:rsidRPr="00961C39">
        <w:t xml:space="preserve"> </w:t>
      </w:r>
      <w:r>
        <w:t>Display the Collection List</w:t>
      </w:r>
    </w:p>
    <w:p w:rsidR="00350D38" w:rsidRPr="00C0751E" w:rsidRDefault="00350D38" w:rsidP="009C6846">
      <w:pPr>
        <w:pStyle w:val="Code1"/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GetAt Method - </w:t>
      </w:r>
      <w:r w:rsidRPr="009127F5">
        <w:rPr>
          <w:color w:val="auto"/>
        </w:rPr>
        <w:t>Returns the Element associated with a Slot</w:t>
      </w: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9C6846">
      <w:pPr>
        <w:pStyle w:val="Code1"/>
      </w:pPr>
    </w:p>
    <w:p w:rsidR="00350D38" w:rsidRPr="00BF03BF" w:rsidRDefault="00350D38" w:rsidP="009C6846">
      <w:pPr>
        <w:pStyle w:val="Code1"/>
      </w:pPr>
      <w:r>
        <w:t xml:space="preserve"> Set ActorOref</w:t>
      </w:r>
      <w:r w:rsidRPr="00BF03BF">
        <w:t>=##class(M</w:t>
      </w:r>
      <w:r>
        <w:t>yPackage.Actor).%OpenId(1)</w:t>
      </w:r>
      <w:r>
        <w:tab/>
      </w:r>
      <w:r w:rsidRPr="00BF03BF">
        <w:t xml:space="preserve">;bring object John Wayne </w:t>
      </w:r>
    </w:p>
    <w:p w:rsidR="00350D38" w:rsidRDefault="00350D38" w:rsidP="009C6846">
      <w:pPr>
        <w:pStyle w:val="Code1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BF03BF">
        <w:t>;into memory</w:t>
      </w:r>
    </w:p>
    <w:p w:rsidR="00350D38" w:rsidRPr="00BF03BF" w:rsidRDefault="00350D38" w:rsidP="009C6846">
      <w:pPr>
        <w:pStyle w:val="Code1"/>
      </w:pPr>
    </w:p>
    <w:p w:rsidR="00350D38" w:rsidRDefault="00350D38" w:rsidP="009C6846">
      <w:pPr>
        <w:pStyle w:val="Code1"/>
      </w:pPr>
      <w:r>
        <w:t xml:space="preserve"> Write </w:t>
      </w:r>
      <w:r w:rsidRPr="00BF03BF">
        <w:t>!,"Count: ",</w:t>
      </w:r>
      <w:r>
        <w:t>ActorOref</w:t>
      </w:r>
      <w:r w:rsidRPr="00BF03BF">
        <w:t>.MyShirts.Count()</w:t>
      </w:r>
      <w:r w:rsidRPr="00BF03BF">
        <w:tab/>
      </w:r>
      <w:r w:rsidRPr="00BF03BF">
        <w:tab/>
        <w:t>;count of elements</w:t>
      </w:r>
    </w:p>
    <w:p w:rsidR="00350D38" w:rsidRPr="00BF03BF" w:rsidRDefault="00350D38" w:rsidP="009C6846">
      <w:pPr>
        <w:pStyle w:val="Code1"/>
      </w:pPr>
    </w:p>
    <w:p w:rsidR="00350D38" w:rsidRDefault="00350D38" w:rsidP="009C6846">
      <w:pPr>
        <w:pStyle w:val="Code1"/>
      </w:pPr>
      <w:r>
        <w:t xml:space="preserve"> For </w:t>
      </w:r>
      <w:r w:rsidRPr="00BF03BF">
        <w:t>Slot=1:1:</w:t>
      </w:r>
      <w:r>
        <w:t>ActorOref</w:t>
      </w:r>
      <w:r w:rsidRPr="00BF03BF">
        <w:t>.MyShirts.Count() {</w:t>
      </w:r>
      <w:r w:rsidRPr="00BF03BF">
        <w:tab/>
      </w:r>
      <w:r w:rsidRPr="00BF03BF">
        <w:tab/>
        <w:t>;Display each element</w:t>
      </w:r>
      <w:r w:rsidRPr="00BF03BF">
        <w:br/>
        <w:t xml:space="preserve"> </w:t>
      </w:r>
      <w:r>
        <w:t xml:space="preserve"> </w:t>
      </w:r>
      <w:r w:rsidRPr="00BF03BF">
        <w:t xml:space="preserve"> </w:t>
      </w:r>
      <w:r>
        <w:t xml:space="preserve">Write </w:t>
      </w:r>
      <w:r w:rsidRPr="00BF03BF">
        <w:t>!,"Slot: ",Slot</w:t>
      </w:r>
      <w:r w:rsidRPr="00BF03BF">
        <w:tab/>
      </w:r>
      <w:r w:rsidRPr="00BF03BF">
        <w:tab/>
      </w:r>
      <w:r w:rsidRPr="00BF03BF">
        <w:tab/>
      </w:r>
      <w:r w:rsidRPr="00BF03BF">
        <w:tab/>
      </w:r>
      <w:r>
        <w:tab/>
      </w:r>
      <w:r w:rsidRPr="00BF03BF">
        <w:t xml:space="preserve">;of </w:t>
      </w:r>
      <w:r>
        <w:t xml:space="preserve">the </w:t>
      </w:r>
      <w:r w:rsidRPr="00BF03BF">
        <w:t>Collection List</w:t>
      </w:r>
      <w:r w:rsidRPr="00BF03BF">
        <w:br/>
        <w:t xml:space="preserve"> </w:t>
      </w:r>
      <w:r>
        <w:t xml:space="preserve"> </w:t>
      </w:r>
      <w:r w:rsidRPr="00BF03BF">
        <w:t xml:space="preserve"> </w:t>
      </w:r>
      <w:r>
        <w:t xml:space="preserve">Write </w:t>
      </w:r>
      <w:r w:rsidRPr="00BF03BF">
        <w:t>" - ",</w:t>
      </w:r>
      <w:r>
        <w:rPr>
          <w:u w:val="single"/>
        </w:rPr>
        <w:t>ActorOref</w:t>
      </w:r>
      <w:r w:rsidRPr="00BF03BF">
        <w:rPr>
          <w:u w:val="single"/>
        </w:rPr>
        <w:t>.MyShirts.GetAt(Slot)</w:t>
      </w:r>
      <w:r w:rsidRPr="00BF03BF">
        <w:tab/>
      </w:r>
      <w:r w:rsidRPr="00BF03BF">
        <w:tab/>
        <w:t>;Property: MyShirts</w:t>
      </w:r>
      <w:r w:rsidRPr="00BF03BF">
        <w:br/>
      </w:r>
      <w:r>
        <w:t xml:space="preserve"> </w:t>
      </w:r>
      <w:r w:rsidRPr="00BF03BF">
        <w:t>}</w:t>
      </w:r>
    </w:p>
    <w:p w:rsidR="00350D38" w:rsidRDefault="00350D38" w:rsidP="009C6846">
      <w:pPr>
        <w:pStyle w:val="Code1"/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Default="00350D38" w:rsidP="009C6846">
      <w:pPr>
        <w:pStyle w:val="Code1"/>
      </w:pPr>
    </w:p>
    <w:p w:rsidR="00350D38" w:rsidRPr="00B82980" w:rsidRDefault="00350D38" w:rsidP="009C6846">
      <w:pPr>
        <w:pStyle w:val="CodeItalic"/>
      </w:pPr>
      <w:r>
        <w:t>Count: 3</w:t>
      </w:r>
    </w:p>
    <w:p w:rsidR="00350D38" w:rsidRPr="002F07EC" w:rsidRDefault="00350D38" w:rsidP="009C6846">
      <w:pPr>
        <w:pStyle w:val="CodeItalic"/>
      </w:pPr>
      <w:r>
        <w:t>Slot</w:t>
      </w:r>
      <w:r w:rsidRPr="002F07EC">
        <w:t xml:space="preserve">: 1 </w:t>
      </w:r>
      <w:r>
        <w:t>- Blue</w:t>
      </w:r>
      <w:r w:rsidRPr="002F07EC">
        <w:t>Shirt</w:t>
      </w:r>
    </w:p>
    <w:p w:rsidR="00350D38" w:rsidRPr="002F07EC" w:rsidRDefault="00350D38" w:rsidP="009C6846">
      <w:pPr>
        <w:pStyle w:val="CodeItalic"/>
      </w:pPr>
      <w:r>
        <w:t>Slot</w:t>
      </w:r>
      <w:r w:rsidRPr="002F07EC">
        <w:t xml:space="preserve">: 2 </w:t>
      </w:r>
      <w:r>
        <w:t>- Red</w:t>
      </w:r>
      <w:r w:rsidRPr="002F07EC">
        <w:t>Shirt</w:t>
      </w:r>
    </w:p>
    <w:p w:rsidR="00350D38" w:rsidRDefault="00350D38" w:rsidP="009C6846">
      <w:pPr>
        <w:pStyle w:val="CodeItalic"/>
      </w:pPr>
      <w:r>
        <w:t>Slot</w:t>
      </w:r>
      <w:r w:rsidRPr="002F07EC">
        <w:t xml:space="preserve">: 3 </w:t>
      </w:r>
      <w:r>
        <w:t>- White</w:t>
      </w:r>
      <w:r w:rsidRPr="002F07EC">
        <w:t>Shirt</w:t>
      </w:r>
    </w:p>
    <w:p w:rsidR="00350D38" w:rsidRDefault="00350D38" w:rsidP="009C6846">
      <w:pPr>
        <w:pStyle w:val="Code1"/>
      </w:pPr>
    </w:p>
    <w:p w:rsidR="00F84293" w:rsidRDefault="00F84293" w:rsidP="00B338C5">
      <w:pPr>
        <w:pStyle w:val="Caption"/>
      </w:pPr>
      <w:bookmarkStart w:id="826" w:name="_Ref271029521"/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826"/>
      <w:r>
        <w:t xml:space="preserve"> Find a shirt in the Collection List starting at a Slot number </w:t>
      </w:r>
    </w:p>
    <w:p w:rsidR="00350D38" w:rsidRDefault="00350D38" w:rsidP="00B338C5">
      <w:pPr>
        <w:pStyle w:val="Code"/>
        <w:ind w:firstLine="0"/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Pr="003513B0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Find Method - </w:t>
      </w:r>
      <w:r w:rsidRPr="00410E8C">
        <w:rPr>
          <w:color w:val="auto"/>
        </w:rPr>
        <w:t>Finds the Element starting at the Slot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FD4147">
        <w:rPr>
          <w:color w:val="auto"/>
        </w:rPr>
        <w:t>=##class(M</w:t>
      </w:r>
      <w:r>
        <w:rPr>
          <w:color w:val="auto"/>
        </w:rPr>
        <w:t>yPackage.Actor).%OpenId(1)</w:t>
      </w:r>
      <w:r>
        <w:rPr>
          <w:color w:val="auto"/>
        </w:rPr>
        <w:tab/>
      </w:r>
      <w:r w:rsidRPr="00FD4147">
        <w:rPr>
          <w:color w:val="auto"/>
        </w:rPr>
        <w:t xml:space="preserve">;bring object John Wayne 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;into memory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 Slot=</w:t>
      </w:r>
      <w:r>
        <w:rPr>
          <w:color w:val="auto"/>
          <w:u w:val="single"/>
        </w:rPr>
        <w:t>ActorOref</w:t>
      </w:r>
      <w:r w:rsidRPr="00FD4147">
        <w:rPr>
          <w:color w:val="auto"/>
          <w:u w:val="single"/>
        </w:rPr>
        <w:t>.MyShirts.Find("RedShirt",0)</w:t>
      </w:r>
      <w:r>
        <w:rPr>
          <w:color w:val="auto"/>
        </w:rPr>
        <w:tab/>
      </w:r>
      <w:r w:rsidRPr="00FD4147">
        <w:rPr>
          <w:color w:val="auto"/>
        </w:rPr>
        <w:t>;find RedShirt starting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;at Slot 0</w:t>
      </w:r>
      <w:r w:rsidRPr="00FD4147">
        <w:rPr>
          <w:color w:val="auto"/>
        </w:rPr>
        <w:t xml:space="preserve"> or the 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;beginning of the collection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D4147">
        <w:rPr>
          <w:color w:val="auto"/>
        </w:rPr>
        <w:t>!,"Slot: ",Slot,</w:t>
      </w:r>
      <w:r>
        <w:rPr>
          <w:color w:val="auto"/>
        </w:rPr>
        <w:t>" - ",ActorOref.MyShirts.GetAt(Slot)</w:t>
      </w:r>
      <w:r>
        <w:rPr>
          <w:color w:val="auto"/>
        </w:rPr>
        <w:tab/>
      </w:r>
      <w:r w:rsidRPr="00FD4147">
        <w:rPr>
          <w:color w:val="auto"/>
        </w:rPr>
        <w:t>;display RedShirt</w:t>
      </w:r>
    </w:p>
    <w:p w:rsidR="00350D38" w:rsidRPr="00E56806" w:rsidRDefault="00350D38" w:rsidP="009C6846">
      <w:pPr>
        <w:pStyle w:val="CodeItalic"/>
      </w:pPr>
      <w:r>
        <w:t>Slot: 2</w:t>
      </w:r>
      <w:r w:rsidRPr="00E56806">
        <w:t xml:space="preserve"> - RedShirt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br/>
      </w:r>
      <w:r>
        <w:rPr>
          <w:color w:val="auto"/>
        </w:rPr>
        <w:t xml:space="preserve"> </w:t>
      </w:r>
      <w:r w:rsidRPr="00FD4147">
        <w:rPr>
          <w:color w:val="auto"/>
        </w:rPr>
        <w:t>Set Slot=</w:t>
      </w:r>
      <w:r>
        <w:rPr>
          <w:color w:val="auto"/>
          <w:u w:val="single"/>
        </w:rPr>
        <w:t>ActorOref.MyShirts.Find("WhiteShirt",0</w:t>
      </w:r>
      <w:r w:rsidRPr="00FD4147">
        <w:rPr>
          <w:color w:val="auto"/>
          <w:u w:val="single"/>
        </w:rPr>
        <w:t>)</w:t>
      </w:r>
      <w:r>
        <w:rPr>
          <w:color w:val="auto"/>
        </w:rPr>
        <w:tab/>
        <w:t>;find White</w:t>
      </w:r>
      <w:r w:rsidRPr="00FD4147">
        <w:rPr>
          <w:color w:val="auto"/>
        </w:rPr>
        <w:t>Shirt</w:t>
      </w:r>
      <w:r>
        <w:rPr>
          <w:color w:val="auto"/>
        </w:rPr>
        <w:t xml:space="preserve"> starting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;at Slot 0</w:t>
      </w:r>
      <w:r w:rsidRPr="00FD4147">
        <w:rPr>
          <w:color w:val="auto"/>
        </w:rPr>
        <w:t xml:space="preserve"> or the 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;beginning of the collection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D4147">
        <w:rPr>
          <w:color w:val="auto"/>
        </w:rPr>
        <w:t>!,"Slot: ",Slot," - ",</w:t>
      </w:r>
      <w:r>
        <w:rPr>
          <w:color w:val="auto"/>
        </w:rPr>
        <w:t>ActorOref</w:t>
      </w:r>
      <w:r w:rsidRPr="00FD4147">
        <w:rPr>
          <w:color w:val="auto"/>
        </w:rPr>
        <w:t>.My</w:t>
      </w:r>
      <w:r>
        <w:rPr>
          <w:color w:val="auto"/>
        </w:rPr>
        <w:t>Shirts.GetAt(Slot)</w:t>
      </w:r>
      <w:r>
        <w:rPr>
          <w:color w:val="auto"/>
        </w:rPr>
        <w:tab/>
        <w:t>;display White</w:t>
      </w:r>
      <w:r w:rsidRPr="00FD4147">
        <w:rPr>
          <w:color w:val="auto"/>
        </w:rPr>
        <w:t>Shirt</w:t>
      </w:r>
    </w:p>
    <w:p w:rsidR="00350D38" w:rsidRDefault="00350D38" w:rsidP="009C6846">
      <w:pPr>
        <w:pStyle w:val="CodeItalic"/>
      </w:pPr>
      <w:r>
        <w:t>Slot: 3</w:t>
      </w:r>
      <w:r w:rsidRPr="00E56806">
        <w:t xml:space="preserve"> </w:t>
      </w:r>
      <w:r>
        <w:t>–</w:t>
      </w:r>
      <w:r w:rsidRPr="00E56806">
        <w:t xml:space="preserve"> </w:t>
      </w:r>
      <w:r>
        <w:t>White</w:t>
      </w:r>
      <w:r w:rsidRPr="00E56806">
        <w:t>Shirt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 Slot=</w:t>
      </w:r>
      <w:r>
        <w:rPr>
          <w:color w:val="auto"/>
          <w:u w:val="single"/>
        </w:rPr>
        <w:t>ActorOref.MyShirts.Find("BlueShirt",2</w:t>
      </w:r>
      <w:r w:rsidRPr="00FD4147">
        <w:rPr>
          <w:color w:val="auto"/>
          <w:u w:val="single"/>
        </w:rPr>
        <w:t>)</w:t>
      </w:r>
      <w:r w:rsidRPr="00FD4147">
        <w:rPr>
          <w:color w:val="auto"/>
        </w:rPr>
        <w:tab/>
      </w:r>
      <w:r>
        <w:rPr>
          <w:color w:val="auto"/>
        </w:rPr>
        <w:t>;find BlueShirt starting at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</w:t>
      </w:r>
      <w:r>
        <w:rPr>
          <w:color w:val="auto"/>
        </w:rPr>
        <w:t>Slot 2, since BlueShirt is in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</w:t>
      </w:r>
      <w:r>
        <w:rPr>
          <w:color w:val="auto"/>
        </w:rPr>
        <w:t xml:space="preserve">Slot 1, </w:t>
      </w:r>
      <w:r w:rsidRPr="00FD4147">
        <w:rPr>
          <w:color w:val="auto"/>
        </w:rPr>
        <w:t>nothing is found.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D4147">
        <w:rPr>
          <w:color w:val="auto"/>
        </w:rPr>
        <w:t>!,"Slot: ",Slot</w:t>
      </w:r>
    </w:p>
    <w:p w:rsidR="00350D38" w:rsidRDefault="00350D38" w:rsidP="009C6846">
      <w:pPr>
        <w:pStyle w:val="CodeItalic"/>
      </w:pPr>
      <w:r>
        <w:t xml:space="preserve">Slot: </w:t>
      </w:r>
      <w:r>
        <w:tab/>
      </w:r>
    </w:p>
    <w:p w:rsidR="00350D38" w:rsidRPr="0089777C" w:rsidRDefault="00350D38" w:rsidP="00B338C5">
      <w:pPr>
        <w:pStyle w:val="Code"/>
        <w:ind w:firstLine="0"/>
        <w:rPr>
          <w:b/>
          <w:color w:val="FF0000"/>
        </w:rPr>
      </w:pPr>
    </w:p>
    <w:p w:rsidR="00F84293" w:rsidRDefault="00F84293" w:rsidP="00B338C5">
      <w:pPr>
        <w:pStyle w:val="Caption"/>
      </w:pPr>
    </w:p>
    <w:p w:rsidR="00350D38" w:rsidRDefault="00350D38" w:rsidP="00B338C5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Table \* ARABIC \s 1 ">
        <w:r w:rsidR="00725288">
          <w:rPr>
            <w:noProof/>
          </w:rPr>
          <w:t>5</w:t>
        </w:r>
      </w:fldSimple>
      <w:r>
        <w:t xml:space="preserve"> Traversing Methods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84"/>
        <w:gridCol w:w="3192"/>
        <w:gridCol w:w="3192"/>
      </w:tblGrid>
      <w:tr w:rsidR="00350D38" w:rsidTr="006A1B7E">
        <w:tc>
          <w:tcPr>
            <w:tcW w:w="3084" w:type="dxa"/>
            <w:shd w:val="clear" w:color="auto" w:fill="BFBFBF" w:themeFill="background1" w:themeFillShade="BF"/>
          </w:tcPr>
          <w:p w:rsidR="00350D38" w:rsidRDefault="00350D38" w:rsidP="00B338C5">
            <w:pPr>
              <w:ind w:firstLine="0"/>
            </w:pPr>
            <w:r>
              <w:t>Method</w:t>
            </w:r>
          </w:p>
        </w:tc>
        <w:tc>
          <w:tcPr>
            <w:tcW w:w="3192" w:type="dxa"/>
            <w:shd w:val="clear" w:color="auto" w:fill="BFBFBF" w:themeFill="background1" w:themeFillShade="BF"/>
          </w:tcPr>
          <w:p w:rsidR="00350D38" w:rsidRDefault="00350D38" w:rsidP="00B338C5">
            <w:pPr>
              <w:ind w:firstLine="0"/>
            </w:pPr>
          </w:p>
        </w:tc>
        <w:tc>
          <w:tcPr>
            <w:tcW w:w="3192" w:type="dxa"/>
            <w:shd w:val="clear" w:color="auto" w:fill="BFBFBF" w:themeFill="background1" w:themeFillShade="BF"/>
          </w:tcPr>
          <w:p w:rsidR="00350D38" w:rsidRDefault="00350D38" w:rsidP="00B338C5">
            <w:pPr>
              <w:ind w:firstLine="0"/>
            </w:pPr>
            <w:r>
              <w:t>How Key or Slot is passed</w:t>
            </w:r>
          </w:p>
        </w:tc>
      </w:tr>
      <w:tr w:rsidR="00350D38" w:rsidTr="006A1B7E">
        <w:tc>
          <w:tcPr>
            <w:tcW w:w="3084" w:type="dxa"/>
          </w:tcPr>
          <w:p w:rsidR="00350D38" w:rsidRDefault="00350D38" w:rsidP="00B338C5">
            <w:pPr>
              <w:ind w:firstLine="0"/>
            </w:pPr>
            <w:r>
              <w:t>Next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</w:pPr>
            <w:r>
              <w:t>Key or Slot passed by Value</w:t>
            </w:r>
          </w:p>
        </w:tc>
      </w:tr>
      <w:tr w:rsidR="00350D38" w:rsidTr="006A1B7E">
        <w:tc>
          <w:tcPr>
            <w:tcW w:w="3084" w:type="dxa"/>
          </w:tcPr>
          <w:p w:rsidR="00350D38" w:rsidRDefault="00350D38" w:rsidP="00B338C5">
            <w:pPr>
              <w:ind w:firstLine="0"/>
            </w:pPr>
            <w:r>
              <w:t>Previous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</w:pPr>
            <w:r>
              <w:t>Key or Slot Passed by Value</w:t>
            </w:r>
          </w:p>
        </w:tc>
      </w:tr>
      <w:tr w:rsidR="00350D38" w:rsidTr="006A1B7E">
        <w:tc>
          <w:tcPr>
            <w:tcW w:w="3084" w:type="dxa"/>
          </w:tcPr>
          <w:p w:rsidR="00350D38" w:rsidRDefault="00350D38" w:rsidP="00B338C5">
            <w:pPr>
              <w:ind w:firstLine="0"/>
            </w:pPr>
            <w:r>
              <w:t>GetNext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</w:pPr>
            <w:r>
              <w:t>Key or Slot Passed by Reference</w:t>
            </w:r>
          </w:p>
        </w:tc>
      </w:tr>
      <w:tr w:rsidR="00350D38" w:rsidTr="006A1B7E">
        <w:tc>
          <w:tcPr>
            <w:tcW w:w="3084" w:type="dxa"/>
          </w:tcPr>
          <w:p w:rsidR="00350D38" w:rsidRDefault="00350D38" w:rsidP="00B338C5">
            <w:pPr>
              <w:ind w:firstLine="0"/>
            </w:pPr>
            <w:r>
              <w:t>GetPrevious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350D38" w:rsidRDefault="00350D38" w:rsidP="00B338C5">
            <w:pPr>
              <w:ind w:firstLine="0"/>
            </w:pPr>
            <w:r>
              <w:t>Key or Slot Passed by Reference</w:t>
            </w:r>
          </w:p>
        </w:tc>
      </w:tr>
    </w:tbl>
    <w:p w:rsidR="00350D38" w:rsidRDefault="00350D38" w:rsidP="00B338C5"/>
    <w:p w:rsidR="00350D38" w:rsidRDefault="00350D38" w:rsidP="00B338C5">
      <w:pPr>
        <w:pStyle w:val="Caption"/>
      </w:pPr>
      <w:bookmarkStart w:id="827" w:name="_Ref271029571"/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827"/>
      <w:r>
        <w:t xml:space="preserve"> Next Method – Returns the Element for the next Slot </w:t>
      </w:r>
    </w:p>
    <w:p w:rsidR="00350D38" w:rsidRDefault="00350D38" w:rsidP="00B338C5">
      <w:pPr>
        <w:pStyle w:val="Code"/>
        <w:ind w:firstLine="0"/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Next Method - </w:t>
      </w:r>
      <w:r w:rsidRPr="00410E8C">
        <w:rPr>
          <w:color w:val="auto"/>
        </w:rPr>
        <w:t>Returns the next Slot position</w:t>
      </w: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FD4147">
        <w:rPr>
          <w:color w:val="auto"/>
        </w:rPr>
        <w:t xml:space="preserve">=##class(MyPackage.Actor).%OpenId(1) </w:t>
      </w:r>
      <w:r w:rsidRPr="00FD4147">
        <w:rPr>
          <w:color w:val="auto"/>
        </w:rPr>
        <w:tab/>
        <w:t xml:space="preserve">;bring object John Wayne </w:t>
      </w:r>
      <w:r w:rsidRPr="00FD4147">
        <w:rPr>
          <w:color w:val="auto"/>
        </w:rPr>
        <w:br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;into memory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.MyShirts</w:t>
      </w:r>
      <w:r>
        <w:rPr>
          <w:color w:val="auto"/>
        </w:rPr>
        <w:t>.Count()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 Slot = </w:t>
      </w:r>
      <w:r w:rsidRPr="00FD4147">
        <w:rPr>
          <w:color w:val="auto"/>
        </w:rPr>
        <w:t>""</w:t>
      </w:r>
      <w:r>
        <w:rPr>
          <w:color w:val="auto"/>
        </w:rPr>
        <w:t xml:space="preserve"> Do 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;start with slot null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410E8C">
        <w:rPr>
          <w:color w:val="auto"/>
          <w:u w:val="single"/>
        </w:rPr>
        <w:t>Slot=ActorOref.MyShirts.Next(Slot)</w:t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;get the next slot</w:t>
      </w:r>
      <w:r w:rsidRPr="00FD4147">
        <w:rPr>
          <w:color w:val="auto"/>
        </w:rPr>
        <w:tab/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  If </w:t>
      </w:r>
      <w:r w:rsidRPr="00FD4147">
        <w:rPr>
          <w:color w:val="auto"/>
        </w:rPr>
        <w:t>Slot'="" {</w:t>
      </w:r>
      <w:r w:rsidRPr="00FD4147">
        <w:rPr>
          <w:color w:val="auto"/>
        </w:rPr>
        <w:br/>
      </w:r>
      <w:r>
        <w:rPr>
          <w:color w:val="auto"/>
        </w:rPr>
        <w:t xml:space="preserve">         Write </w:t>
      </w:r>
      <w:r w:rsidRPr="00FD4147">
        <w:rPr>
          <w:color w:val="auto"/>
        </w:rPr>
        <w:t>!,"Slot: ",Slot</w:t>
      </w:r>
      <w:r w:rsidRPr="00FD414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slot number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>" - ",</w:t>
      </w:r>
      <w:r>
        <w:rPr>
          <w:color w:val="auto"/>
        </w:rPr>
        <w:t>ActorOref</w:t>
      </w:r>
      <w:r w:rsidRPr="00FD4147">
        <w:rPr>
          <w:color w:val="auto"/>
        </w:rPr>
        <w:t>.MyShirts.</w:t>
      </w:r>
      <w:r>
        <w:rPr>
          <w:color w:val="auto"/>
        </w:rPr>
        <w:t>GetAt(Slot)</w:t>
      </w:r>
      <w:r>
        <w:rPr>
          <w:color w:val="auto"/>
        </w:rPr>
        <w:tab/>
        <w:t>;display the shirt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t>  </w:t>
      </w:r>
      <w:r>
        <w:rPr>
          <w:color w:val="auto"/>
        </w:rPr>
        <w:t xml:space="preserve">  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(Slot '= "")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Default="00350D38" w:rsidP="00597B4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</w:p>
    <w:p w:rsidR="00350D38" w:rsidRPr="00E56806" w:rsidRDefault="00350D38" w:rsidP="009C6846">
      <w:pPr>
        <w:pStyle w:val="CodeItalic"/>
      </w:pPr>
      <w:r>
        <w:t>Count: 3</w:t>
      </w:r>
    </w:p>
    <w:p w:rsidR="00350D38" w:rsidRPr="00E56806" w:rsidRDefault="00350D38" w:rsidP="009C6846">
      <w:pPr>
        <w:pStyle w:val="CodeItalic"/>
      </w:pPr>
      <w:r w:rsidRPr="00E56806">
        <w:t>Slot: 1 - BlueShirt</w:t>
      </w:r>
    </w:p>
    <w:p w:rsidR="00350D38" w:rsidRPr="00E56806" w:rsidRDefault="00350D38" w:rsidP="009C6846">
      <w:pPr>
        <w:pStyle w:val="CodeItalic"/>
      </w:pPr>
      <w:r>
        <w:t>Slot: 2</w:t>
      </w:r>
      <w:r w:rsidRPr="00E56806">
        <w:t xml:space="preserve"> - RedShirt</w:t>
      </w:r>
    </w:p>
    <w:p w:rsidR="00350D38" w:rsidRDefault="00350D38" w:rsidP="009C6846">
      <w:pPr>
        <w:pStyle w:val="CodeItalic"/>
      </w:pPr>
      <w:r>
        <w:t>Slot: 3</w:t>
      </w:r>
      <w:r w:rsidRPr="00E56806">
        <w:t xml:space="preserve"> </w:t>
      </w:r>
      <w:r>
        <w:t>–</w:t>
      </w:r>
      <w:r w:rsidRPr="00E56806">
        <w:t xml:space="preserve"> WhiteShirt</w:t>
      </w:r>
    </w:p>
    <w:p w:rsidR="00350D38" w:rsidRPr="0064660C" w:rsidRDefault="00350D38" w:rsidP="00B338C5">
      <w:pPr>
        <w:pStyle w:val="Code"/>
        <w:ind w:firstLine="0"/>
        <w:rPr>
          <w:b/>
          <w:color w:val="FF0000"/>
        </w:rPr>
      </w:pPr>
    </w:p>
    <w:p w:rsidR="00F84293" w:rsidRDefault="00F84293" w:rsidP="00CF522E">
      <w:pPr>
        <w:pStyle w:val="Caption"/>
        <w:keepNext/>
      </w:pPr>
      <w:bookmarkStart w:id="828" w:name="_Ref271029603"/>
    </w:p>
    <w:p w:rsidR="00350D38" w:rsidRDefault="00350D38" w:rsidP="00CF522E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828"/>
      <w:r>
        <w:t xml:space="preserve"> Previous Method – Returns the Element for the previous Slot </w:t>
      </w:r>
    </w:p>
    <w:p w:rsidR="00350D38" w:rsidRDefault="00350D38" w:rsidP="00B338C5">
      <w:pPr>
        <w:pStyle w:val="Code"/>
        <w:ind w:firstLine="0"/>
      </w:pPr>
      <w:r>
        <w:t> 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Previous Method - </w:t>
      </w:r>
      <w:r w:rsidRPr="00410E8C">
        <w:rPr>
          <w:color w:val="auto"/>
        </w:rPr>
        <w:t>Returns the previous Slot position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FD4147">
        <w:rPr>
          <w:color w:val="auto"/>
        </w:rPr>
        <w:t>=##class(MyPackage.Actor).%OpenId(1)</w:t>
      </w:r>
      <w:r w:rsidRPr="00FD4147">
        <w:rPr>
          <w:color w:val="auto"/>
        </w:rPr>
        <w:tab/>
        <w:t xml:space="preserve">;bring object John Wayne </w:t>
      </w:r>
      <w:r w:rsidRPr="00FD4147">
        <w:rPr>
          <w:color w:val="auto"/>
        </w:rPr>
        <w:br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;into memory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.MyShirts.</w:t>
      </w:r>
      <w:r>
        <w:rPr>
          <w:color w:val="auto"/>
        </w:rPr>
        <w:t>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 Slot = </w:t>
      </w:r>
      <w:r w:rsidRPr="00FD4147">
        <w:rPr>
          <w:color w:val="auto"/>
        </w:rPr>
        <w:t>""</w:t>
      </w:r>
      <w:r>
        <w:rPr>
          <w:color w:val="auto"/>
        </w:rPr>
        <w:t xml:space="preserve"> Do 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;start with slot null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410E8C">
        <w:rPr>
          <w:color w:val="auto"/>
          <w:u w:val="single"/>
        </w:rPr>
        <w:t>Slot=ActorOref.MyShirts.Previous(Slot)</w:t>
      </w:r>
      <w:r>
        <w:rPr>
          <w:color w:val="auto"/>
        </w:rPr>
        <w:tab/>
      </w:r>
      <w:r>
        <w:rPr>
          <w:color w:val="auto"/>
        </w:rPr>
        <w:tab/>
        <w:t>;get the p</w:t>
      </w:r>
      <w:r w:rsidRPr="00FD4147">
        <w:rPr>
          <w:color w:val="auto"/>
        </w:rPr>
        <w:t>revious slot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  If Slot'="" {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>!,"Slot: ",Slot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  <w:t>;display the slot number</w:t>
      </w:r>
      <w:r w:rsidRPr="00FD4147">
        <w:rPr>
          <w:color w:val="auto"/>
        </w:rPr>
        <w:br/>
        <w:t>    </w:t>
      </w:r>
      <w:r>
        <w:rPr>
          <w:color w:val="auto"/>
        </w:rPr>
        <w:t xml:space="preserve">     Write </w:t>
      </w:r>
      <w:r w:rsidRPr="00FD4147">
        <w:rPr>
          <w:color w:val="auto"/>
        </w:rPr>
        <w:t>" - ",</w:t>
      </w:r>
      <w:r>
        <w:rPr>
          <w:color w:val="auto"/>
        </w:rPr>
        <w:t>ActorOref.MyShirts.GetAt(Slot)</w:t>
      </w:r>
      <w:r>
        <w:rPr>
          <w:color w:val="auto"/>
        </w:rPr>
        <w:tab/>
      </w:r>
      <w:r w:rsidRPr="00FD4147">
        <w:rPr>
          <w:color w:val="auto"/>
        </w:rPr>
        <w:t>;display the shirt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 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(Slot '= "")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9C6846">
      <w:pPr>
        <w:pStyle w:val="CodeItalic"/>
      </w:pPr>
      <w:r>
        <w:t>Count: 3</w:t>
      </w:r>
    </w:p>
    <w:p w:rsidR="00350D38" w:rsidRPr="00070346" w:rsidRDefault="00350D38" w:rsidP="009C6846">
      <w:pPr>
        <w:pStyle w:val="CodeItalic"/>
      </w:pPr>
      <w:r>
        <w:t>Slot: 3 - White</w:t>
      </w:r>
      <w:r w:rsidRPr="00070346">
        <w:t>Shirt</w:t>
      </w:r>
    </w:p>
    <w:p w:rsidR="00350D38" w:rsidRPr="00070346" w:rsidRDefault="00350D38" w:rsidP="009C6846">
      <w:pPr>
        <w:pStyle w:val="CodeItalic"/>
      </w:pPr>
      <w:r>
        <w:t>Slot: 2 - Red</w:t>
      </w:r>
      <w:r w:rsidRPr="00070346">
        <w:t>Shirt</w:t>
      </w:r>
    </w:p>
    <w:p w:rsidR="00350D38" w:rsidRDefault="00350D38" w:rsidP="009C6846">
      <w:pPr>
        <w:pStyle w:val="CodeItalic"/>
      </w:pPr>
      <w:r>
        <w:t>Slot: 1 – Blue</w:t>
      </w:r>
      <w:r w:rsidRPr="00070346">
        <w:t>Shirt</w:t>
      </w:r>
    </w:p>
    <w:p w:rsidR="00350D38" w:rsidRPr="00B82980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466C9D">
      <w:pPr>
        <w:pStyle w:val="Caption"/>
        <w:keepNext/>
      </w:pPr>
      <w:bookmarkStart w:id="829" w:name="_Ref271029634"/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829"/>
      <w:r>
        <w:t xml:space="preserve"> GetNext Method – Returns the Element for the next Slot </w:t>
      </w:r>
    </w:p>
    <w:p w:rsidR="00350D38" w:rsidRDefault="00350D38" w:rsidP="00B338C5">
      <w:pPr>
        <w:pStyle w:val="Code"/>
        <w:ind w:firstLine="0"/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GetNext Method - </w:t>
      </w:r>
      <w:r w:rsidRPr="00410E8C">
        <w:rPr>
          <w:color w:val="auto"/>
        </w:rPr>
        <w:t>Returns the Element for the next Slot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715A6A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715A6A">
        <w:rPr>
          <w:color w:val="auto"/>
        </w:rPr>
        <w:t>=##class(M</w:t>
      </w:r>
      <w:r>
        <w:rPr>
          <w:color w:val="auto"/>
        </w:rPr>
        <w:t>yPackage.Actor).%OpenId(1)</w:t>
      </w:r>
      <w:r>
        <w:rPr>
          <w:color w:val="auto"/>
        </w:rPr>
        <w:tab/>
      </w:r>
      <w:r w:rsidRPr="00715A6A">
        <w:rPr>
          <w:color w:val="auto"/>
        </w:rPr>
        <w:t xml:space="preserve">;bring object John Wayne </w:t>
      </w:r>
    </w:p>
    <w:p w:rsidR="00350D38" w:rsidRPr="00715A6A" w:rsidRDefault="00350D38" w:rsidP="00B338C5">
      <w:pPr>
        <w:pStyle w:val="Code"/>
        <w:ind w:firstLine="0"/>
        <w:rPr>
          <w:color w:val="auto"/>
        </w:rPr>
      </w:pPr>
      <w:r w:rsidRPr="00715A6A">
        <w:rPr>
          <w:color w:val="auto"/>
        </w:rPr>
        <w:tab/>
      </w:r>
      <w:r w:rsidRPr="00715A6A">
        <w:rPr>
          <w:color w:val="auto"/>
        </w:rPr>
        <w:tab/>
      </w:r>
      <w:r w:rsidRPr="00715A6A">
        <w:rPr>
          <w:color w:val="auto"/>
        </w:rPr>
        <w:tab/>
      </w:r>
      <w:r w:rsidRPr="00715A6A">
        <w:rPr>
          <w:color w:val="auto"/>
        </w:rPr>
        <w:tab/>
      </w:r>
      <w:r w:rsidRPr="00715A6A">
        <w:rPr>
          <w:color w:val="auto"/>
        </w:rPr>
        <w:tab/>
      </w:r>
      <w:r w:rsidRPr="00715A6A">
        <w:rPr>
          <w:color w:val="auto"/>
        </w:rPr>
        <w:tab/>
      </w:r>
      <w:r w:rsidRPr="00715A6A"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t>;into memory</w:t>
      </w:r>
    </w:p>
    <w:p w:rsidR="00350D38" w:rsidRPr="00715A6A" w:rsidRDefault="00350D38" w:rsidP="00B338C5">
      <w:pPr>
        <w:pStyle w:val="Code"/>
        <w:ind w:firstLine="0"/>
        <w:rPr>
          <w:color w:val="auto"/>
        </w:rPr>
      </w:pP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715A6A">
        <w:rPr>
          <w:color w:val="auto"/>
        </w:rPr>
        <w:t>!,"Count: ",</w:t>
      </w:r>
      <w:r>
        <w:rPr>
          <w:color w:val="auto"/>
        </w:rPr>
        <w:t>ActorOref</w:t>
      </w:r>
      <w:r w:rsidRPr="00715A6A">
        <w:rPr>
          <w:color w:val="auto"/>
        </w:rPr>
        <w:t>.MyShirts.</w:t>
      </w:r>
      <w:r>
        <w:rPr>
          <w:color w:val="auto"/>
        </w:rPr>
        <w:t>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350D38" w:rsidRPr="00715A6A" w:rsidRDefault="00350D38" w:rsidP="00B338C5">
      <w:pPr>
        <w:pStyle w:val="Code"/>
        <w:ind w:firstLine="0"/>
        <w:rPr>
          <w:color w:val="auto"/>
        </w:rPr>
      </w:pP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Slot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t>;start with beginning slot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 xml:space="preserve"> 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410E8C">
        <w:rPr>
          <w:color w:val="auto"/>
          <w:u w:val="single"/>
        </w:rPr>
        <w:t>Shirt=</w:t>
      </w:r>
      <w:r>
        <w:rPr>
          <w:color w:val="auto"/>
          <w:u w:val="single"/>
        </w:rPr>
        <w:t>ActorOref</w:t>
      </w:r>
      <w:r w:rsidRPr="00410E8C">
        <w:rPr>
          <w:color w:val="auto"/>
          <w:u w:val="single"/>
        </w:rPr>
        <w:t>.MyShirts.GetNext(.Slot)</w:t>
      </w:r>
      <w:r>
        <w:rPr>
          <w:color w:val="auto"/>
        </w:rPr>
        <w:tab/>
        <w:t>;get n</w:t>
      </w:r>
      <w:r w:rsidRPr="00715A6A">
        <w:rPr>
          <w:color w:val="auto"/>
        </w:rPr>
        <w:t xml:space="preserve">ext </w:t>
      </w:r>
      <w:r>
        <w:rPr>
          <w:color w:val="auto"/>
        </w:rPr>
        <w:t>s</w:t>
      </w:r>
      <w:r w:rsidRPr="00715A6A">
        <w:rPr>
          <w:color w:val="auto"/>
        </w:rPr>
        <w:t>lot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 xml:space="preserve">  </w:t>
      </w:r>
      <w:r>
        <w:rPr>
          <w:color w:val="auto"/>
        </w:rPr>
        <w:t xml:space="preserve">  If </w:t>
      </w:r>
      <w:r w:rsidRPr="00715A6A">
        <w:rPr>
          <w:color w:val="auto"/>
        </w:rPr>
        <w:t>Slot'=""</w:t>
      </w:r>
      <w:r>
        <w:rPr>
          <w:color w:val="auto"/>
        </w:rPr>
        <w:t xml:space="preserve"> {</w:t>
      </w:r>
      <w:r w:rsidRPr="00715A6A">
        <w:rPr>
          <w:color w:val="auto"/>
        </w:rPr>
        <w:t xml:space="preserve"> 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Write !,"Slot: ",Slot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slot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Write </w:t>
      </w:r>
      <w:r w:rsidRPr="00715A6A">
        <w:rPr>
          <w:color w:val="auto"/>
        </w:rPr>
        <w:t>" ",</w:t>
      </w:r>
      <w:r>
        <w:rPr>
          <w:color w:val="auto"/>
        </w:rPr>
        <w:t>Shirt</w:t>
      </w:r>
      <w:r w:rsidRPr="00715A6A">
        <w:rPr>
          <w:color w:val="auto"/>
        </w:rPr>
        <w:t xml:space="preserve">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shirt</w:t>
      </w:r>
    </w:p>
    <w:p w:rsidR="00350D38" w:rsidRPr="00715A6A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}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>} While (Slot '= "")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Pr="00E56806" w:rsidRDefault="00350D38" w:rsidP="009C6846">
      <w:pPr>
        <w:pStyle w:val="CodeItalic"/>
      </w:pPr>
      <w:r>
        <w:t>Count: 3</w:t>
      </w:r>
    </w:p>
    <w:p w:rsidR="00350D38" w:rsidRPr="00E56806" w:rsidRDefault="00350D38" w:rsidP="009C6846">
      <w:pPr>
        <w:pStyle w:val="CodeItalic"/>
      </w:pPr>
      <w:r w:rsidRPr="00E56806">
        <w:t>Slot: 1 - BlueShirt</w:t>
      </w:r>
    </w:p>
    <w:p w:rsidR="00350D38" w:rsidRPr="00E56806" w:rsidRDefault="00350D38" w:rsidP="009C6846">
      <w:pPr>
        <w:pStyle w:val="CodeItalic"/>
      </w:pPr>
      <w:r>
        <w:t>Slot: 2</w:t>
      </w:r>
      <w:r w:rsidRPr="00E56806">
        <w:t xml:space="preserve"> - RedShirt</w:t>
      </w:r>
    </w:p>
    <w:p w:rsidR="00350D38" w:rsidRDefault="00350D38" w:rsidP="009C6846">
      <w:pPr>
        <w:pStyle w:val="CodeItalic"/>
      </w:pPr>
      <w:r>
        <w:t>Slot: 3</w:t>
      </w:r>
      <w:r w:rsidRPr="00E56806">
        <w:t xml:space="preserve"> </w:t>
      </w:r>
      <w:r>
        <w:t>–</w:t>
      </w:r>
      <w:r w:rsidRPr="00E56806">
        <w:t xml:space="preserve"> WhiteShirt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B338C5">
      <w:pPr>
        <w:pStyle w:val="Code"/>
        <w:ind w:firstLine="0"/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GetPrevious Method - </w:t>
      </w:r>
      <w:r w:rsidRPr="00410E8C">
        <w:rPr>
          <w:color w:val="auto"/>
        </w:rPr>
        <w:t>Returns the Element for the previous Slot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FD4147">
        <w:rPr>
          <w:color w:val="auto"/>
        </w:rPr>
        <w:t>=##class(M</w:t>
      </w:r>
      <w:r>
        <w:rPr>
          <w:color w:val="auto"/>
        </w:rPr>
        <w:t>yPackage.Actor).%OpenId(1)</w:t>
      </w:r>
      <w:r>
        <w:rPr>
          <w:color w:val="auto"/>
        </w:rPr>
        <w:tab/>
      </w:r>
      <w:r w:rsidRPr="00FD4147">
        <w:rPr>
          <w:color w:val="auto"/>
        </w:rPr>
        <w:t xml:space="preserve">;bring object John Wayne 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;into memory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tab/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.MyShirts.</w:t>
      </w:r>
      <w:r>
        <w:rPr>
          <w:color w:val="auto"/>
        </w:rPr>
        <w:t>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 Slot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t>;start with beginning slot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410E8C">
        <w:rPr>
          <w:color w:val="auto"/>
          <w:u w:val="single"/>
        </w:rPr>
        <w:t>Shirt=</w:t>
      </w:r>
      <w:r>
        <w:rPr>
          <w:color w:val="auto"/>
          <w:u w:val="single"/>
        </w:rPr>
        <w:t>ActorOref</w:t>
      </w:r>
      <w:r w:rsidRPr="00410E8C">
        <w:rPr>
          <w:color w:val="auto"/>
          <w:u w:val="single"/>
        </w:rPr>
        <w:t>.MyShirts.GetPrevious(.Slot)</w:t>
      </w:r>
      <w:r>
        <w:rPr>
          <w:color w:val="auto"/>
        </w:rPr>
        <w:tab/>
        <w:t>;get previous slot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 </w:t>
      </w:r>
      <w:r>
        <w:rPr>
          <w:color w:val="auto"/>
        </w:rPr>
        <w:t xml:space="preserve">If </w:t>
      </w:r>
      <w:r w:rsidRPr="00FD4147">
        <w:rPr>
          <w:color w:val="auto"/>
        </w:rPr>
        <w:t xml:space="preserve">Slot'="" </w:t>
      </w:r>
      <w:r>
        <w:rPr>
          <w:color w:val="auto"/>
        </w:rPr>
        <w:t>{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Write !,"Slot: ",Slot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slot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Write </w:t>
      </w:r>
      <w:r w:rsidRPr="00FD4147">
        <w:rPr>
          <w:color w:val="auto"/>
        </w:rPr>
        <w:t>" ",</w:t>
      </w:r>
      <w:r>
        <w:rPr>
          <w:color w:val="auto"/>
        </w:rPr>
        <w:t>Shirt</w:t>
      </w:r>
      <w:r>
        <w:rPr>
          <w:color w:val="auto"/>
        </w:rPr>
        <w:tab/>
        <w:t xml:space="preserve">                      </w:t>
      </w:r>
      <w:r>
        <w:rPr>
          <w:color w:val="auto"/>
        </w:rPr>
        <w:tab/>
      </w:r>
      <w:r>
        <w:rPr>
          <w:color w:val="auto"/>
        </w:rPr>
        <w:tab/>
        <w:t>;display the shirt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}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 While (Slot '= "")</w:t>
      </w:r>
    </w:p>
    <w:p w:rsidR="00350D38" w:rsidRDefault="00350D38" w:rsidP="00B338C5">
      <w:pPr>
        <w:pStyle w:val="Code"/>
        <w:ind w:firstLine="0"/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Default="00350D38" w:rsidP="00B338C5">
      <w:pPr>
        <w:pStyle w:val="Code"/>
        <w:ind w:firstLine="0"/>
      </w:pPr>
    </w:p>
    <w:p w:rsidR="00350D38" w:rsidRDefault="00350D38" w:rsidP="009C6846">
      <w:pPr>
        <w:pStyle w:val="CodeItalic"/>
      </w:pPr>
      <w:r>
        <w:t>Count: 3</w:t>
      </w:r>
    </w:p>
    <w:p w:rsidR="00350D38" w:rsidRPr="00070346" w:rsidRDefault="00350D38" w:rsidP="009C6846">
      <w:pPr>
        <w:pStyle w:val="CodeItalic"/>
      </w:pPr>
      <w:r>
        <w:t>Slot: 3 - White</w:t>
      </w:r>
      <w:r w:rsidRPr="00070346">
        <w:t>Shirt</w:t>
      </w:r>
    </w:p>
    <w:p w:rsidR="00350D38" w:rsidRPr="00070346" w:rsidRDefault="00350D38" w:rsidP="009C6846">
      <w:pPr>
        <w:pStyle w:val="CodeItalic"/>
      </w:pPr>
      <w:r>
        <w:t>Slot: 2 - Red</w:t>
      </w:r>
      <w:r w:rsidRPr="00070346">
        <w:t>Shirt</w:t>
      </w:r>
    </w:p>
    <w:p w:rsidR="00350D38" w:rsidRDefault="00350D38" w:rsidP="009C6846">
      <w:pPr>
        <w:pStyle w:val="CodeItalic"/>
      </w:pPr>
      <w:r>
        <w:t>Slot: 1 – Blue</w:t>
      </w:r>
      <w:r w:rsidRPr="00070346">
        <w:t>Shirt</w:t>
      </w:r>
    </w:p>
    <w:p w:rsidR="00350D38" w:rsidRPr="00347BCC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CF522E">
      <w:pPr>
        <w:pStyle w:val="Caption"/>
        <w:keepNext/>
      </w:pPr>
      <w:bookmarkStart w:id="830" w:name="_Ref271030528"/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830"/>
      <w:r>
        <w:t xml:space="preserve"> InsertAt</w:t>
      </w:r>
      <w:r w:rsidRPr="00961C39">
        <w:t xml:space="preserve"> Method </w:t>
      </w:r>
      <w:r>
        <w:t>–</w:t>
      </w:r>
      <w:r w:rsidRPr="00961C39">
        <w:t xml:space="preserve"> </w:t>
      </w:r>
      <w:r>
        <w:t xml:space="preserve">Insert a shirt between the </w:t>
      </w:r>
      <w:r w:rsidR="005C490D">
        <w:t>1st</w:t>
      </w:r>
      <w:r>
        <w:t xml:space="preserve"> and </w:t>
      </w:r>
      <w:r w:rsidR="005C490D">
        <w:t>2nd</w:t>
      </w:r>
      <w:r>
        <w:t xml:space="preserve"> shirts</w:t>
      </w:r>
    </w:p>
    <w:p w:rsidR="00350D38" w:rsidRDefault="00350D38" w:rsidP="00CF522E">
      <w:pPr>
        <w:pStyle w:val="Code"/>
        <w:keepNext/>
        <w:ind w:firstLine="0"/>
        <w:rPr>
          <w:color w:val="0000FF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InsertAt Method - </w:t>
      </w:r>
      <w:r w:rsidRPr="00410E8C">
        <w:rPr>
          <w:color w:val="auto"/>
        </w:rPr>
        <w:t>Insert</w:t>
      </w:r>
      <w:r>
        <w:rPr>
          <w:color w:val="auto"/>
        </w:rPr>
        <w:t>s</w:t>
      </w:r>
      <w:r w:rsidRPr="00410E8C">
        <w:rPr>
          <w:color w:val="auto"/>
        </w:rPr>
        <w:t xml:space="preserve"> an Element into a Collection</w:t>
      </w:r>
      <w:r>
        <w:rPr>
          <w:color w:val="auto"/>
        </w:rPr>
        <w:t xml:space="preserve"> at a </w:t>
      </w:r>
      <w:r w:rsidRPr="00347A8E">
        <w:rPr>
          <w:color w:val="auto"/>
        </w:rPr>
        <w:t>specified Slot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F03BF">
        <w:rPr>
          <w:color w:val="auto"/>
        </w:rPr>
        <w:t>=##class(M</w:t>
      </w:r>
      <w:r>
        <w:rPr>
          <w:color w:val="auto"/>
        </w:rPr>
        <w:t>yPackage.Actor).%OpenId(1)</w:t>
      </w:r>
      <w:r>
        <w:rPr>
          <w:color w:val="auto"/>
        </w:rPr>
        <w:tab/>
      </w:r>
      <w:r w:rsidRPr="00BF03BF">
        <w:rPr>
          <w:color w:val="auto"/>
        </w:rPr>
        <w:t xml:space="preserve">;bring object John Wayne 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;into memory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694F99">
        <w:rPr>
          <w:color w:val="auto"/>
        </w:rPr>
        <w:t xml:space="preserve"> </w:t>
      </w:r>
      <w:r w:rsidRPr="00BF03BF">
        <w:rPr>
          <w:color w:val="auto"/>
          <w:u w:val="single"/>
        </w:rPr>
        <w:t xml:space="preserve">Do </w:t>
      </w:r>
      <w:r>
        <w:rPr>
          <w:color w:val="auto"/>
          <w:u w:val="single"/>
        </w:rPr>
        <w:t>ActorOref</w:t>
      </w:r>
      <w:r w:rsidRPr="00BF03BF">
        <w:rPr>
          <w:color w:val="auto"/>
          <w:u w:val="single"/>
        </w:rPr>
        <w:t>.MyShirts.InsertAt("PurpleShirt",2)</w:t>
      </w:r>
      <w:r w:rsidRPr="00BF03BF">
        <w:rPr>
          <w:color w:val="auto"/>
        </w:rPr>
        <w:tab/>
        <w:t xml:space="preserve">;Insert PurpleShirt into the 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 2</w:t>
      </w:r>
      <w:r w:rsidRPr="00BF03BF">
        <w:rPr>
          <w:color w:val="auto"/>
          <w:vertAlign w:val="superscript"/>
        </w:rPr>
        <w:t>rd</w:t>
      </w:r>
      <w:r w:rsidRPr="00BF03BF">
        <w:rPr>
          <w:color w:val="auto"/>
        </w:rPr>
        <w:t xml:space="preserve"> Slot pushing the other 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;shirts out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br/>
      </w:r>
      <w:r>
        <w:rPr>
          <w:color w:val="auto"/>
        </w:rPr>
        <w:t xml:space="preserve"> Write </w:t>
      </w:r>
      <w:r w:rsidRPr="00BF03BF">
        <w:rPr>
          <w:color w:val="auto"/>
        </w:rPr>
        <w:t>!,"</w:t>
      </w:r>
      <w:r>
        <w:rPr>
          <w:color w:val="auto"/>
        </w:rPr>
        <w:t>Count: ",ActorOref.MyShirts.Count()</w:t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;count of elements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BF03BF">
        <w:rPr>
          <w:color w:val="auto"/>
        </w:rPr>
        <w:t>Slot=1:1:</w:t>
      </w:r>
      <w:r>
        <w:rPr>
          <w:color w:val="auto"/>
        </w:rPr>
        <w:t>ActorOref</w:t>
      </w:r>
      <w:r w:rsidRPr="00BF03BF">
        <w:rPr>
          <w:color w:val="auto"/>
        </w:rPr>
        <w:t>.MyShirts.Count() {</w:t>
      </w:r>
      <w:r w:rsidRPr="00BF03BF">
        <w:rPr>
          <w:color w:val="auto"/>
        </w:rPr>
        <w:tab/>
      </w:r>
      <w:r w:rsidRPr="00BF03BF">
        <w:rPr>
          <w:color w:val="auto"/>
        </w:rPr>
        <w:tab/>
        <w:t>;Display each element</w:t>
      </w:r>
      <w:r w:rsidRPr="00BF03BF">
        <w:rPr>
          <w:color w:val="auto"/>
        </w:rPr>
        <w:br/>
      </w:r>
      <w:r>
        <w:rPr>
          <w:color w:val="auto"/>
        </w:rPr>
        <w:t xml:space="preserve"> </w:t>
      </w:r>
      <w:r w:rsidRPr="00BF03BF">
        <w:rPr>
          <w:color w:val="auto"/>
        </w:rPr>
        <w:t xml:space="preserve">  </w:t>
      </w:r>
      <w:r>
        <w:rPr>
          <w:color w:val="auto"/>
        </w:rPr>
        <w:t xml:space="preserve">  Write !,"Slot: ",Slot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;of Collection List</w:t>
      </w:r>
      <w:r w:rsidRPr="00BF03BF">
        <w:rPr>
          <w:color w:val="auto"/>
        </w:rPr>
        <w:br/>
      </w:r>
      <w:r>
        <w:rPr>
          <w:color w:val="auto"/>
        </w:rPr>
        <w:t xml:space="preserve"> </w:t>
      </w:r>
      <w:r w:rsidRPr="00BF03BF">
        <w:rPr>
          <w:color w:val="auto"/>
        </w:rPr>
        <w:t xml:space="preserve">  </w:t>
      </w:r>
      <w:r>
        <w:rPr>
          <w:color w:val="auto"/>
        </w:rPr>
        <w:t xml:space="preserve">  Write </w:t>
      </w:r>
      <w:r w:rsidRPr="00BF03BF">
        <w:rPr>
          <w:color w:val="auto"/>
        </w:rPr>
        <w:t>"</w:t>
      </w:r>
      <w:r>
        <w:rPr>
          <w:color w:val="auto"/>
        </w:rPr>
        <w:t xml:space="preserve"> - ",ActorOref.MyShirts.GetAt(Slot)</w:t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;Property: MyShirts</w:t>
      </w:r>
      <w:r w:rsidRPr="00BF03BF">
        <w:rPr>
          <w:color w:val="auto"/>
        </w:rPr>
        <w:br/>
      </w:r>
      <w:r>
        <w:rPr>
          <w:color w:val="auto"/>
        </w:rPr>
        <w:t xml:space="preserve"> </w:t>
      </w:r>
      <w:r w:rsidRPr="00BF03BF">
        <w:rPr>
          <w:color w:val="auto"/>
        </w:rPr>
        <w:t>}</w:t>
      </w:r>
    </w:p>
    <w:p w:rsidR="00350D38" w:rsidRPr="00C82F8C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;Save the Object</w:t>
      </w:r>
    </w:p>
    <w:p w:rsidR="00350D38" w:rsidRDefault="00350D38" w:rsidP="00B338C5">
      <w:pPr>
        <w:pStyle w:val="Code"/>
        <w:ind w:firstLine="0"/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Default="00350D38" w:rsidP="00B338C5">
      <w:pPr>
        <w:pStyle w:val="Code"/>
        <w:ind w:firstLine="0"/>
      </w:pPr>
    </w:p>
    <w:p w:rsidR="00350D38" w:rsidRPr="00B82980" w:rsidRDefault="00350D38" w:rsidP="009C6846">
      <w:pPr>
        <w:pStyle w:val="CodeItalic"/>
      </w:pPr>
      <w:r>
        <w:t>Count: 4</w:t>
      </w:r>
    </w:p>
    <w:p w:rsidR="00350D38" w:rsidRPr="00B82980" w:rsidRDefault="00350D38" w:rsidP="009C6846">
      <w:pPr>
        <w:pStyle w:val="CodeItalic"/>
      </w:pPr>
      <w:r>
        <w:t>Slot</w:t>
      </w:r>
      <w:r w:rsidRPr="00B82980">
        <w:t xml:space="preserve">: 1 </w:t>
      </w:r>
      <w:r>
        <w:t>- Blue</w:t>
      </w:r>
      <w:r w:rsidRPr="00B82980">
        <w:t>Shirt</w:t>
      </w:r>
    </w:p>
    <w:p w:rsidR="00350D38" w:rsidRDefault="00350D38" w:rsidP="009C6846">
      <w:pPr>
        <w:pStyle w:val="CodeItalic"/>
      </w:pPr>
      <w:r>
        <w:t>Slot</w:t>
      </w:r>
      <w:r w:rsidRPr="00B82980">
        <w:t xml:space="preserve">: 2 </w:t>
      </w:r>
      <w:r>
        <w:t>- Purple</w:t>
      </w:r>
      <w:r w:rsidRPr="00B82980">
        <w:t>Shirt</w:t>
      </w:r>
    </w:p>
    <w:p w:rsidR="00350D38" w:rsidRPr="00B82980" w:rsidRDefault="00350D38" w:rsidP="009C6846">
      <w:pPr>
        <w:pStyle w:val="CodeItalic"/>
      </w:pPr>
      <w:r>
        <w:t>Slot: 3 - RedShirt</w:t>
      </w:r>
    </w:p>
    <w:p w:rsidR="00350D38" w:rsidRDefault="00350D38" w:rsidP="009C6846">
      <w:pPr>
        <w:pStyle w:val="CodeItalic"/>
      </w:pPr>
      <w:r>
        <w:t>Slot: 4</w:t>
      </w:r>
      <w:r w:rsidRPr="00B82980">
        <w:t xml:space="preserve"> </w:t>
      </w:r>
      <w:r>
        <w:t>– WhiteShirt</w:t>
      </w:r>
    </w:p>
    <w:p w:rsidR="00350D38" w:rsidRDefault="00350D38" w:rsidP="009C6846">
      <w:pPr>
        <w:pStyle w:val="CodeItalic"/>
      </w:pPr>
      <w:r>
        <w:t>1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F84293" w:rsidRDefault="00F84293" w:rsidP="00B338C5">
      <w:pPr>
        <w:pStyle w:val="Caption"/>
      </w:pPr>
      <w:bookmarkStart w:id="831" w:name="_Ref271030583"/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831"/>
      <w:r>
        <w:t xml:space="preserve"> SetAt Method – Replace a specific shirt </w:t>
      </w:r>
    </w:p>
    <w:p w:rsidR="00350D38" w:rsidRDefault="00350D38" w:rsidP="00B338C5">
      <w:pPr>
        <w:pStyle w:val="Code"/>
        <w:ind w:firstLine="0"/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SetAt Method - </w:t>
      </w:r>
      <w:r w:rsidRPr="00410E8C">
        <w:rPr>
          <w:color w:val="auto"/>
        </w:rPr>
        <w:t>Set</w:t>
      </w:r>
      <w:r>
        <w:rPr>
          <w:color w:val="auto"/>
        </w:rPr>
        <w:t>s</w:t>
      </w:r>
      <w:r w:rsidRPr="00410E8C">
        <w:rPr>
          <w:color w:val="auto"/>
        </w:rPr>
        <w:t xml:space="preserve"> an Element at the </w:t>
      </w:r>
      <w:r>
        <w:rPr>
          <w:color w:val="auto"/>
        </w:rPr>
        <w:t>specified</w:t>
      </w:r>
      <w:r w:rsidRPr="00410E8C">
        <w:rPr>
          <w:color w:val="auto"/>
        </w:rPr>
        <w:t xml:space="preserve"> Slot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F03BF">
        <w:rPr>
          <w:color w:val="auto"/>
        </w:rPr>
        <w:t>=##class(M</w:t>
      </w:r>
      <w:r>
        <w:rPr>
          <w:color w:val="auto"/>
        </w:rPr>
        <w:t>yPackage.Actor).%OpenId(1)</w:t>
      </w:r>
      <w:r>
        <w:rPr>
          <w:color w:val="auto"/>
        </w:rPr>
        <w:tab/>
      </w:r>
      <w:r w:rsidRPr="00BF03BF">
        <w:rPr>
          <w:color w:val="auto"/>
        </w:rPr>
        <w:t xml:space="preserve">;bring object John Wayne 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;into memory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694F99">
        <w:rPr>
          <w:color w:val="auto"/>
        </w:rPr>
        <w:t xml:space="preserve"> </w:t>
      </w:r>
      <w:r w:rsidRPr="00BF03BF">
        <w:rPr>
          <w:color w:val="auto"/>
          <w:u w:val="single"/>
        </w:rPr>
        <w:t xml:space="preserve">Do </w:t>
      </w:r>
      <w:r>
        <w:rPr>
          <w:color w:val="auto"/>
          <w:u w:val="single"/>
        </w:rPr>
        <w:t>ActorOref</w:t>
      </w:r>
      <w:r w:rsidRPr="00BF03BF">
        <w:rPr>
          <w:color w:val="auto"/>
          <w:u w:val="single"/>
        </w:rPr>
        <w:t>.MyShirts.SetAt("CyanShirt",2)</w:t>
      </w:r>
      <w:r w:rsidRPr="00BF03BF">
        <w:rPr>
          <w:color w:val="auto"/>
        </w:rPr>
        <w:tab/>
      </w:r>
      <w:r w:rsidRPr="00BF03BF">
        <w:rPr>
          <w:color w:val="auto"/>
        </w:rPr>
        <w:tab/>
        <w:t>;</w:t>
      </w:r>
      <w:r>
        <w:rPr>
          <w:color w:val="auto"/>
        </w:rPr>
        <w:t xml:space="preserve">Change the value in </w:t>
      </w:r>
      <w:r w:rsidRPr="00BF03BF">
        <w:rPr>
          <w:color w:val="auto"/>
        </w:rPr>
        <w:t xml:space="preserve">Slot 2 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;to </w:t>
      </w:r>
      <w:r w:rsidRPr="00BF03BF">
        <w:rPr>
          <w:color w:val="auto"/>
        </w:rPr>
        <w:t>CyanShirt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br/>
      </w:r>
      <w:r>
        <w:rPr>
          <w:color w:val="auto"/>
        </w:rPr>
        <w:t xml:space="preserve"> Write </w:t>
      </w:r>
      <w:r w:rsidRPr="00BF03BF">
        <w:rPr>
          <w:color w:val="auto"/>
        </w:rPr>
        <w:t>!,"</w:t>
      </w:r>
      <w:r>
        <w:rPr>
          <w:color w:val="auto"/>
        </w:rPr>
        <w:t>Count: ",ActorOref.MyShirts.Count()</w:t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;count of elements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BF03BF">
        <w:rPr>
          <w:color w:val="auto"/>
        </w:rPr>
        <w:t>Slot=1:1:</w:t>
      </w:r>
      <w:r>
        <w:rPr>
          <w:color w:val="auto"/>
        </w:rPr>
        <w:t>ActorOref</w:t>
      </w:r>
      <w:r w:rsidRPr="00BF03BF">
        <w:rPr>
          <w:color w:val="auto"/>
        </w:rPr>
        <w:t>.MyShirts.Count() {</w:t>
      </w:r>
      <w:r w:rsidRPr="00BF03BF">
        <w:rPr>
          <w:color w:val="auto"/>
        </w:rPr>
        <w:tab/>
      </w:r>
      <w:r w:rsidRPr="00BF03BF">
        <w:rPr>
          <w:color w:val="auto"/>
        </w:rPr>
        <w:tab/>
        <w:t>;Display each element</w:t>
      </w:r>
      <w:r w:rsidRPr="00BF03BF">
        <w:rPr>
          <w:color w:val="auto"/>
        </w:rPr>
        <w:br/>
      </w:r>
      <w:r>
        <w:rPr>
          <w:color w:val="auto"/>
        </w:rPr>
        <w:t xml:space="preserve"> </w:t>
      </w:r>
      <w:r w:rsidRPr="00BF03BF">
        <w:rPr>
          <w:color w:val="auto"/>
        </w:rPr>
        <w:t xml:space="preserve">  </w:t>
      </w:r>
      <w:r>
        <w:rPr>
          <w:color w:val="auto"/>
        </w:rPr>
        <w:t xml:space="preserve">  Write !,"Slot: ",Slot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;of Collection List</w:t>
      </w:r>
      <w:r w:rsidRPr="00BF03BF">
        <w:rPr>
          <w:color w:val="auto"/>
        </w:rPr>
        <w:br/>
      </w:r>
      <w:r>
        <w:rPr>
          <w:color w:val="auto"/>
        </w:rPr>
        <w:t xml:space="preserve"> </w:t>
      </w:r>
      <w:r w:rsidRPr="00BF03BF">
        <w:rPr>
          <w:color w:val="auto"/>
        </w:rPr>
        <w:t xml:space="preserve">  </w:t>
      </w:r>
      <w:r>
        <w:rPr>
          <w:color w:val="auto"/>
        </w:rPr>
        <w:t xml:space="preserve">  Write </w:t>
      </w:r>
      <w:r w:rsidRPr="00BF03BF">
        <w:rPr>
          <w:color w:val="auto"/>
        </w:rPr>
        <w:t>"</w:t>
      </w:r>
      <w:r>
        <w:rPr>
          <w:color w:val="auto"/>
        </w:rPr>
        <w:t xml:space="preserve"> - ",ActorOref.MyShirts.GetAt(Slot)</w:t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;Property: MyShirts</w:t>
      </w:r>
      <w:r w:rsidRPr="00BF03BF">
        <w:rPr>
          <w:color w:val="auto"/>
        </w:rPr>
        <w:br/>
      </w:r>
      <w:r>
        <w:rPr>
          <w:color w:val="auto"/>
        </w:rPr>
        <w:t xml:space="preserve"> </w:t>
      </w:r>
      <w:r w:rsidRPr="00BF03BF">
        <w:rPr>
          <w:color w:val="auto"/>
        </w:rPr>
        <w:t>}</w:t>
      </w:r>
    </w:p>
    <w:p w:rsidR="00350D38" w:rsidRPr="00C82F8C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;Save the Object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9C6846">
      <w:pPr>
        <w:pStyle w:val="CodeItalic"/>
      </w:pPr>
      <w:r>
        <w:t>Count: 4</w:t>
      </w:r>
    </w:p>
    <w:p w:rsidR="00350D38" w:rsidRPr="00B82980" w:rsidRDefault="00350D38" w:rsidP="009C6846">
      <w:pPr>
        <w:pStyle w:val="CodeItalic"/>
      </w:pPr>
      <w:r>
        <w:t>Slot</w:t>
      </w:r>
      <w:r w:rsidRPr="00B82980">
        <w:t xml:space="preserve">: 1 </w:t>
      </w:r>
      <w:r>
        <w:t>- Blue</w:t>
      </w:r>
      <w:r w:rsidRPr="00B82980">
        <w:t>Shirt</w:t>
      </w:r>
    </w:p>
    <w:p w:rsidR="00350D38" w:rsidRDefault="00350D38" w:rsidP="009C6846">
      <w:pPr>
        <w:pStyle w:val="CodeItalic"/>
      </w:pPr>
      <w:r>
        <w:t>Slot</w:t>
      </w:r>
      <w:r w:rsidRPr="00B82980">
        <w:t xml:space="preserve">: 2 </w:t>
      </w:r>
      <w:r>
        <w:t>- Cyan</w:t>
      </w:r>
      <w:r w:rsidRPr="00B82980">
        <w:t>Shirt</w:t>
      </w:r>
    </w:p>
    <w:p w:rsidR="00350D38" w:rsidRPr="00B82980" w:rsidRDefault="00350D38" w:rsidP="009C6846">
      <w:pPr>
        <w:pStyle w:val="CodeItalic"/>
      </w:pPr>
      <w:r>
        <w:t>Slot: 3 - RedShirt</w:t>
      </w:r>
    </w:p>
    <w:p w:rsidR="00350D38" w:rsidRDefault="00350D38" w:rsidP="009C6846">
      <w:pPr>
        <w:pStyle w:val="CodeItalic"/>
      </w:pPr>
      <w:r>
        <w:t>Slot: 4</w:t>
      </w:r>
      <w:r w:rsidRPr="00B82980">
        <w:t xml:space="preserve"> </w:t>
      </w:r>
      <w:r>
        <w:t>– WhiteShirt</w:t>
      </w:r>
    </w:p>
    <w:p w:rsidR="00350D38" w:rsidRDefault="00350D38" w:rsidP="009C6846">
      <w:pPr>
        <w:pStyle w:val="CodeItalic"/>
      </w:pPr>
      <w:r>
        <w:t xml:space="preserve">1 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F84293" w:rsidRDefault="00F84293" w:rsidP="00B338C5">
      <w:pPr>
        <w:pStyle w:val="Caption"/>
      </w:pPr>
      <w:bookmarkStart w:id="832" w:name="_Ref271030632"/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832"/>
      <w:r>
        <w:t xml:space="preserve"> InsertOrdered Method – Add a shirt to the collection</w:t>
      </w:r>
    </w:p>
    <w:p w:rsidR="00350D38" w:rsidRDefault="00350D38" w:rsidP="00B338C5">
      <w:pPr>
        <w:pStyle w:val="Code"/>
        <w:ind w:firstLine="0"/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InsertOrdered Method - </w:t>
      </w:r>
      <w:r w:rsidRPr="00410E8C">
        <w:rPr>
          <w:color w:val="auto"/>
        </w:rPr>
        <w:t>Insert</w:t>
      </w:r>
      <w:r>
        <w:rPr>
          <w:color w:val="auto"/>
        </w:rPr>
        <w:t xml:space="preserve">s an Element into the </w:t>
      </w:r>
      <w:r w:rsidRPr="00410E8C">
        <w:rPr>
          <w:color w:val="auto"/>
        </w:rPr>
        <w:t>collection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F03BF">
        <w:rPr>
          <w:color w:val="auto"/>
        </w:rPr>
        <w:t>=##class(M</w:t>
      </w:r>
      <w:r>
        <w:rPr>
          <w:color w:val="auto"/>
        </w:rPr>
        <w:t>yPackage.Actor).%OpenId(1)</w:t>
      </w:r>
      <w:r>
        <w:rPr>
          <w:color w:val="auto"/>
        </w:rPr>
        <w:tab/>
      </w:r>
      <w:r w:rsidRPr="00BF03BF">
        <w:rPr>
          <w:color w:val="auto"/>
        </w:rPr>
        <w:t xml:space="preserve">;bring object John Wayne 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;into memory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694F99">
        <w:rPr>
          <w:color w:val="auto"/>
        </w:rPr>
        <w:t xml:space="preserve"> </w:t>
      </w:r>
      <w:r w:rsidRPr="00BF03BF">
        <w:rPr>
          <w:color w:val="auto"/>
          <w:u w:val="single"/>
        </w:rPr>
        <w:t xml:space="preserve">Do </w:t>
      </w:r>
      <w:r>
        <w:rPr>
          <w:color w:val="auto"/>
          <w:u w:val="single"/>
        </w:rPr>
        <w:t>ActorOref</w:t>
      </w:r>
      <w:r w:rsidRPr="00BF03BF">
        <w:rPr>
          <w:color w:val="auto"/>
          <w:u w:val="single"/>
        </w:rPr>
        <w:t>.MyShirts.InsertOrdered("PinkShirt")</w:t>
      </w:r>
      <w:r w:rsidRPr="00BF03BF">
        <w:rPr>
          <w:color w:val="auto"/>
        </w:rPr>
        <w:tab/>
        <w:t>;In</w:t>
      </w:r>
      <w:r>
        <w:rPr>
          <w:color w:val="auto"/>
        </w:rPr>
        <w:t>sert PinkShirt into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;the Collections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BF03BF">
        <w:rPr>
          <w:color w:val="auto"/>
        </w:rPr>
        <w:br/>
      </w:r>
      <w:r>
        <w:rPr>
          <w:color w:val="auto"/>
        </w:rPr>
        <w:t xml:space="preserve"> Write </w:t>
      </w:r>
      <w:r w:rsidRPr="00BF03BF">
        <w:rPr>
          <w:color w:val="auto"/>
        </w:rPr>
        <w:t>!,"</w:t>
      </w:r>
      <w:r>
        <w:rPr>
          <w:color w:val="auto"/>
        </w:rPr>
        <w:t>Count: ",ActorOref.MyShirts.Count()</w:t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;count of elements</w:t>
      </w:r>
    </w:p>
    <w:p w:rsidR="00350D38" w:rsidRPr="00BF03BF" w:rsidRDefault="00350D38" w:rsidP="00B338C5">
      <w:pPr>
        <w:pStyle w:val="Code"/>
        <w:ind w:firstLine="0"/>
        <w:rPr>
          <w:color w:val="auto"/>
        </w:rPr>
      </w:pPr>
    </w:p>
    <w:p w:rsidR="00350D38" w:rsidRPr="00BF03B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BF03BF">
        <w:rPr>
          <w:color w:val="auto"/>
        </w:rPr>
        <w:t>Slot=1:1:</w:t>
      </w:r>
      <w:r>
        <w:rPr>
          <w:color w:val="auto"/>
        </w:rPr>
        <w:t>ActorOref</w:t>
      </w:r>
      <w:r w:rsidRPr="00BF03BF">
        <w:rPr>
          <w:color w:val="auto"/>
        </w:rPr>
        <w:t>.MyShirts.Count() {</w:t>
      </w:r>
      <w:r w:rsidRPr="00BF03BF">
        <w:rPr>
          <w:color w:val="auto"/>
        </w:rPr>
        <w:tab/>
      </w:r>
      <w:r w:rsidRPr="00BF03BF">
        <w:rPr>
          <w:color w:val="auto"/>
        </w:rPr>
        <w:tab/>
        <w:t>;Display each element</w:t>
      </w:r>
      <w:r w:rsidRPr="00BF03BF">
        <w:rPr>
          <w:color w:val="auto"/>
        </w:rPr>
        <w:br/>
      </w:r>
      <w:r>
        <w:rPr>
          <w:color w:val="auto"/>
        </w:rPr>
        <w:t xml:space="preserve"> </w:t>
      </w:r>
      <w:r w:rsidRPr="00BF03BF">
        <w:rPr>
          <w:color w:val="auto"/>
        </w:rPr>
        <w:t xml:space="preserve">  </w:t>
      </w:r>
      <w:r>
        <w:rPr>
          <w:color w:val="auto"/>
        </w:rPr>
        <w:t xml:space="preserve">  Write !,"Slot: ",Slot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;of Collection List</w:t>
      </w:r>
      <w:r w:rsidRPr="00BF03BF">
        <w:rPr>
          <w:color w:val="auto"/>
        </w:rPr>
        <w:br/>
      </w:r>
      <w:r>
        <w:rPr>
          <w:color w:val="auto"/>
        </w:rPr>
        <w:t xml:space="preserve"> </w:t>
      </w:r>
      <w:r w:rsidRPr="00BF03BF">
        <w:rPr>
          <w:color w:val="auto"/>
        </w:rPr>
        <w:t xml:space="preserve">  </w:t>
      </w:r>
      <w:r>
        <w:rPr>
          <w:color w:val="auto"/>
        </w:rPr>
        <w:t xml:space="preserve">  Write </w:t>
      </w:r>
      <w:r w:rsidRPr="00BF03BF">
        <w:rPr>
          <w:color w:val="auto"/>
        </w:rPr>
        <w:t>"</w:t>
      </w:r>
      <w:r>
        <w:rPr>
          <w:color w:val="auto"/>
        </w:rPr>
        <w:t xml:space="preserve"> - ",ActorOref.MyShirts.GetAt(Slot)</w:t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;Property: MyShirts</w:t>
      </w:r>
      <w:r w:rsidRPr="00BF03BF">
        <w:rPr>
          <w:color w:val="auto"/>
        </w:rPr>
        <w:br/>
      </w:r>
      <w:r>
        <w:rPr>
          <w:color w:val="auto"/>
        </w:rPr>
        <w:t xml:space="preserve"> </w:t>
      </w:r>
      <w:r w:rsidRPr="00BF03BF">
        <w:rPr>
          <w:color w:val="auto"/>
        </w:rPr>
        <w:t>}</w:t>
      </w:r>
    </w:p>
    <w:p w:rsidR="00350D38" w:rsidRPr="00C82F8C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;Save the Object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Pr="00E56806" w:rsidRDefault="00350D38" w:rsidP="009C6846">
      <w:pPr>
        <w:pStyle w:val="CodeItalic"/>
      </w:pPr>
      <w:r>
        <w:t>Count:</w:t>
      </w:r>
      <w:r w:rsidRPr="00E56806">
        <w:t xml:space="preserve"> 5</w:t>
      </w:r>
    </w:p>
    <w:p w:rsidR="00350D38" w:rsidRPr="00E56806" w:rsidRDefault="00350D38" w:rsidP="009C6846">
      <w:pPr>
        <w:pStyle w:val="CodeItalic"/>
      </w:pPr>
      <w:r w:rsidRPr="00E56806">
        <w:t>Slot: 1 - BlueShirt</w:t>
      </w:r>
    </w:p>
    <w:p w:rsidR="00350D38" w:rsidRPr="00E56806" w:rsidRDefault="00350D38" w:rsidP="009C6846">
      <w:pPr>
        <w:pStyle w:val="CodeItalic"/>
      </w:pPr>
      <w:r w:rsidRPr="00E56806">
        <w:t>Slot: 2 - CyanShirt</w:t>
      </w:r>
    </w:p>
    <w:p w:rsidR="00350D38" w:rsidRPr="00E56806" w:rsidRDefault="00350D38" w:rsidP="009C6846">
      <w:pPr>
        <w:pStyle w:val="CodeItalic"/>
      </w:pPr>
      <w:r w:rsidRPr="00E56806">
        <w:t>Slot: 3 - PinkShirt</w:t>
      </w:r>
    </w:p>
    <w:p w:rsidR="00350D38" w:rsidRPr="00E56806" w:rsidRDefault="00350D38" w:rsidP="009C6846">
      <w:pPr>
        <w:pStyle w:val="CodeItalic"/>
      </w:pPr>
      <w:r w:rsidRPr="00E56806">
        <w:t>Slot: 4 - RedShirt</w:t>
      </w:r>
    </w:p>
    <w:p w:rsidR="00350D38" w:rsidRPr="00B82980" w:rsidRDefault="00350D38" w:rsidP="009C6846">
      <w:pPr>
        <w:pStyle w:val="CodeItalic"/>
      </w:pPr>
      <w:r w:rsidRPr="00E56806">
        <w:t xml:space="preserve">Slot: 5 </w:t>
      </w:r>
      <w:r>
        <w:t>–</w:t>
      </w:r>
      <w:r w:rsidRPr="00E56806">
        <w:t xml:space="preserve"> WhiteShirt</w:t>
      </w:r>
    </w:p>
    <w:p w:rsidR="00350D38" w:rsidRDefault="00350D38" w:rsidP="009C6846">
      <w:pPr>
        <w:pStyle w:val="CodeItalic"/>
      </w:pPr>
      <w:r>
        <w:t>1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F84293" w:rsidRDefault="00F84293" w:rsidP="00B338C5">
      <w:pPr>
        <w:pStyle w:val="Caption"/>
      </w:pPr>
      <w:bookmarkStart w:id="833" w:name="_Ref271030666"/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833"/>
      <w:r>
        <w:t xml:space="preserve"> RemoveAt Method – Remove an Element at a Slot </w:t>
      </w:r>
    </w:p>
    <w:p w:rsidR="00350D38" w:rsidRDefault="00350D38" w:rsidP="00B338C5">
      <w:pPr>
        <w:pStyle w:val="Code"/>
        <w:ind w:firstLine="0"/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RemoveAt Method - </w:t>
      </w:r>
      <w:r w:rsidRPr="003C773A">
        <w:rPr>
          <w:color w:val="auto"/>
        </w:rPr>
        <w:t xml:space="preserve">Remove the Element at the </w:t>
      </w:r>
      <w:r>
        <w:rPr>
          <w:color w:val="auto"/>
        </w:rPr>
        <w:t>specified</w:t>
      </w:r>
      <w:r w:rsidRPr="003C773A">
        <w:rPr>
          <w:color w:val="auto"/>
        </w:rPr>
        <w:t xml:space="preserve"> Slot position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FD4147">
        <w:rPr>
          <w:color w:val="auto"/>
        </w:rPr>
        <w:t>=##class(M</w:t>
      </w:r>
      <w:r>
        <w:rPr>
          <w:color w:val="auto"/>
        </w:rPr>
        <w:t>yPackage.Actor).%OpenId(1)</w:t>
      </w:r>
      <w:r>
        <w:rPr>
          <w:color w:val="auto"/>
        </w:rPr>
        <w:tab/>
      </w:r>
      <w:r w:rsidRPr="00FD4147">
        <w:rPr>
          <w:color w:val="auto"/>
        </w:rPr>
        <w:t xml:space="preserve">;bring object John Wayne 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;into memory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</w:p>
    <w:p w:rsidR="00350D38" w:rsidRDefault="00350D38" w:rsidP="00B338C5">
      <w:pPr>
        <w:pStyle w:val="Code"/>
        <w:ind w:firstLine="0"/>
        <w:rPr>
          <w:color w:val="auto"/>
        </w:rPr>
      </w:pPr>
      <w:r w:rsidRPr="00694F99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8C10FD">
        <w:rPr>
          <w:color w:val="auto"/>
          <w:u w:val="single"/>
        </w:rPr>
        <w:t>.MyShirts.RemoveAt(3)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  <w:t xml:space="preserve">;Remove </w:t>
      </w:r>
      <w:r>
        <w:rPr>
          <w:color w:val="auto"/>
        </w:rPr>
        <w:t>Shirt</w:t>
      </w:r>
      <w:r w:rsidRPr="00FD4147">
        <w:rPr>
          <w:color w:val="auto"/>
        </w:rPr>
        <w:t xml:space="preserve"> at Slot 3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</w:t>
      </w:r>
      <w:r>
        <w:rPr>
          <w:color w:val="auto"/>
        </w:rPr>
        <w:t>Count: ",ActorOref.MyShirts.Count()</w:t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;count of elements</w:t>
      </w:r>
    </w:p>
    <w:p w:rsidR="00350D38" w:rsidRPr="00FD4147" w:rsidRDefault="00350D38" w:rsidP="00B338C5">
      <w:pPr>
        <w:pStyle w:val="Code"/>
        <w:ind w:firstLine="0"/>
        <w:rPr>
          <w:color w:val="auto"/>
        </w:rPr>
      </w:pPr>
    </w:p>
    <w:p w:rsidR="00350D38" w:rsidRPr="00FD4147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FD4147">
        <w:rPr>
          <w:color w:val="auto"/>
        </w:rPr>
        <w:t>I=1:1:</w:t>
      </w:r>
      <w:r>
        <w:rPr>
          <w:color w:val="auto"/>
        </w:rPr>
        <w:t>ActorOref</w:t>
      </w:r>
      <w:r w:rsidRPr="00FD4147">
        <w:rPr>
          <w:color w:val="auto"/>
        </w:rPr>
        <w:t>.MyShirts.Count() {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 </w:t>
      </w:r>
      <w:r>
        <w:rPr>
          <w:color w:val="auto"/>
        </w:rPr>
        <w:t xml:space="preserve">  Write </w:t>
      </w:r>
      <w:r w:rsidRPr="00FD4147">
        <w:rPr>
          <w:color w:val="auto"/>
        </w:rPr>
        <w:t>!,"Slot: ",I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 </w:t>
      </w:r>
      <w:r>
        <w:rPr>
          <w:color w:val="auto"/>
        </w:rPr>
        <w:t xml:space="preserve">  Write </w:t>
      </w:r>
      <w:r w:rsidRPr="00FD4147">
        <w:rPr>
          <w:color w:val="auto"/>
        </w:rPr>
        <w:t>" - ",</w:t>
      </w:r>
      <w:r>
        <w:rPr>
          <w:color w:val="auto"/>
        </w:rPr>
        <w:t>ActorOref</w:t>
      </w:r>
      <w:r w:rsidRPr="00FD4147">
        <w:rPr>
          <w:color w:val="auto"/>
        </w:rPr>
        <w:t>.MyShirts.GetAt(I)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</w:t>
      </w:r>
    </w:p>
    <w:p w:rsidR="00350D38" w:rsidRPr="00C82F8C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;Save the Object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Default="00350D38" w:rsidP="00B338C5">
      <w:pPr>
        <w:pStyle w:val="Code"/>
        <w:ind w:firstLine="0"/>
        <w:rPr>
          <w:b/>
          <w:color w:val="FF0000"/>
        </w:rPr>
      </w:pPr>
    </w:p>
    <w:p w:rsidR="00350D38" w:rsidRDefault="00350D38" w:rsidP="009C6846">
      <w:pPr>
        <w:pStyle w:val="CodeItalic"/>
      </w:pPr>
      <w:r>
        <w:t>Count: 4</w:t>
      </w:r>
    </w:p>
    <w:p w:rsidR="00350D38" w:rsidRPr="00E56806" w:rsidRDefault="00350D38" w:rsidP="009C6846">
      <w:pPr>
        <w:pStyle w:val="CodeItalic"/>
      </w:pPr>
      <w:r w:rsidRPr="00E56806">
        <w:t>Slot: 1 - BlueShirt</w:t>
      </w:r>
    </w:p>
    <w:p w:rsidR="00350D38" w:rsidRPr="00E56806" w:rsidRDefault="00350D38" w:rsidP="009C6846">
      <w:pPr>
        <w:pStyle w:val="CodeItalic"/>
      </w:pPr>
      <w:r w:rsidRPr="00E56806">
        <w:t>Slot: 2 - CyanShirt</w:t>
      </w:r>
    </w:p>
    <w:p w:rsidR="00350D38" w:rsidRPr="00E56806" w:rsidRDefault="00350D38" w:rsidP="009C6846">
      <w:pPr>
        <w:pStyle w:val="CodeItalic"/>
      </w:pPr>
      <w:r>
        <w:t>Slot: 3</w:t>
      </w:r>
      <w:r w:rsidRPr="00E56806">
        <w:t xml:space="preserve"> - RedShirt</w:t>
      </w:r>
    </w:p>
    <w:p w:rsidR="00350D38" w:rsidRDefault="00350D38" w:rsidP="009C6846">
      <w:pPr>
        <w:pStyle w:val="CodeItalic"/>
      </w:pPr>
      <w:r>
        <w:t>Slot: 4</w:t>
      </w:r>
      <w:r w:rsidRPr="00E56806">
        <w:t xml:space="preserve"> </w:t>
      </w:r>
      <w:r>
        <w:t>–</w:t>
      </w:r>
      <w:r w:rsidRPr="00E56806">
        <w:t xml:space="preserve"> WhiteShirt</w:t>
      </w:r>
    </w:p>
    <w:p w:rsidR="00350D38" w:rsidRDefault="00350D38" w:rsidP="009C6846">
      <w:pPr>
        <w:pStyle w:val="CodeItalic"/>
      </w:pPr>
      <w:r>
        <w:t>1</w:t>
      </w:r>
    </w:p>
    <w:p w:rsidR="00350D38" w:rsidRDefault="00350D38" w:rsidP="00B338C5">
      <w:pPr>
        <w:pStyle w:val="Code"/>
        <w:ind w:firstLine="0"/>
      </w:pPr>
    </w:p>
    <w:p w:rsidR="00F84293" w:rsidRDefault="00F84293" w:rsidP="00B338C5">
      <w:pPr>
        <w:pStyle w:val="Caption"/>
      </w:pPr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r>
        <w:t xml:space="preserve"> Select MyShirts Data using Embedded SQL</w:t>
      </w:r>
    </w:p>
    <w:p w:rsidR="00350D38" w:rsidRDefault="00350D38" w:rsidP="00B338C5">
      <w:pPr>
        <w:pStyle w:val="Code"/>
        <w:ind w:firstLine="0"/>
      </w:pPr>
      <w:r>
        <w:t> 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Pr="00045267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5E3380">
        <w:rPr>
          <w:color w:val="auto"/>
        </w:rPr>
        <w:t> 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>New name, myshirts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5E3380">
        <w:rPr>
          <w:color w:val="auto"/>
        </w:rPr>
        <w:t>&amp;sql(Declare MyCursor CURSOR FOR</w:t>
      </w:r>
      <w:r w:rsidRPr="005E3380">
        <w:rPr>
          <w:color w:val="auto"/>
        </w:rPr>
        <w:br/>
        <w:t> </w:t>
      </w:r>
      <w:r w:rsidRPr="005E3380">
        <w:rPr>
          <w:color w:val="auto"/>
        </w:rPr>
        <w:tab/>
        <w:t>SELECT Name, MyShirts</w:t>
      </w:r>
      <w:r w:rsidRPr="005E3380">
        <w:rPr>
          <w:color w:val="auto"/>
        </w:rPr>
        <w:br/>
        <w:t> </w:t>
      </w:r>
      <w:r w:rsidRPr="005E3380">
        <w:rPr>
          <w:color w:val="auto"/>
        </w:rPr>
        <w:tab/>
        <w:t>INTO :name, :myshirts</w:t>
      </w:r>
      <w:r w:rsidRPr="005E3380">
        <w:rPr>
          <w:color w:val="auto"/>
        </w:rPr>
        <w:br/>
        <w:t> </w:t>
      </w:r>
      <w:r w:rsidRPr="005E3380">
        <w:rPr>
          <w:color w:val="auto"/>
        </w:rPr>
        <w:tab/>
        <w:t>FROM MyPackage.Actor</w:t>
      </w:r>
      <w:r w:rsidRPr="005E3380">
        <w:rPr>
          <w:color w:val="auto"/>
        </w:rPr>
        <w:br/>
        <w:t> </w:t>
      </w:r>
      <w:r w:rsidRPr="005E3380">
        <w:rPr>
          <w:color w:val="auto"/>
        </w:rPr>
        <w:tab/>
        <w:t>WHERE </w:t>
      </w:r>
      <w:r w:rsidRPr="00045267">
        <w:rPr>
          <w:color w:val="auto"/>
          <w:u w:val="single"/>
        </w:rPr>
        <w:t>FOR SOME %ELEMENT(MyShirts) (%Value='BlueShirt')</w:t>
      </w:r>
      <w:r w:rsidRPr="005E3380">
        <w:rPr>
          <w:color w:val="auto"/>
        </w:rPr>
        <w:br/>
        <w:t> </w:t>
      </w:r>
      <w:r w:rsidRPr="005E3380">
        <w:rPr>
          <w:color w:val="auto"/>
        </w:rPr>
        <w:tab/>
        <w:t>ORDER BY Name)</w:t>
      </w:r>
      <w:r w:rsidRPr="005E3380">
        <w:rPr>
          <w:color w:val="auto"/>
        </w:rPr>
        <w:br/>
        <w:t> &amp;sql(OPEN MyCursor)</w:t>
      </w:r>
      <w:r w:rsidRPr="005E3380">
        <w:rPr>
          <w:color w:val="auto"/>
        </w:rPr>
        <w:br/>
        <w:t> &amp;sql(FETCH MyCursor)</w:t>
      </w:r>
      <w:r w:rsidRPr="005E3380">
        <w:rPr>
          <w:color w:val="auto"/>
        </w:rPr>
        <w:br/>
        <w:t> While (SQLCODE = 0) {</w:t>
      </w:r>
      <w:r w:rsidRPr="005E3380">
        <w:rPr>
          <w:color w:val="auto"/>
        </w:rPr>
        <w:br/>
        <w:t> </w:t>
      </w:r>
      <w:r w:rsidRPr="005E3380">
        <w:rPr>
          <w:color w:val="auto"/>
        </w:rPr>
        <w:tab/>
        <w:t>Write !,"Nam</w:t>
      </w:r>
      <w:r>
        <w:rPr>
          <w:color w:val="auto"/>
        </w:rPr>
        <w:t>e: ",name</w:t>
      </w:r>
      <w:r>
        <w:rPr>
          <w:color w:val="auto"/>
        </w:rPr>
        <w:br/>
      </w:r>
      <w:r>
        <w:rPr>
          <w:color w:val="auto"/>
        </w:rPr>
        <w:tab/>
        <w:t>If myshirts'="" {</w:t>
      </w:r>
      <w:r>
        <w:rPr>
          <w:color w:val="auto"/>
        </w:rPr>
        <w:br/>
      </w:r>
      <w:r>
        <w:rPr>
          <w:color w:val="auto"/>
        </w:rPr>
        <w:tab/>
        <w:t xml:space="preserve">    For </w:t>
      </w:r>
      <w:r w:rsidRPr="00BC5B76">
        <w:rPr>
          <w:color w:val="auto"/>
          <w:u w:val="single"/>
        </w:rPr>
        <w:t>I=1:1:$LL(myshirts)</w:t>
      </w:r>
      <w:r>
        <w:rPr>
          <w:color w:val="auto"/>
        </w:rPr>
        <w:t xml:space="preserve"> {</w:t>
      </w:r>
      <w:r>
        <w:rPr>
          <w:color w:val="auto"/>
        </w:rPr>
        <w:br/>
      </w:r>
      <w:r>
        <w:rPr>
          <w:color w:val="auto"/>
        </w:rPr>
        <w:tab/>
        <w:t xml:space="preserve">        Write </w:t>
      </w:r>
      <w:r w:rsidRPr="00BC5B76">
        <w:rPr>
          <w:color w:val="auto"/>
          <w:u w:val="single"/>
        </w:rPr>
        <w:t>!,?20,$LI(myshirts,I)</w:t>
      </w:r>
      <w:r>
        <w:rPr>
          <w:color w:val="auto"/>
        </w:rPr>
        <w:br/>
      </w:r>
      <w:r>
        <w:rPr>
          <w:color w:val="auto"/>
        </w:rPr>
        <w:tab/>
        <w:t>    }</w:t>
      </w:r>
      <w:r>
        <w:rPr>
          <w:color w:val="auto"/>
        </w:rPr>
        <w:br/>
        <w:t> </w:t>
      </w:r>
      <w:r>
        <w:rPr>
          <w:color w:val="auto"/>
        </w:rPr>
        <w:tab/>
        <w:t>}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</w:t>
      </w:r>
      <w:r w:rsidRPr="005E3380">
        <w:rPr>
          <w:color w:val="auto"/>
        </w:rPr>
        <w:t>&amp;sql(FETCH MyCursor)</w:t>
      </w:r>
      <w:r w:rsidRPr="005E3380">
        <w:rPr>
          <w:color w:val="auto"/>
        </w:rPr>
        <w:br/>
        <w:t> }</w:t>
      </w:r>
      <w:r w:rsidRPr="005E3380">
        <w:rPr>
          <w:color w:val="auto"/>
        </w:rPr>
        <w:br/>
        <w:t> &amp;sql(CLOSE MyCursor)</w:t>
      </w:r>
      <w:r w:rsidRPr="005E3380">
        <w:rPr>
          <w:color w:val="auto"/>
        </w:rPr>
        <w:br/>
      </w:r>
    </w:p>
    <w:p w:rsidR="00350D38" w:rsidRDefault="00350D38" w:rsidP="006A1B7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Pr="005E3380" w:rsidRDefault="00350D38" w:rsidP="00B338C5">
      <w:pPr>
        <w:pStyle w:val="Code"/>
        <w:ind w:firstLine="0"/>
        <w:rPr>
          <w:color w:val="auto"/>
        </w:rPr>
      </w:pPr>
    </w:p>
    <w:p w:rsidR="00350D38" w:rsidRPr="00045267" w:rsidRDefault="00350D38" w:rsidP="009C6846">
      <w:pPr>
        <w:pStyle w:val="CodeItalic"/>
      </w:pPr>
      <w:r w:rsidRPr="00045267">
        <w:t>Name: John Wayne</w:t>
      </w:r>
    </w:p>
    <w:p w:rsidR="00350D38" w:rsidRPr="00045267" w:rsidRDefault="00350D38" w:rsidP="009C6846">
      <w:pPr>
        <w:pStyle w:val="CodeItalic"/>
      </w:pPr>
      <w:r w:rsidRPr="00045267">
        <w:t xml:space="preserve">                    BlueShirt</w:t>
      </w:r>
    </w:p>
    <w:p w:rsidR="00350D38" w:rsidRPr="00045267" w:rsidRDefault="00350D38" w:rsidP="009C6846">
      <w:pPr>
        <w:pStyle w:val="CodeItalic"/>
      </w:pPr>
      <w:r w:rsidRPr="00045267">
        <w:t xml:space="preserve">                    CyanShirt</w:t>
      </w:r>
    </w:p>
    <w:p w:rsidR="00350D38" w:rsidRPr="00045267" w:rsidRDefault="00350D38" w:rsidP="009C6846">
      <w:pPr>
        <w:pStyle w:val="CodeItalic"/>
      </w:pPr>
      <w:r w:rsidRPr="00045267">
        <w:t xml:space="preserve">                    RedShirt</w:t>
      </w:r>
    </w:p>
    <w:p w:rsidR="00350D38" w:rsidRPr="00045267" w:rsidRDefault="00350D38" w:rsidP="009C6846">
      <w:pPr>
        <w:pStyle w:val="CodeItalic"/>
      </w:pPr>
      <w:r w:rsidRPr="00045267">
        <w:t xml:space="preserve">                    WhiteShirt</w:t>
      </w:r>
    </w:p>
    <w:p w:rsidR="00350D38" w:rsidRPr="005E3380" w:rsidRDefault="00350D38" w:rsidP="009C6846">
      <w:pPr>
        <w:pStyle w:val="CodeItalic"/>
      </w:pPr>
    </w:p>
    <w:p w:rsidR="00F84293" w:rsidRDefault="00F84293" w:rsidP="00B338C5">
      <w:pPr>
        <w:pStyle w:val="Caption"/>
      </w:pPr>
      <w:bookmarkStart w:id="834" w:name="_Ref271030704"/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834"/>
      <w:r>
        <w:t xml:space="preserve"> Display MyShirts Data using Embedded SQL</w:t>
      </w:r>
    </w:p>
    <w:p w:rsidR="00350D38" w:rsidRDefault="00350D38" w:rsidP="00B338C5">
      <w:pPr>
        <w:pStyle w:val="Code"/>
        <w:ind w:firstLine="0"/>
      </w:pPr>
      <w:r>
        <w:t> </w:t>
      </w: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Pr="0037543D" w:rsidRDefault="00350D38" w:rsidP="00B338C5">
      <w:pPr>
        <w:pStyle w:val="Code"/>
        <w:ind w:firstLine="0"/>
        <w:rPr>
          <w:color w:val="auto"/>
        </w:rPr>
      </w:pPr>
    </w:p>
    <w:p w:rsidR="00350D38" w:rsidRDefault="00350D38" w:rsidP="00B338C5">
      <w:pPr>
        <w:pStyle w:val="Code"/>
        <w:ind w:firstLine="0"/>
        <w:rPr>
          <w:color w:val="auto"/>
        </w:rPr>
      </w:pPr>
      <w:r w:rsidRPr="0037543D">
        <w:rPr>
          <w:color w:val="auto"/>
        </w:rPr>
        <w:t xml:space="preserve"> New name,myshirts </w:t>
      </w:r>
      <w:r w:rsidRPr="0037543D">
        <w:rPr>
          <w:color w:val="auto"/>
        </w:rPr>
        <w:br/>
        <w:t> &amp;sql(Declare MyCursor CURSOR FOR</w:t>
      </w:r>
      <w:r w:rsidRPr="0037543D">
        <w:rPr>
          <w:color w:val="auto"/>
        </w:rPr>
        <w:br/>
        <w:t> </w:t>
      </w:r>
      <w:r w:rsidRPr="0037543D">
        <w:rPr>
          <w:color w:val="auto"/>
        </w:rPr>
        <w:tab/>
        <w:t>SELECT Name, MyShirts</w:t>
      </w:r>
      <w:r w:rsidRPr="0037543D">
        <w:rPr>
          <w:color w:val="auto"/>
        </w:rPr>
        <w:br/>
        <w:t> </w:t>
      </w:r>
      <w:r w:rsidRPr="0037543D">
        <w:rPr>
          <w:color w:val="auto"/>
        </w:rPr>
        <w:tab/>
        <w:t>INTO :name, :myshirts</w:t>
      </w:r>
      <w:r w:rsidRPr="0037543D">
        <w:rPr>
          <w:color w:val="auto"/>
        </w:rPr>
        <w:br/>
        <w:t> </w:t>
      </w:r>
      <w:r w:rsidRPr="0037543D">
        <w:rPr>
          <w:color w:val="auto"/>
        </w:rPr>
        <w:tab/>
        <w:t>FROM MyPackage.Actor</w:t>
      </w:r>
      <w:r w:rsidRPr="0037543D">
        <w:rPr>
          <w:color w:val="auto"/>
        </w:rPr>
        <w:br/>
        <w:t> </w:t>
      </w:r>
      <w:r w:rsidRPr="0037543D">
        <w:rPr>
          <w:color w:val="auto"/>
        </w:rPr>
        <w:tab/>
        <w:t>ORDER BY Name)</w:t>
      </w:r>
      <w:r w:rsidRPr="0037543D">
        <w:rPr>
          <w:color w:val="auto"/>
        </w:rPr>
        <w:br/>
        <w:t> &amp;sql(OPEN MyCursor)</w:t>
      </w:r>
      <w:r w:rsidRPr="0037543D">
        <w:rPr>
          <w:color w:val="auto"/>
        </w:rPr>
        <w:br/>
        <w:t> &amp;sql(FETCH MyCursor)</w:t>
      </w:r>
      <w:r w:rsidRPr="0037543D">
        <w:rPr>
          <w:color w:val="auto"/>
        </w:rPr>
        <w:br/>
        <w:t> While (SQLCODE = 0) {</w:t>
      </w:r>
      <w:r w:rsidRPr="0037543D">
        <w:rPr>
          <w:color w:val="auto"/>
        </w:rPr>
        <w:br/>
        <w:t> </w:t>
      </w:r>
      <w:r w:rsidRPr="0037543D">
        <w:rPr>
          <w:color w:val="auto"/>
        </w:rPr>
        <w:tab/>
        <w:t>Write !,"Name: ",name</w:t>
      </w:r>
      <w:r w:rsidRPr="0037543D">
        <w:rPr>
          <w:color w:val="auto"/>
        </w:rPr>
        <w:br/>
      </w:r>
      <w:r w:rsidRPr="0037543D">
        <w:rPr>
          <w:color w:val="auto"/>
        </w:rPr>
        <w:tab/>
        <w:t>If myshirts'="" {</w:t>
      </w:r>
      <w:r w:rsidRPr="0037543D">
        <w:rPr>
          <w:color w:val="auto"/>
        </w:rPr>
        <w:br/>
      </w:r>
      <w:r w:rsidRPr="0037543D">
        <w:rPr>
          <w:color w:val="auto"/>
        </w:rPr>
        <w:tab/>
      </w:r>
      <w:r>
        <w:rPr>
          <w:color w:val="auto"/>
        </w:rPr>
        <w:t xml:space="preserve">    </w:t>
      </w:r>
      <w:r w:rsidRPr="00045267">
        <w:rPr>
          <w:color w:val="auto"/>
          <w:u w:val="single"/>
        </w:rPr>
        <w:t>For I=1:1:$LL(myshirts)</w:t>
      </w:r>
      <w:r w:rsidRPr="0037543D">
        <w:rPr>
          <w:color w:val="auto"/>
        </w:rPr>
        <w:t xml:space="preserve"> {</w:t>
      </w:r>
      <w:r w:rsidRPr="0037543D">
        <w:rPr>
          <w:color w:val="auto"/>
        </w:rPr>
        <w:br/>
      </w:r>
      <w:r w:rsidRPr="0037543D">
        <w:rPr>
          <w:color w:val="auto"/>
        </w:rPr>
        <w:tab/>
      </w:r>
      <w:r>
        <w:rPr>
          <w:color w:val="auto"/>
        </w:rPr>
        <w:t xml:space="preserve">        </w:t>
      </w:r>
      <w:r w:rsidRPr="00045267">
        <w:rPr>
          <w:color w:val="auto"/>
          <w:u w:val="single"/>
        </w:rPr>
        <w:t>Write !,?20,$LI(myshirts,I)</w:t>
      </w:r>
      <w:r>
        <w:rPr>
          <w:color w:val="auto"/>
        </w:rPr>
        <w:br/>
      </w:r>
      <w:r>
        <w:rPr>
          <w:color w:val="auto"/>
        </w:rPr>
        <w:tab/>
        <w:t xml:space="preserve">    </w:t>
      </w:r>
      <w:r w:rsidRPr="0037543D">
        <w:rPr>
          <w:color w:val="auto"/>
        </w:rPr>
        <w:t>}</w:t>
      </w:r>
      <w:r w:rsidRPr="0037543D">
        <w:rPr>
          <w:color w:val="auto"/>
        </w:rPr>
        <w:br/>
        <w:t> </w:t>
      </w:r>
      <w:r w:rsidRPr="0037543D">
        <w:rPr>
          <w:color w:val="auto"/>
        </w:rPr>
        <w:tab/>
        <w:t>}</w:t>
      </w:r>
    </w:p>
    <w:p w:rsidR="00350D38" w:rsidRDefault="00350D38" w:rsidP="00B338C5">
      <w:pPr>
        <w:pStyle w:val="Code"/>
        <w:ind w:firstLine="0"/>
        <w:rPr>
          <w:color w:val="auto"/>
        </w:rPr>
      </w:pPr>
      <w:r w:rsidRPr="0037543D">
        <w:rPr>
          <w:color w:val="auto"/>
        </w:rPr>
        <w:tab/>
        <w:t>&amp;sql(FETCH MyCursor)</w:t>
      </w:r>
      <w:r w:rsidRPr="0037543D">
        <w:rPr>
          <w:color w:val="auto"/>
        </w:rPr>
        <w:br/>
        <w:t> }</w:t>
      </w:r>
      <w:r w:rsidRPr="0037543D">
        <w:rPr>
          <w:color w:val="auto"/>
        </w:rPr>
        <w:br/>
        <w:t> &amp;sql(CLOSE MyCursor)</w:t>
      </w:r>
      <w:r w:rsidRPr="0037543D">
        <w:rPr>
          <w:color w:val="auto"/>
        </w:rPr>
        <w:br/>
      </w: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Pr="0037543D" w:rsidRDefault="00350D38" w:rsidP="00B338C5">
      <w:pPr>
        <w:pStyle w:val="Code"/>
        <w:ind w:firstLine="0"/>
        <w:rPr>
          <w:b/>
          <w:color w:val="auto"/>
        </w:rPr>
      </w:pPr>
    </w:p>
    <w:p w:rsidR="00350D38" w:rsidRPr="0037543D" w:rsidRDefault="00350D38" w:rsidP="009C6846">
      <w:pPr>
        <w:pStyle w:val="CodeItalic"/>
      </w:pPr>
      <w:r w:rsidRPr="0037543D">
        <w:t>Name: Ally Sheedy</w:t>
      </w:r>
    </w:p>
    <w:p w:rsidR="00350D38" w:rsidRPr="0037543D" w:rsidRDefault="00350D38" w:rsidP="009C6846">
      <w:pPr>
        <w:pStyle w:val="CodeItalic"/>
      </w:pPr>
      <w:r w:rsidRPr="0037543D">
        <w:t>Name: Ann Margaret</w:t>
      </w:r>
    </w:p>
    <w:p w:rsidR="00350D38" w:rsidRPr="0037543D" w:rsidRDefault="00350D38" w:rsidP="009C6846">
      <w:pPr>
        <w:pStyle w:val="CodeItalic"/>
      </w:pPr>
      <w:r w:rsidRPr="0037543D">
        <w:t>Name: Carol Burnett</w:t>
      </w:r>
    </w:p>
    <w:p w:rsidR="00350D38" w:rsidRPr="0037543D" w:rsidRDefault="00350D38" w:rsidP="009C6846">
      <w:pPr>
        <w:pStyle w:val="CodeItalic"/>
      </w:pPr>
      <w:r w:rsidRPr="0037543D">
        <w:t>Name: Clint Eastwood</w:t>
      </w:r>
    </w:p>
    <w:p w:rsidR="00350D38" w:rsidRPr="0037543D" w:rsidRDefault="00350D38" w:rsidP="009C6846">
      <w:pPr>
        <w:pStyle w:val="CodeItalic"/>
      </w:pPr>
      <w:r w:rsidRPr="0037543D">
        <w:t>Name: Dean Martin</w:t>
      </w:r>
    </w:p>
    <w:p w:rsidR="00350D38" w:rsidRPr="0037543D" w:rsidRDefault="00350D38" w:rsidP="009C6846">
      <w:pPr>
        <w:pStyle w:val="CodeItalic"/>
      </w:pPr>
      <w:r w:rsidRPr="0037543D">
        <w:t>Name: Humphrey Bogart</w:t>
      </w:r>
    </w:p>
    <w:p w:rsidR="00350D38" w:rsidRPr="0037543D" w:rsidRDefault="00350D38" w:rsidP="009C6846">
      <w:pPr>
        <w:pStyle w:val="CodeItalic"/>
      </w:pPr>
      <w:r w:rsidRPr="0037543D">
        <w:t>Name: Jodie Foster</w:t>
      </w:r>
    </w:p>
    <w:p w:rsidR="00350D38" w:rsidRPr="0037543D" w:rsidRDefault="00350D38" w:rsidP="009C6846">
      <w:pPr>
        <w:pStyle w:val="CodeItalic"/>
      </w:pPr>
      <w:r w:rsidRPr="0037543D">
        <w:t>Name: John Wayne</w:t>
      </w:r>
    </w:p>
    <w:p w:rsidR="00350D38" w:rsidRPr="0037543D" w:rsidRDefault="00350D38" w:rsidP="009C6846">
      <w:pPr>
        <w:pStyle w:val="CodeItalic"/>
      </w:pPr>
      <w:r w:rsidRPr="0037543D">
        <w:t xml:space="preserve">                    BlueShirt</w:t>
      </w:r>
    </w:p>
    <w:p w:rsidR="00350D38" w:rsidRPr="0037543D" w:rsidRDefault="00350D38" w:rsidP="009C6846">
      <w:pPr>
        <w:pStyle w:val="CodeItalic"/>
      </w:pPr>
      <w:r w:rsidRPr="0037543D">
        <w:t xml:space="preserve">                    CyanShirt</w:t>
      </w:r>
    </w:p>
    <w:p w:rsidR="00350D38" w:rsidRPr="0037543D" w:rsidRDefault="00350D38" w:rsidP="009C6846">
      <w:pPr>
        <w:pStyle w:val="CodeItalic"/>
      </w:pPr>
      <w:r w:rsidRPr="0037543D">
        <w:t xml:space="preserve">                    RedShirt</w:t>
      </w:r>
    </w:p>
    <w:p w:rsidR="00350D38" w:rsidRPr="0037543D" w:rsidRDefault="00350D38" w:rsidP="009C6846">
      <w:pPr>
        <w:pStyle w:val="CodeItalic"/>
      </w:pPr>
      <w:r w:rsidRPr="0037543D">
        <w:t xml:space="preserve">                    WhiteShirt</w:t>
      </w:r>
    </w:p>
    <w:p w:rsidR="00350D38" w:rsidRPr="0037543D" w:rsidRDefault="00350D38" w:rsidP="009C6846">
      <w:pPr>
        <w:pStyle w:val="CodeItalic"/>
      </w:pPr>
      <w:r w:rsidRPr="0037543D">
        <w:t>Name: Johnny Depp</w:t>
      </w:r>
    </w:p>
    <w:p w:rsidR="00350D38" w:rsidRPr="0037543D" w:rsidRDefault="00350D38" w:rsidP="009C6846">
      <w:pPr>
        <w:pStyle w:val="CodeItalic"/>
      </w:pPr>
      <w:r w:rsidRPr="0037543D">
        <w:t>Name: Julie Andrews</w:t>
      </w:r>
    </w:p>
    <w:p w:rsidR="00350D38" w:rsidRPr="0037543D" w:rsidRDefault="00350D38" w:rsidP="009C6846">
      <w:pPr>
        <w:pStyle w:val="CodeItalic"/>
      </w:pPr>
      <w:r w:rsidRPr="0037543D">
        <w:t>Name: Katharine Hepburn</w:t>
      </w:r>
    </w:p>
    <w:p w:rsidR="00350D38" w:rsidRDefault="00350D38" w:rsidP="009C6846">
      <w:pPr>
        <w:pStyle w:val="CodeItalic"/>
      </w:pPr>
      <w:r w:rsidRPr="0037543D">
        <w:t>Name: Will Smith</w:t>
      </w:r>
    </w:p>
    <w:p w:rsidR="00350D38" w:rsidRPr="007F06B8" w:rsidRDefault="00350D38" w:rsidP="00B338C5">
      <w:pPr>
        <w:pStyle w:val="Code"/>
        <w:ind w:firstLine="0"/>
        <w:rPr>
          <w:color w:val="000000" w:themeColor="text1"/>
        </w:rPr>
      </w:pPr>
    </w:p>
    <w:p w:rsidR="00F84293" w:rsidRDefault="00F84293" w:rsidP="00B338C5">
      <w:pPr>
        <w:pStyle w:val="Heading3"/>
      </w:pPr>
    </w:p>
    <w:p w:rsidR="00350D38" w:rsidRDefault="00350D38" w:rsidP="00B338C5">
      <w:pPr>
        <w:pStyle w:val="Caption"/>
      </w:pPr>
      <w:bookmarkStart w:id="835" w:name="_Ref271030755"/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835"/>
      <w:r>
        <w:t xml:space="preserve"> Select MyShirts Data using Dynamic SQL</w:t>
      </w:r>
    </w:p>
    <w:p w:rsidR="00350D38" w:rsidRDefault="00350D38" w:rsidP="00B338C5">
      <w:pPr>
        <w:pStyle w:val="Code"/>
        <w:ind w:firstLine="0"/>
      </w:pPr>
      <w:r>
        <w:t> </w:t>
      </w: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</w:pPr>
    </w:p>
    <w:p w:rsidR="00350D38" w:rsidRDefault="00350D38" w:rsidP="00B338C5">
      <w:pPr>
        <w:pStyle w:val="Code"/>
        <w:ind w:firstLine="0"/>
        <w:rPr>
          <w:color w:val="auto"/>
        </w:rPr>
      </w:pPr>
      <w:r w:rsidRPr="008C281F">
        <w:rPr>
          <w:color w:val="auto"/>
        </w:rPr>
        <w:t> Set MyQuery="SELECT Name,MyShirts FROM MyPackage.Actor"</w:t>
      </w:r>
      <w:r w:rsidRPr="008C281F">
        <w:rPr>
          <w:color w:val="auto"/>
        </w:rPr>
        <w:tab/>
        <w:t>;Define the Query</w:t>
      </w:r>
    </w:p>
    <w:p w:rsidR="00350D38" w:rsidRPr="008C281F" w:rsidRDefault="00350D38" w:rsidP="00B338C5">
      <w:pPr>
        <w:pStyle w:val="Code"/>
        <w:ind w:firstLine="0"/>
        <w:rPr>
          <w:color w:val="auto"/>
        </w:rPr>
      </w:pPr>
      <w:r w:rsidRPr="008C281F">
        <w:rPr>
          <w:color w:val="auto"/>
        </w:rPr>
        <w:t xml:space="preserve"> Set MyQuery=MyQuery_" </w:t>
      </w:r>
      <w:r w:rsidRPr="008C281F">
        <w:rPr>
          <w:color w:val="auto"/>
          <w:u w:val="single"/>
        </w:rPr>
        <w:t>WHERE FOR SOME %ELEMENT(MyShirts) (%Value='BlueShirt')"</w:t>
      </w:r>
      <w:r w:rsidRPr="008C281F">
        <w:rPr>
          <w:color w:val="auto"/>
        </w:rPr>
        <w:br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br/>
        <w:t> Set ResultSet=##class(%ResultSet).%New("%DynamicQuery:SQL")</w:t>
      </w:r>
      <w:r w:rsidRPr="008C281F">
        <w:rPr>
          <w:color w:val="auto"/>
        </w:rPr>
        <w:br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>
        <w:rPr>
          <w:color w:val="auto"/>
        </w:rPr>
        <w:tab/>
      </w:r>
      <w:r w:rsidRPr="008C281F">
        <w:rPr>
          <w:color w:val="auto"/>
        </w:rPr>
        <w:t>;Create a new Instance of %ResultSet</w:t>
      </w:r>
      <w:r w:rsidRPr="008C281F">
        <w:rPr>
          <w:color w:val="auto"/>
        </w:rPr>
        <w:br/>
      </w:r>
      <w:r w:rsidRPr="008C281F">
        <w:rPr>
          <w:color w:val="auto"/>
        </w:rPr>
        <w:br/>
        <w:t> Set Status</w:t>
      </w:r>
      <w:r>
        <w:rPr>
          <w:color w:val="auto"/>
        </w:rPr>
        <w:t xml:space="preserve">=ResultSet.Prepare(MyQuery) </w:t>
      </w:r>
      <w:r>
        <w:rPr>
          <w:color w:val="auto"/>
        </w:rPr>
        <w:tab/>
      </w:r>
      <w:r>
        <w:rPr>
          <w:color w:val="auto"/>
        </w:rPr>
        <w:tab/>
      </w:r>
      <w:r w:rsidRPr="008C281F">
        <w:rPr>
          <w:color w:val="auto"/>
        </w:rPr>
        <w:t>;Prepare the Query</w:t>
      </w:r>
      <w:r w:rsidRPr="008C281F">
        <w:rPr>
          <w:color w:val="auto"/>
        </w:rPr>
        <w:br/>
        <w:t> If Status'=1 Write "Status'=1, return from Prepare Statement" Quit</w:t>
      </w:r>
      <w:r w:rsidRPr="008C281F">
        <w:rPr>
          <w:color w:val="auto"/>
        </w:rPr>
        <w:br/>
      </w:r>
      <w:r w:rsidRPr="008C281F">
        <w:rPr>
          <w:color w:val="auto"/>
        </w:rPr>
        <w:br/>
        <w:t> Set </w:t>
      </w:r>
      <w:r>
        <w:rPr>
          <w:color w:val="auto"/>
        </w:rPr>
        <w:t xml:space="preserve">Status=ResultSet.Execute()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8C281F">
        <w:rPr>
          <w:color w:val="auto"/>
        </w:rPr>
        <w:t>;Execute the Query</w:t>
      </w:r>
      <w:r w:rsidRPr="008C281F">
        <w:rPr>
          <w:color w:val="auto"/>
        </w:rPr>
        <w:br/>
        <w:t> If Status'=1 Write "Status'=1, return from Execute Statement" Quit</w:t>
      </w:r>
      <w:r>
        <w:rPr>
          <w:color w:val="auto"/>
        </w:rPr>
        <w:br/>
      </w:r>
      <w:r>
        <w:rPr>
          <w:color w:val="auto"/>
        </w:rPr>
        <w:br/>
        <w:t> While ResultSet.Next()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8C281F">
        <w:rPr>
          <w:color w:val="auto"/>
        </w:rPr>
        <w:t>;Process the Query results</w:t>
      </w:r>
      <w:r w:rsidRPr="008C281F">
        <w:rPr>
          <w:color w:val="auto"/>
        </w:rPr>
        <w:br/>
        <w:t>     Write !,ResultSet.Data("Name")</w:t>
      </w:r>
      <w:r w:rsidRPr="008C281F">
        <w:rPr>
          <w:color w:val="auto"/>
        </w:rPr>
        <w:br/>
        <w:t>     Set myshirts=ResultSet.Data("MyShi</w:t>
      </w:r>
      <w:r>
        <w:rPr>
          <w:color w:val="auto"/>
        </w:rPr>
        <w:t>rts")</w:t>
      </w:r>
      <w:r>
        <w:rPr>
          <w:color w:val="auto"/>
        </w:rPr>
        <w:br/>
        <w:t>     If myshirts'="" {</w:t>
      </w:r>
      <w:r>
        <w:rPr>
          <w:color w:val="auto"/>
        </w:rPr>
        <w:br/>
      </w:r>
      <w:r>
        <w:rPr>
          <w:color w:val="auto"/>
        </w:rPr>
        <w:tab/>
        <w:t>      For I=1:1:$LL(myshirts) {</w:t>
      </w:r>
      <w:r>
        <w:rPr>
          <w:color w:val="auto"/>
        </w:rPr>
        <w:br/>
      </w:r>
      <w:r>
        <w:rPr>
          <w:color w:val="auto"/>
        </w:rPr>
        <w:tab/>
        <w:t xml:space="preserve">          </w:t>
      </w:r>
      <w:r w:rsidRPr="008C281F">
        <w:rPr>
          <w:color w:val="auto"/>
        </w:rPr>
        <w:t>Write !,?15,$LI(myshirts,</w:t>
      </w:r>
      <w:r>
        <w:rPr>
          <w:color w:val="auto"/>
        </w:rPr>
        <w:t>I)</w:t>
      </w:r>
      <w:r>
        <w:rPr>
          <w:color w:val="auto"/>
        </w:rPr>
        <w:br/>
      </w:r>
      <w:r>
        <w:rPr>
          <w:color w:val="auto"/>
        </w:rPr>
        <w:tab/>
        <w:t xml:space="preserve">      </w:t>
      </w:r>
      <w:r w:rsidRPr="008C281F">
        <w:rPr>
          <w:color w:val="auto"/>
        </w:rPr>
        <w:t>}</w:t>
      </w:r>
      <w:r w:rsidRPr="008C281F">
        <w:rPr>
          <w:color w:val="auto"/>
        </w:rPr>
        <w:br/>
        <w:t>     }</w:t>
      </w:r>
      <w:r w:rsidRPr="008C281F">
        <w:rPr>
          <w:color w:val="auto"/>
        </w:rPr>
        <w:br/>
        <w:t>  }</w:t>
      </w:r>
    </w:p>
    <w:p w:rsidR="00350D38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 Set SC=ResultSet.Close() </w:t>
      </w:r>
      <w:r>
        <w:rPr>
          <w:color w:val="auto"/>
        </w:rPr>
        <w:tab/>
      </w:r>
      <w:r>
        <w:rPr>
          <w:color w:val="auto"/>
        </w:rPr>
        <w:tab/>
      </w:r>
      <w:r w:rsidRPr="008C281F">
        <w:rPr>
          <w:color w:val="auto"/>
        </w:rPr>
        <w:tab/>
        <w:t>;Close the Query</w:t>
      </w:r>
    </w:p>
    <w:p w:rsidR="00350D38" w:rsidRDefault="00350D38" w:rsidP="00B338C5">
      <w:pPr>
        <w:pStyle w:val="Code"/>
        <w:ind w:firstLine="0"/>
        <w:rPr>
          <w:b/>
          <w:color w:val="auto"/>
        </w:rPr>
      </w:pP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Pr="008C281F" w:rsidRDefault="00350D38" w:rsidP="00B338C5">
      <w:pPr>
        <w:pStyle w:val="Code"/>
        <w:ind w:firstLine="0"/>
        <w:rPr>
          <w:b/>
          <w:color w:val="auto"/>
        </w:rPr>
      </w:pPr>
    </w:p>
    <w:p w:rsidR="00350D38" w:rsidRPr="008C281F" w:rsidRDefault="00350D38" w:rsidP="009C6846">
      <w:pPr>
        <w:pStyle w:val="CodeItalic"/>
      </w:pPr>
      <w:r w:rsidRPr="008C281F">
        <w:t>John Wayne</w:t>
      </w:r>
    </w:p>
    <w:p w:rsidR="00350D38" w:rsidRPr="008C281F" w:rsidRDefault="00350D38" w:rsidP="009C6846">
      <w:pPr>
        <w:pStyle w:val="CodeItalic"/>
      </w:pPr>
      <w:r w:rsidRPr="008C281F">
        <w:t xml:space="preserve">               BlueShirt</w:t>
      </w:r>
    </w:p>
    <w:p w:rsidR="00350D38" w:rsidRPr="008C281F" w:rsidRDefault="00350D38" w:rsidP="009C6846">
      <w:pPr>
        <w:pStyle w:val="CodeItalic"/>
      </w:pPr>
      <w:r w:rsidRPr="008C281F">
        <w:t xml:space="preserve">               CyanShirt</w:t>
      </w:r>
    </w:p>
    <w:p w:rsidR="00350D38" w:rsidRPr="008C281F" w:rsidRDefault="00350D38" w:rsidP="009C6846">
      <w:pPr>
        <w:pStyle w:val="CodeItalic"/>
      </w:pPr>
      <w:r w:rsidRPr="008C281F">
        <w:t xml:space="preserve">               RedShirt</w:t>
      </w:r>
    </w:p>
    <w:p w:rsidR="00350D38" w:rsidRPr="008C281F" w:rsidRDefault="00350D38" w:rsidP="009C6846">
      <w:pPr>
        <w:pStyle w:val="CodeItalic"/>
      </w:pPr>
      <w:r w:rsidRPr="008C281F">
        <w:t xml:space="preserve">               WhiteShirt</w:t>
      </w:r>
    </w:p>
    <w:p w:rsidR="00350D38" w:rsidRPr="009C0361" w:rsidRDefault="00350D38" w:rsidP="009C6846">
      <w:pPr>
        <w:pStyle w:val="CodeItalic"/>
      </w:pPr>
    </w:p>
    <w:p w:rsidR="00F84293" w:rsidRDefault="00F84293" w:rsidP="00B338C5">
      <w:pPr>
        <w:pStyle w:val="Caption"/>
      </w:pPr>
    </w:p>
    <w:p w:rsidR="00350D38" w:rsidRDefault="00350D38" w:rsidP="00B338C5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25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r>
        <w:t xml:space="preserve"> Display MyShirts Data using Dynamic SQL</w:t>
      </w:r>
    </w:p>
    <w:p w:rsidR="00350D38" w:rsidRDefault="00350D38" w:rsidP="00B338C5">
      <w:pPr>
        <w:pStyle w:val="Code"/>
        <w:ind w:firstLine="0"/>
      </w:pPr>
      <w:r>
        <w:t> </w:t>
      </w:r>
      <w:r w:rsidR="007E7A39">
        <w:tab/>
      </w:r>
      <w:r w:rsidR="007E7A39">
        <w:tab/>
      </w:r>
      <w:r w:rsidR="007E7A39">
        <w:tab/>
      </w:r>
      <w:r w:rsidR="007E7A39">
        <w:tab/>
      </w:r>
      <w:r w:rsidR="007E7A39">
        <w:tab/>
      </w:r>
      <w:r w:rsidR="007E7A39">
        <w:tab/>
      </w:r>
      <w:r w:rsidR="007E7A39">
        <w:tab/>
      </w:r>
      <w:r w:rsidR="007E7A39">
        <w:tab/>
      </w:r>
      <w:r w:rsidR="007E7A39">
        <w:tab/>
      </w:r>
      <w:r w:rsidR="007E7A39">
        <w:tab/>
      </w:r>
      <w:r w:rsidR="007E7A39">
        <w:tab/>
      </w:r>
      <w:r w:rsidR="007E7A39">
        <w:tab/>
      </w: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MyShirts</w:t>
      </w:r>
      <w:r w:rsidRPr="003513B0">
        <w:rPr>
          <w:color w:val="auto"/>
        </w:rPr>
        <w:t xml:space="preserve"> Property is defined as a </w:t>
      </w:r>
      <w:r>
        <w:rPr>
          <w:color w:val="auto"/>
        </w:rPr>
        <w:t>Collection List of Data Types</w:t>
      </w: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350D38" w:rsidRDefault="00350D38" w:rsidP="00B338C5">
      <w:pPr>
        <w:pStyle w:val="Code"/>
        <w:ind w:firstLine="0"/>
      </w:pPr>
    </w:p>
    <w:p w:rsidR="00350D38" w:rsidRPr="008C281F" w:rsidRDefault="00350D38" w:rsidP="00B338C5">
      <w:pPr>
        <w:pStyle w:val="Code"/>
        <w:ind w:firstLine="0"/>
        <w:rPr>
          <w:color w:val="auto"/>
        </w:rPr>
      </w:pPr>
      <w:r w:rsidRPr="008C281F">
        <w:rPr>
          <w:color w:val="auto"/>
        </w:rPr>
        <w:t> Set MyQuery="SELECT Name,MyShirts FROM MyPackage.Actor"</w:t>
      </w:r>
      <w:r w:rsidRPr="008C281F">
        <w:rPr>
          <w:color w:val="auto"/>
        </w:rPr>
        <w:tab/>
        <w:t>;Define the Query</w:t>
      </w:r>
      <w:r w:rsidRPr="008C281F">
        <w:rPr>
          <w:color w:val="auto"/>
        </w:rPr>
        <w:br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br/>
        <w:t> Set ResultSet=##class(%ResultSet).%New("%DynamicQuery:SQL")</w:t>
      </w:r>
      <w:r w:rsidRPr="008C281F">
        <w:rPr>
          <w:color w:val="auto"/>
        </w:rPr>
        <w:br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 w:rsidRPr="008C281F">
        <w:rPr>
          <w:color w:val="auto"/>
        </w:rPr>
        <w:tab/>
      </w:r>
      <w:r>
        <w:rPr>
          <w:color w:val="auto"/>
        </w:rPr>
        <w:tab/>
      </w:r>
      <w:r w:rsidRPr="008C281F">
        <w:rPr>
          <w:color w:val="auto"/>
        </w:rPr>
        <w:t>;Create a new Instance of %ResultSet</w:t>
      </w:r>
      <w:r w:rsidRPr="008C281F">
        <w:rPr>
          <w:color w:val="auto"/>
        </w:rPr>
        <w:br/>
      </w:r>
      <w:r w:rsidRPr="008C281F">
        <w:rPr>
          <w:color w:val="auto"/>
        </w:rPr>
        <w:br/>
        <w:t> Set Status</w:t>
      </w:r>
      <w:r>
        <w:rPr>
          <w:color w:val="auto"/>
        </w:rPr>
        <w:t xml:space="preserve">=ResultSet.Prepare(MyQuery) </w:t>
      </w:r>
      <w:r>
        <w:rPr>
          <w:color w:val="auto"/>
        </w:rPr>
        <w:tab/>
      </w:r>
      <w:r>
        <w:rPr>
          <w:color w:val="auto"/>
        </w:rPr>
        <w:tab/>
      </w:r>
      <w:r w:rsidRPr="008C281F">
        <w:rPr>
          <w:color w:val="auto"/>
        </w:rPr>
        <w:t>;Prepare the Query</w:t>
      </w:r>
      <w:r w:rsidRPr="008C281F">
        <w:rPr>
          <w:color w:val="auto"/>
        </w:rPr>
        <w:br/>
        <w:t> If Status'=1 Write "Status'=1, return from Prepare Statement" Quit</w:t>
      </w:r>
      <w:r w:rsidRPr="008C281F">
        <w:rPr>
          <w:color w:val="auto"/>
        </w:rPr>
        <w:br/>
      </w:r>
      <w:r w:rsidRPr="008C281F">
        <w:rPr>
          <w:color w:val="auto"/>
        </w:rPr>
        <w:br/>
        <w:t> Set </w:t>
      </w:r>
      <w:r>
        <w:rPr>
          <w:color w:val="auto"/>
        </w:rPr>
        <w:t xml:space="preserve">Status=ResultSet.Execute()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8C281F">
        <w:rPr>
          <w:color w:val="auto"/>
        </w:rPr>
        <w:t>;Execute the Query</w:t>
      </w:r>
      <w:r w:rsidRPr="008C281F">
        <w:rPr>
          <w:color w:val="auto"/>
        </w:rPr>
        <w:br/>
        <w:t> If Status'=1 Write "Status'=1, return from Execute Statement" Quit</w:t>
      </w:r>
      <w:r>
        <w:rPr>
          <w:color w:val="auto"/>
        </w:rPr>
        <w:br/>
      </w:r>
      <w:r>
        <w:rPr>
          <w:color w:val="auto"/>
        </w:rPr>
        <w:br/>
        <w:t> While ResultSet.Next()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;Process the Query results</w:t>
      </w:r>
      <w:r>
        <w:rPr>
          <w:color w:val="auto"/>
        </w:rPr>
        <w:br/>
        <w:t xml:space="preserve">     </w:t>
      </w:r>
      <w:r w:rsidRPr="008C281F">
        <w:rPr>
          <w:color w:val="auto"/>
        </w:rPr>
        <w:t>Write !,ResultSet.Data("Name")</w:t>
      </w:r>
      <w:r w:rsidRPr="008C281F">
        <w:rPr>
          <w:color w:val="auto"/>
        </w:rPr>
        <w:br/>
        <w:t>     Set myshirts=ResultSet.Data("MyShi</w:t>
      </w:r>
      <w:r>
        <w:rPr>
          <w:color w:val="auto"/>
        </w:rPr>
        <w:t>rts")</w:t>
      </w:r>
      <w:r>
        <w:rPr>
          <w:color w:val="auto"/>
        </w:rPr>
        <w:br/>
        <w:t>     If myshirts'="" {</w:t>
      </w:r>
      <w:r>
        <w:rPr>
          <w:color w:val="auto"/>
        </w:rPr>
        <w:br/>
      </w:r>
      <w:r>
        <w:rPr>
          <w:color w:val="auto"/>
        </w:rPr>
        <w:tab/>
        <w:t>      For I=1:1:$LL(myshirts) {</w:t>
      </w:r>
      <w:r>
        <w:rPr>
          <w:color w:val="auto"/>
        </w:rPr>
        <w:br/>
      </w:r>
      <w:r>
        <w:rPr>
          <w:color w:val="auto"/>
        </w:rPr>
        <w:tab/>
        <w:t xml:space="preserve">          </w:t>
      </w:r>
      <w:r w:rsidRPr="008C281F">
        <w:rPr>
          <w:color w:val="auto"/>
        </w:rPr>
        <w:t>Write !</w:t>
      </w:r>
      <w:r>
        <w:rPr>
          <w:color w:val="auto"/>
        </w:rPr>
        <w:t>,?15,$LI(myshirts,I)</w:t>
      </w:r>
      <w:r>
        <w:rPr>
          <w:color w:val="auto"/>
        </w:rPr>
        <w:br/>
      </w:r>
      <w:r>
        <w:rPr>
          <w:color w:val="auto"/>
        </w:rPr>
        <w:tab/>
        <w:t xml:space="preserve">      </w:t>
      </w:r>
      <w:r w:rsidRPr="008C281F">
        <w:rPr>
          <w:color w:val="auto"/>
        </w:rPr>
        <w:t>}</w:t>
      </w:r>
      <w:r w:rsidRPr="008C281F">
        <w:rPr>
          <w:color w:val="auto"/>
        </w:rPr>
        <w:br/>
        <w:t>     }</w:t>
      </w:r>
      <w:r w:rsidRPr="008C281F">
        <w:rPr>
          <w:color w:val="auto"/>
        </w:rPr>
        <w:br/>
        <w:t>  }</w:t>
      </w:r>
    </w:p>
    <w:p w:rsidR="00350D38" w:rsidRPr="008C281F" w:rsidRDefault="00350D38" w:rsidP="00B338C5">
      <w:pPr>
        <w:pStyle w:val="Code"/>
        <w:ind w:firstLine="0"/>
        <w:rPr>
          <w:color w:val="auto"/>
        </w:rPr>
      </w:pPr>
      <w:r>
        <w:rPr>
          <w:color w:val="auto"/>
        </w:rPr>
        <w:t xml:space="preserve"> Set SC=ResultSet.Close()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8C281F">
        <w:rPr>
          <w:color w:val="auto"/>
        </w:rPr>
        <w:t>;Close the Query</w:t>
      </w:r>
    </w:p>
    <w:p w:rsidR="00350D38" w:rsidRDefault="00350D38" w:rsidP="00B338C5">
      <w:pPr>
        <w:pStyle w:val="Code"/>
        <w:ind w:firstLine="0"/>
        <w:rPr>
          <w:b/>
          <w:color w:val="auto"/>
        </w:rPr>
      </w:pPr>
    </w:p>
    <w:p w:rsidR="00350D38" w:rsidRDefault="00350D38" w:rsidP="00466C9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350D38" w:rsidRPr="008C281F" w:rsidRDefault="00350D38" w:rsidP="00B338C5">
      <w:pPr>
        <w:pStyle w:val="Code"/>
        <w:ind w:firstLine="0"/>
        <w:rPr>
          <w:b/>
          <w:color w:val="auto"/>
        </w:rPr>
      </w:pPr>
    </w:p>
    <w:p w:rsidR="00350D38" w:rsidRPr="008C281F" w:rsidRDefault="00350D38" w:rsidP="009C6846">
      <w:pPr>
        <w:pStyle w:val="CodeItalic"/>
      </w:pPr>
      <w:r w:rsidRPr="008C281F">
        <w:t>John Wayne</w:t>
      </w:r>
    </w:p>
    <w:p w:rsidR="00350D38" w:rsidRPr="008C281F" w:rsidRDefault="00350D38" w:rsidP="009C6846">
      <w:pPr>
        <w:pStyle w:val="CodeItalic"/>
      </w:pPr>
      <w:r w:rsidRPr="008C281F">
        <w:t xml:space="preserve">               BlueShirt</w:t>
      </w:r>
    </w:p>
    <w:p w:rsidR="00350D38" w:rsidRPr="008C281F" w:rsidRDefault="00350D38" w:rsidP="009C6846">
      <w:pPr>
        <w:pStyle w:val="CodeItalic"/>
      </w:pPr>
      <w:r w:rsidRPr="008C281F">
        <w:t xml:space="preserve">               CyanShirt</w:t>
      </w:r>
    </w:p>
    <w:p w:rsidR="00350D38" w:rsidRPr="008C281F" w:rsidRDefault="00350D38" w:rsidP="009C6846">
      <w:pPr>
        <w:pStyle w:val="CodeItalic"/>
      </w:pPr>
      <w:r w:rsidRPr="008C281F">
        <w:t xml:space="preserve">               RedShirt</w:t>
      </w:r>
    </w:p>
    <w:p w:rsidR="00350D38" w:rsidRPr="008C281F" w:rsidRDefault="00350D38" w:rsidP="009C6846">
      <w:pPr>
        <w:pStyle w:val="CodeItalic"/>
      </w:pPr>
      <w:r w:rsidRPr="008C281F">
        <w:t xml:space="preserve">               WhiteShirt</w:t>
      </w:r>
    </w:p>
    <w:p w:rsidR="00350D38" w:rsidRPr="008C281F" w:rsidRDefault="00350D38" w:rsidP="009C6846">
      <w:pPr>
        <w:pStyle w:val="CodeItalic"/>
      </w:pPr>
      <w:r w:rsidRPr="008C281F">
        <w:t>Jodie Foster</w:t>
      </w:r>
    </w:p>
    <w:p w:rsidR="00350D38" w:rsidRPr="008C281F" w:rsidRDefault="00350D38" w:rsidP="009C6846">
      <w:pPr>
        <w:pStyle w:val="CodeItalic"/>
      </w:pPr>
      <w:r w:rsidRPr="008C281F">
        <w:t>Clint Eastwood</w:t>
      </w:r>
    </w:p>
    <w:p w:rsidR="00350D38" w:rsidRPr="008C281F" w:rsidRDefault="00350D38" w:rsidP="009C6846">
      <w:pPr>
        <w:pStyle w:val="CodeItalic"/>
      </w:pPr>
      <w:r w:rsidRPr="008C281F">
        <w:t>Julie Andrews</w:t>
      </w:r>
    </w:p>
    <w:p w:rsidR="00350D38" w:rsidRPr="008C281F" w:rsidRDefault="00350D38" w:rsidP="009C6846">
      <w:pPr>
        <w:pStyle w:val="CodeItalic"/>
      </w:pPr>
      <w:r w:rsidRPr="008C281F">
        <w:t>Johnny Depp</w:t>
      </w:r>
    </w:p>
    <w:p w:rsidR="00350D38" w:rsidRPr="008C281F" w:rsidRDefault="00350D38" w:rsidP="009C6846">
      <w:pPr>
        <w:pStyle w:val="CodeItalic"/>
      </w:pPr>
      <w:r w:rsidRPr="008C281F">
        <w:t>Carol Burnett</w:t>
      </w:r>
    </w:p>
    <w:p w:rsidR="00350D38" w:rsidRPr="008C281F" w:rsidRDefault="00350D38" w:rsidP="009C6846">
      <w:pPr>
        <w:pStyle w:val="CodeItalic"/>
      </w:pPr>
      <w:r w:rsidRPr="008C281F">
        <w:t>Will Smith</w:t>
      </w:r>
    </w:p>
    <w:p w:rsidR="00350D38" w:rsidRPr="008C281F" w:rsidRDefault="00350D38" w:rsidP="009C6846">
      <w:pPr>
        <w:pStyle w:val="CodeItalic"/>
      </w:pPr>
      <w:r w:rsidRPr="008C281F">
        <w:t>Ann Margaret</w:t>
      </w:r>
    </w:p>
    <w:p w:rsidR="00350D38" w:rsidRPr="008C281F" w:rsidRDefault="00350D38" w:rsidP="009C6846">
      <w:pPr>
        <w:pStyle w:val="CodeItalic"/>
      </w:pPr>
      <w:r w:rsidRPr="008C281F">
        <w:t>Dean Martin</w:t>
      </w:r>
    </w:p>
    <w:p w:rsidR="00350D38" w:rsidRPr="008C281F" w:rsidRDefault="00350D38" w:rsidP="009C6846">
      <w:pPr>
        <w:pStyle w:val="CodeItalic"/>
      </w:pPr>
      <w:r w:rsidRPr="008C281F">
        <w:t>Ally Sheedy</w:t>
      </w:r>
    </w:p>
    <w:p w:rsidR="00350D38" w:rsidRPr="008C281F" w:rsidRDefault="00350D38" w:rsidP="009C6846">
      <w:pPr>
        <w:pStyle w:val="CodeItalic"/>
      </w:pPr>
      <w:r w:rsidRPr="008C281F">
        <w:t>Humphrey Bogart</w:t>
      </w:r>
    </w:p>
    <w:p w:rsidR="00350D38" w:rsidRDefault="00350D38" w:rsidP="009C6846">
      <w:pPr>
        <w:pStyle w:val="CodeItalic"/>
      </w:pPr>
      <w:r w:rsidRPr="008C281F">
        <w:t>Katharine Hepburn</w:t>
      </w:r>
    </w:p>
    <w:p w:rsidR="00350D38" w:rsidRPr="009C0361" w:rsidRDefault="00350D38" w:rsidP="00B338C5">
      <w:pPr>
        <w:pStyle w:val="Code"/>
        <w:ind w:firstLine="0"/>
        <w:rPr>
          <w:b/>
          <w:color w:val="FF0000"/>
        </w:rPr>
      </w:pPr>
    </w:p>
    <w:p w:rsidR="00F84293" w:rsidRDefault="00F84293">
      <w:pPr>
        <w:spacing w:after="0" w:line="240" w:lineRule="auto"/>
        <w:ind w:firstLine="0"/>
      </w:pPr>
      <w:r>
        <w:br w:type="page"/>
      </w:r>
    </w:p>
    <w:p w:rsidR="003A3813" w:rsidRPr="003E767D" w:rsidRDefault="003A3813" w:rsidP="003E767D">
      <w:pPr>
        <w:pStyle w:val="Heading1"/>
        <w:jc w:val="center"/>
        <w:rPr>
          <w:sz w:val="52"/>
          <w:szCs w:val="52"/>
        </w:rPr>
      </w:pPr>
      <w:bookmarkStart w:id="836" w:name="_Toc323692482"/>
      <w:r w:rsidRPr="003E767D">
        <w:rPr>
          <w:sz w:val="52"/>
          <w:szCs w:val="52"/>
        </w:rPr>
        <w:t>Class &amp; Object Properties - Collection Array of Data Types</w:t>
      </w:r>
      <w:bookmarkEnd w:id="836"/>
    </w:p>
    <w:p w:rsidR="003A3813" w:rsidRDefault="003A3813" w:rsidP="008A4826">
      <w:pPr>
        <w:pStyle w:val="Caption"/>
        <w:keepNext/>
      </w:pPr>
      <w:bookmarkStart w:id="837" w:name="_Ref271447343"/>
      <w:r>
        <w:t xml:space="preserve">Table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bookmarkEnd w:id="837"/>
      <w:r>
        <w:t xml:space="preserve"> A Collection List of Shirts</w:t>
      </w:r>
    </w:p>
    <w:tbl>
      <w:tblPr>
        <w:tblStyle w:val="TableGrid"/>
        <w:tblW w:w="0" w:type="auto"/>
        <w:jc w:val="center"/>
        <w:tblInd w:w="468" w:type="dxa"/>
        <w:tblLook w:val="04A0" w:firstRow="1" w:lastRow="0" w:firstColumn="1" w:lastColumn="0" w:noHBand="0" w:noVBand="1"/>
      </w:tblPr>
      <w:tblGrid>
        <w:gridCol w:w="2724"/>
        <w:gridCol w:w="3192"/>
      </w:tblGrid>
      <w:tr w:rsidR="003A3813" w:rsidTr="003A3813">
        <w:trPr>
          <w:jc w:val="center"/>
        </w:trPr>
        <w:tc>
          <w:tcPr>
            <w:tcW w:w="2724" w:type="dxa"/>
            <w:shd w:val="clear" w:color="auto" w:fill="D9D9D9" w:themeFill="background1" w:themeFillShade="D9"/>
          </w:tcPr>
          <w:p w:rsidR="003A3813" w:rsidRDefault="003A3813" w:rsidP="008A4826">
            <w:pPr>
              <w:keepNext/>
              <w:ind w:firstLine="0"/>
              <w:jc w:val="center"/>
            </w:pPr>
            <w:r>
              <w:t>Slot Number</w:t>
            </w:r>
          </w:p>
        </w:tc>
        <w:tc>
          <w:tcPr>
            <w:tcW w:w="3192" w:type="dxa"/>
            <w:shd w:val="clear" w:color="auto" w:fill="D9D9D9" w:themeFill="background1" w:themeFillShade="D9"/>
          </w:tcPr>
          <w:p w:rsidR="003A3813" w:rsidRDefault="003A3813" w:rsidP="008A4826">
            <w:pPr>
              <w:keepNext/>
              <w:ind w:firstLine="0"/>
              <w:jc w:val="center"/>
            </w:pPr>
            <w:r>
              <w:t>Value</w:t>
            </w:r>
          </w:p>
        </w:tc>
      </w:tr>
      <w:tr w:rsidR="003A3813" w:rsidTr="003A3813">
        <w:trPr>
          <w:jc w:val="center"/>
        </w:trPr>
        <w:tc>
          <w:tcPr>
            <w:tcW w:w="2724" w:type="dxa"/>
          </w:tcPr>
          <w:p w:rsidR="003A3813" w:rsidRDefault="003A3813" w:rsidP="003A3813">
            <w:pPr>
              <w:ind w:firstLine="0"/>
              <w:jc w:val="center"/>
            </w:pPr>
            <w:r>
              <w:t>1</w:t>
            </w:r>
          </w:p>
        </w:tc>
        <w:tc>
          <w:tcPr>
            <w:tcW w:w="3192" w:type="dxa"/>
          </w:tcPr>
          <w:p w:rsidR="003A3813" w:rsidRDefault="003A3813" w:rsidP="003A3813">
            <w:pPr>
              <w:ind w:firstLine="0"/>
              <w:jc w:val="center"/>
            </w:pPr>
            <w:r>
              <w:t>RedShirt</w:t>
            </w:r>
          </w:p>
        </w:tc>
      </w:tr>
      <w:tr w:rsidR="003A3813" w:rsidTr="003A3813">
        <w:trPr>
          <w:jc w:val="center"/>
        </w:trPr>
        <w:tc>
          <w:tcPr>
            <w:tcW w:w="2724" w:type="dxa"/>
          </w:tcPr>
          <w:p w:rsidR="003A3813" w:rsidRDefault="003A3813" w:rsidP="003A3813">
            <w:pPr>
              <w:ind w:firstLine="0"/>
              <w:jc w:val="center"/>
            </w:pPr>
            <w:r>
              <w:t>2</w:t>
            </w:r>
          </w:p>
        </w:tc>
        <w:tc>
          <w:tcPr>
            <w:tcW w:w="3192" w:type="dxa"/>
          </w:tcPr>
          <w:p w:rsidR="003A3813" w:rsidRDefault="003A3813" w:rsidP="003A3813">
            <w:pPr>
              <w:ind w:firstLine="0"/>
              <w:jc w:val="center"/>
            </w:pPr>
            <w:r>
              <w:t>WhiteShirt</w:t>
            </w:r>
          </w:p>
        </w:tc>
      </w:tr>
      <w:tr w:rsidR="003A3813" w:rsidTr="003A3813">
        <w:trPr>
          <w:jc w:val="center"/>
        </w:trPr>
        <w:tc>
          <w:tcPr>
            <w:tcW w:w="2724" w:type="dxa"/>
          </w:tcPr>
          <w:p w:rsidR="003A3813" w:rsidRDefault="003A3813" w:rsidP="003A3813">
            <w:pPr>
              <w:ind w:firstLine="0"/>
              <w:jc w:val="center"/>
            </w:pPr>
            <w:r>
              <w:t>3</w:t>
            </w:r>
          </w:p>
        </w:tc>
        <w:tc>
          <w:tcPr>
            <w:tcW w:w="3192" w:type="dxa"/>
          </w:tcPr>
          <w:p w:rsidR="003A3813" w:rsidRDefault="003A3813" w:rsidP="003A3813">
            <w:pPr>
              <w:ind w:firstLine="0"/>
              <w:jc w:val="center"/>
            </w:pPr>
            <w:r>
              <w:t>BlueShirt</w:t>
            </w:r>
          </w:p>
        </w:tc>
      </w:tr>
    </w:tbl>
    <w:p w:rsidR="003A3813" w:rsidRDefault="003A3813" w:rsidP="003A3813"/>
    <w:p w:rsidR="003A3813" w:rsidRDefault="003A3813" w:rsidP="003A3813">
      <w:pPr>
        <w:pStyle w:val="Caption"/>
      </w:pPr>
      <w:bookmarkStart w:id="838" w:name="_Ref271447367"/>
      <w:bookmarkStart w:id="839" w:name="_Ref313105695"/>
      <w:r>
        <w:t xml:space="preserve">Table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bookmarkEnd w:id="838"/>
      <w:bookmarkEnd w:id="839"/>
      <w:r>
        <w:t xml:space="preserve"> A Collection Array of Hats</w:t>
      </w:r>
    </w:p>
    <w:tbl>
      <w:tblPr>
        <w:tblStyle w:val="TableGrid"/>
        <w:tblW w:w="0" w:type="auto"/>
        <w:jc w:val="center"/>
        <w:tblInd w:w="468" w:type="dxa"/>
        <w:tblLook w:val="04A0" w:firstRow="1" w:lastRow="0" w:firstColumn="1" w:lastColumn="0" w:noHBand="0" w:noVBand="1"/>
      </w:tblPr>
      <w:tblGrid>
        <w:gridCol w:w="2724"/>
        <w:gridCol w:w="3192"/>
      </w:tblGrid>
      <w:tr w:rsidR="003A3813" w:rsidTr="003A3813">
        <w:trPr>
          <w:jc w:val="center"/>
        </w:trPr>
        <w:tc>
          <w:tcPr>
            <w:tcW w:w="2724" w:type="dxa"/>
            <w:shd w:val="clear" w:color="auto" w:fill="D9D9D9" w:themeFill="background1" w:themeFillShade="D9"/>
          </w:tcPr>
          <w:p w:rsidR="003A3813" w:rsidRDefault="003A3813" w:rsidP="003A3813">
            <w:pPr>
              <w:ind w:firstLine="0"/>
              <w:jc w:val="center"/>
            </w:pPr>
            <w:r>
              <w:t>Key</w:t>
            </w:r>
          </w:p>
        </w:tc>
        <w:tc>
          <w:tcPr>
            <w:tcW w:w="3192" w:type="dxa"/>
            <w:shd w:val="clear" w:color="auto" w:fill="D9D9D9" w:themeFill="background1" w:themeFillShade="D9"/>
          </w:tcPr>
          <w:p w:rsidR="003A3813" w:rsidRDefault="003A3813" w:rsidP="003A3813">
            <w:pPr>
              <w:ind w:firstLine="0"/>
              <w:jc w:val="center"/>
            </w:pPr>
            <w:r>
              <w:t>Value</w:t>
            </w:r>
          </w:p>
        </w:tc>
      </w:tr>
      <w:tr w:rsidR="003A3813" w:rsidTr="003A3813">
        <w:trPr>
          <w:jc w:val="center"/>
        </w:trPr>
        <w:tc>
          <w:tcPr>
            <w:tcW w:w="2724" w:type="dxa"/>
          </w:tcPr>
          <w:p w:rsidR="003A3813" w:rsidRDefault="003A3813" w:rsidP="003A3813">
            <w:pPr>
              <w:ind w:firstLine="0"/>
              <w:jc w:val="center"/>
            </w:pPr>
            <w:r>
              <w:t>1</w:t>
            </w:r>
          </w:p>
        </w:tc>
        <w:tc>
          <w:tcPr>
            <w:tcW w:w="3192" w:type="dxa"/>
          </w:tcPr>
          <w:p w:rsidR="003A3813" w:rsidRDefault="003A3813" w:rsidP="003A3813">
            <w:pPr>
              <w:ind w:firstLine="0"/>
              <w:jc w:val="center"/>
            </w:pPr>
            <w:r>
              <w:rPr>
                <w:color w:val="1F497D"/>
                <w:lang w:val="en-GB"/>
              </w:rPr>
              <w:t>Bowler</w:t>
            </w:r>
          </w:p>
        </w:tc>
      </w:tr>
      <w:tr w:rsidR="003A3813" w:rsidTr="003A3813">
        <w:trPr>
          <w:jc w:val="center"/>
        </w:trPr>
        <w:tc>
          <w:tcPr>
            <w:tcW w:w="2724" w:type="dxa"/>
          </w:tcPr>
          <w:p w:rsidR="003A3813" w:rsidRDefault="003A3813" w:rsidP="003A3813">
            <w:pPr>
              <w:ind w:firstLine="0"/>
              <w:jc w:val="center"/>
            </w:pPr>
            <w:r>
              <w:t>2</w:t>
            </w:r>
          </w:p>
        </w:tc>
        <w:tc>
          <w:tcPr>
            <w:tcW w:w="3192" w:type="dxa"/>
          </w:tcPr>
          <w:p w:rsidR="003A3813" w:rsidRDefault="003A3813" w:rsidP="003A3813">
            <w:pPr>
              <w:ind w:firstLine="0"/>
              <w:jc w:val="center"/>
            </w:pPr>
            <w:r>
              <w:t>Straw</w:t>
            </w:r>
          </w:p>
        </w:tc>
      </w:tr>
      <w:tr w:rsidR="003A3813" w:rsidTr="003A3813">
        <w:trPr>
          <w:jc w:val="center"/>
        </w:trPr>
        <w:tc>
          <w:tcPr>
            <w:tcW w:w="2724" w:type="dxa"/>
          </w:tcPr>
          <w:p w:rsidR="003A3813" w:rsidRDefault="003A3813" w:rsidP="003A3813">
            <w:pPr>
              <w:ind w:firstLine="0"/>
              <w:jc w:val="center"/>
            </w:pPr>
            <w:r>
              <w:t>Mesh</w:t>
            </w:r>
          </w:p>
        </w:tc>
        <w:tc>
          <w:tcPr>
            <w:tcW w:w="3192" w:type="dxa"/>
          </w:tcPr>
          <w:p w:rsidR="003A3813" w:rsidRDefault="003A3813" w:rsidP="003A3813">
            <w:pPr>
              <w:ind w:firstLine="0"/>
              <w:jc w:val="center"/>
            </w:pPr>
            <w:r>
              <w:t>FruitMesh</w:t>
            </w:r>
          </w:p>
        </w:tc>
      </w:tr>
      <w:tr w:rsidR="003A3813" w:rsidTr="003A3813">
        <w:trPr>
          <w:jc w:val="center"/>
        </w:trPr>
        <w:tc>
          <w:tcPr>
            <w:tcW w:w="2724" w:type="dxa"/>
          </w:tcPr>
          <w:p w:rsidR="003A3813" w:rsidRDefault="003A3813" w:rsidP="003A3813">
            <w:pPr>
              <w:ind w:firstLine="0"/>
              <w:jc w:val="center"/>
            </w:pPr>
            <w:r>
              <w:t>Top</w:t>
            </w:r>
          </w:p>
        </w:tc>
        <w:tc>
          <w:tcPr>
            <w:tcW w:w="3192" w:type="dxa"/>
          </w:tcPr>
          <w:p w:rsidR="003A3813" w:rsidRDefault="003A3813" w:rsidP="003A3813">
            <w:pPr>
              <w:ind w:firstLine="0"/>
              <w:jc w:val="center"/>
            </w:pPr>
            <w:r>
              <w:t>TopHat</w:t>
            </w:r>
          </w:p>
        </w:tc>
      </w:tr>
    </w:tbl>
    <w:p w:rsidR="00F84293" w:rsidRDefault="00F84293" w:rsidP="00597C27">
      <w:pPr>
        <w:pStyle w:val="Caption"/>
        <w:keepNext/>
      </w:pPr>
    </w:p>
    <w:p w:rsidR="003A3813" w:rsidRDefault="003A3813" w:rsidP="00597C27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Table \* ARABIC \s 1 ">
        <w:r w:rsidR="00725288">
          <w:rPr>
            <w:noProof/>
          </w:rPr>
          <w:t>3</w:t>
        </w:r>
      </w:fldSimple>
      <w:r>
        <w:t xml:space="preserve"> Object Properties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84"/>
        <w:gridCol w:w="1041"/>
        <w:gridCol w:w="1980"/>
        <w:gridCol w:w="3165"/>
      </w:tblGrid>
      <w:tr w:rsidR="003A3813" w:rsidRPr="00C16CEC" w:rsidTr="008A4826">
        <w:tc>
          <w:tcPr>
            <w:tcW w:w="3084" w:type="dxa"/>
            <w:shd w:val="clear" w:color="auto" w:fill="D9D9D9" w:themeFill="background1" w:themeFillShade="D9"/>
          </w:tcPr>
          <w:p w:rsidR="003A3813" w:rsidRPr="00C16CEC" w:rsidRDefault="003A3813" w:rsidP="00597C27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Object Property</w:t>
            </w:r>
          </w:p>
        </w:tc>
        <w:tc>
          <w:tcPr>
            <w:tcW w:w="1041" w:type="dxa"/>
            <w:shd w:val="clear" w:color="auto" w:fill="D9D9D9" w:themeFill="background1" w:themeFillShade="D9"/>
          </w:tcPr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</w:t>
            </w:r>
            <w:r w:rsidRPr="00C16CEC">
              <w:rPr>
                <w:sz w:val="18"/>
                <w:szCs w:val="18"/>
              </w:rPr>
              <w:t xml:space="preserve"> Type</w:t>
            </w:r>
          </w:p>
        </w:tc>
        <w:tc>
          <w:tcPr>
            <w:tcW w:w="1980" w:type="dxa"/>
            <w:shd w:val="clear" w:color="auto" w:fill="D9D9D9" w:themeFill="background1" w:themeFillShade="D9"/>
          </w:tcPr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 we chose</w:t>
            </w:r>
          </w:p>
        </w:tc>
        <w:tc>
          <w:tcPr>
            <w:tcW w:w="3165" w:type="dxa"/>
            <w:shd w:val="clear" w:color="auto" w:fill="D9D9D9" w:themeFill="background1" w:themeFillShade="D9"/>
          </w:tcPr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Special Considerations</w:t>
            </w:r>
          </w:p>
        </w:tc>
      </w:tr>
      <w:tr w:rsidR="003A3813" w:rsidRPr="00C16CEC" w:rsidTr="008A4826">
        <w:tc>
          <w:tcPr>
            <w:tcW w:w="3084" w:type="dxa"/>
          </w:tcPr>
          <w:p w:rsidR="003A3813" w:rsidRPr="00C16CEC" w:rsidRDefault="003A3813" w:rsidP="00597C27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041" w:type="dxa"/>
          </w:tcPr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1980" w:type="dxa"/>
          </w:tcPr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</w:t>
            </w:r>
          </w:p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(Name of Actor)</w:t>
            </w:r>
          </w:p>
        </w:tc>
        <w:tc>
          <w:tcPr>
            <w:tcW w:w="3165" w:type="dxa"/>
          </w:tcPr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3A3813" w:rsidRPr="00C16CEC" w:rsidTr="008A4826">
        <w:tc>
          <w:tcPr>
            <w:tcW w:w="3084" w:type="dxa"/>
          </w:tcPr>
          <w:p w:rsidR="003A3813" w:rsidRPr="00C16CEC" w:rsidRDefault="003A3813" w:rsidP="00597C27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 xml:space="preserve">Collection List of </w:t>
            </w: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041" w:type="dxa"/>
          </w:tcPr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1980" w:type="dxa"/>
          </w:tcPr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MyShirts</w:t>
            </w:r>
          </w:p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(Shirts belonging to an Actor)</w:t>
            </w:r>
          </w:p>
        </w:tc>
        <w:tc>
          <w:tcPr>
            <w:tcW w:w="3165" w:type="dxa"/>
          </w:tcPr>
          <w:p w:rsidR="003A3813" w:rsidRPr="00C16CEC" w:rsidRDefault="003A3813" w:rsidP="00597C27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Total length cannot exceed 32k</w:t>
            </w:r>
          </w:p>
        </w:tc>
      </w:tr>
      <w:tr w:rsidR="003A3813" w:rsidRPr="00C16CEC" w:rsidTr="008A4826">
        <w:tc>
          <w:tcPr>
            <w:tcW w:w="3084" w:type="dxa"/>
          </w:tcPr>
          <w:p w:rsidR="003A3813" w:rsidRPr="00C16CEC" w:rsidRDefault="003A3813" w:rsidP="003A3813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Data Types</w:t>
            </w:r>
          </w:p>
        </w:tc>
        <w:tc>
          <w:tcPr>
            <w:tcW w:w="1041" w:type="dxa"/>
          </w:tcPr>
          <w:p w:rsidR="003A3813" w:rsidRPr="00C16CEC" w:rsidRDefault="003A3813" w:rsidP="003A3813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%String</w:t>
            </w:r>
          </w:p>
        </w:tc>
        <w:tc>
          <w:tcPr>
            <w:tcW w:w="1980" w:type="dxa"/>
          </w:tcPr>
          <w:p w:rsidR="003A3813" w:rsidRDefault="003A3813" w:rsidP="003A3813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MyHats</w:t>
            </w:r>
          </w:p>
          <w:p w:rsidR="003A3813" w:rsidRPr="00C16CEC" w:rsidRDefault="003A3813" w:rsidP="003A3813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(Hats belonging to an Actor)</w:t>
            </w:r>
          </w:p>
        </w:tc>
        <w:tc>
          <w:tcPr>
            <w:tcW w:w="3165" w:type="dxa"/>
          </w:tcPr>
          <w:p w:rsidR="003A3813" w:rsidRDefault="003A3813" w:rsidP="003A3813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length limit</w:t>
            </w:r>
          </w:p>
          <w:p w:rsidR="003A3813" w:rsidRDefault="003A3813" w:rsidP="003A3813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SQL must be handled as a Child table</w:t>
            </w:r>
          </w:p>
          <w:p w:rsidR="003A3813" w:rsidRPr="00C16CEC" w:rsidRDefault="003A3813" w:rsidP="003A3813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Must specify a Key when accessing</w:t>
            </w:r>
          </w:p>
        </w:tc>
      </w:tr>
    </w:tbl>
    <w:p w:rsidR="003A3813" w:rsidRDefault="003A3813" w:rsidP="003A3813">
      <w:pPr>
        <w:ind w:firstLine="0"/>
      </w:pPr>
    </w:p>
    <w:p w:rsidR="00F84293" w:rsidRDefault="00F84293" w:rsidP="003A3813">
      <w:pPr>
        <w:pStyle w:val="Caption"/>
      </w:pPr>
      <w:bookmarkStart w:id="840" w:name="_Ref271447428"/>
    </w:p>
    <w:p w:rsidR="003A3813" w:rsidRPr="00262837" w:rsidRDefault="003A3813" w:rsidP="003A381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840"/>
      <w:r>
        <w:t xml:space="preserve"> Actor Class Redefinition - Include the Collection Array Property: MyHats</w:t>
      </w:r>
    </w:p>
    <w:p w:rsidR="003A3813" w:rsidRDefault="003A3813" w:rsidP="003A3813">
      <w:pPr>
        <w:pStyle w:val="Code"/>
        <w:ind w:firstLine="0"/>
        <w:rPr>
          <w:color w:val="auto"/>
        </w:rPr>
      </w:pPr>
      <w:r>
        <w:rPr>
          <w:color w:val="000080"/>
        </w:rPr>
        <w:t xml:space="preserve"> </w:t>
      </w:r>
      <w:r>
        <w:br/>
      </w:r>
      <w:r w:rsidRPr="00953C33">
        <w:rPr>
          <w:color w:val="auto"/>
        </w:rPr>
        <w:t>Class MyPackage.Actor Extends %Persistent</w:t>
      </w:r>
      <w:r w:rsidRPr="00953C33">
        <w:rPr>
          <w:color w:val="auto"/>
        </w:rPr>
        <w:br/>
        <w:t>{</w:t>
      </w:r>
      <w:r w:rsidRPr="00953C33">
        <w:rPr>
          <w:color w:val="auto"/>
        </w:rPr>
        <w:br/>
      </w:r>
      <w:r w:rsidRPr="00953C33">
        <w:rPr>
          <w:color w:val="auto"/>
        </w:rPr>
        <w:br/>
        <w:t>Property Name As %String [ Required ];</w:t>
      </w:r>
      <w:r w:rsidRPr="00953C33">
        <w:rPr>
          <w:color w:val="auto"/>
        </w:rPr>
        <w:br/>
      </w:r>
      <w:r w:rsidRPr="00953C33">
        <w:rPr>
          <w:color w:val="auto"/>
        </w:rPr>
        <w:br/>
        <w:t>Index NameIndex On Name;</w:t>
      </w:r>
      <w:r w:rsidRPr="00953C33">
        <w:rPr>
          <w:color w:val="auto"/>
        </w:rPr>
        <w:br/>
      </w:r>
      <w:r w:rsidRPr="00953C33">
        <w:rPr>
          <w:color w:val="auto"/>
        </w:rPr>
        <w:br/>
        <w:t>Property MyAccountant As Accountants;</w:t>
      </w:r>
      <w:r w:rsidRPr="00953C33">
        <w:rPr>
          <w:color w:val="auto"/>
        </w:rPr>
        <w:br/>
      </w:r>
      <w:r w:rsidRPr="00953C33">
        <w:rPr>
          <w:color w:val="auto"/>
        </w:rPr>
        <w:br/>
        <w:t>Property MyHome As Address;</w:t>
      </w:r>
      <w:r w:rsidRPr="00953C33">
        <w:rPr>
          <w:color w:val="auto"/>
        </w:rPr>
        <w:br/>
      </w:r>
      <w:r w:rsidRPr="00953C33">
        <w:rPr>
          <w:color w:val="auto"/>
        </w:rPr>
        <w:br/>
        <w:t>Property FavoriteColor As %String;</w:t>
      </w:r>
      <w:r w:rsidRPr="00953C33">
        <w:rPr>
          <w:color w:val="auto"/>
        </w:rPr>
        <w:br/>
      </w:r>
      <w:r w:rsidRPr="00953C33">
        <w:rPr>
          <w:color w:val="auto"/>
        </w:rPr>
        <w:br/>
        <w:t>Property MyShirts As list Of %String;</w:t>
      </w:r>
      <w:r w:rsidRPr="00953C33">
        <w:rPr>
          <w:color w:val="auto"/>
        </w:rPr>
        <w:br/>
      </w:r>
      <w:r>
        <w:br/>
      </w:r>
      <w:r w:rsidRPr="007328F0">
        <w:rPr>
          <w:color w:val="auto"/>
          <w:u w:val="single"/>
        </w:rPr>
        <w:t>Property MyHats As array Of %String;</w:t>
      </w:r>
      <w:r>
        <w:br/>
      </w:r>
      <w:r>
        <w:br/>
      </w:r>
      <w:r w:rsidRPr="00953C33">
        <w:rPr>
          <w:color w:val="auto"/>
        </w:rPr>
        <w:t>}</w:t>
      </w:r>
    </w:p>
    <w:p w:rsidR="003A3813" w:rsidRPr="00953C33" w:rsidRDefault="003A3813" w:rsidP="003A3813">
      <w:pPr>
        <w:pStyle w:val="Code"/>
        <w:ind w:firstLine="0"/>
        <w:rPr>
          <w:color w:val="auto"/>
        </w:rPr>
      </w:pPr>
    </w:p>
    <w:p w:rsidR="00F84293" w:rsidRDefault="00F84293" w:rsidP="00201DC9">
      <w:pPr>
        <w:pStyle w:val="Caption"/>
        <w:keepNext/>
      </w:pPr>
      <w:bookmarkStart w:id="841" w:name="_Ref271447460"/>
      <w:bookmarkStart w:id="842" w:name="_Toc204860494"/>
    </w:p>
    <w:p w:rsidR="003A3813" w:rsidRDefault="003A3813" w:rsidP="00201DC9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841"/>
      <w:r>
        <w:t xml:space="preserve"> </w:t>
      </w:r>
      <w:r w:rsidRPr="00961C39">
        <w:t xml:space="preserve">Clear </w:t>
      </w:r>
      <w:r>
        <w:t xml:space="preserve">and Count </w:t>
      </w:r>
      <w:r w:rsidRPr="00961C39">
        <w:t>Method</w:t>
      </w:r>
      <w:r>
        <w:t>s - Deletes all elements and show the count</w:t>
      </w:r>
    </w:p>
    <w:bookmarkEnd w:id="842"/>
    <w:p w:rsidR="003A3813" w:rsidRDefault="003A3813" w:rsidP="00201DC9">
      <w:pPr>
        <w:pStyle w:val="Code1"/>
        <w:keepNext/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Clear Method – </w:t>
      </w:r>
      <w:r w:rsidRPr="003C773A">
        <w:rPr>
          <w:color w:val="auto"/>
        </w:rPr>
        <w:t>Clears or Deletes the Collection of Elements</w:t>
      </w: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Count Method - </w:t>
      </w:r>
      <w:r w:rsidRPr="003C773A">
        <w:rPr>
          <w:color w:val="auto"/>
        </w:rPr>
        <w:t>Returns the Number of Elements in the Collection</w:t>
      </w:r>
    </w:p>
    <w:p w:rsidR="003A3813" w:rsidRDefault="003A3813" w:rsidP="003A3813">
      <w:pPr>
        <w:pStyle w:val="Code"/>
        <w:ind w:firstLine="0"/>
        <w:rPr>
          <w:color w:val="000000" w:themeColor="text1"/>
        </w:rPr>
      </w:pPr>
    </w:p>
    <w:p w:rsidR="003A3813" w:rsidRPr="004C44EE" w:rsidRDefault="003A3813" w:rsidP="009C6846">
      <w:pPr>
        <w:pStyle w:val="Code1"/>
      </w:pPr>
      <w:r>
        <w:t xml:space="preserve"> Set ActorOref</w:t>
      </w:r>
      <w:r w:rsidRPr="004C44EE">
        <w:t>=##class(M</w:t>
      </w:r>
      <w:r>
        <w:t>yPackage.Actor).%OpenId(2)</w:t>
      </w:r>
      <w:r>
        <w:tab/>
      </w:r>
      <w:r w:rsidRPr="004C44EE">
        <w:t xml:space="preserve">;bring object Jodi Foster </w:t>
      </w:r>
    </w:p>
    <w:p w:rsidR="003A3813" w:rsidRDefault="003A3813" w:rsidP="003A3813">
      <w:pPr>
        <w:pStyle w:val="Code"/>
        <w:ind w:firstLine="0"/>
        <w:rPr>
          <w:color w:val="000000" w:themeColor="text1"/>
        </w:rPr>
      </w:pPr>
      <w:r w:rsidRPr="004C44EE">
        <w:rPr>
          <w:color w:val="000000" w:themeColor="text1"/>
        </w:rPr>
        <w:tab/>
      </w:r>
      <w:r w:rsidRPr="004C44EE">
        <w:rPr>
          <w:color w:val="000000" w:themeColor="text1"/>
        </w:rPr>
        <w:tab/>
      </w:r>
      <w:r w:rsidRPr="004C44EE">
        <w:rPr>
          <w:color w:val="000000" w:themeColor="text1"/>
        </w:rPr>
        <w:tab/>
      </w:r>
      <w:r w:rsidRPr="004C44EE">
        <w:rPr>
          <w:color w:val="000000" w:themeColor="text1"/>
        </w:rPr>
        <w:tab/>
      </w:r>
      <w:r w:rsidRPr="004C44EE">
        <w:rPr>
          <w:color w:val="000000" w:themeColor="text1"/>
        </w:rPr>
        <w:tab/>
      </w:r>
      <w:r w:rsidRPr="004C44EE">
        <w:rPr>
          <w:color w:val="000000" w:themeColor="text1"/>
        </w:rPr>
        <w:tab/>
      </w:r>
      <w:r w:rsidRPr="004C44EE">
        <w:rPr>
          <w:color w:val="000000" w:themeColor="text1"/>
        </w:rPr>
        <w:tab/>
      </w:r>
      <w:r>
        <w:rPr>
          <w:color w:val="000000" w:themeColor="text1"/>
        </w:rPr>
        <w:tab/>
      </w:r>
      <w:r w:rsidRPr="004C44EE">
        <w:rPr>
          <w:color w:val="000000" w:themeColor="text1"/>
        </w:rPr>
        <w:t>;into memory</w:t>
      </w:r>
    </w:p>
    <w:p w:rsidR="003A3813" w:rsidRPr="004C44EE" w:rsidRDefault="003A3813" w:rsidP="003A3813">
      <w:pPr>
        <w:pStyle w:val="Code"/>
        <w:ind w:firstLine="0"/>
        <w:rPr>
          <w:color w:val="000000" w:themeColor="text1"/>
        </w:rPr>
      </w:pPr>
    </w:p>
    <w:p w:rsidR="003A3813" w:rsidRDefault="003A3813" w:rsidP="003A3813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>
        <w:rPr>
          <w:color w:val="000000" w:themeColor="text1"/>
          <w:u w:val="single"/>
        </w:rPr>
        <w:t>Do ActorOref</w:t>
      </w:r>
      <w:r w:rsidRPr="005A180D">
        <w:rPr>
          <w:color w:val="000000" w:themeColor="text1"/>
          <w:u w:val="single"/>
        </w:rPr>
        <w:t>.MyHats.Clear()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>;clear list of hats</w:t>
      </w:r>
      <w:r w:rsidRPr="004C44EE">
        <w:rPr>
          <w:color w:val="000000" w:themeColor="text1"/>
        </w:rPr>
        <w:br/>
      </w:r>
      <w:r>
        <w:rPr>
          <w:color w:val="000000" w:themeColor="text1"/>
        </w:rPr>
        <w:t xml:space="preserve"> Write </w:t>
      </w:r>
      <w:r w:rsidRPr="004C44EE">
        <w:rPr>
          <w:color w:val="000000" w:themeColor="text1"/>
        </w:rPr>
        <w:t>!,</w:t>
      </w:r>
      <w:r>
        <w:rPr>
          <w:color w:val="000000" w:themeColor="text1"/>
        </w:rPr>
        <w:t>"Count: ",</w:t>
      </w:r>
      <w:r>
        <w:rPr>
          <w:color w:val="000000" w:themeColor="text1"/>
          <w:u w:val="single"/>
        </w:rPr>
        <w:t>ActorOref</w:t>
      </w:r>
      <w:r w:rsidRPr="005A180D">
        <w:rPr>
          <w:color w:val="000000" w:themeColor="text1"/>
          <w:u w:val="single"/>
        </w:rPr>
        <w:t>.MyHats.Count()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4C44EE">
        <w:rPr>
          <w:color w:val="000000" w:themeColor="text1"/>
        </w:rPr>
        <w:t>;count of elements</w:t>
      </w:r>
    </w:p>
    <w:p w:rsidR="003A3813" w:rsidRDefault="003A3813" w:rsidP="003A3813">
      <w:pPr>
        <w:pStyle w:val="Code"/>
        <w:ind w:firstLine="0"/>
        <w:rPr>
          <w:color w:val="000000" w:themeColor="text1"/>
        </w:rPr>
      </w:pPr>
    </w:p>
    <w:p w:rsidR="003A3813" w:rsidRDefault="003A3813" w:rsidP="003A381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3A3813" w:rsidRDefault="003A3813" w:rsidP="003A3813">
      <w:pPr>
        <w:pStyle w:val="Code"/>
        <w:ind w:firstLine="0"/>
        <w:rPr>
          <w:color w:val="000000" w:themeColor="text1"/>
        </w:rPr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3A3813" w:rsidRPr="004C44EE" w:rsidRDefault="003A3813" w:rsidP="003A3813">
      <w:pPr>
        <w:pStyle w:val="Code"/>
        <w:ind w:firstLine="0"/>
        <w:rPr>
          <w:color w:val="000000" w:themeColor="text1"/>
        </w:rPr>
      </w:pPr>
    </w:p>
    <w:p w:rsidR="003A3813" w:rsidRPr="00800F30" w:rsidRDefault="003A3813" w:rsidP="009C6846">
      <w:pPr>
        <w:pStyle w:val="CodeItalic"/>
      </w:pPr>
      <w:r>
        <w:t>Count:</w:t>
      </w:r>
      <w:r w:rsidRPr="00800F30">
        <w:t xml:space="preserve"> 0</w:t>
      </w:r>
    </w:p>
    <w:p w:rsidR="003A3813" w:rsidRPr="00800F30" w:rsidRDefault="003A3813" w:rsidP="009C6846">
      <w:pPr>
        <w:pStyle w:val="CodeItalic"/>
      </w:pPr>
      <w:r>
        <w:t>1</w:t>
      </w:r>
      <w:r>
        <w:tab/>
      </w:r>
    </w:p>
    <w:p w:rsidR="003A3813" w:rsidRDefault="003A3813" w:rsidP="003A3813">
      <w:pPr>
        <w:pStyle w:val="Code"/>
        <w:ind w:firstLine="0"/>
      </w:pPr>
    </w:p>
    <w:p w:rsidR="002E7E71" w:rsidRDefault="002E7E71" w:rsidP="003A3813">
      <w:pPr>
        <w:pStyle w:val="Caption"/>
      </w:pPr>
      <w:bookmarkStart w:id="843" w:name="_Ref271447497"/>
    </w:p>
    <w:p w:rsidR="003A3813" w:rsidRDefault="003A3813" w:rsidP="003A381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843"/>
      <w:r>
        <w:t xml:space="preserve"> SetAt Method –</w:t>
      </w:r>
      <w:r w:rsidRPr="00961C39">
        <w:t xml:space="preserve"> </w:t>
      </w:r>
      <w:r>
        <w:t>Add Four Hats to the Collection</w:t>
      </w:r>
    </w:p>
    <w:p w:rsidR="003A3813" w:rsidRDefault="003A3813" w:rsidP="003A3813">
      <w:pPr>
        <w:pStyle w:val="Code"/>
        <w:ind w:firstLine="0"/>
        <w:rPr>
          <w:color w:val="0000FF"/>
        </w:rPr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SetAt Method - </w:t>
      </w:r>
      <w:r w:rsidRPr="00694F99">
        <w:rPr>
          <w:color w:val="auto"/>
        </w:rPr>
        <w:t xml:space="preserve">Set </w:t>
      </w:r>
      <w:r>
        <w:rPr>
          <w:color w:val="auto"/>
        </w:rPr>
        <w:t xml:space="preserve">or Replace </w:t>
      </w:r>
      <w:r w:rsidRPr="00694F99">
        <w:rPr>
          <w:color w:val="auto"/>
        </w:rPr>
        <w:t>an Element at the specific Key</w:t>
      </w:r>
    </w:p>
    <w:p w:rsidR="003A3813" w:rsidRDefault="003A3813" w:rsidP="003A3813">
      <w:pPr>
        <w:pStyle w:val="Code"/>
        <w:ind w:firstLine="0"/>
        <w:rPr>
          <w:color w:val="000000" w:themeColor="text1"/>
        </w:rPr>
      </w:pPr>
    </w:p>
    <w:p w:rsidR="003A3813" w:rsidRPr="000B5FD8" w:rsidRDefault="003A3813" w:rsidP="003A3813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Set ActorOref</w:t>
      </w:r>
      <w:r w:rsidRPr="000B5FD8">
        <w:rPr>
          <w:color w:val="000000" w:themeColor="text1"/>
        </w:rPr>
        <w:t>=##class(M</w:t>
      </w:r>
      <w:r>
        <w:rPr>
          <w:color w:val="000000" w:themeColor="text1"/>
        </w:rPr>
        <w:t>yPackage.Actor).%OpenId(2)</w:t>
      </w:r>
      <w:r>
        <w:rPr>
          <w:color w:val="000000" w:themeColor="text1"/>
        </w:rPr>
        <w:tab/>
      </w:r>
      <w:r w:rsidRPr="000B5FD8">
        <w:rPr>
          <w:color w:val="000000" w:themeColor="text1"/>
        </w:rPr>
        <w:t xml:space="preserve">;bring object Jodi Foster </w:t>
      </w:r>
    </w:p>
    <w:p w:rsidR="003A3813" w:rsidRPr="000B5FD8" w:rsidRDefault="003A3813" w:rsidP="003A3813">
      <w:pPr>
        <w:pStyle w:val="Code"/>
        <w:ind w:firstLine="0"/>
        <w:rPr>
          <w:color w:val="000000" w:themeColor="text1"/>
        </w:rPr>
      </w:pPr>
      <w:r w:rsidRPr="000B5FD8">
        <w:rPr>
          <w:color w:val="000000" w:themeColor="text1"/>
        </w:rPr>
        <w:tab/>
      </w:r>
      <w:r w:rsidRPr="000B5FD8">
        <w:rPr>
          <w:color w:val="000000" w:themeColor="text1"/>
        </w:rPr>
        <w:tab/>
      </w:r>
      <w:r w:rsidRPr="000B5FD8">
        <w:rPr>
          <w:color w:val="000000" w:themeColor="text1"/>
        </w:rPr>
        <w:tab/>
      </w:r>
      <w:r w:rsidRPr="000B5FD8">
        <w:rPr>
          <w:color w:val="000000" w:themeColor="text1"/>
        </w:rPr>
        <w:tab/>
      </w:r>
      <w:r w:rsidRPr="000B5FD8">
        <w:rPr>
          <w:color w:val="000000" w:themeColor="text1"/>
        </w:rPr>
        <w:tab/>
      </w:r>
      <w:r w:rsidRPr="000B5FD8">
        <w:rPr>
          <w:color w:val="000000" w:themeColor="text1"/>
        </w:rPr>
        <w:tab/>
      </w:r>
      <w:r w:rsidRPr="000B5FD8">
        <w:rPr>
          <w:color w:val="000000" w:themeColor="text1"/>
        </w:rPr>
        <w:tab/>
      </w:r>
      <w:r>
        <w:rPr>
          <w:color w:val="000000" w:themeColor="text1"/>
        </w:rPr>
        <w:tab/>
      </w:r>
      <w:r w:rsidRPr="000B5FD8">
        <w:rPr>
          <w:color w:val="000000" w:themeColor="text1"/>
        </w:rPr>
        <w:t>;into memory</w:t>
      </w:r>
    </w:p>
    <w:p w:rsidR="003A3813" w:rsidRPr="000B5FD8" w:rsidRDefault="003A3813" w:rsidP="003A3813">
      <w:pPr>
        <w:pStyle w:val="Code"/>
        <w:ind w:firstLine="0"/>
        <w:rPr>
          <w:color w:val="000000" w:themeColor="text1"/>
        </w:rPr>
      </w:pPr>
    </w:p>
    <w:p w:rsidR="003A3813" w:rsidRPr="000B5FD8" w:rsidRDefault="003A3813" w:rsidP="003A3813">
      <w:pPr>
        <w:pStyle w:val="Code"/>
        <w:ind w:firstLine="0"/>
        <w:rPr>
          <w:color w:val="000000" w:themeColor="text1"/>
        </w:rPr>
      </w:pPr>
      <w:r w:rsidRPr="00694F99">
        <w:rPr>
          <w:color w:val="000000" w:themeColor="text1"/>
        </w:rPr>
        <w:t xml:space="preserve"> </w:t>
      </w:r>
      <w:r w:rsidRPr="000B5FD8">
        <w:rPr>
          <w:color w:val="000000" w:themeColor="text1"/>
          <w:u w:val="single"/>
        </w:rPr>
        <w:t xml:space="preserve">Do </w:t>
      </w:r>
      <w:r>
        <w:rPr>
          <w:color w:val="000000" w:themeColor="text1"/>
          <w:u w:val="single"/>
        </w:rPr>
        <w:t>ActorOref</w:t>
      </w:r>
      <w:r w:rsidRPr="000B5FD8">
        <w:rPr>
          <w:color w:val="000000" w:themeColor="text1"/>
          <w:u w:val="single"/>
        </w:rPr>
        <w:t>.MyHats.SetAt("</w:t>
      </w:r>
      <w:r w:rsidRPr="00550A6A">
        <w:rPr>
          <w:color w:val="000000" w:themeColor="text1"/>
          <w:u w:val="single"/>
        </w:rPr>
        <w:t>Bowler</w:t>
      </w:r>
      <w:r w:rsidRPr="000B5FD8">
        <w:rPr>
          <w:color w:val="000000" w:themeColor="text1"/>
          <w:u w:val="single"/>
        </w:rPr>
        <w:t>",1)</w:t>
      </w:r>
      <w:r>
        <w:rPr>
          <w:color w:val="000000" w:themeColor="text1"/>
        </w:rPr>
        <w:tab/>
      </w:r>
      <w:r w:rsidRPr="000B5FD8">
        <w:rPr>
          <w:color w:val="000000" w:themeColor="text1"/>
        </w:rPr>
        <w:tab/>
      </w:r>
      <w:r>
        <w:rPr>
          <w:color w:val="000000" w:themeColor="text1"/>
        </w:rPr>
        <w:tab/>
      </w:r>
      <w:r w:rsidRPr="000B5FD8">
        <w:rPr>
          <w:color w:val="000000" w:themeColor="text1"/>
        </w:rPr>
        <w:t>;keyed by numeric</w:t>
      </w:r>
      <w:r>
        <w:rPr>
          <w:color w:val="000000" w:themeColor="text1"/>
        </w:rPr>
        <w:t xml:space="preserve"> 1</w:t>
      </w:r>
      <w:r w:rsidRPr="000B5FD8">
        <w:rPr>
          <w:color w:val="000000" w:themeColor="text1"/>
        </w:rPr>
        <w:br/>
      </w:r>
      <w:r w:rsidRPr="00694F99">
        <w:rPr>
          <w:color w:val="000000" w:themeColor="text1"/>
        </w:rPr>
        <w:t xml:space="preserve"> </w:t>
      </w:r>
      <w:r w:rsidRPr="000B5FD8">
        <w:rPr>
          <w:color w:val="000000" w:themeColor="text1"/>
          <w:u w:val="single"/>
        </w:rPr>
        <w:t xml:space="preserve">Do </w:t>
      </w:r>
      <w:r>
        <w:rPr>
          <w:color w:val="000000" w:themeColor="text1"/>
          <w:u w:val="single"/>
        </w:rPr>
        <w:t>ActorOref</w:t>
      </w:r>
      <w:r w:rsidRPr="000B5FD8">
        <w:rPr>
          <w:color w:val="000000" w:themeColor="text1"/>
          <w:u w:val="single"/>
        </w:rPr>
        <w:t>.MyHats.SetAt("Straw",2)</w:t>
      </w:r>
      <w:r w:rsidRPr="000B5FD8">
        <w:rPr>
          <w:color w:val="000000" w:themeColor="text1"/>
        </w:rPr>
        <w:tab/>
      </w:r>
      <w:r w:rsidRPr="000B5FD8">
        <w:rPr>
          <w:color w:val="000000" w:themeColor="text1"/>
        </w:rPr>
        <w:tab/>
      </w:r>
      <w:r>
        <w:rPr>
          <w:color w:val="000000" w:themeColor="text1"/>
        </w:rPr>
        <w:tab/>
      </w:r>
      <w:r w:rsidRPr="000B5FD8">
        <w:rPr>
          <w:color w:val="000000" w:themeColor="text1"/>
        </w:rPr>
        <w:t>;keyed by numeric</w:t>
      </w:r>
      <w:r>
        <w:rPr>
          <w:color w:val="000000" w:themeColor="text1"/>
        </w:rPr>
        <w:t xml:space="preserve"> 2</w:t>
      </w:r>
      <w:r w:rsidRPr="000B5FD8">
        <w:rPr>
          <w:color w:val="000000" w:themeColor="text1"/>
        </w:rPr>
        <w:br/>
      </w:r>
      <w:r w:rsidRPr="00694F99">
        <w:rPr>
          <w:color w:val="000000" w:themeColor="text1"/>
        </w:rPr>
        <w:t xml:space="preserve"> </w:t>
      </w:r>
      <w:r w:rsidRPr="000B5FD8">
        <w:rPr>
          <w:color w:val="000000" w:themeColor="text1"/>
          <w:u w:val="single"/>
        </w:rPr>
        <w:t xml:space="preserve">Do </w:t>
      </w:r>
      <w:r>
        <w:rPr>
          <w:color w:val="000000" w:themeColor="text1"/>
          <w:u w:val="single"/>
        </w:rPr>
        <w:t>ActorOref</w:t>
      </w:r>
      <w:r w:rsidRPr="000B5FD8">
        <w:rPr>
          <w:color w:val="000000" w:themeColor="text1"/>
          <w:u w:val="single"/>
        </w:rPr>
        <w:t>.MyHats.SetAt("FruitMesh","Mesh")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0B5FD8">
        <w:rPr>
          <w:color w:val="000000" w:themeColor="text1"/>
        </w:rPr>
        <w:t>;keyed by alpha</w:t>
      </w:r>
      <w:r>
        <w:rPr>
          <w:color w:val="000000" w:themeColor="text1"/>
        </w:rPr>
        <w:t xml:space="preserve"> "Mesh"</w:t>
      </w:r>
    </w:p>
    <w:p w:rsidR="003A3813" w:rsidRDefault="003A3813" w:rsidP="003A3813">
      <w:pPr>
        <w:pStyle w:val="Code"/>
        <w:ind w:firstLine="0"/>
        <w:rPr>
          <w:color w:val="000000" w:themeColor="text1"/>
        </w:rPr>
      </w:pPr>
      <w:r w:rsidRPr="00694F99">
        <w:rPr>
          <w:color w:val="000000" w:themeColor="text1"/>
        </w:rPr>
        <w:t xml:space="preserve"> </w:t>
      </w:r>
      <w:r w:rsidRPr="000B5FD8">
        <w:rPr>
          <w:color w:val="000000" w:themeColor="text1"/>
          <w:u w:val="single"/>
        </w:rPr>
        <w:t xml:space="preserve">Do </w:t>
      </w:r>
      <w:r>
        <w:rPr>
          <w:color w:val="000000" w:themeColor="text1"/>
          <w:u w:val="single"/>
        </w:rPr>
        <w:t>ActorOref</w:t>
      </w:r>
      <w:r w:rsidRPr="000B5FD8">
        <w:rPr>
          <w:color w:val="000000" w:themeColor="text1"/>
          <w:u w:val="single"/>
        </w:rPr>
        <w:t>.MyHats.SetAt("TopHat","Top")</w:t>
      </w:r>
      <w:r w:rsidRPr="000B5FD8">
        <w:rPr>
          <w:color w:val="000000" w:themeColor="text1"/>
        </w:rPr>
        <w:tab/>
      </w:r>
      <w:r w:rsidRPr="000B5FD8">
        <w:rPr>
          <w:color w:val="000000" w:themeColor="text1"/>
        </w:rPr>
        <w:tab/>
        <w:t>;keyed by alpha</w:t>
      </w:r>
      <w:r>
        <w:rPr>
          <w:color w:val="000000" w:themeColor="text1"/>
        </w:rPr>
        <w:t xml:space="preserve"> "Top"</w:t>
      </w:r>
    </w:p>
    <w:p w:rsidR="003A3813" w:rsidRDefault="003A3813" w:rsidP="003A3813">
      <w:pPr>
        <w:pStyle w:val="Code"/>
        <w:ind w:firstLine="0"/>
        <w:rPr>
          <w:color w:val="000000" w:themeColor="text1"/>
        </w:rPr>
      </w:pPr>
      <w:r w:rsidRPr="000B5FD8">
        <w:rPr>
          <w:color w:val="000000" w:themeColor="text1"/>
        </w:rPr>
        <w:br/>
      </w:r>
      <w:r>
        <w:rPr>
          <w:color w:val="000000" w:themeColor="text1"/>
        </w:rPr>
        <w:t xml:space="preserve"> Write </w:t>
      </w:r>
      <w:r w:rsidRPr="000B5FD8">
        <w:rPr>
          <w:color w:val="000000" w:themeColor="text1"/>
        </w:rPr>
        <w:t>!</w:t>
      </w:r>
      <w:r>
        <w:rPr>
          <w:color w:val="000000" w:themeColor="text1"/>
        </w:rPr>
        <w:t>,"Count: ",ActorOref.MyHats.Count()</w:t>
      </w:r>
      <w:r>
        <w:rPr>
          <w:color w:val="000000" w:themeColor="text1"/>
        </w:rPr>
        <w:tab/>
      </w:r>
      <w:r w:rsidRPr="000B5FD8">
        <w:rPr>
          <w:color w:val="000000" w:themeColor="text1"/>
        </w:rPr>
        <w:tab/>
        <w:t>;count of elements</w:t>
      </w:r>
    </w:p>
    <w:p w:rsidR="003A3813" w:rsidRDefault="003A3813" w:rsidP="003A3813">
      <w:pPr>
        <w:pStyle w:val="Code"/>
        <w:ind w:firstLine="0"/>
      </w:pPr>
    </w:p>
    <w:p w:rsidR="003A3813" w:rsidRDefault="003A3813" w:rsidP="003A381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3A3813" w:rsidRDefault="003A3813" w:rsidP="003A3813">
      <w:pPr>
        <w:pStyle w:val="Code"/>
        <w:ind w:firstLine="0"/>
        <w:rPr>
          <w:b/>
          <w:color w:val="FF0000"/>
        </w:rPr>
      </w:pPr>
    </w:p>
    <w:p w:rsidR="003A3813" w:rsidRDefault="003A3813" w:rsidP="00A3639B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3A3813" w:rsidRPr="00A24026" w:rsidRDefault="003A3813" w:rsidP="003A3813">
      <w:pPr>
        <w:pStyle w:val="Code"/>
        <w:ind w:firstLine="0"/>
        <w:rPr>
          <w:b/>
          <w:color w:val="FF0000"/>
        </w:rPr>
      </w:pPr>
    </w:p>
    <w:p w:rsidR="003A3813" w:rsidRDefault="003A3813" w:rsidP="009C6846">
      <w:pPr>
        <w:pStyle w:val="CodeItalic"/>
      </w:pPr>
      <w:r>
        <w:t>Count: 4</w:t>
      </w:r>
    </w:p>
    <w:p w:rsidR="003A3813" w:rsidRPr="00800F30" w:rsidRDefault="003A3813" w:rsidP="009C6846">
      <w:pPr>
        <w:pStyle w:val="CodeItalic"/>
      </w:pPr>
      <w:r>
        <w:t>1</w:t>
      </w:r>
      <w:r>
        <w:tab/>
      </w:r>
    </w:p>
    <w:p w:rsidR="003A3813" w:rsidRDefault="003A3813" w:rsidP="003A3813">
      <w:pPr>
        <w:pStyle w:val="Code"/>
        <w:ind w:firstLine="0"/>
      </w:pPr>
    </w:p>
    <w:p w:rsidR="002E7E71" w:rsidRDefault="002E7E71" w:rsidP="003A3813">
      <w:pPr>
        <w:pStyle w:val="Caption"/>
      </w:pPr>
      <w:bookmarkStart w:id="844" w:name="_Ref271447522"/>
    </w:p>
    <w:p w:rsidR="003A3813" w:rsidRDefault="003A3813" w:rsidP="003A381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844"/>
      <w:r>
        <w:t xml:space="preserve"> Global generated from Class MyPackage.Actor</w:t>
      </w:r>
    </w:p>
    <w:p w:rsidR="003A3813" w:rsidRDefault="003A3813" w:rsidP="003A381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zw ^MyPackage.ActorD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^MyPackage.ActorD=13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^MyPackage.ActorD(1)=$lb("","John Wayne","",$lb("","","",""),"Blue",$lb("BlueShirt","CyanShirt","RedShirt",""WhiteShirt"))</w:t>
      </w:r>
    </w:p>
    <w:p w:rsidR="003A3813" w:rsidRPr="000B6AE8" w:rsidRDefault="003A3813" w:rsidP="003A3813">
      <w:pPr>
        <w:pStyle w:val="Code"/>
        <w:ind w:firstLine="0"/>
        <w:rPr>
          <w:color w:val="auto"/>
          <w:u w:val="single"/>
        </w:rPr>
      </w:pPr>
      <w:r w:rsidRPr="000B6AE8">
        <w:rPr>
          <w:color w:val="auto"/>
          <w:u w:val="single"/>
        </w:rPr>
        <w:t>^MyPackage.ActorD(2)=$lb("","Jodie Foster","",$lb("","","",""),"Green","")</w:t>
      </w:r>
    </w:p>
    <w:p w:rsidR="003A3813" w:rsidRPr="000B6AE8" w:rsidRDefault="003A3813" w:rsidP="003A3813">
      <w:pPr>
        <w:pStyle w:val="Code"/>
        <w:ind w:firstLine="0"/>
        <w:rPr>
          <w:color w:val="auto"/>
          <w:u w:val="single"/>
        </w:rPr>
      </w:pPr>
      <w:r w:rsidRPr="000B6AE8">
        <w:rPr>
          <w:color w:val="auto"/>
          <w:u w:val="single"/>
        </w:rPr>
        <w:t>^MyPa</w:t>
      </w:r>
      <w:r>
        <w:rPr>
          <w:color w:val="auto"/>
          <w:u w:val="single"/>
        </w:rPr>
        <w:t>ckage.ActorD(2,"MyHats",1)="Bowl</w:t>
      </w:r>
      <w:r w:rsidRPr="000B6AE8">
        <w:rPr>
          <w:color w:val="auto"/>
          <w:u w:val="single"/>
        </w:rPr>
        <w:t>er"</w:t>
      </w:r>
    </w:p>
    <w:p w:rsidR="003A3813" w:rsidRPr="000B6AE8" w:rsidRDefault="003A3813" w:rsidP="003A3813">
      <w:pPr>
        <w:pStyle w:val="Code"/>
        <w:ind w:firstLine="0"/>
        <w:rPr>
          <w:color w:val="auto"/>
          <w:u w:val="single"/>
        </w:rPr>
      </w:pPr>
      <w:r w:rsidRPr="000B6AE8">
        <w:rPr>
          <w:color w:val="auto"/>
          <w:u w:val="single"/>
        </w:rPr>
        <w:t>^MyPackage.ActorD(2,"MyHats",2)="Straw"</w:t>
      </w:r>
    </w:p>
    <w:p w:rsidR="003A3813" w:rsidRPr="000B6AE8" w:rsidRDefault="003A3813" w:rsidP="003A3813">
      <w:pPr>
        <w:pStyle w:val="Code"/>
        <w:ind w:firstLine="0"/>
        <w:rPr>
          <w:color w:val="auto"/>
          <w:u w:val="single"/>
        </w:rPr>
      </w:pPr>
      <w:r w:rsidRPr="000B6AE8">
        <w:rPr>
          <w:color w:val="auto"/>
          <w:u w:val="single"/>
        </w:rPr>
        <w:t>^MyPackage.ActorD(2,"MyHats","Mesh")="FruitMesh"</w:t>
      </w:r>
    </w:p>
    <w:p w:rsidR="003A3813" w:rsidRPr="000B6AE8" w:rsidRDefault="003A3813" w:rsidP="003A3813">
      <w:pPr>
        <w:pStyle w:val="Code"/>
        <w:ind w:firstLine="0"/>
        <w:rPr>
          <w:color w:val="auto"/>
          <w:u w:val="single"/>
        </w:rPr>
      </w:pPr>
      <w:r w:rsidRPr="000B6AE8">
        <w:rPr>
          <w:color w:val="auto"/>
          <w:u w:val="single"/>
        </w:rPr>
        <w:t>^MyPackage.ActorD(2,"MyHats","Top")="TopHat"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^MyPackage.ActorD(3)=$lb("","Clint Eastwood","2",$lb("","","",""),"Cyan")</w:t>
      </w:r>
    </w:p>
    <w:p w:rsidR="005267FA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^MyPackage.ActorD(4)=$lb("","Julie Andrews","",$lb("123 Main St.","Marlboro",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"MA","01752"),"Brown")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^MyPackage.ActorD(5)=$lb("","Johnny Depp","",$lb("","","",""),"Tan")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^MyPackage.ActorD(6)=$lb("","Carol Burnett","",$lb("","","",""),"Red")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^MyPackage.ActorD(7)=$lb("","Will Smith","",$lb("","","",""),"Navy")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^MyPackage.ActorD(8)=$lb("","Ann Margaret","",$lb("","","",""),"Yellow")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^MyPackage.ActorD(9)=$lb("","Dean Martin","",$lb("","","",""),"Green")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^MyPackage.ActorD(10)=$lb("","Ally Sheedy","",$lb("","","",""),"Black")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>^MyPackage.ActorD(11)=$lb("","Humphrey Bogart","",$lb("","","",""),"Brown")</w:t>
      </w:r>
    </w:p>
    <w:p w:rsidR="003A3813" w:rsidRPr="00AE3167" w:rsidRDefault="003A3813" w:rsidP="003A3813">
      <w:pPr>
        <w:pStyle w:val="Code"/>
        <w:ind w:firstLine="0"/>
        <w:rPr>
          <w:color w:val="auto"/>
        </w:rPr>
      </w:pPr>
      <w:r w:rsidRPr="00AE3167">
        <w:rPr>
          <w:color w:val="auto"/>
        </w:rPr>
        <w:t xml:space="preserve">^MyPackage.ActorD(12)=$lb("","Katharine </w:t>
      </w:r>
      <w:r>
        <w:rPr>
          <w:color w:val="auto"/>
        </w:rPr>
        <w:t>Hepburn</w:t>
      </w:r>
      <w:r w:rsidRPr="00AE3167">
        <w:rPr>
          <w:color w:val="auto"/>
        </w:rPr>
        <w:t xml:space="preserve">","2",$lb("","","",""),"Blue") </w:t>
      </w:r>
    </w:p>
    <w:p w:rsidR="003A3813" w:rsidRPr="009D28BE" w:rsidRDefault="003A3813" w:rsidP="003A3813">
      <w:pPr>
        <w:pStyle w:val="Code"/>
        <w:ind w:firstLine="0"/>
        <w:rPr>
          <w:color w:val="auto"/>
        </w:rPr>
      </w:pPr>
    </w:p>
    <w:p w:rsidR="002E7E71" w:rsidRDefault="002E7E71" w:rsidP="003A3813">
      <w:pPr>
        <w:pStyle w:val="Caption"/>
      </w:pPr>
      <w:bookmarkStart w:id="845" w:name="_Ref271447548"/>
    </w:p>
    <w:p w:rsidR="003A3813" w:rsidRDefault="003A3813" w:rsidP="003A381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845"/>
      <w:r>
        <w:t xml:space="preserve"> IsDefined Method – See if a Key is defined</w:t>
      </w:r>
    </w:p>
    <w:p w:rsidR="003A3813" w:rsidRDefault="003A3813" w:rsidP="003A3813">
      <w:pPr>
        <w:pStyle w:val="Code"/>
        <w:ind w:firstLine="0"/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IsDefined Method - </w:t>
      </w:r>
      <w:r w:rsidRPr="00FB7800">
        <w:rPr>
          <w:color w:val="auto"/>
        </w:rPr>
        <w:t>Returns a 1 if the Key is defined otherwise 0</w:t>
      </w:r>
    </w:p>
    <w:p w:rsidR="003A3813" w:rsidRDefault="003A3813" w:rsidP="003A3813">
      <w:pPr>
        <w:pStyle w:val="Code"/>
        <w:ind w:firstLine="0"/>
        <w:rPr>
          <w:color w:val="auto"/>
        </w:rPr>
      </w:pP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color w:val="auto"/>
        </w:rPr>
        <w:t xml:space="preserve"> Set ActorOref=##class(MyPackage.Actor).%OpenId(2)</w:t>
      </w:r>
      <w:r w:rsidRPr="00A3639B">
        <w:rPr>
          <w:color w:val="auto"/>
        </w:rPr>
        <w:tab/>
        <w:t xml:space="preserve">;bring object Jodi Foster 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  <w:t>;into memory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</w:p>
    <w:p w:rsidR="003A3813" w:rsidRPr="00A3639B" w:rsidRDefault="003A3813" w:rsidP="003A3813">
      <w:pPr>
        <w:pStyle w:val="Code"/>
        <w:ind w:firstLine="0"/>
        <w:rPr>
          <w:rStyle w:val="CodeItalicChar"/>
          <w:color w:val="auto"/>
        </w:rPr>
      </w:pPr>
      <w:r w:rsidRPr="00A3639B">
        <w:rPr>
          <w:color w:val="auto"/>
        </w:rPr>
        <w:t xml:space="preserve"> Write ActorOref</w:t>
      </w:r>
      <w:r w:rsidRPr="00A3639B">
        <w:rPr>
          <w:color w:val="auto"/>
          <w:u w:val="single"/>
        </w:rPr>
        <w:t>.MyHats.IsDefined("Mesh")</w:t>
      </w:r>
      <w:r w:rsidRPr="00A3639B">
        <w:rPr>
          <w:color w:val="auto"/>
        </w:rPr>
        <w:tab/>
        <w:t>;Is key "Mesh" defined? - Yes</w:t>
      </w:r>
      <w:r w:rsidRPr="00A3639B">
        <w:rPr>
          <w:color w:val="auto"/>
        </w:rPr>
        <w:br/>
      </w:r>
      <w:r w:rsidRPr="00A3639B">
        <w:rPr>
          <w:rStyle w:val="CodeItalicChar"/>
          <w:color w:val="auto"/>
        </w:rPr>
        <w:t>1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</w:p>
    <w:p w:rsidR="003A3813" w:rsidRPr="00A3639B" w:rsidRDefault="003A3813" w:rsidP="003A3813">
      <w:pPr>
        <w:pStyle w:val="Code"/>
        <w:ind w:firstLine="0"/>
        <w:rPr>
          <w:rStyle w:val="CodeItalicChar"/>
          <w:color w:val="auto"/>
        </w:rPr>
      </w:pPr>
      <w:r w:rsidRPr="00A3639B">
        <w:rPr>
          <w:color w:val="auto"/>
        </w:rPr>
        <w:t xml:space="preserve"> Write ActorOref</w:t>
      </w:r>
      <w:r w:rsidRPr="00A3639B">
        <w:rPr>
          <w:color w:val="auto"/>
          <w:u w:val="single"/>
        </w:rPr>
        <w:t>.MyHats.IsDefined("Top")</w:t>
      </w:r>
      <w:r w:rsidRPr="00A3639B">
        <w:rPr>
          <w:color w:val="auto"/>
        </w:rPr>
        <w:tab/>
      </w:r>
      <w:r w:rsidRPr="00A3639B">
        <w:rPr>
          <w:color w:val="auto"/>
        </w:rPr>
        <w:tab/>
        <w:t>;Is key "Top" defined? - Yes</w:t>
      </w:r>
      <w:r w:rsidRPr="00A3639B">
        <w:rPr>
          <w:color w:val="auto"/>
        </w:rPr>
        <w:br/>
      </w:r>
      <w:r w:rsidRPr="00A3639B">
        <w:rPr>
          <w:rStyle w:val="CodeItalicChar"/>
          <w:color w:val="auto"/>
        </w:rPr>
        <w:t>1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</w:p>
    <w:p w:rsidR="003A3813" w:rsidRPr="00A3639B" w:rsidRDefault="003A3813" w:rsidP="003A3813">
      <w:pPr>
        <w:pStyle w:val="Code"/>
        <w:ind w:firstLine="0"/>
        <w:rPr>
          <w:rStyle w:val="CodeItalicChar"/>
          <w:color w:val="auto"/>
        </w:rPr>
      </w:pPr>
      <w:r w:rsidRPr="00A3639B">
        <w:rPr>
          <w:color w:val="auto"/>
        </w:rPr>
        <w:t xml:space="preserve"> Write ActorOref</w:t>
      </w:r>
      <w:r w:rsidRPr="00A3639B">
        <w:rPr>
          <w:color w:val="auto"/>
          <w:u w:val="single"/>
        </w:rPr>
        <w:t>.MyHats.IsDefined(1)</w:t>
      </w:r>
      <w:r w:rsidRPr="00A3639B">
        <w:rPr>
          <w:color w:val="auto"/>
        </w:rPr>
        <w:tab/>
      </w:r>
      <w:r w:rsidRPr="00A3639B">
        <w:rPr>
          <w:color w:val="auto"/>
        </w:rPr>
        <w:tab/>
        <w:t>;Is key 1 defined? - Yes</w:t>
      </w:r>
      <w:r w:rsidRPr="00A3639B">
        <w:rPr>
          <w:color w:val="auto"/>
        </w:rPr>
        <w:br/>
      </w:r>
      <w:r w:rsidRPr="00A3639B">
        <w:rPr>
          <w:rStyle w:val="CodeItalicChar"/>
          <w:color w:val="auto"/>
        </w:rPr>
        <w:t>1</w:t>
      </w:r>
    </w:p>
    <w:p w:rsidR="003A3813" w:rsidRPr="00A3639B" w:rsidRDefault="003A3813" w:rsidP="003A3813">
      <w:pPr>
        <w:pStyle w:val="Code"/>
        <w:ind w:firstLine="0"/>
        <w:rPr>
          <w:color w:val="auto"/>
          <w:u w:val="single"/>
        </w:rPr>
      </w:pPr>
    </w:p>
    <w:p w:rsidR="003A3813" w:rsidRPr="00A3639B" w:rsidRDefault="003A3813" w:rsidP="003A3813">
      <w:pPr>
        <w:pStyle w:val="Code"/>
        <w:ind w:firstLine="0"/>
        <w:rPr>
          <w:rStyle w:val="CodeItalicChar"/>
          <w:color w:val="auto"/>
        </w:rPr>
      </w:pPr>
      <w:r w:rsidRPr="00A3639B">
        <w:rPr>
          <w:color w:val="auto"/>
        </w:rPr>
        <w:t xml:space="preserve"> Write ActorOref</w:t>
      </w:r>
      <w:r w:rsidRPr="00A3639B">
        <w:rPr>
          <w:color w:val="auto"/>
          <w:u w:val="single"/>
        </w:rPr>
        <w:t>.MyHats.IsDefined(3)</w:t>
      </w:r>
      <w:r w:rsidRPr="00A3639B">
        <w:rPr>
          <w:color w:val="auto"/>
        </w:rPr>
        <w:tab/>
      </w:r>
      <w:r w:rsidRPr="00A3639B">
        <w:rPr>
          <w:color w:val="auto"/>
        </w:rPr>
        <w:tab/>
        <w:t>;Is key 3 defined? - No</w:t>
      </w:r>
      <w:r w:rsidRPr="00A3639B">
        <w:rPr>
          <w:color w:val="auto"/>
        </w:rPr>
        <w:br/>
      </w:r>
      <w:r w:rsidRPr="00A3639B">
        <w:rPr>
          <w:rStyle w:val="CodeItalicChar"/>
          <w:color w:val="auto"/>
        </w:rPr>
        <w:t>0</w:t>
      </w:r>
    </w:p>
    <w:p w:rsidR="003A3813" w:rsidRDefault="003A3813" w:rsidP="003A3813">
      <w:pPr>
        <w:pStyle w:val="Code"/>
        <w:ind w:firstLine="0"/>
        <w:rPr>
          <w:color w:val="auto"/>
        </w:rPr>
      </w:pPr>
    </w:p>
    <w:p w:rsidR="002E7E71" w:rsidRDefault="002E7E71" w:rsidP="003A3813">
      <w:pPr>
        <w:pStyle w:val="Caption"/>
      </w:pPr>
      <w:bookmarkStart w:id="846" w:name="_Ref271447584"/>
    </w:p>
    <w:p w:rsidR="003A3813" w:rsidRDefault="003A3813" w:rsidP="003A381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846"/>
      <w:r>
        <w:t xml:space="preserve"> GetAt</w:t>
      </w:r>
      <w:r w:rsidRPr="00961C39">
        <w:t xml:space="preserve"> Method </w:t>
      </w:r>
      <w:r>
        <w:t>–</w:t>
      </w:r>
      <w:r w:rsidRPr="00961C39">
        <w:t xml:space="preserve"> </w:t>
      </w:r>
      <w:r>
        <w:t>Returns the Element for a Key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GetAt Method - </w:t>
      </w:r>
      <w:r w:rsidRPr="00694F99">
        <w:rPr>
          <w:color w:val="auto"/>
        </w:rPr>
        <w:t>Returns the Element associated with a Key</w:t>
      </w:r>
    </w:p>
    <w:p w:rsidR="003A3813" w:rsidRDefault="003A3813" w:rsidP="001E3403">
      <w:pPr>
        <w:pStyle w:val="Code"/>
        <w:ind w:firstLine="0"/>
        <w:rPr>
          <w:color w:val="auto"/>
        </w:rPr>
      </w:pPr>
    </w:p>
    <w:p w:rsidR="003A3813" w:rsidRPr="00A3639B" w:rsidRDefault="003A3813" w:rsidP="001E3403">
      <w:pPr>
        <w:pStyle w:val="Code"/>
        <w:ind w:firstLine="0"/>
        <w:rPr>
          <w:color w:val="auto"/>
        </w:rPr>
      </w:pPr>
      <w:r w:rsidRPr="00A3639B">
        <w:rPr>
          <w:color w:val="auto"/>
        </w:rPr>
        <w:t xml:space="preserve"> Set ActorOref=##class(MyPackage.Actor).%OpenId(2)</w:t>
      </w:r>
      <w:r w:rsidRPr="00A3639B">
        <w:rPr>
          <w:color w:val="auto"/>
        </w:rPr>
        <w:tab/>
        <w:t xml:space="preserve">;bring object Jodi Foster </w:t>
      </w:r>
    </w:p>
    <w:p w:rsidR="003A3813" w:rsidRPr="00A3639B" w:rsidRDefault="003A3813" w:rsidP="001E3403">
      <w:pPr>
        <w:pStyle w:val="Code"/>
        <w:ind w:firstLine="0"/>
        <w:rPr>
          <w:color w:val="auto"/>
        </w:rPr>
      </w:pP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  <w:t>;into memory</w:t>
      </w:r>
    </w:p>
    <w:p w:rsidR="003A3813" w:rsidRPr="00A3639B" w:rsidRDefault="003A3813" w:rsidP="001E3403">
      <w:pPr>
        <w:pStyle w:val="Code"/>
        <w:ind w:firstLine="0"/>
        <w:rPr>
          <w:color w:val="auto"/>
        </w:rPr>
      </w:pPr>
    </w:p>
    <w:p w:rsidR="003A3813" w:rsidRPr="00A3639B" w:rsidRDefault="003A3813" w:rsidP="001E3403">
      <w:pPr>
        <w:pStyle w:val="Code"/>
        <w:ind w:firstLine="0"/>
        <w:rPr>
          <w:rStyle w:val="CodeItalicChar"/>
          <w:color w:val="auto"/>
        </w:rPr>
      </w:pPr>
      <w:r w:rsidRPr="00A3639B">
        <w:rPr>
          <w:color w:val="auto"/>
        </w:rPr>
        <w:t xml:space="preserve"> Write </w:t>
      </w:r>
      <w:r w:rsidRPr="00A3639B">
        <w:rPr>
          <w:color w:val="auto"/>
          <w:u w:val="single"/>
        </w:rPr>
        <w:t>ActorOref.MyHats.GetAt(2)</w:t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  <w:t>;Get Hat at Key 2</w:t>
      </w:r>
      <w:r w:rsidRPr="00A3639B">
        <w:rPr>
          <w:color w:val="auto"/>
        </w:rPr>
        <w:br/>
      </w:r>
      <w:r w:rsidRPr="00A3639B">
        <w:rPr>
          <w:rStyle w:val="CodeItalicChar"/>
          <w:color w:val="auto"/>
        </w:rPr>
        <w:t>Straw</w:t>
      </w:r>
    </w:p>
    <w:p w:rsidR="003A3813" w:rsidRPr="00A3639B" w:rsidRDefault="003A3813" w:rsidP="001E3403">
      <w:pPr>
        <w:pStyle w:val="Code"/>
        <w:ind w:firstLine="0"/>
        <w:rPr>
          <w:color w:val="auto"/>
        </w:rPr>
      </w:pPr>
    </w:p>
    <w:p w:rsidR="003A3813" w:rsidRPr="00A3639B" w:rsidRDefault="003A3813" w:rsidP="001E3403">
      <w:pPr>
        <w:pStyle w:val="Code"/>
        <w:ind w:firstLine="0"/>
        <w:rPr>
          <w:color w:val="auto"/>
        </w:rPr>
      </w:pPr>
      <w:r w:rsidRPr="00A3639B">
        <w:rPr>
          <w:color w:val="auto"/>
        </w:rPr>
        <w:t xml:space="preserve"> Set Key="Mesh"</w:t>
      </w:r>
    </w:p>
    <w:p w:rsidR="003A3813" w:rsidRPr="00A3639B" w:rsidRDefault="003A3813" w:rsidP="001E3403">
      <w:pPr>
        <w:pStyle w:val="Code"/>
        <w:ind w:firstLine="0"/>
        <w:rPr>
          <w:rStyle w:val="CodeItalicChar"/>
          <w:color w:val="auto"/>
        </w:rPr>
      </w:pPr>
      <w:r w:rsidRPr="00A3639B">
        <w:rPr>
          <w:color w:val="auto"/>
        </w:rPr>
        <w:t xml:space="preserve"> Write </w:t>
      </w:r>
      <w:r w:rsidRPr="00A3639B">
        <w:rPr>
          <w:color w:val="auto"/>
          <w:u w:val="single"/>
        </w:rPr>
        <w:t>ActorOref.MyHats.GetAt(Key)</w:t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  <w:t>;Get Hat at Key "Mesh"</w:t>
      </w:r>
      <w:r w:rsidRPr="00A3639B">
        <w:rPr>
          <w:color w:val="auto"/>
        </w:rPr>
        <w:br/>
      </w:r>
      <w:r w:rsidRPr="00A3639B">
        <w:rPr>
          <w:rStyle w:val="CodeItalicChar"/>
          <w:color w:val="auto"/>
        </w:rPr>
        <w:t>FruitMesh</w:t>
      </w:r>
    </w:p>
    <w:p w:rsidR="003A3813" w:rsidRPr="00A3639B" w:rsidRDefault="003A3813" w:rsidP="001E3403">
      <w:pPr>
        <w:pStyle w:val="Code"/>
        <w:ind w:firstLine="0"/>
        <w:rPr>
          <w:color w:val="auto"/>
        </w:rPr>
      </w:pPr>
    </w:p>
    <w:p w:rsidR="002E7E71" w:rsidRDefault="002E7E71" w:rsidP="003A3813">
      <w:pPr>
        <w:pStyle w:val="Caption"/>
      </w:pPr>
      <w:bookmarkStart w:id="847" w:name="_Ref271447609"/>
    </w:p>
    <w:p w:rsidR="003A3813" w:rsidRDefault="003A3813" w:rsidP="003A381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847"/>
      <w:r>
        <w:t xml:space="preserve"> Find a hat in the collection starting at Key</w:t>
      </w:r>
    </w:p>
    <w:p w:rsidR="003A3813" w:rsidRDefault="003A3813" w:rsidP="003A3813">
      <w:pPr>
        <w:pStyle w:val="Code"/>
        <w:ind w:firstLine="0"/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3A3813" w:rsidRDefault="003A381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Find Method - </w:t>
      </w:r>
      <w:r w:rsidRPr="00694F99">
        <w:rPr>
          <w:color w:val="auto"/>
        </w:rPr>
        <w:t>Finds the Element starting at the Key</w:t>
      </w:r>
    </w:p>
    <w:p w:rsidR="003A3813" w:rsidRDefault="003A3813" w:rsidP="003A3813">
      <w:pPr>
        <w:pStyle w:val="Code"/>
        <w:ind w:firstLine="0"/>
        <w:rPr>
          <w:color w:val="auto"/>
        </w:rPr>
      </w:pP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color w:val="auto"/>
        </w:rPr>
        <w:t xml:space="preserve"> Set ActorOref=##class(MyPackage.Actor).%OpenId(2)</w:t>
      </w:r>
      <w:r w:rsidRPr="00A3639B">
        <w:rPr>
          <w:color w:val="auto"/>
        </w:rPr>
        <w:tab/>
        <w:t xml:space="preserve">;bring object Jodi Foster 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  <w:t>;into memory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color w:val="auto"/>
        </w:rPr>
        <w:t xml:space="preserve"> Write ActorOref</w:t>
      </w:r>
      <w:r w:rsidRPr="00A3639B">
        <w:rPr>
          <w:color w:val="auto"/>
          <w:u w:val="single"/>
        </w:rPr>
        <w:t>.MyHats.Find("TopHat")</w:t>
      </w:r>
      <w:r w:rsidRPr="00A3639B">
        <w:rPr>
          <w:color w:val="auto"/>
        </w:rPr>
        <w:t xml:space="preserve">  </w:t>
      </w:r>
      <w:r w:rsidRPr="00A3639B">
        <w:rPr>
          <w:color w:val="auto"/>
        </w:rPr>
        <w:tab/>
        <w:t>;find the Element TopHat and display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rStyle w:val="CodeItalicChar"/>
          <w:color w:val="auto"/>
        </w:rPr>
        <w:t>Top</w:t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  <w:t>;the key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color w:val="auto"/>
        </w:rPr>
        <w:t xml:space="preserve"> Write ActorOref</w:t>
      </w:r>
      <w:r w:rsidRPr="00A3639B">
        <w:rPr>
          <w:color w:val="auto"/>
          <w:u w:val="single"/>
        </w:rPr>
        <w:t>.MyHats.Find("Bowler")</w:t>
      </w:r>
      <w:r w:rsidRPr="00A3639B">
        <w:rPr>
          <w:color w:val="auto"/>
        </w:rPr>
        <w:t xml:space="preserve"> </w:t>
      </w:r>
      <w:r w:rsidRPr="00A3639B">
        <w:rPr>
          <w:color w:val="auto"/>
        </w:rPr>
        <w:tab/>
        <w:t>;find the Element Bowler and display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rStyle w:val="CodeItalicChar"/>
          <w:color w:val="auto"/>
        </w:rPr>
        <w:t>1</w:t>
      </w:r>
      <w:r w:rsidRPr="00A3639B">
        <w:rPr>
          <w:rStyle w:val="CodeItalicChar"/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  <w:t>;the key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color w:val="auto"/>
        </w:rPr>
        <w:t xml:space="preserve"> Write ActorOref</w:t>
      </w:r>
      <w:r w:rsidRPr="00A3639B">
        <w:rPr>
          <w:color w:val="auto"/>
          <w:u w:val="single"/>
        </w:rPr>
        <w:t>.MyHats.Find("Bowler",2)</w:t>
      </w:r>
      <w:r w:rsidRPr="00A3639B">
        <w:rPr>
          <w:color w:val="auto"/>
        </w:rPr>
        <w:tab/>
        <w:t>;find the Element Bowler starting at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rStyle w:val="CodeItalicChar"/>
          <w:color w:val="auto"/>
        </w:rPr>
        <w:t>&lt;&gt;</w:t>
      </w:r>
      <w:r w:rsidRPr="00A3639B">
        <w:rPr>
          <w:b/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  <w:t>;key 2, since Bowler is at key 1,</w:t>
      </w:r>
    </w:p>
    <w:p w:rsidR="003A3813" w:rsidRPr="00A3639B" w:rsidRDefault="003A3813" w:rsidP="003A3813">
      <w:pPr>
        <w:pStyle w:val="Code"/>
        <w:ind w:firstLine="0"/>
        <w:rPr>
          <w:color w:val="auto"/>
        </w:rPr>
      </w:pP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</w:r>
      <w:r w:rsidRPr="00A3639B">
        <w:rPr>
          <w:color w:val="auto"/>
        </w:rPr>
        <w:tab/>
        <w:t>;nothing is found</w:t>
      </w:r>
    </w:p>
    <w:p w:rsidR="003A3813" w:rsidRDefault="003A3813" w:rsidP="003A3813">
      <w:pPr>
        <w:pStyle w:val="Code"/>
        <w:ind w:firstLine="0"/>
      </w:pPr>
    </w:p>
    <w:p w:rsidR="002E7E71" w:rsidRDefault="002E7E71" w:rsidP="001E3403">
      <w:pPr>
        <w:pStyle w:val="Caption"/>
      </w:pPr>
      <w:bookmarkStart w:id="848" w:name="_Ref271447637"/>
    </w:p>
    <w:p w:rsidR="001E3403" w:rsidRDefault="001E3403" w:rsidP="001E340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848"/>
      <w:r>
        <w:t xml:space="preserve"> SetAt Method – Set or Replace an Element at a specific Key</w:t>
      </w:r>
    </w:p>
    <w:p w:rsidR="001E3403" w:rsidRDefault="001E3403" w:rsidP="001E3403">
      <w:pPr>
        <w:pStyle w:val="Code"/>
        <w:ind w:firstLine="0"/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SetAt Method - </w:t>
      </w:r>
      <w:r w:rsidRPr="00F03F63">
        <w:rPr>
          <w:color w:val="auto"/>
        </w:rPr>
        <w:t xml:space="preserve">Set </w:t>
      </w:r>
      <w:r>
        <w:rPr>
          <w:color w:val="auto"/>
        </w:rPr>
        <w:t xml:space="preserve">or Replace </w:t>
      </w:r>
      <w:r w:rsidRPr="00F03F63">
        <w:rPr>
          <w:color w:val="auto"/>
        </w:rPr>
        <w:t>an Element at the specific Key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Pr="00660DEB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660DEB">
        <w:rPr>
          <w:color w:val="auto"/>
        </w:rPr>
        <w:t>=##class(M</w:t>
      </w:r>
      <w:r>
        <w:rPr>
          <w:color w:val="auto"/>
        </w:rPr>
        <w:t>yPackage.Actor).%OpenId(2)</w:t>
      </w:r>
      <w:r>
        <w:rPr>
          <w:color w:val="auto"/>
        </w:rPr>
        <w:tab/>
      </w:r>
      <w:r w:rsidRPr="00660DEB">
        <w:rPr>
          <w:color w:val="auto"/>
        </w:rPr>
        <w:t xml:space="preserve">;bring object Jodi Foster </w:t>
      </w:r>
    </w:p>
    <w:p w:rsidR="001E3403" w:rsidRPr="00660DEB" w:rsidRDefault="001E3403" w:rsidP="001E3403">
      <w:pPr>
        <w:pStyle w:val="Code"/>
        <w:ind w:firstLine="0"/>
        <w:rPr>
          <w:color w:val="auto"/>
        </w:rPr>
      </w:pPr>
      <w:r w:rsidRPr="00660DEB">
        <w:rPr>
          <w:color w:val="auto"/>
        </w:rPr>
        <w:tab/>
      </w:r>
      <w:r w:rsidRPr="00660DEB">
        <w:rPr>
          <w:color w:val="auto"/>
        </w:rPr>
        <w:tab/>
      </w:r>
      <w:r w:rsidRPr="00660DEB">
        <w:rPr>
          <w:color w:val="auto"/>
        </w:rPr>
        <w:tab/>
      </w:r>
      <w:r w:rsidRPr="00660DEB">
        <w:rPr>
          <w:color w:val="auto"/>
        </w:rPr>
        <w:tab/>
      </w:r>
      <w:r w:rsidRPr="00660DEB">
        <w:rPr>
          <w:color w:val="auto"/>
        </w:rPr>
        <w:tab/>
      </w:r>
      <w:r w:rsidRPr="00660DEB">
        <w:rPr>
          <w:color w:val="auto"/>
        </w:rPr>
        <w:tab/>
      </w:r>
      <w:r w:rsidRPr="00660DEB">
        <w:rPr>
          <w:color w:val="auto"/>
        </w:rPr>
        <w:tab/>
      </w:r>
      <w:r>
        <w:rPr>
          <w:color w:val="auto"/>
        </w:rPr>
        <w:tab/>
      </w:r>
      <w:r w:rsidRPr="00660DEB">
        <w:rPr>
          <w:color w:val="auto"/>
        </w:rPr>
        <w:t>;into memory</w:t>
      </w:r>
    </w:p>
    <w:p w:rsidR="001E3403" w:rsidRPr="00660DEB" w:rsidRDefault="001E3403" w:rsidP="001E3403">
      <w:pPr>
        <w:pStyle w:val="Code"/>
        <w:ind w:firstLine="0"/>
        <w:rPr>
          <w:color w:val="auto"/>
        </w:rPr>
      </w:pPr>
    </w:p>
    <w:p w:rsidR="001E3403" w:rsidRPr="00660DEB" w:rsidRDefault="001E3403" w:rsidP="001E3403">
      <w:pPr>
        <w:pStyle w:val="Code"/>
        <w:ind w:firstLine="0"/>
        <w:rPr>
          <w:color w:val="auto"/>
        </w:rPr>
      </w:pPr>
      <w:r w:rsidRPr="00F03F63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660DEB">
        <w:rPr>
          <w:color w:val="auto"/>
          <w:u w:val="single"/>
        </w:rPr>
        <w:t>.MyHats.SetAt("BigBirdHat",2)</w:t>
      </w:r>
      <w:r>
        <w:rPr>
          <w:color w:val="auto"/>
        </w:rPr>
        <w:tab/>
      </w:r>
      <w:r>
        <w:rPr>
          <w:color w:val="auto"/>
        </w:rPr>
        <w:tab/>
      </w:r>
      <w:r w:rsidRPr="00660DEB">
        <w:rPr>
          <w:color w:val="auto"/>
        </w:rPr>
        <w:t>;</w:t>
      </w:r>
      <w:r>
        <w:rPr>
          <w:color w:val="auto"/>
        </w:rPr>
        <w:t>replace</w:t>
      </w:r>
      <w:r w:rsidRPr="00660DEB">
        <w:rPr>
          <w:color w:val="auto"/>
        </w:rPr>
        <w:t xml:space="preserve"> Hat at Key 2</w:t>
      </w:r>
    </w:p>
    <w:p w:rsidR="001E3403" w:rsidRPr="00660DEB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660DEB">
        <w:rPr>
          <w:color w:val="auto"/>
        </w:rPr>
        <w:t>!</w:t>
      </w:r>
      <w:r>
        <w:rPr>
          <w:color w:val="auto"/>
        </w:rPr>
        <w:t>,"Count: ",ActorOref.MyHats.Count()</w:t>
      </w:r>
      <w:r>
        <w:rPr>
          <w:color w:val="auto"/>
        </w:rPr>
        <w:tab/>
      </w:r>
      <w:r>
        <w:rPr>
          <w:color w:val="auto"/>
        </w:rPr>
        <w:tab/>
      </w:r>
      <w:r w:rsidRPr="00660DEB">
        <w:rPr>
          <w:color w:val="auto"/>
        </w:rPr>
        <w:t>;count of elements</w:t>
      </w:r>
    </w:p>
    <w:p w:rsidR="001E3403" w:rsidRPr="00660DEB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Key</w:t>
      </w:r>
      <w:r w:rsidRPr="00660DEB">
        <w:rPr>
          <w:color w:val="auto"/>
        </w:rPr>
        <w:t xml:space="preserve">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;cycle through hats</w:t>
      </w:r>
      <w:r w:rsidRPr="00660DEB">
        <w:rPr>
          <w:color w:val="auto"/>
        </w:rPr>
        <w:br/>
      </w:r>
      <w:r>
        <w:rPr>
          <w:color w:val="auto"/>
        </w:rPr>
        <w:t xml:space="preserve"> </w:t>
      </w:r>
      <w:r w:rsidRPr="00660DEB">
        <w:rPr>
          <w:color w:val="auto"/>
        </w:rPr>
        <w:t xml:space="preserve">  </w:t>
      </w:r>
      <w:r>
        <w:rPr>
          <w:color w:val="auto"/>
        </w:rPr>
        <w:t xml:space="preserve"> Set Hat</w:t>
      </w:r>
      <w:r w:rsidRPr="00660DEB">
        <w:rPr>
          <w:color w:val="auto"/>
        </w:rPr>
        <w:t>=</w:t>
      </w:r>
      <w:r>
        <w:rPr>
          <w:color w:val="auto"/>
        </w:rPr>
        <w:t>ActorOref</w:t>
      </w:r>
      <w:r w:rsidRPr="00660DEB">
        <w:rPr>
          <w:color w:val="auto"/>
        </w:rPr>
        <w:t>.MyHats.GetNext(</w:t>
      </w:r>
      <w:r>
        <w:rPr>
          <w:color w:val="auto"/>
        </w:rPr>
        <w:t>.Key</w:t>
      </w:r>
      <w:r w:rsidRPr="00660DEB">
        <w:rPr>
          <w:color w:val="auto"/>
        </w:rPr>
        <w:t>)</w:t>
      </w:r>
      <w:r>
        <w:rPr>
          <w:color w:val="auto"/>
        </w:rPr>
        <w:tab/>
      </w:r>
      <w:r>
        <w:rPr>
          <w:color w:val="auto"/>
        </w:rPr>
        <w:tab/>
        <w:t>;get hat at specified key</w:t>
      </w:r>
      <w:r w:rsidRPr="00660DEB">
        <w:rPr>
          <w:color w:val="auto"/>
        </w:rPr>
        <w:br/>
      </w:r>
      <w:r>
        <w:rPr>
          <w:color w:val="auto"/>
        </w:rPr>
        <w:t xml:space="preserve"> </w:t>
      </w:r>
      <w:r w:rsidRPr="00660DEB">
        <w:rPr>
          <w:color w:val="auto"/>
        </w:rPr>
        <w:t xml:space="preserve">  </w:t>
      </w:r>
      <w:r>
        <w:rPr>
          <w:color w:val="auto"/>
        </w:rPr>
        <w:t xml:space="preserve"> If Key'=</w:t>
      </w:r>
      <w:r w:rsidRPr="00660DEB">
        <w:rPr>
          <w:color w:val="auto"/>
        </w:rPr>
        <w:t xml:space="preserve">"" </w:t>
      </w:r>
      <w:r>
        <w:rPr>
          <w:color w:val="auto"/>
        </w:rPr>
        <w:t>{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Write </w:t>
      </w:r>
      <w:r w:rsidRPr="00660DEB">
        <w:rPr>
          <w:color w:val="auto"/>
        </w:rPr>
        <w:t>!,"</w:t>
      </w:r>
      <w:r>
        <w:rPr>
          <w:color w:val="auto"/>
        </w:rPr>
        <w:t>Key</w:t>
      </w:r>
      <w:r w:rsidRPr="00660DEB">
        <w:rPr>
          <w:color w:val="auto"/>
        </w:rPr>
        <w:t xml:space="preserve"> and </w:t>
      </w:r>
      <w:r>
        <w:rPr>
          <w:color w:val="auto"/>
        </w:rPr>
        <w:t>hat</w:t>
      </w:r>
      <w:r w:rsidRPr="00660DEB">
        <w:rPr>
          <w:color w:val="auto"/>
        </w:rPr>
        <w:t>: "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Write Key,</w:t>
      </w:r>
      <w:r w:rsidRPr="00660DEB">
        <w:rPr>
          <w:color w:val="auto"/>
        </w:rPr>
        <w:t>" - "</w:t>
      </w:r>
      <w:r>
        <w:rPr>
          <w:color w:val="auto"/>
        </w:rPr>
        <w:t>,Hat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key and hat</w:t>
      </w:r>
    </w:p>
    <w:p w:rsidR="001E3403" w:rsidRPr="00660DEB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}</w:t>
      </w:r>
      <w:r>
        <w:rPr>
          <w:color w:val="auto"/>
        </w:rPr>
        <w:br/>
        <w:t xml:space="preserve"> } While (Key '= "")</w:t>
      </w:r>
    </w:p>
    <w:p w:rsidR="001E3403" w:rsidRPr="00660DEB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1E3403" w:rsidRPr="00800F30" w:rsidRDefault="001E3403" w:rsidP="001E3403">
      <w:pPr>
        <w:pStyle w:val="Code"/>
        <w:ind w:firstLine="0"/>
        <w:rPr>
          <w:b/>
          <w:color w:val="FF0000"/>
        </w:rPr>
      </w:pPr>
      <w:r>
        <w:rPr>
          <w:b/>
          <w:color w:val="FF0000"/>
        </w:rPr>
        <w:tab/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1E3403" w:rsidRDefault="001E3403" w:rsidP="001E3403">
      <w:pPr>
        <w:pStyle w:val="Code"/>
        <w:ind w:firstLine="0"/>
        <w:rPr>
          <w:b/>
          <w:color w:val="FF0000"/>
        </w:rPr>
      </w:pPr>
    </w:p>
    <w:p w:rsidR="001E3403" w:rsidRPr="00751F05" w:rsidRDefault="001E3403" w:rsidP="009C6846">
      <w:pPr>
        <w:pStyle w:val="CodeItalic"/>
      </w:pPr>
      <w:r>
        <w:t>Count:</w:t>
      </w:r>
      <w:r w:rsidRPr="005E1CAC">
        <w:t xml:space="preserve"> 4</w:t>
      </w:r>
    </w:p>
    <w:p w:rsidR="001E3403" w:rsidRPr="005E1CAC" w:rsidRDefault="001E3403" w:rsidP="009C6846">
      <w:pPr>
        <w:pStyle w:val="CodeItalic"/>
      </w:pPr>
      <w:r>
        <w:t>Key</w:t>
      </w:r>
      <w:r w:rsidRPr="005E1CAC">
        <w:t xml:space="preserve"> and </w:t>
      </w:r>
      <w:r>
        <w:t>hat: 1 - Bowle</w:t>
      </w:r>
      <w:r w:rsidRPr="005E1CAC">
        <w:t>r</w:t>
      </w:r>
    </w:p>
    <w:p w:rsidR="001E3403" w:rsidRPr="005E1CAC" w:rsidRDefault="001E3403" w:rsidP="009C6846">
      <w:pPr>
        <w:pStyle w:val="CodeItalic"/>
      </w:pPr>
      <w:r>
        <w:t>Key</w:t>
      </w:r>
      <w:r w:rsidRPr="005E1CAC">
        <w:t xml:space="preserve"> and </w:t>
      </w:r>
      <w:r>
        <w:t>hat</w:t>
      </w:r>
      <w:r w:rsidRPr="005E1CAC">
        <w:t>: 2 - BigBirdHat</w:t>
      </w:r>
    </w:p>
    <w:p w:rsidR="001E3403" w:rsidRPr="005E1CAC" w:rsidRDefault="001E3403" w:rsidP="009C6846">
      <w:pPr>
        <w:pStyle w:val="CodeItalic"/>
      </w:pPr>
      <w:r>
        <w:t>Key</w:t>
      </w:r>
      <w:r w:rsidRPr="005E1CAC">
        <w:t xml:space="preserve"> and </w:t>
      </w:r>
      <w:r>
        <w:t>hat</w:t>
      </w:r>
      <w:r w:rsidRPr="005E1CAC">
        <w:t>: Mesh - FruitMesh</w:t>
      </w:r>
    </w:p>
    <w:p w:rsidR="001E3403" w:rsidRDefault="001E3403" w:rsidP="009C6846">
      <w:pPr>
        <w:pStyle w:val="CodeItalic"/>
      </w:pPr>
      <w:r>
        <w:t>Key</w:t>
      </w:r>
      <w:r w:rsidRPr="005E1CAC">
        <w:t xml:space="preserve"> and </w:t>
      </w:r>
      <w:r>
        <w:t>hat</w:t>
      </w:r>
      <w:r w:rsidRPr="005E1CAC">
        <w:t xml:space="preserve">: Top </w:t>
      </w:r>
      <w:r>
        <w:t>–</w:t>
      </w:r>
      <w:r w:rsidRPr="005E1CAC">
        <w:t xml:space="preserve"> TopHat</w:t>
      </w:r>
    </w:p>
    <w:p w:rsidR="001E3403" w:rsidRPr="005E1CAC" w:rsidRDefault="001E3403" w:rsidP="009C6846">
      <w:pPr>
        <w:pStyle w:val="CodeItalic"/>
      </w:pPr>
      <w:r>
        <w:t>1</w:t>
      </w:r>
    </w:p>
    <w:p w:rsidR="001E3403" w:rsidRDefault="001E3403" w:rsidP="001E3403">
      <w:pPr>
        <w:pStyle w:val="Code"/>
        <w:ind w:firstLine="0"/>
      </w:pPr>
    </w:p>
    <w:p w:rsidR="002E7E71" w:rsidRDefault="002E7E71" w:rsidP="00597C27">
      <w:pPr>
        <w:pStyle w:val="Caption"/>
        <w:keepNext/>
      </w:pPr>
    </w:p>
    <w:p w:rsidR="001E3403" w:rsidRDefault="001E3403" w:rsidP="00597C27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Table \* ARABIC \s 1 ">
        <w:r w:rsidR="00725288">
          <w:rPr>
            <w:noProof/>
          </w:rPr>
          <w:t>4</w:t>
        </w:r>
      </w:fldSimple>
      <w:r>
        <w:t xml:space="preserve"> Traversing Methods</w:t>
      </w:r>
    </w:p>
    <w:tbl>
      <w:tblPr>
        <w:tblStyle w:val="TableGrid"/>
        <w:tblW w:w="0" w:type="auto"/>
        <w:tblInd w:w="18" w:type="dxa"/>
        <w:tblLook w:val="04A0" w:firstRow="1" w:lastRow="0" w:firstColumn="1" w:lastColumn="0" w:noHBand="0" w:noVBand="1"/>
      </w:tblPr>
      <w:tblGrid>
        <w:gridCol w:w="3174"/>
        <w:gridCol w:w="3192"/>
        <w:gridCol w:w="3192"/>
      </w:tblGrid>
      <w:tr w:rsidR="001E3403" w:rsidTr="002327C1">
        <w:tc>
          <w:tcPr>
            <w:tcW w:w="3174" w:type="dxa"/>
            <w:shd w:val="clear" w:color="auto" w:fill="BFBFBF" w:themeFill="background1" w:themeFillShade="BF"/>
          </w:tcPr>
          <w:p w:rsidR="001E3403" w:rsidRDefault="001E3403" w:rsidP="00597C27">
            <w:pPr>
              <w:keepNext/>
              <w:ind w:firstLine="0"/>
            </w:pPr>
            <w:r>
              <w:t>Method</w:t>
            </w:r>
          </w:p>
        </w:tc>
        <w:tc>
          <w:tcPr>
            <w:tcW w:w="3192" w:type="dxa"/>
            <w:shd w:val="clear" w:color="auto" w:fill="BFBFBF" w:themeFill="background1" w:themeFillShade="BF"/>
          </w:tcPr>
          <w:p w:rsidR="001E3403" w:rsidRDefault="001E3403" w:rsidP="00597C27">
            <w:pPr>
              <w:keepNext/>
              <w:ind w:firstLine="0"/>
            </w:pPr>
          </w:p>
        </w:tc>
        <w:tc>
          <w:tcPr>
            <w:tcW w:w="3192" w:type="dxa"/>
            <w:shd w:val="clear" w:color="auto" w:fill="BFBFBF" w:themeFill="background1" w:themeFillShade="BF"/>
          </w:tcPr>
          <w:p w:rsidR="001E3403" w:rsidRDefault="001E3403" w:rsidP="00597C27">
            <w:pPr>
              <w:keepNext/>
              <w:ind w:firstLine="0"/>
            </w:pPr>
            <w:r>
              <w:t>How Key or Slot is passed</w:t>
            </w:r>
          </w:p>
        </w:tc>
      </w:tr>
      <w:tr w:rsidR="001E3403" w:rsidTr="002327C1">
        <w:tc>
          <w:tcPr>
            <w:tcW w:w="3174" w:type="dxa"/>
          </w:tcPr>
          <w:p w:rsidR="001E3403" w:rsidRDefault="001E3403" w:rsidP="00597C27">
            <w:pPr>
              <w:keepNext/>
              <w:ind w:firstLine="0"/>
            </w:pPr>
            <w:r>
              <w:t>Next</w:t>
            </w:r>
          </w:p>
        </w:tc>
        <w:tc>
          <w:tcPr>
            <w:tcW w:w="3192" w:type="dxa"/>
          </w:tcPr>
          <w:p w:rsidR="001E3403" w:rsidRDefault="001E3403" w:rsidP="00597C27">
            <w:pPr>
              <w:keepNext/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1E3403" w:rsidRDefault="001E3403" w:rsidP="00597C27">
            <w:pPr>
              <w:keepNext/>
              <w:ind w:firstLine="0"/>
            </w:pPr>
            <w:r>
              <w:t>Key or Slot passed by Value</w:t>
            </w:r>
          </w:p>
        </w:tc>
      </w:tr>
      <w:tr w:rsidR="001E3403" w:rsidTr="002327C1">
        <w:tc>
          <w:tcPr>
            <w:tcW w:w="3174" w:type="dxa"/>
          </w:tcPr>
          <w:p w:rsidR="001E3403" w:rsidRDefault="001E3403" w:rsidP="00597C27">
            <w:pPr>
              <w:keepNext/>
              <w:ind w:firstLine="0"/>
            </w:pPr>
            <w:r>
              <w:t>Previous</w:t>
            </w:r>
          </w:p>
        </w:tc>
        <w:tc>
          <w:tcPr>
            <w:tcW w:w="3192" w:type="dxa"/>
          </w:tcPr>
          <w:p w:rsidR="001E3403" w:rsidRDefault="001E3403" w:rsidP="00597C27">
            <w:pPr>
              <w:keepNext/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1E3403" w:rsidRDefault="001E3403" w:rsidP="00597C27">
            <w:pPr>
              <w:keepNext/>
              <w:ind w:firstLine="0"/>
            </w:pPr>
            <w:r>
              <w:t>Key or Slot Passed by Value</w:t>
            </w:r>
          </w:p>
        </w:tc>
      </w:tr>
      <w:tr w:rsidR="001E3403" w:rsidTr="002327C1">
        <w:tc>
          <w:tcPr>
            <w:tcW w:w="3174" w:type="dxa"/>
          </w:tcPr>
          <w:p w:rsidR="001E3403" w:rsidRDefault="001E3403" w:rsidP="00920952">
            <w:pPr>
              <w:ind w:firstLine="0"/>
            </w:pPr>
            <w:r>
              <w:t>GetNext</w:t>
            </w:r>
          </w:p>
        </w:tc>
        <w:tc>
          <w:tcPr>
            <w:tcW w:w="3192" w:type="dxa"/>
          </w:tcPr>
          <w:p w:rsidR="001E3403" w:rsidRDefault="001E3403" w:rsidP="00920952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1E3403" w:rsidRDefault="001E3403" w:rsidP="00920952">
            <w:pPr>
              <w:ind w:firstLine="0"/>
            </w:pPr>
            <w:r>
              <w:t>Key or Slot Passed by Reference</w:t>
            </w:r>
          </w:p>
        </w:tc>
      </w:tr>
      <w:tr w:rsidR="001E3403" w:rsidTr="002327C1">
        <w:tc>
          <w:tcPr>
            <w:tcW w:w="3174" w:type="dxa"/>
          </w:tcPr>
          <w:p w:rsidR="001E3403" w:rsidRDefault="001E3403" w:rsidP="00920952">
            <w:pPr>
              <w:ind w:firstLine="0"/>
            </w:pPr>
            <w:r>
              <w:t>GetPrevious</w:t>
            </w:r>
          </w:p>
        </w:tc>
        <w:tc>
          <w:tcPr>
            <w:tcW w:w="3192" w:type="dxa"/>
          </w:tcPr>
          <w:p w:rsidR="001E3403" w:rsidRDefault="001E3403" w:rsidP="00920952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1E3403" w:rsidRDefault="001E3403" w:rsidP="00920952">
            <w:pPr>
              <w:ind w:firstLine="0"/>
            </w:pPr>
            <w:r>
              <w:t>Key or Slot Passed by Reference</w:t>
            </w:r>
          </w:p>
        </w:tc>
      </w:tr>
    </w:tbl>
    <w:p w:rsidR="001E3403" w:rsidRDefault="001E3403" w:rsidP="001E3403"/>
    <w:p w:rsidR="001E3403" w:rsidRDefault="001E3403" w:rsidP="001E3403">
      <w:pPr>
        <w:pStyle w:val="Caption"/>
      </w:pPr>
      <w:bookmarkStart w:id="849" w:name="_Ref271447669"/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849"/>
      <w:r>
        <w:t xml:space="preserve"> Next Method – </w:t>
      </w:r>
      <w:r w:rsidRPr="002E2AD0">
        <w:t xml:space="preserve">Returns </w:t>
      </w:r>
      <w:r>
        <w:t>the E</w:t>
      </w:r>
      <w:r w:rsidRPr="002E2AD0">
        <w:t>lement for the next Key</w:t>
      </w:r>
    </w:p>
    <w:p w:rsidR="001E3403" w:rsidRDefault="001E3403" w:rsidP="001E3403">
      <w:pPr>
        <w:pStyle w:val="Code"/>
        <w:ind w:firstLine="0"/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Next Method - </w:t>
      </w:r>
      <w:r w:rsidRPr="00F03F63">
        <w:rPr>
          <w:color w:val="auto"/>
        </w:rPr>
        <w:t>Returns the Element for the next Key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Pr="00FD4147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FD4147">
        <w:rPr>
          <w:color w:val="auto"/>
        </w:rPr>
        <w:t>=##</w:t>
      </w:r>
      <w:r>
        <w:rPr>
          <w:color w:val="auto"/>
        </w:rPr>
        <w:t>class(MyPackage.Actor).%OpenId(2</w:t>
      </w:r>
      <w:r w:rsidRPr="00FD4147">
        <w:rPr>
          <w:color w:val="auto"/>
        </w:rPr>
        <w:t xml:space="preserve">) </w:t>
      </w:r>
      <w:r w:rsidRPr="00FD4147">
        <w:rPr>
          <w:color w:val="auto"/>
        </w:rPr>
        <w:tab/>
        <w:t xml:space="preserve">;bring object </w:t>
      </w:r>
      <w:r>
        <w:rPr>
          <w:color w:val="auto"/>
        </w:rPr>
        <w:t>Jodi Foster</w:t>
      </w:r>
      <w:r w:rsidRPr="00FD4147">
        <w:rPr>
          <w:color w:val="auto"/>
        </w:rPr>
        <w:br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;into memory</w:t>
      </w:r>
    </w:p>
    <w:p w:rsidR="001E3403" w:rsidRDefault="001E3403" w:rsidP="001E3403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MyHats</w:t>
      </w:r>
      <w:r w:rsidRPr="00FD4147">
        <w:rPr>
          <w:color w:val="auto"/>
        </w:rPr>
        <w:t>.Count()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>;count of elements</w:t>
      </w:r>
    </w:p>
    <w:p w:rsidR="001E3403" w:rsidRPr="00FD4147" w:rsidRDefault="001E3403" w:rsidP="001E3403">
      <w:pPr>
        <w:pStyle w:val="Code"/>
        <w:ind w:firstLine="0"/>
        <w:rPr>
          <w:color w:val="auto"/>
        </w:rPr>
      </w:pPr>
    </w:p>
    <w:p w:rsidR="001E3403" w:rsidRPr="00FD4147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Key = "" Do 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 null</w:t>
      </w:r>
    </w:p>
    <w:p w:rsidR="001E3403" w:rsidRPr="00FD4147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 xml:space="preserve"> 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F03F63">
        <w:rPr>
          <w:color w:val="auto"/>
          <w:u w:val="single"/>
        </w:rPr>
        <w:t>Key=</w:t>
      </w:r>
      <w:r>
        <w:rPr>
          <w:color w:val="auto"/>
          <w:u w:val="single"/>
        </w:rPr>
        <w:t>ActorOref</w:t>
      </w:r>
      <w:r w:rsidRPr="00F03F63">
        <w:rPr>
          <w:color w:val="auto"/>
          <w:u w:val="single"/>
        </w:rPr>
        <w:t>.MyHats.Next(Key)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  <w:t xml:space="preserve">;get the next </w:t>
      </w:r>
      <w:r>
        <w:rPr>
          <w:color w:val="auto"/>
        </w:rPr>
        <w:t>Key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  </w:t>
      </w:r>
      <w:r>
        <w:rPr>
          <w:color w:val="auto"/>
        </w:rPr>
        <w:t xml:space="preserve">  If Key'="" {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  <w:t xml:space="preserve">;display the </w:t>
      </w:r>
      <w:r>
        <w:rPr>
          <w:color w:val="auto"/>
        </w:rPr>
        <w:t>Key number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>" -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MyHats</w:t>
      </w:r>
      <w:r w:rsidRPr="00FD4147">
        <w:rPr>
          <w:color w:val="auto"/>
        </w:rPr>
        <w:t>.GetAt</w:t>
      </w:r>
      <w:r>
        <w:rPr>
          <w:color w:val="auto"/>
        </w:rPr>
        <w:t>(Key)</w:t>
      </w:r>
      <w:r>
        <w:rPr>
          <w:color w:val="auto"/>
        </w:rPr>
        <w:tab/>
      </w:r>
      <w:r w:rsidRPr="00FD4147">
        <w:rPr>
          <w:color w:val="auto"/>
        </w:rPr>
        <w:t xml:space="preserve">;display the </w:t>
      </w:r>
      <w:r>
        <w:rPr>
          <w:color w:val="auto"/>
        </w:rPr>
        <w:t>hat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  </w:t>
      </w:r>
      <w:r>
        <w:rPr>
          <w:color w:val="auto"/>
        </w:rPr>
        <w:t xml:space="preserve">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</w:t>
      </w:r>
      <w:r>
        <w:rPr>
          <w:color w:val="auto"/>
        </w:rPr>
        <w:t>(Key</w:t>
      </w:r>
      <w:r w:rsidRPr="00FD4147">
        <w:rPr>
          <w:color w:val="auto"/>
        </w:rPr>
        <w:t xml:space="preserve"> '= "")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1E3403" w:rsidRPr="00FD4147" w:rsidRDefault="001E3403" w:rsidP="001E3403">
      <w:pPr>
        <w:pStyle w:val="Code"/>
        <w:ind w:firstLine="0"/>
        <w:rPr>
          <w:color w:val="auto"/>
        </w:rPr>
      </w:pPr>
    </w:p>
    <w:p w:rsidR="001E3403" w:rsidRPr="003C1F6F" w:rsidRDefault="001E3403" w:rsidP="009C6846">
      <w:pPr>
        <w:pStyle w:val="CodeItalic"/>
      </w:pPr>
      <w:r w:rsidRPr="003C1F6F">
        <w:t>Count: 4</w:t>
      </w:r>
    </w:p>
    <w:p w:rsidR="001E3403" w:rsidRPr="003C1F6F" w:rsidRDefault="001E3403" w:rsidP="009C6846">
      <w:pPr>
        <w:pStyle w:val="CodeItalic"/>
      </w:pPr>
      <w:r>
        <w:t>Key: 1 - Bowl</w:t>
      </w:r>
      <w:r w:rsidRPr="003C1F6F">
        <w:t>er</w:t>
      </w:r>
    </w:p>
    <w:p w:rsidR="001E3403" w:rsidRPr="003C1F6F" w:rsidRDefault="001E3403" w:rsidP="009C6846">
      <w:pPr>
        <w:pStyle w:val="CodeItalic"/>
      </w:pPr>
      <w:r w:rsidRPr="003C1F6F">
        <w:t>Key: 2 - BigBirdHat</w:t>
      </w:r>
    </w:p>
    <w:p w:rsidR="001E3403" w:rsidRPr="003C1F6F" w:rsidRDefault="001E3403" w:rsidP="009C6846">
      <w:pPr>
        <w:pStyle w:val="CodeItalic"/>
      </w:pPr>
      <w:r w:rsidRPr="003C1F6F">
        <w:t>Key: Mesh - FruitMesh</w:t>
      </w:r>
    </w:p>
    <w:p w:rsidR="001E3403" w:rsidRDefault="001E3403" w:rsidP="009C6846">
      <w:pPr>
        <w:pStyle w:val="CodeItalic"/>
      </w:pPr>
      <w:r w:rsidRPr="003C1F6F">
        <w:t xml:space="preserve">Key: Top </w:t>
      </w:r>
      <w:r>
        <w:t>–</w:t>
      </w:r>
      <w:r w:rsidRPr="003C1F6F">
        <w:t xml:space="preserve"> TopHat</w:t>
      </w:r>
    </w:p>
    <w:p w:rsidR="001E3403" w:rsidRPr="0064660C" w:rsidRDefault="001E3403" w:rsidP="001E3403">
      <w:pPr>
        <w:pStyle w:val="Code"/>
        <w:ind w:firstLine="0"/>
        <w:rPr>
          <w:b/>
          <w:color w:val="FF0000"/>
        </w:rPr>
      </w:pPr>
    </w:p>
    <w:p w:rsidR="002E7E71" w:rsidRDefault="002E7E71" w:rsidP="00597C27">
      <w:pPr>
        <w:pStyle w:val="Caption"/>
        <w:keepNext/>
      </w:pPr>
      <w:bookmarkStart w:id="850" w:name="_Ref271447697"/>
    </w:p>
    <w:p w:rsidR="001E3403" w:rsidRDefault="001E3403" w:rsidP="00597C2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850"/>
      <w:r>
        <w:t xml:space="preserve"> Previous Method – Returns the Element for the previous Key </w:t>
      </w:r>
    </w:p>
    <w:p w:rsidR="001E3403" w:rsidRDefault="001E3403" w:rsidP="00597C27">
      <w:pPr>
        <w:pStyle w:val="Code"/>
        <w:keepNext/>
        <w:ind w:firstLine="0"/>
      </w:pPr>
      <w:r>
        <w:t> </w:t>
      </w:r>
    </w:p>
    <w:p w:rsidR="001E3403" w:rsidRDefault="001E3403" w:rsidP="00597C27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1E3403" w:rsidRDefault="001E3403" w:rsidP="00597C27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Previous Method - Returns the Element </w:t>
      </w:r>
      <w:r w:rsidRPr="00F03F63">
        <w:rPr>
          <w:color w:val="auto"/>
        </w:rPr>
        <w:t>for the previous Key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Pr="00FD4147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FD4147">
        <w:rPr>
          <w:color w:val="auto"/>
        </w:rPr>
        <w:t>=##</w:t>
      </w:r>
      <w:r>
        <w:rPr>
          <w:color w:val="auto"/>
        </w:rPr>
        <w:t>class(MyPackage.Actor).%OpenId(2</w:t>
      </w:r>
      <w:r w:rsidRPr="00FD4147">
        <w:rPr>
          <w:color w:val="auto"/>
        </w:rPr>
        <w:t xml:space="preserve">) </w:t>
      </w:r>
      <w:r w:rsidRPr="00FD4147">
        <w:rPr>
          <w:color w:val="auto"/>
        </w:rPr>
        <w:tab/>
        <w:t xml:space="preserve">;bring object </w:t>
      </w:r>
      <w:r>
        <w:rPr>
          <w:color w:val="auto"/>
        </w:rPr>
        <w:t>Jodi Foster</w:t>
      </w:r>
      <w:r w:rsidRPr="00FD4147">
        <w:rPr>
          <w:color w:val="auto"/>
        </w:rPr>
        <w:br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>;into memory</w:t>
      </w:r>
    </w:p>
    <w:p w:rsidR="001E3403" w:rsidRDefault="001E3403" w:rsidP="001E3403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MyHats</w:t>
      </w:r>
      <w:r w:rsidRPr="00FD4147">
        <w:rPr>
          <w:color w:val="auto"/>
        </w:rPr>
        <w:t>.Count()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>;count of elements</w:t>
      </w:r>
    </w:p>
    <w:p w:rsidR="001E3403" w:rsidRPr="00FD4147" w:rsidRDefault="001E3403" w:rsidP="001E3403">
      <w:pPr>
        <w:pStyle w:val="Code"/>
        <w:ind w:firstLine="0"/>
        <w:rPr>
          <w:color w:val="auto"/>
        </w:rPr>
      </w:pPr>
    </w:p>
    <w:p w:rsidR="001E3403" w:rsidRPr="00FD4147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Key = "" </w:t>
      </w:r>
      <w:r w:rsidRPr="00FD4147">
        <w:rPr>
          <w:color w:val="auto"/>
        </w:rPr>
        <w:t>Do 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 ""</w:t>
      </w:r>
    </w:p>
    <w:p w:rsidR="001E3403" w:rsidRPr="00FD4147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 xml:space="preserve"> 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F03F63">
        <w:rPr>
          <w:color w:val="auto"/>
          <w:u w:val="single"/>
        </w:rPr>
        <w:t>Key=</w:t>
      </w:r>
      <w:r>
        <w:rPr>
          <w:color w:val="auto"/>
          <w:u w:val="single"/>
        </w:rPr>
        <w:t>ActorOref</w:t>
      </w:r>
      <w:r w:rsidRPr="00F03F63">
        <w:rPr>
          <w:color w:val="auto"/>
          <w:u w:val="single"/>
        </w:rPr>
        <w:t>.MyHats.Previous(Key)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>;get the p</w:t>
      </w:r>
      <w:r w:rsidRPr="00FD4147">
        <w:rPr>
          <w:color w:val="auto"/>
        </w:rPr>
        <w:t xml:space="preserve">revious </w:t>
      </w:r>
      <w:r>
        <w:rPr>
          <w:color w:val="auto"/>
        </w:rPr>
        <w:t>Key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  </w:t>
      </w:r>
      <w:r>
        <w:rPr>
          <w:color w:val="auto"/>
        </w:rPr>
        <w:t xml:space="preserve">  If Key'="" {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  <w:t xml:space="preserve">;display the </w:t>
      </w:r>
      <w:r>
        <w:rPr>
          <w:color w:val="auto"/>
        </w:rPr>
        <w:t>Key number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>" -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MyHats</w:t>
      </w:r>
      <w:r w:rsidRPr="00FD4147">
        <w:rPr>
          <w:color w:val="auto"/>
        </w:rPr>
        <w:t>.GetAt</w:t>
      </w:r>
      <w:r>
        <w:rPr>
          <w:color w:val="auto"/>
        </w:rPr>
        <w:t>(Key)</w:t>
      </w:r>
      <w:r>
        <w:rPr>
          <w:color w:val="auto"/>
        </w:rPr>
        <w:tab/>
      </w:r>
      <w:r w:rsidRPr="00FD4147">
        <w:rPr>
          <w:color w:val="auto"/>
        </w:rPr>
        <w:t xml:space="preserve">;display the </w:t>
      </w:r>
      <w:r>
        <w:rPr>
          <w:color w:val="auto"/>
        </w:rPr>
        <w:t>hat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  </w:t>
      </w:r>
      <w:r>
        <w:rPr>
          <w:color w:val="auto"/>
        </w:rPr>
        <w:t xml:space="preserve"> 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</w:t>
      </w:r>
      <w:r>
        <w:rPr>
          <w:color w:val="auto"/>
        </w:rPr>
        <w:t>(Key</w:t>
      </w:r>
      <w:r w:rsidRPr="00FD4147">
        <w:rPr>
          <w:color w:val="auto"/>
        </w:rPr>
        <w:t xml:space="preserve"> '= "")</w:t>
      </w:r>
    </w:p>
    <w:p w:rsidR="001E3403" w:rsidRDefault="001E3403" w:rsidP="001E3403">
      <w:pPr>
        <w:pStyle w:val="Code"/>
        <w:ind w:firstLine="0"/>
        <w:rPr>
          <w:b/>
          <w:color w:val="FF0000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1E3403" w:rsidRDefault="001E3403" w:rsidP="001E3403">
      <w:pPr>
        <w:pStyle w:val="Code"/>
        <w:ind w:firstLine="0"/>
        <w:rPr>
          <w:b/>
          <w:color w:val="FF0000"/>
        </w:rPr>
      </w:pPr>
    </w:p>
    <w:p w:rsidR="001E3403" w:rsidRPr="003C1F6F" w:rsidRDefault="001E3403" w:rsidP="009C6846">
      <w:pPr>
        <w:pStyle w:val="CodeItalic"/>
      </w:pPr>
      <w:r w:rsidRPr="003C1F6F">
        <w:t>Count: 4</w:t>
      </w:r>
    </w:p>
    <w:p w:rsidR="001E3403" w:rsidRPr="003C1F6F" w:rsidRDefault="001E3403" w:rsidP="009C6846">
      <w:pPr>
        <w:pStyle w:val="CodeItalic"/>
      </w:pPr>
      <w:r w:rsidRPr="003C1F6F">
        <w:t>Key: Top - TopHat</w:t>
      </w:r>
    </w:p>
    <w:p w:rsidR="001E3403" w:rsidRPr="003C1F6F" w:rsidRDefault="001E3403" w:rsidP="009C6846">
      <w:pPr>
        <w:pStyle w:val="CodeItalic"/>
      </w:pPr>
      <w:r w:rsidRPr="003C1F6F">
        <w:t>Key: Mesh - FruitMesh</w:t>
      </w:r>
    </w:p>
    <w:p w:rsidR="001E3403" w:rsidRPr="003C1F6F" w:rsidRDefault="001E3403" w:rsidP="009C6846">
      <w:pPr>
        <w:pStyle w:val="CodeItalic"/>
      </w:pPr>
      <w:r w:rsidRPr="003C1F6F">
        <w:t>Key: 2 - BigBirdHat</w:t>
      </w:r>
    </w:p>
    <w:p w:rsidR="001E3403" w:rsidRDefault="001E3403" w:rsidP="009C6846">
      <w:pPr>
        <w:pStyle w:val="CodeItalic"/>
      </w:pPr>
      <w:r w:rsidRPr="003C1F6F">
        <w:t xml:space="preserve">Key: 1 </w:t>
      </w:r>
      <w:r>
        <w:t>– Bowl</w:t>
      </w:r>
      <w:r w:rsidRPr="003C1F6F">
        <w:t>er</w:t>
      </w:r>
    </w:p>
    <w:p w:rsidR="001E3403" w:rsidRPr="00B82980" w:rsidRDefault="001E3403" w:rsidP="009C6846">
      <w:pPr>
        <w:pStyle w:val="CodeItalic"/>
      </w:pPr>
    </w:p>
    <w:p w:rsidR="002E7E71" w:rsidRDefault="002E7E71" w:rsidP="001E3403">
      <w:pPr>
        <w:pStyle w:val="Caption"/>
        <w:keepNext/>
      </w:pPr>
      <w:bookmarkStart w:id="851" w:name="_Ref271447724"/>
      <w:bookmarkStart w:id="852" w:name="_Ref195506589"/>
    </w:p>
    <w:p w:rsidR="001E3403" w:rsidRDefault="001E3403" w:rsidP="001E3403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851"/>
      <w:r>
        <w:t xml:space="preserve"> GetNext Method – Returns the Element for the next Key</w:t>
      </w:r>
    </w:p>
    <w:p w:rsidR="001E3403" w:rsidRDefault="001E3403" w:rsidP="001E3403">
      <w:pPr>
        <w:pStyle w:val="Code"/>
        <w:keepNext/>
        <w:ind w:firstLine="0"/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GetNext Method - </w:t>
      </w:r>
      <w:r w:rsidRPr="00F03F63">
        <w:rPr>
          <w:color w:val="auto"/>
        </w:rPr>
        <w:t>Returns the Element for the next Key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Pr="00A02D40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A02D40">
        <w:rPr>
          <w:color w:val="auto"/>
        </w:rPr>
        <w:t>=##class(M</w:t>
      </w:r>
      <w:r>
        <w:rPr>
          <w:color w:val="auto"/>
        </w:rPr>
        <w:t>yPackage.Actor).%OpenId(2)</w:t>
      </w:r>
      <w:r>
        <w:rPr>
          <w:color w:val="auto"/>
        </w:rPr>
        <w:tab/>
      </w:r>
      <w:r w:rsidRPr="00A02D40">
        <w:rPr>
          <w:color w:val="auto"/>
        </w:rPr>
        <w:t xml:space="preserve">;bring object Jodi Foster 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>
        <w:rPr>
          <w:color w:val="auto"/>
        </w:rPr>
        <w:tab/>
      </w:r>
      <w:r w:rsidRPr="00A02D40">
        <w:rPr>
          <w:color w:val="auto"/>
        </w:rPr>
        <w:t>;into memory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A02D40">
        <w:rPr>
          <w:color w:val="auto"/>
        </w:rPr>
        <w:t>!</w:t>
      </w:r>
      <w:r>
        <w:rPr>
          <w:color w:val="auto"/>
        </w:rPr>
        <w:t>,"Count: ",ActorOref.MyHats.Count()</w:t>
      </w:r>
      <w:r>
        <w:rPr>
          <w:color w:val="auto"/>
        </w:rPr>
        <w:tab/>
      </w:r>
      <w:r>
        <w:rPr>
          <w:color w:val="auto"/>
        </w:rPr>
        <w:tab/>
      </w:r>
      <w:r w:rsidRPr="00A02D40">
        <w:rPr>
          <w:color w:val="auto"/>
        </w:rPr>
        <w:t>;count of elements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Key</w:t>
      </w:r>
      <w:r w:rsidRPr="00A02D40">
        <w:rPr>
          <w:color w:val="auto"/>
        </w:rPr>
        <w:t xml:space="preserve">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;start with beginning key</w:t>
      </w:r>
      <w:r w:rsidRPr="00A02D40">
        <w:rPr>
          <w:color w:val="auto"/>
        </w:rPr>
        <w:br/>
      </w:r>
      <w:r>
        <w:rPr>
          <w:color w:val="auto"/>
        </w:rPr>
        <w:t xml:space="preserve"> </w:t>
      </w:r>
      <w:r w:rsidRPr="00A02D40">
        <w:rPr>
          <w:color w:val="auto"/>
        </w:rPr>
        <w:t xml:space="preserve"> 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F03F63">
        <w:rPr>
          <w:color w:val="auto"/>
          <w:u w:val="single"/>
        </w:rPr>
        <w:t>Hat=</w:t>
      </w:r>
      <w:r>
        <w:rPr>
          <w:color w:val="auto"/>
          <w:u w:val="single"/>
        </w:rPr>
        <w:t>ActorOref</w:t>
      </w:r>
      <w:r w:rsidRPr="00F03F63">
        <w:rPr>
          <w:color w:val="auto"/>
          <w:u w:val="single"/>
        </w:rPr>
        <w:t>.MyHats.GetNext(.Key)</w:t>
      </w:r>
      <w:r>
        <w:rPr>
          <w:color w:val="auto"/>
        </w:rPr>
        <w:tab/>
      </w:r>
      <w:r>
        <w:rPr>
          <w:color w:val="auto"/>
        </w:rPr>
        <w:tab/>
        <w:t>;get next key (passed by reference)</w:t>
      </w:r>
      <w:r w:rsidRPr="00A02D40">
        <w:rPr>
          <w:color w:val="auto"/>
        </w:rPr>
        <w:br/>
      </w:r>
      <w:r>
        <w:rPr>
          <w:color w:val="auto"/>
        </w:rPr>
        <w:t xml:space="preserve"> </w:t>
      </w:r>
      <w:r w:rsidRPr="00A02D40">
        <w:rPr>
          <w:color w:val="auto"/>
        </w:rPr>
        <w:t xml:space="preserve">  </w:t>
      </w:r>
      <w:r>
        <w:rPr>
          <w:color w:val="auto"/>
        </w:rPr>
        <w:t xml:space="preserve">  If Key'=</w:t>
      </w:r>
      <w:r w:rsidRPr="00A02D40">
        <w:rPr>
          <w:color w:val="auto"/>
        </w:rPr>
        <w:t xml:space="preserve">"" </w:t>
      </w:r>
      <w:r>
        <w:rPr>
          <w:color w:val="auto"/>
        </w:rPr>
        <w:t>{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Write !,"</w:t>
      </w:r>
      <w:r w:rsidRPr="00A02D40">
        <w:rPr>
          <w:color w:val="auto"/>
        </w:rPr>
        <w:t>Key and hat: "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Write Key,</w:t>
      </w:r>
      <w:r w:rsidRPr="00A02D40">
        <w:rPr>
          <w:color w:val="auto"/>
        </w:rPr>
        <w:t>" - "</w:t>
      </w:r>
      <w:r>
        <w:rPr>
          <w:color w:val="auto"/>
        </w:rPr>
        <w:t>,Hat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key and hat</w:t>
      </w:r>
      <w:r w:rsidRPr="00A02D40">
        <w:rPr>
          <w:color w:val="auto"/>
        </w:rPr>
        <w:br/>
      </w:r>
      <w:r>
        <w:rPr>
          <w:color w:val="auto"/>
        </w:rPr>
        <w:t xml:space="preserve">     }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A02D40">
        <w:rPr>
          <w:color w:val="auto"/>
        </w:rPr>
        <w:t xml:space="preserve">} While </w:t>
      </w:r>
      <w:r>
        <w:rPr>
          <w:color w:val="auto"/>
        </w:rPr>
        <w:t>(Key</w:t>
      </w:r>
      <w:r w:rsidRPr="00A02D40">
        <w:rPr>
          <w:color w:val="auto"/>
        </w:rPr>
        <w:t xml:space="preserve"> '= "")</w:t>
      </w:r>
    </w:p>
    <w:p w:rsidR="001E3403" w:rsidRDefault="001E3403" w:rsidP="001E3403">
      <w:pPr>
        <w:pStyle w:val="Code"/>
        <w:ind w:firstLine="0"/>
        <w:rPr>
          <w:b/>
          <w:color w:val="FF0000"/>
        </w:rPr>
      </w:pPr>
    </w:p>
    <w:p w:rsidR="001E3403" w:rsidRDefault="001E3403" w:rsidP="001E3403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5" w:color="auto"/>
        </w:pBdr>
        <w:shd w:val="clear" w:color="auto" w:fill="D9D9D9" w:themeFill="background1" w:themeFillShade="D9"/>
        <w:ind w:right="1714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1E3403" w:rsidRPr="0001762B" w:rsidRDefault="001E3403" w:rsidP="001E3403">
      <w:pPr>
        <w:pStyle w:val="Code"/>
        <w:ind w:firstLine="0"/>
        <w:rPr>
          <w:b/>
          <w:color w:val="FF0000"/>
        </w:rPr>
      </w:pPr>
    </w:p>
    <w:p w:rsidR="001E3403" w:rsidRPr="0001762B" w:rsidRDefault="001E3403" w:rsidP="009C6846">
      <w:pPr>
        <w:pStyle w:val="CodeItalic"/>
      </w:pPr>
      <w:r>
        <w:t>Count:</w:t>
      </w:r>
      <w:r w:rsidRPr="0001762B">
        <w:t xml:space="preserve"> 4</w:t>
      </w:r>
    </w:p>
    <w:p w:rsidR="001E3403" w:rsidRPr="0001762B" w:rsidRDefault="001E3403" w:rsidP="009C6846">
      <w:pPr>
        <w:pStyle w:val="CodeItalic"/>
      </w:pPr>
      <w:r w:rsidRPr="0001762B">
        <w:t xml:space="preserve">Key and </w:t>
      </w:r>
      <w:r>
        <w:t>hat: 1 - Bowl</w:t>
      </w:r>
      <w:r w:rsidRPr="0001762B">
        <w:t>er</w:t>
      </w:r>
    </w:p>
    <w:p w:rsidR="001E3403" w:rsidRPr="0001762B" w:rsidRDefault="001E3403" w:rsidP="009C6846">
      <w:pPr>
        <w:pStyle w:val="CodeItalic"/>
      </w:pPr>
      <w:r w:rsidRPr="0001762B">
        <w:t xml:space="preserve">Key and </w:t>
      </w:r>
      <w:r>
        <w:t>hat: 2 – BigBirdHat</w:t>
      </w:r>
      <w:r>
        <w:tab/>
      </w:r>
      <w:r>
        <w:tab/>
      </w:r>
    </w:p>
    <w:p w:rsidR="001E3403" w:rsidRPr="0001762B" w:rsidRDefault="001E3403" w:rsidP="009C6846">
      <w:pPr>
        <w:pStyle w:val="CodeItalic"/>
      </w:pPr>
      <w:r w:rsidRPr="0001762B">
        <w:t xml:space="preserve">Key and </w:t>
      </w:r>
      <w:r>
        <w:t>hat</w:t>
      </w:r>
      <w:r w:rsidRPr="0001762B">
        <w:t>: Mesh - FruitMesh</w:t>
      </w:r>
    </w:p>
    <w:p w:rsidR="001E3403" w:rsidRPr="0001762B" w:rsidRDefault="001E3403" w:rsidP="009C6846">
      <w:pPr>
        <w:pStyle w:val="CodeItalic"/>
      </w:pPr>
      <w:r w:rsidRPr="0001762B">
        <w:t xml:space="preserve">Key and </w:t>
      </w:r>
      <w:r>
        <w:t>hat</w:t>
      </w:r>
      <w:r w:rsidRPr="0001762B">
        <w:t>: Top - TopHat</w:t>
      </w:r>
    </w:p>
    <w:p w:rsidR="001E3403" w:rsidRDefault="001E3403" w:rsidP="001E3403">
      <w:pPr>
        <w:pStyle w:val="Code"/>
        <w:ind w:firstLine="0"/>
      </w:pPr>
    </w:p>
    <w:p w:rsidR="002E7E71" w:rsidRDefault="002E7E71" w:rsidP="001E3403">
      <w:pPr>
        <w:pStyle w:val="Caption"/>
      </w:pPr>
      <w:bookmarkStart w:id="853" w:name="_Ref271447757"/>
    </w:p>
    <w:p w:rsidR="001E3403" w:rsidRPr="003A5593" w:rsidRDefault="001E3403" w:rsidP="001E3403">
      <w:pPr>
        <w:pStyle w:val="Caption"/>
        <w:rPr>
          <w:i/>
          <w:iCs/>
        </w:rPr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853"/>
      <w:r>
        <w:t xml:space="preserve"> </w:t>
      </w:r>
      <w:r w:rsidRPr="003A5593">
        <w:rPr>
          <w:i/>
          <w:iCs/>
        </w:rPr>
        <w:t xml:space="preserve">GetPrevious Method – </w:t>
      </w:r>
      <w:r>
        <w:rPr>
          <w:i/>
          <w:iCs/>
        </w:rPr>
        <w:t>Returns the Element for the Previous Key</w:t>
      </w:r>
    </w:p>
    <w:p w:rsidR="001E3403" w:rsidRDefault="001E3403" w:rsidP="001E3403">
      <w:pPr>
        <w:pStyle w:val="Code"/>
        <w:ind w:firstLine="0"/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GetPrevious Method - </w:t>
      </w:r>
      <w:r w:rsidRPr="00F03F63">
        <w:rPr>
          <w:color w:val="auto"/>
        </w:rPr>
        <w:t>Returns the Element  for the previous Key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Pr="00A02D40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A02D40">
        <w:rPr>
          <w:color w:val="auto"/>
        </w:rPr>
        <w:t>=##class(MyPac</w:t>
      </w:r>
      <w:r>
        <w:rPr>
          <w:color w:val="auto"/>
        </w:rPr>
        <w:t>kage.Actor).%OpenId(2)</w:t>
      </w:r>
      <w:r>
        <w:rPr>
          <w:color w:val="auto"/>
        </w:rPr>
        <w:tab/>
      </w:r>
      <w:r w:rsidRPr="00A02D40">
        <w:rPr>
          <w:color w:val="auto"/>
        </w:rPr>
        <w:t xml:space="preserve">;bring object Jodi Foster 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>
        <w:rPr>
          <w:color w:val="auto"/>
        </w:rPr>
        <w:tab/>
      </w:r>
      <w:r w:rsidRPr="00A02D40">
        <w:rPr>
          <w:color w:val="auto"/>
        </w:rPr>
        <w:t>;into memory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A02D40">
        <w:rPr>
          <w:color w:val="auto"/>
        </w:rPr>
        <w:t>!</w:t>
      </w:r>
      <w:r>
        <w:rPr>
          <w:color w:val="auto"/>
        </w:rPr>
        <w:t>,"Count: ",ActorOref.MyHats.Count()</w:t>
      </w:r>
      <w:r>
        <w:rPr>
          <w:color w:val="auto"/>
        </w:rPr>
        <w:tab/>
      </w:r>
      <w:r>
        <w:rPr>
          <w:color w:val="auto"/>
        </w:rPr>
        <w:tab/>
      </w:r>
      <w:r w:rsidRPr="00A02D40">
        <w:rPr>
          <w:color w:val="auto"/>
        </w:rPr>
        <w:t>;count of elements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Key</w:t>
      </w:r>
      <w:r w:rsidRPr="00A02D40">
        <w:rPr>
          <w:color w:val="auto"/>
        </w:rPr>
        <w:t xml:space="preserve">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;start with beginning key</w:t>
      </w:r>
      <w:r w:rsidRPr="00A02D40">
        <w:rPr>
          <w:color w:val="auto"/>
        </w:rPr>
        <w:br/>
      </w:r>
      <w:r>
        <w:rPr>
          <w:color w:val="auto"/>
        </w:rPr>
        <w:t xml:space="preserve"> </w:t>
      </w:r>
      <w:r w:rsidRPr="00A02D40">
        <w:rPr>
          <w:color w:val="auto"/>
        </w:rPr>
        <w:t xml:space="preserve"> 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F03F63">
        <w:rPr>
          <w:color w:val="auto"/>
          <w:u w:val="single"/>
        </w:rPr>
        <w:t>Hat=</w:t>
      </w:r>
      <w:r>
        <w:rPr>
          <w:color w:val="auto"/>
          <w:u w:val="single"/>
        </w:rPr>
        <w:t>ActorOref</w:t>
      </w:r>
      <w:r w:rsidRPr="00F03F63">
        <w:rPr>
          <w:color w:val="auto"/>
          <w:u w:val="single"/>
        </w:rPr>
        <w:t>.MyHats.GetPrevious(.Key)</w:t>
      </w:r>
      <w:r w:rsidRPr="003410C7">
        <w:rPr>
          <w:color w:val="auto"/>
        </w:rPr>
        <w:tab/>
      </w:r>
      <w:r>
        <w:rPr>
          <w:color w:val="auto"/>
        </w:rPr>
        <w:tab/>
        <w:t xml:space="preserve">;get previous key 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A02D40">
        <w:rPr>
          <w:color w:val="auto"/>
        </w:rPr>
        <w:t xml:space="preserve">  </w:t>
      </w:r>
      <w:r>
        <w:rPr>
          <w:color w:val="auto"/>
        </w:rPr>
        <w:t xml:space="preserve">  If Key'=</w:t>
      </w:r>
      <w:r w:rsidRPr="00A02D40">
        <w:rPr>
          <w:color w:val="auto"/>
        </w:rPr>
        <w:t xml:space="preserve">"" </w:t>
      </w:r>
      <w:r>
        <w:rPr>
          <w:color w:val="auto"/>
        </w:rPr>
        <w:t>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;(passed by reference)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Write </w:t>
      </w:r>
      <w:r w:rsidRPr="00A02D40">
        <w:rPr>
          <w:color w:val="auto"/>
        </w:rPr>
        <w:t>!,"</w:t>
      </w:r>
      <w:r>
        <w:rPr>
          <w:color w:val="auto"/>
        </w:rPr>
        <w:t>Key</w:t>
      </w:r>
      <w:r w:rsidRPr="00A02D40">
        <w:rPr>
          <w:color w:val="auto"/>
        </w:rPr>
        <w:t xml:space="preserve"> and hat: "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Write Key,</w:t>
      </w:r>
      <w:r w:rsidRPr="00A02D40">
        <w:rPr>
          <w:color w:val="auto"/>
        </w:rPr>
        <w:t>" - "</w:t>
      </w:r>
      <w:r>
        <w:rPr>
          <w:color w:val="auto"/>
        </w:rPr>
        <w:t>,Hat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key with hat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}</w:t>
      </w:r>
      <w:r w:rsidRPr="00A02D40">
        <w:rPr>
          <w:color w:val="auto"/>
        </w:rPr>
        <w:br/>
      </w:r>
      <w:r>
        <w:rPr>
          <w:color w:val="auto"/>
        </w:rPr>
        <w:t xml:space="preserve"> </w:t>
      </w:r>
      <w:r w:rsidRPr="00A02D40">
        <w:rPr>
          <w:color w:val="auto"/>
        </w:rPr>
        <w:t xml:space="preserve">} While </w:t>
      </w:r>
      <w:r>
        <w:rPr>
          <w:color w:val="auto"/>
        </w:rPr>
        <w:t>(Key</w:t>
      </w:r>
      <w:r w:rsidRPr="00A02D40">
        <w:rPr>
          <w:color w:val="auto"/>
        </w:rPr>
        <w:t xml:space="preserve"> '= "")</w:t>
      </w:r>
    </w:p>
    <w:p w:rsidR="001E3403" w:rsidRDefault="001E3403" w:rsidP="001E3403">
      <w:pPr>
        <w:pStyle w:val="Code"/>
        <w:ind w:firstLine="0"/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1E3403" w:rsidRDefault="001E3403" w:rsidP="001E3403">
      <w:pPr>
        <w:pStyle w:val="Code"/>
        <w:ind w:firstLine="0"/>
      </w:pPr>
    </w:p>
    <w:p w:rsidR="001E3403" w:rsidRPr="0001762B" w:rsidRDefault="001E3403" w:rsidP="009C6846">
      <w:pPr>
        <w:pStyle w:val="CodeItalic"/>
      </w:pPr>
      <w:r>
        <w:t>Count:</w:t>
      </w:r>
      <w:r w:rsidRPr="0001762B">
        <w:t xml:space="preserve"> 4</w:t>
      </w:r>
    </w:p>
    <w:p w:rsidR="001E3403" w:rsidRPr="0001762B" w:rsidRDefault="001E3403" w:rsidP="009C6846">
      <w:pPr>
        <w:pStyle w:val="CodeItalic"/>
      </w:pPr>
      <w:r>
        <w:t>Key</w:t>
      </w:r>
      <w:r w:rsidRPr="0001762B">
        <w:t xml:space="preserve"> and </w:t>
      </w:r>
      <w:r>
        <w:t>hat</w:t>
      </w:r>
      <w:r w:rsidRPr="0001762B">
        <w:t>: Top - TopHat</w:t>
      </w:r>
    </w:p>
    <w:p w:rsidR="001E3403" w:rsidRPr="0001762B" w:rsidRDefault="001E3403" w:rsidP="009C6846">
      <w:pPr>
        <w:pStyle w:val="CodeItalic"/>
      </w:pPr>
      <w:r>
        <w:t>Key</w:t>
      </w:r>
      <w:r w:rsidRPr="0001762B">
        <w:t xml:space="preserve"> and </w:t>
      </w:r>
      <w:r>
        <w:t>hat</w:t>
      </w:r>
      <w:r w:rsidRPr="0001762B">
        <w:t>: Mesh - FruitMesh</w:t>
      </w:r>
    </w:p>
    <w:p w:rsidR="001E3403" w:rsidRPr="0001762B" w:rsidRDefault="001E3403" w:rsidP="009C6846">
      <w:pPr>
        <w:pStyle w:val="CodeItalic"/>
      </w:pPr>
      <w:r>
        <w:t>Key</w:t>
      </w:r>
      <w:r w:rsidRPr="0001762B">
        <w:t xml:space="preserve"> and </w:t>
      </w:r>
      <w:r>
        <w:t>hat: 2 - BigBirdHat</w:t>
      </w:r>
    </w:p>
    <w:p w:rsidR="001E3403" w:rsidRPr="0001762B" w:rsidRDefault="001E3403" w:rsidP="009C6846">
      <w:pPr>
        <w:pStyle w:val="CodeItalic"/>
      </w:pPr>
      <w:r>
        <w:t>Key</w:t>
      </w:r>
      <w:r w:rsidRPr="0001762B">
        <w:t xml:space="preserve"> and </w:t>
      </w:r>
      <w:r>
        <w:t>hat: 1 - Bowl</w:t>
      </w:r>
      <w:r w:rsidRPr="0001762B">
        <w:t>er</w:t>
      </w:r>
    </w:p>
    <w:p w:rsidR="001E3403" w:rsidRPr="00684276" w:rsidRDefault="001E3403" w:rsidP="009C6846">
      <w:pPr>
        <w:pStyle w:val="CodeItalic"/>
      </w:pPr>
    </w:p>
    <w:p w:rsidR="002E7E71" w:rsidRDefault="002E7E71" w:rsidP="001E3403">
      <w:pPr>
        <w:pStyle w:val="Caption"/>
      </w:pPr>
      <w:bookmarkStart w:id="854" w:name="_Ref271447785"/>
      <w:bookmarkEnd w:id="852"/>
    </w:p>
    <w:p w:rsidR="001E3403" w:rsidRDefault="001E3403" w:rsidP="001E340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854"/>
      <w:r>
        <w:t xml:space="preserve"> RemoveAt Method – Remove the Element associated with a Key</w:t>
      </w:r>
    </w:p>
    <w:p w:rsidR="001E3403" w:rsidRDefault="001E3403" w:rsidP="001E3403">
      <w:pPr>
        <w:pStyle w:val="Code"/>
        <w:ind w:firstLine="0"/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MyHats Property is defined as a Collection Array of Data Types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RemoveAt Method - </w:t>
      </w:r>
      <w:r w:rsidRPr="00F03F63">
        <w:rPr>
          <w:color w:val="auto"/>
        </w:rPr>
        <w:t>Remove the Element associated with the Key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Pr="00A02D40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A02D40">
        <w:rPr>
          <w:color w:val="auto"/>
        </w:rPr>
        <w:t>=##class(M</w:t>
      </w:r>
      <w:r>
        <w:rPr>
          <w:color w:val="auto"/>
        </w:rPr>
        <w:t>yPackage.Actor).%OpenId(2)</w:t>
      </w:r>
      <w:r>
        <w:rPr>
          <w:color w:val="auto"/>
        </w:rPr>
        <w:tab/>
      </w:r>
      <w:r w:rsidRPr="00A02D40">
        <w:rPr>
          <w:color w:val="auto"/>
        </w:rPr>
        <w:t xml:space="preserve">;bring object Jodi Foster 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>
        <w:rPr>
          <w:color w:val="auto"/>
        </w:rPr>
        <w:tab/>
      </w:r>
      <w:r w:rsidRPr="00A02D40">
        <w:rPr>
          <w:color w:val="auto"/>
        </w:rPr>
        <w:t>;into memory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 w:rsidRPr="00F03F63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FC0ED8">
        <w:rPr>
          <w:color w:val="auto"/>
          <w:u w:val="single"/>
        </w:rPr>
        <w:t>.MyHats.RemoveAt("Mesh")</w:t>
      </w:r>
      <w:r w:rsidRPr="00A02D40">
        <w:rPr>
          <w:color w:val="auto"/>
        </w:rPr>
        <w:tab/>
      </w:r>
      <w:r w:rsidRPr="00A02D40">
        <w:rPr>
          <w:color w:val="auto"/>
        </w:rPr>
        <w:tab/>
      </w:r>
      <w:r w:rsidRPr="00A02D40">
        <w:rPr>
          <w:color w:val="auto"/>
        </w:rPr>
        <w:tab/>
        <w:t xml:space="preserve">;remove </w:t>
      </w:r>
      <w:r>
        <w:rPr>
          <w:color w:val="auto"/>
        </w:rPr>
        <w:t>Element associated</w:t>
      </w:r>
    </w:p>
    <w:p w:rsidR="001E3403" w:rsidRPr="00DE35C3" w:rsidRDefault="001E3403" w:rsidP="001E3403">
      <w:pPr>
        <w:pStyle w:val="Code"/>
        <w:ind w:firstLine="0"/>
        <w:rPr>
          <w:color w:val="auto"/>
        </w:rPr>
      </w:pPr>
      <w:r w:rsidRPr="00DE35C3">
        <w:rPr>
          <w:color w:val="auto"/>
        </w:rPr>
        <w:tab/>
      </w:r>
      <w:r w:rsidRPr="00DE35C3">
        <w:rPr>
          <w:color w:val="auto"/>
        </w:rPr>
        <w:tab/>
      </w:r>
      <w:r w:rsidRPr="00DE35C3">
        <w:rPr>
          <w:color w:val="auto"/>
        </w:rPr>
        <w:tab/>
      </w:r>
      <w:r w:rsidRPr="00DE35C3">
        <w:rPr>
          <w:color w:val="auto"/>
        </w:rPr>
        <w:tab/>
      </w:r>
      <w:r w:rsidRPr="00DE35C3">
        <w:rPr>
          <w:color w:val="auto"/>
        </w:rPr>
        <w:tab/>
      </w:r>
      <w:r w:rsidRPr="00DE35C3">
        <w:rPr>
          <w:color w:val="auto"/>
        </w:rPr>
        <w:tab/>
      </w:r>
      <w:r w:rsidRPr="00DE35C3">
        <w:rPr>
          <w:color w:val="auto"/>
        </w:rPr>
        <w:tab/>
      </w:r>
      <w:r>
        <w:rPr>
          <w:color w:val="auto"/>
        </w:rPr>
        <w:tab/>
      </w:r>
      <w:r w:rsidRPr="00DE35C3">
        <w:rPr>
          <w:color w:val="auto"/>
        </w:rPr>
        <w:t>;with key Mesh</w:t>
      </w:r>
      <w:r w:rsidRPr="00DE35C3">
        <w:rPr>
          <w:color w:val="auto"/>
        </w:rPr>
        <w:br/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A02D40">
        <w:rPr>
          <w:color w:val="auto"/>
        </w:rPr>
        <w:t>!</w:t>
      </w:r>
      <w:r>
        <w:rPr>
          <w:color w:val="auto"/>
        </w:rPr>
        <w:t>,"Count: ",ActorOref.MyHats.Count()</w:t>
      </w:r>
      <w:r>
        <w:rPr>
          <w:color w:val="auto"/>
        </w:rPr>
        <w:tab/>
      </w:r>
      <w:r>
        <w:rPr>
          <w:color w:val="auto"/>
        </w:rPr>
        <w:tab/>
      </w:r>
      <w:r w:rsidRPr="00A02D40">
        <w:rPr>
          <w:color w:val="auto"/>
        </w:rPr>
        <w:t>;count of elements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Key</w:t>
      </w:r>
      <w:r w:rsidRPr="00A02D40">
        <w:rPr>
          <w:color w:val="auto"/>
        </w:rPr>
        <w:t xml:space="preserve"> = "" Do {</w:t>
      </w:r>
      <w:r w:rsidRPr="00A02D40">
        <w:rPr>
          <w:color w:val="auto"/>
        </w:rPr>
        <w:br/>
      </w:r>
      <w:r>
        <w:rPr>
          <w:color w:val="auto"/>
        </w:rPr>
        <w:t xml:space="preserve"> </w:t>
      </w:r>
      <w:r w:rsidRPr="00A02D40">
        <w:rPr>
          <w:color w:val="auto"/>
        </w:rPr>
        <w:t xml:space="preserve">  </w:t>
      </w:r>
      <w:r>
        <w:rPr>
          <w:color w:val="auto"/>
        </w:rPr>
        <w:t xml:space="preserve">  Set Hat</w:t>
      </w:r>
      <w:r w:rsidRPr="00A02D40">
        <w:rPr>
          <w:color w:val="auto"/>
        </w:rPr>
        <w:t>=</w:t>
      </w:r>
      <w:r>
        <w:rPr>
          <w:color w:val="auto"/>
        </w:rPr>
        <w:t>ActorOref</w:t>
      </w:r>
      <w:r w:rsidRPr="00A02D40">
        <w:rPr>
          <w:color w:val="auto"/>
        </w:rPr>
        <w:t>.MyHats.GetNext(</w:t>
      </w:r>
      <w:r>
        <w:rPr>
          <w:color w:val="auto"/>
        </w:rPr>
        <w:t>.Key</w:t>
      </w:r>
      <w:r w:rsidRPr="00A02D40">
        <w:rPr>
          <w:color w:val="auto"/>
        </w:rPr>
        <w:t>)</w:t>
      </w:r>
      <w:r w:rsidRPr="00A02D40">
        <w:rPr>
          <w:color w:val="auto"/>
        </w:rPr>
        <w:br/>
      </w:r>
      <w:r>
        <w:rPr>
          <w:color w:val="auto"/>
        </w:rPr>
        <w:t xml:space="preserve"> </w:t>
      </w:r>
      <w:r w:rsidRPr="00A02D40">
        <w:rPr>
          <w:color w:val="auto"/>
        </w:rPr>
        <w:t xml:space="preserve">  </w:t>
      </w:r>
      <w:r>
        <w:rPr>
          <w:color w:val="auto"/>
        </w:rPr>
        <w:t xml:space="preserve">  If Key'=</w:t>
      </w:r>
      <w:r w:rsidRPr="00A02D40">
        <w:rPr>
          <w:color w:val="auto"/>
        </w:rPr>
        <w:t xml:space="preserve">"" </w:t>
      </w:r>
      <w:r>
        <w:rPr>
          <w:color w:val="auto"/>
        </w:rPr>
        <w:t>{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Write </w:t>
      </w:r>
      <w:r w:rsidRPr="00A02D40">
        <w:rPr>
          <w:color w:val="auto"/>
        </w:rPr>
        <w:t>!,"</w:t>
      </w:r>
      <w:r>
        <w:rPr>
          <w:color w:val="auto"/>
        </w:rPr>
        <w:t>Key</w:t>
      </w:r>
      <w:r w:rsidRPr="00A02D40">
        <w:rPr>
          <w:color w:val="auto"/>
        </w:rPr>
        <w:t xml:space="preserve"> and hat: "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Write Key,</w:t>
      </w:r>
      <w:r w:rsidRPr="00A02D40">
        <w:rPr>
          <w:color w:val="auto"/>
        </w:rPr>
        <w:t>" - "</w:t>
      </w:r>
      <w:r>
        <w:rPr>
          <w:color w:val="auto"/>
        </w:rPr>
        <w:t>,Hat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key and hat</w:t>
      </w: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}</w:t>
      </w:r>
      <w:r w:rsidRPr="00A02D40">
        <w:rPr>
          <w:color w:val="auto"/>
        </w:rPr>
        <w:br/>
      </w:r>
      <w:r>
        <w:rPr>
          <w:color w:val="auto"/>
        </w:rPr>
        <w:t xml:space="preserve"> </w:t>
      </w:r>
      <w:r w:rsidRPr="00A02D40">
        <w:rPr>
          <w:color w:val="auto"/>
        </w:rPr>
        <w:t xml:space="preserve">} While </w:t>
      </w:r>
      <w:r>
        <w:rPr>
          <w:color w:val="auto"/>
        </w:rPr>
        <w:t>(Key</w:t>
      </w:r>
      <w:r w:rsidRPr="00A02D40">
        <w:rPr>
          <w:color w:val="auto"/>
        </w:rPr>
        <w:t xml:space="preserve"> '= "")</w:t>
      </w:r>
    </w:p>
    <w:p w:rsidR="001E3403" w:rsidRPr="00A02D40" w:rsidRDefault="001E3403" w:rsidP="001E3403">
      <w:pPr>
        <w:pStyle w:val="Code"/>
        <w:ind w:firstLine="0"/>
        <w:rPr>
          <w:color w:val="auto"/>
        </w:rPr>
      </w:pPr>
    </w:p>
    <w:p w:rsidR="001E3403" w:rsidRPr="00A02D40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A02D40">
        <w:rPr>
          <w:color w:val="auto"/>
        </w:rPr>
        <w:t>;Save the object</w:t>
      </w:r>
    </w:p>
    <w:p w:rsidR="001E3403" w:rsidRDefault="001E3403" w:rsidP="001E3403">
      <w:pPr>
        <w:pStyle w:val="Code"/>
        <w:ind w:firstLine="0"/>
        <w:rPr>
          <w:b/>
          <w:color w:val="FF0000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1E3403" w:rsidRPr="008B7803" w:rsidRDefault="001E3403" w:rsidP="001E3403">
      <w:pPr>
        <w:pStyle w:val="Code"/>
        <w:ind w:firstLine="0"/>
        <w:rPr>
          <w:b/>
          <w:color w:val="FF0000"/>
        </w:rPr>
      </w:pPr>
    </w:p>
    <w:p w:rsidR="001E3403" w:rsidRDefault="001E3403" w:rsidP="009C6846">
      <w:pPr>
        <w:pStyle w:val="CodeItalic"/>
      </w:pPr>
      <w:r>
        <w:t>Count:</w:t>
      </w:r>
      <w:r w:rsidRPr="008B7803">
        <w:t xml:space="preserve"> 3</w:t>
      </w:r>
    </w:p>
    <w:p w:rsidR="001E3403" w:rsidRPr="008B7803" w:rsidRDefault="001E3403" w:rsidP="009C6846">
      <w:pPr>
        <w:pStyle w:val="CodeItalic"/>
      </w:pPr>
      <w:r>
        <w:t>Key</w:t>
      </w:r>
      <w:r w:rsidRPr="008B7803">
        <w:t xml:space="preserve"> and </w:t>
      </w:r>
      <w:r>
        <w:t>hat: 1 - Bowl</w:t>
      </w:r>
      <w:r w:rsidRPr="008B7803">
        <w:t>er</w:t>
      </w:r>
    </w:p>
    <w:p w:rsidR="001E3403" w:rsidRPr="008B7803" w:rsidRDefault="001E3403" w:rsidP="009C6846">
      <w:pPr>
        <w:pStyle w:val="CodeItalic"/>
      </w:pPr>
      <w:r>
        <w:t>Key</w:t>
      </w:r>
      <w:r w:rsidRPr="008B7803">
        <w:t xml:space="preserve"> and </w:t>
      </w:r>
      <w:r>
        <w:t>hat</w:t>
      </w:r>
      <w:r w:rsidRPr="008B7803">
        <w:t>: 2 - BigBirdHat</w:t>
      </w:r>
    </w:p>
    <w:p w:rsidR="001E3403" w:rsidRDefault="001E3403" w:rsidP="009C6846">
      <w:pPr>
        <w:pStyle w:val="CodeItalic"/>
      </w:pPr>
      <w:r>
        <w:t>Key</w:t>
      </w:r>
      <w:r w:rsidRPr="008B7803">
        <w:t xml:space="preserve"> and </w:t>
      </w:r>
      <w:r>
        <w:t>hat</w:t>
      </w:r>
      <w:r w:rsidRPr="008B7803">
        <w:t xml:space="preserve">: Top </w:t>
      </w:r>
      <w:r>
        <w:t>–</w:t>
      </w:r>
      <w:r w:rsidRPr="008B7803">
        <w:t xml:space="preserve"> TopHat</w:t>
      </w:r>
    </w:p>
    <w:p w:rsidR="001E3403" w:rsidRPr="008B7803" w:rsidRDefault="001E3403" w:rsidP="009C6846">
      <w:pPr>
        <w:pStyle w:val="CodeItalic"/>
      </w:pPr>
      <w:r>
        <w:t>1</w:t>
      </w:r>
    </w:p>
    <w:p w:rsidR="001E3403" w:rsidRPr="00EC558A" w:rsidRDefault="001E3403" w:rsidP="001E3403">
      <w:pPr>
        <w:pStyle w:val="Code"/>
        <w:ind w:firstLine="0"/>
        <w:rPr>
          <w:b/>
          <w:color w:val="FF0000"/>
        </w:rPr>
      </w:pPr>
    </w:p>
    <w:p w:rsidR="002E7E71" w:rsidRDefault="002E7E71" w:rsidP="00597C27">
      <w:pPr>
        <w:pStyle w:val="Caption"/>
        <w:keepNext/>
      </w:pPr>
      <w:bookmarkStart w:id="855" w:name="_Ref271447817"/>
    </w:p>
    <w:p w:rsidR="001E3403" w:rsidRDefault="001E3403" w:rsidP="00597C2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855"/>
      <w:r>
        <w:t xml:space="preserve"> Display MyHats Data using Embedded SQL</w:t>
      </w:r>
    </w:p>
    <w:p w:rsidR="001E3403" w:rsidRDefault="001E3403" w:rsidP="00597C27">
      <w:pPr>
        <w:pStyle w:val="Code"/>
        <w:keepNext/>
        <w:ind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Pr="00F3363D" w:rsidRDefault="001E3403" w:rsidP="001E3403">
      <w:pPr>
        <w:pStyle w:val="Code"/>
        <w:ind w:firstLine="0"/>
        <w:rPr>
          <w:color w:val="auto"/>
        </w:rPr>
      </w:pPr>
      <w:r w:rsidRPr="00F3363D">
        <w:rPr>
          <w:color w:val="auto"/>
        </w:rPr>
        <w:t> New actorname,myhats</w:t>
      </w:r>
      <w:r w:rsidRPr="00F3363D">
        <w:rPr>
          <w:color w:val="auto"/>
        </w:rPr>
        <w:br/>
        <w:t> &amp;sql(Declare MyCursor CURSOR FOR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SELECT </w:t>
      </w:r>
      <w:r w:rsidRPr="00F3363D">
        <w:rPr>
          <w:color w:val="auto"/>
          <w:u w:val="single"/>
        </w:rPr>
        <w:t>Actor-&gt;Name</w:t>
      </w:r>
      <w:r w:rsidRPr="00F3363D">
        <w:rPr>
          <w:color w:val="auto"/>
        </w:rPr>
        <w:t>, MyHats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INTO :actorname, :myhats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FROM </w:t>
      </w:r>
      <w:r w:rsidRPr="00F3363D">
        <w:rPr>
          <w:color w:val="auto"/>
          <w:u w:val="single"/>
        </w:rPr>
        <w:t>MyPackage.Actor_MyHats</w:t>
      </w:r>
      <w:r w:rsidRPr="00F3363D">
        <w:rPr>
          <w:color w:val="auto"/>
          <w:u w:val="single"/>
        </w:rPr>
        <w:tab/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ORDER BY Name)</w:t>
      </w:r>
      <w:r w:rsidRPr="00F3363D">
        <w:rPr>
          <w:color w:val="auto"/>
        </w:rPr>
        <w:br/>
        <w:t> &amp;sql(OPEN MyCursor)</w:t>
      </w:r>
      <w:r w:rsidRPr="00F3363D">
        <w:rPr>
          <w:color w:val="auto"/>
        </w:rPr>
        <w:br/>
        <w:t> &amp;sql(FETCH MyCursor)</w:t>
      </w:r>
      <w:r w:rsidRPr="00F3363D">
        <w:rPr>
          <w:color w:val="auto"/>
        </w:rPr>
        <w:br/>
        <w:t> While (SQLCODE = 0) {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Write !,"Name: ",actorname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Write ?25,"MyHats: ",myhats</w:t>
      </w:r>
      <w:r w:rsidRPr="00F3363D">
        <w:rPr>
          <w:color w:val="auto"/>
        </w:rPr>
        <w:br/>
      </w:r>
      <w:r w:rsidRPr="00F3363D">
        <w:rPr>
          <w:color w:val="auto"/>
        </w:rPr>
        <w:tab/>
        <w:t>&amp;sql(FETCH MyCursor)</w:t>
      </w:r>
      <w:r w:rsidRPr="00F3363D">
        <w:rPr>
          <w:color w:val="auto"/>
        </w:rPr>
        <w:br/>
        <w:t> }</w:t>
      </w:r>
      <w:r w:rsidRPr="00F3363D">
        <w:rPr>
          <w:color w:val="auto"/>
        </w:rPr>
        <w:br/>
        <w:t> &amp;sql(CLOSE MyCursor)</w:t>
      </w:r>
    </w:p>
    <w:p w:rsidR="001E3403" w:rsidRDefault="001E3403" w:rsidP="001E3403">
      <w:pPr>
        <w:pStyle w:val="Code"/>
        <w:ind w:firstLine="0"/>
        <w:rPr>
          <w:b/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1E3403" w:rsidRPr="00E93595" w:rsidRDefault="001E3403" w:rsidP="001E3403">
      <w:pPr>
        <w:pStyle w:val="Code"/>
        <w:ind w:firstLine="0"/>
        <w:rPr>
          <w:b/>
          <w:color w:val="auto"/>
        </w:rPr>
      </w:pPr>
    </w:p>
    <w:p w:rsidR="001E3403" w:rsidRPr="00F3363D" w:rsidRDefault="001E3403" w:rsidP="009C6846">
      <w:pPr>
        <w:pStyle w:val="CodeItalic"/>
      </w:pPr>
      <w:r w:rsidRPr="00F3363D">
        <w:t>Name: Jodie Foster       My</w:t>
      </w:r>
      <w:r>
        <w:t>Hats: Bowl</w:t>
      </w:r>
      <w:r w:rsidRPr="00F3363D">
        <w:t>er</w:t>
      </w:r>
    </w:p>
    <w:p w:rsidR="001E3403" w:rsidRPr="00F3363D" w:rsidRDefault="001E3403" w:rsidP="009C6846">
      <w:pPr>
        <w:pStyle w:val="CodeItalic"/>
      </w:pPr>
      <w:r w:rsidRPr="00F3363D">
        <w:t>Name: Jodie Foster       MyHats: BigBirdHat</w:t>
      </w:r>
    </w:p>
    <w:p w:rsidR="001E3403" w:rsidRDefault="001E3403" w:rsidP="009C6846">
      <w:pPr>
        <w:pStyle w:val="CodeItalic"/>
      </w:pPr>
      <w:r w:rsidRPr="00F3363D">
        <w:t>Name: Jodie Foster       MyHats: TopHat</w:t>
      </w:r>
    </w:p>
    <w:p w:rsidR="001E3403" w:rsidRPr="007F06B8" w:rsidRDefault="001E3403" w:rsidP="001E3403">
      <w:pPr>
        <w:pStyle w:val="Code"/>
        <w:ind w:firstLine="0"/>
        <w:rPr>
          <w:color w:val="000000" w:themeColor="text1"/>
        </w:rPr>
      </w:pPr>
    </w:p>
    <w:p w:rsidR="002E7E71" w:rsidRDefault="002E7E71" w:rsidP="001E3403">
      <w:pPr>
        <w:pStyle w:val="Caption"/>
      </w:pPr>
      <w:bookmarkStart w:id="856" w:name="_Ref271447849"/>
    </w:p>
    <w:p w:rsidR="001E3403" w:rsidRDefault="001E3403" w:rsidP="001E3403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26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856"/>
      <w:r>
        <w:t xml:space="preserve"> MyHats Data using Dynamic SQL</w:t>
      </w:r>
    </w:p>
    <w:p w:rsidR="001E3403" w:rsidRPr="006F7B2A" w:rsidRDefault="001E3403" w:rsidP="001E3403">
      <w:pPr>
        <w:pStyle w:val="Code"/>
        <w:ind w:firstLine="0"/>
      </w:pPr>
      <w:r>
        <w:t> </w:t>
      </w: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1E3403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MyQuery="SELECT Actor-&gt;Name,MyHats</w:t>
      </w:r>
      <w:r w:rsidRPr="00153ABF">
        <w:rPr>
          <w:color w:val="auto"/>
        </w:rPr>
        <w:t xml:space="preserve"> FROM MyPackage.Actor</w:t>
      </w:r>
      <w:r>
        <w:rPr>
          <w:color w:val="auto"/>
        </w:rPr>
        <w:t>_MyHats"</w:t>
      </w:r>
      <w:r w:rsidRPr="00153ABF">
        <w:rPr>
          <w:color w:val="auto"/>
        </w:rPr>
        <w:br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br/>
        <w:t> </w:t>
      </w:r>
      <w:r>
        <w:rPr>
          <w:color w:val="auto"/>
        </w:rPr>
        <w:t xml:space="preserve">Set </w:t>
      </w:r>
      <w:r w:rsidRPr="00153ABF">
        <w:rPr>
          <w:color w:val="auto"/>
        </w:rPr>
        <w:t>ResultSet=##class(%ResultSet).%New("%DynamicQuery:SQL")</w:t>
      </w:r>
      <w:r w:rsidRPr="00153ABF">
        <w:rPr>
          <w:color w:val="auto"/>
        </w:rPr>
        <w:br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>
        <w:rPr>
          <w:color w:val="auto"/>
        </w:rPr>
        <w:tab/>
      </w:r>
      <w:r w:rsidRPr="00153ABF">
        <w:rPr>
          <w:color w:val="auto"/>
        </w:rPr>
        <w:t>;Create a new Instance of %ResultSet</w:t>
      </w:r>
      <w:r w:rsidRPr="00153ABF">
        <w:rPr>
          <w:color w:val="auto"/>
        </w:rPr>
        <w:br/>
      </w:r>
      <w:r w:rsidRPr="00153ABF">
        <w:rPr>
          <w:color w:val="auto"/>
        </w:rPr>
        <w:br/>
        <w:t> </w:t>
      </w:r>
      <w:r>
        <w:rPr>
          <w:color w:val="auto"/>
        </w:rPr>
        <w:t xml:space="preserve">Set </w:t>
      </w:r>
      <w:r w:rsidRPr="00153ABF">
        <w:rPr>
          <w:color w:val="auto"/>
        </w:rPr>
        <w:t xml:space="preserve">SC=ResultSet.Prepare(MyQuery) </w:t>
      </w:r>
      <w:r>
        <w:rPr>
          <w:color w:val="auto"/>
        </w:rPr>
        <w:tab/>
      </w:r>
      <w:r>
        <w:rPr>
          <w:color w:val="auto"/>
        </w:rPr>
        <w:tab/>
      </w:r>
      <w:r w:rsidRPr="00153ABF">
        <w:rPr>
          <w:color w:val="auto"/>
        </w:rPr>
        <w:t>;Prepare the Query</w:t>
      </w:r>
      <w:r w:rsidRPr="00153ABF">
        <w:rPr>
          <w:color w:val="auto"/>
        </w:rPr>
        <w:br/>
      </w:r>
      <w:r w:rsidRPr="00121CDA">
        <w:rPr>
          <w:b/>
          <w:color w:val="auto"/>
        </w:rPr>
        <w:br/>
      </w:r>
      <w:r w:rsidRPr="00153ABF">
        <w:rPr>
          <w:color w:val="auto"/>
        </w:rPr>
        <w:t> </w:t>
      </w:r>
      <w:r>
        <w:rPr>
          <w:color w:val="auto"/>
        </w:rPr>
        <w:t xml:space="preserve">Set </w:t>
      </w:r>
      <w:r w:rsidRPr="00153ABF">
        <w:rPr>
          <w:color w:val="auto"/>
        </w:rPr>
        <w:t xml:space="preserve">SC=ResultSet.Execute()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53ABF">
        <w:rPr>
          <w:color w:val="auto"/>
        </w:rPr>
        <w:t>;Execute the Query</w:t>
      </w:r>
      <w:r w:rsidRPr="00153ABF">
        <w:rPr>
          <w:color w:val="auto"/>
        </w:rPr>
        <w:br/>
      </w:r>
      <w:r w:rsidRPr="00153ABF">
        <w:rPr>
          <w:color w:val="auto"/>
        </w:rPr>
        <w:br/>
        <w:t xml:space="preserve"> While ResultSet.Next() </w:t>
      </w:r>
      <w:r>
        <w:rPr>
          <w:color w:val="auto"/>
        </w:rPr>
        <w:t>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53ABF">
        <w:rPr>
          <w:color w:val="auto"/>
        </w:rPr>
        <w:t>;Process the Query results</w:t>
      </w:r>
      <w:r w:rsidRPr="00153ABF">
        <w:rPr>
          <w:color w:val="auto"/>
        </w:rPr>
        <w:br/>
        <w:t>     </w:t>
      </w:r>
      <w:r>
        <w:rPr>
          <w:color w:val="auto"/>
        </w:rPr>
        <w:t xml:space="preserve">Write </w:t>
      </w:r>
      <w:r w:rsidRPr="00153ABF">
        <w:rPr>
          <w:color w:val="auto"/>
        </w:rPr>
        <w:t>!,ResultSet.Data("Name")," - "</w:t>
      </w:r>
      <w:r w:rsidRPr="00153ABF">
        <w:rPr>
          <w:color w:val="auto"/>
        </w:rPr>
        <w:br/>
        <w:t>    </w:t>
      </w:r>
      <w:r>
        <w:rPr>
          <w:color w:val="auto"/>
        </w:rPr>
        <w:t> Write ResultSet.Data("MyHats</w:t>
      </w:r>
      <w:r w:rsidRPr="00153ABF">
        <w:rPr>
          <w:color w:val="auto"/>
        </w:rPr>
        <w:t>")</w:t>
      </w:r>
      <w:r w:rsidRPr="00153ABF">
        <w:rPr>
          <w:color w:val="auto"/>
        </w:rPr>
        <w:br/>
        <w:t>  }</w:t>
      </w:r>
      <w:r w:rsidRPr="00153ABF">
        <w:rPr>
          <w:color w:val="auto"/>
        </w:rPr>
        <w:br/>
      </w:r>
      <w:r w:rsidRPr="00153ABF">
        <w:rPr>
          <w:color w:val="auto"/>
        </w:rPr>
        <w:br/>
        <w:t> </w:t>
      </w:r>
      <w:r>
        <w:rPr>
          <w:color w:val="auto"/>
        </w:rPr>
        <w:t xml:space="preserve">Set </w:t>
      </w:r>
      <w:r w:rsidRPr="00153ABF">
        <w:rPr>
          <w:color w:val="auto"/>
        </w:rPr>
        <w:t xml:space="preserve">SC=ResultSet.Close()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53ABF">
        <w:rPr>
          <w:color w:val="auto"/>
        </w:rPr>
        <w:t>;Close the Query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Default="001E3403" w:rsidP="008A482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1E3403" w:rsidRDefault="001E3403" w:rsidP="001E3403">
      <w:pPr>
        <w:pStyle w:val="Code"/>
        <w:ind w:firstLine="0"/>
        <w:rPr>
          <w:color w:val="auto"/>
        </w:rPr>
      </w:pPr>
    </w:p>
    <w:p w:rsidR="001E3403" w:rsidRPr="00DD0F57" w:rsidRDefault="001E3403" w:rsidP="009C6846">
      <w:pPr>
        <w:pStyle w:val="CodeItalic"/>
      </w:pPr>
      <w:r>
        <w:t>Jodie Foster - Bowl</w:t>
      </w:r>
      <w:r w:rsidRPr="00DD0F57">
        <w:t>er</w:t>
      </w:r>
    </w:p>
    <w:p w:rsidR="001E3403" w:rsidRPr="00DD0F57" w:rsidRDefault="001E3403" w:rsidP="009C6846">
      <w:pPr>
        <w:pStyle w:val="CodeItalic"/>
      </w:pPr>
      <w:r w:rsidRPr="00DD0F57">
        <w:t>Jodie Foster - BigBirdHat</w:t>
      </w:r>
    </w:p>
    <w:p w:rsidR="001E3403" w:rsidRDefault="001E3403" w:rsidP="009C6846">
      <w:pPr>
        <w:pStyle w:val="CodeItalic"/>
      </w:pPr>
      <w:r w:rsidRPr="00DD0F57">
        <w:t xml:space="preserve">Jodie Foster </w:t>
      </w:r>
      <w:r>
        <w:t>–</w:t>
      </w:r>
      <w:r w:rsidRPr="00DD0F57">
        <w:t xml:space="preserve"> TopHat</w:t>
      </w:r>
    </w:p>
    <w:p w:rsidR="001E3403" w:rsidRPr="009C0361" w:rsidRDefault="001E3403" w:rsidP="001E3403">
      <w:pPr>
        <w:pStyle w:val="Code"/>
        <w:ind w:firstLine="0"/>
        <w:rPr>
          <w:b/>
          <w:color w:val="FF0000"/>
        </w:rPr>
      </w:pPr>
    </w:p>
    <w:p w:rsidR="002E7E71" w:rsidRDefault="002E7E71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8"/>
          <w:szCs w:val="28"/>
        </w:rPr>
      </w:pPr>
      <w:bookmarkStart w:id="857" w:name="_Toc323692486"/>
      <w:r>
        <w:br w:type="page"/>
      </w:r>
    </w:p>
    <w:bookmarkEnd w:id="857"/>
    <w:p w:rsidR="00E96A2E" w:rsidRDefault="00E96A2E" w:rsidP="00D04472">
      <w:pPr>
        <w:sectPr w:rsidR="00E96A2E" w:rsidSect="00F81953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E96A2E" w:rsidRPr="0098119B" w:rsidRDefault="0098119B" w:rsidP="00B76B1D">
      <w:pPr>
        <w:jc w:val="center"/>
        <w:rPr>
          <w:rFonts w:ascii="Arial" w:hAnsi="Arial" w:cs="Arial"/>
          <w:i/>
          <w:sz w:val="32"/>
          <w:szCs w:val="32"/>
        </w:rPr>
        <w:sectPr w:rsidR="00E96A2E" w:rsidRPr="0098119B" w:rsidSect="00E96A2E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  <w:r>
        <w:rPr>
          <w:rFonts w:ascii="Arial" w:hAnsi="Arial" w:cs="Arial"/>
          <w:i/>
          <w:sz w:val="32"/>
          <w:szCs w:val="32"/>
        </w:rPr>
        <w:t>“</w:t>
      </w:r>
      <w:r w:rsidR="00FA4552" w:rsidRPr="0098119B">
        <w:rPr>
          <w:rFonts w:ascii="Arial" w:hAnsi="Arial" w:cs="Arial"/>
          <w:i/>
          <w:sz w:val="32"/>
          <w:szCs w:val="32"/>
        </w:rPr>
        <w:t>I am right 97% of the time, and don't care about the other 4%.</w:t>
      </w:r>
      <w:r>
        <w:rPr>
          <w:rFonts w:ascii="Arial" w:hAnsi="Arial" w:cs="Arial"/>
          <w:i/>
          <w:sz w:val="32"/>
          <w:szCs w:val="32"/>
        </w:rPr>
        <w:t>”</w:t>
      </w:r>
    </w:p>
    <w:p w:rsidR="00C830B3" w:rsidRPr="003E767D" w:rsidRDefault="00C830B3" w:rsidP="003E767D">
      <w:pPr>
        <w:pStyle w:val="Heading1"/>
        <w:jc w:val="center"/>
        <w:rPr>
          <w:sz w:val="52"/>
          <w:szCs w:val="52"/>
        </w:rPr>
      </w:pPr>
      <w:bookmarkStart w:id="858" w:name="_Toc323692487"/>
      <w:r w:rsidRPr="003E767D">
        <w:rPr>
          <w:sz w:val="52"/>
          <w:szCs w:val="52"/>
        </w:rPr>
        <w:t>Class &amp; Object Properties - Collection List of References to Persistent Objects</w:t>
      </w:r>
      <w:bookmarkEnd w:id="858"/>
    </w:p>
    <w:p w:rsidR="002E7E71" w:rsidRDefault="002E7E71" w:rsidP="00AD1976">
      <w:pPr>
        <w:pStyle w:val="Caption"/>
        <w:keepNext/>
      </w:pPr>
    </w:p>
    <w:p w:rsidR="007742E7" w:rsidRDefault="007742E7" w:rsidP="00AD1976">
      <w:pPr>
        <w:pStyle w:val="Caption"/>
        <w:keepNext/>
      </w:pPr>
      <w:r>
        <w:t>Table 27 -</w:t>
      </w:r>
      <w:fldSimple w:instr=" SEQ Table_22_-\* ARABIC ">
        <w:r w:rsidR="00725288">
          <w:rPr>
            <w:noProof/>
          </w:rPr>
          <w:t>1</w:t>
        </w:r>
      </w:fldSimple>
      <w:r>
        <w:t xml:space="preserve"> Object Properties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800"/>
        <w:gridCol w:w="1170"/>
        <w:gridCol w:w="2393"/>
        <w:gridCol w:w="1641"/>
        <w:gridCol w:w="2464"/>
      </w:tblGrid>
      <w:tr w:rsidR="007742E7" w:rsidRPr="00C16CEC" w:rsidTr="00AD1976">
        <w:tc>
          <w:tcPr>
            <w:tcW w:w="1800" w:type="dxa"/>
            <w:shd w:val="clear" w:color="auto" w:fill="D9D9D9" w:themeFill="background1" w:themeFillShade="D9"/>
          </w:tcPr>
          <w:p w:rsidR="007742E7" w:rsidRPr="00C16CEC" w:rsidRDefault="007742E7" w:rsidP="00AD1976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Object Property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7742E7" w:rsidRPr="00C16CEC" w:rsidRDefault="007742E7" w:rsidP="00AD197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</w:t>
            </w:r>
            <w:r w:rsidRPr="00C16CEC">
              <w:rPr>
                <w:sz w:val="18"/>
                <w:szCs w:val="18"/>
              </w:rPr>
              <w:t xml:space="preserve"> Type</w:t>
            </w:r>
          </w:p>
        </w:tc>
        <w:tc>
          <w:tcPr>
            <w:tcW w:w="2393" w:type="dxa"/>
            <w:shd w:val="clear" w:color="auto" w:fill="D9D9D9" w:themeFill="background1" w:themeFillShade="D9"/>
          </w:tcPr>
          <w:p w:rsidR="007742E7" w:rsidRDefault="007742E7" w:rsidP="00AD197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Reference</w:t>
            </w:r>
          </w:p>
          <w:p w:rsidR="007742E7" w:rsidRDefault="007742E7" w:rsidP="00AD197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Object Class</w:t>
            </w:r>
          </w:p>
          <w:p w:rsidR="007742E7" w:rsidRPr="00C16CEC" w:rsidRDefault="007742E7" w:rsidP="00AD197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and Name</w:t>
            </w:r>
          </w:p>
        </w:tc>
        <w:tc>
          <w:tcPr>
            <w:tcW w:w="1641" w:type="dxa"/>
            <w:shd w:val="clear" w:color="auto" w:fill="D9D9D9" w:themeFill="background1" w:themeFillShade="D9"/>
          </w:tcPr>
          <w:p w:rsidR="007742E7" w:rsidRPr="00C16CEC" w:rsidRDefault="007742E7" w:rsidP="00AD197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 we chose</w:t>
            </w:r>
          </w:p>
        </w:tc>
        <w:tc>
          <w:tcPr>
            <w:tcW w:w="2464" w:type="dxa"/>
            <w:shd w:val="clear" w:color="auto" w:fill="D9D9D9" w:themeFill="background1" w:themeFillShade="D9"/>
          </w:tcPr>
          <w:p w:rsidR="007742E7" w:rsidRPr="00C16CEC" w:rsidRDefault="007742E7" w:rsidP="00AD1976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Special Considerations</w:t>
            </w:r>
          </w:p>
        </w:tc>
      </w:tr>
      <w:tr w:rsidR="007742E7" w:rsidRPr="00C16CEC" w:rsidTr="00AD1976">
        <w:tc>
          <w:tcPr>
            <w:tcW w:w="1800" w:type="dxa"/>
          </w:tcPr>
          <w:p w:rsidR="007742E7" w:rsidRPr="00C16CEC" w:rsidRDefault="007742E7" w:rsidP="00920952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170" w:type="dxa"/>
          </w:tcPr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</w:t>
            </w:r>
          </w:p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(Name of Actor)</w:t>
            </w:r>
          </w:p>
        </w:tc>
        <w:tc>
          <w:tcPr>
            <w:tcW w:w="2464" w:type="dxa"/>
          </w:tcPr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7742E7" w:rsidRPr="00C16CEC" w:rsidTr="00AD1976">
        <w:tc>
          <w:tcPr>
            <w:tcW w:w="1800" w:type="dxa"/>
          </w:tcPr>
          <w:p w:rsidR="007742E7" w:rsidRPr="00C16CEC" w:rsidRDefault="007742E7" w:rsidP="00920952">
            <w:pPr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 xml:space="preserve">Collection List of </w:t>
            </w: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170" w:type="dxa"/>
          </w:tcPr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MyShirts</w:t>
            </w:r>
          </w:p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(Shirts belonging to an Actor)</w:t>
            </w:r>
          </w:p>
        </w:tc>
        <w:tc>
          <w:tcPr>
            <w:tcW w:w="2464" w:type="dxa"/>
          </w:tcPr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Total length cannot exceed 32k</w:t>
            </w:r>
          </w:p>
        </w:tc>
      </w:tr>
      <w:tr w:rsidR="007742E7" w:rsidRPr="00C16CEC" w:rsidTr="00AD1976">
        <w:tc>
          <w:tcPr>
            <w:tcW w:w="1800" w:type="dxa"/>
          </w:tcPr>
          <w:p w:rsidR="007742E7" w:rsidRPr="00C16CEC" w:rsidRDefault="007742E7" w:rsidP="00920952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Data Types</w:t>
            </w:r>
          </w:p>
        </w:tc>
        <w:tc>
          <w:tcPr>
            <w:tcW w:w="1170" w:type="dxa"/>
          </w:tcPr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MyHats</w:t>
            </w:r>
          </w:p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(Hats belonging to an Actor)</w:t>
            </w:r>
          </w:p>
        </w:tc>
        <w:tc>
          <w:tcPr>
            <w:tcW w:w="2464" w:type="dxa"/>
          </w:tcPr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length limit</w:t>
            </w:r>
          </w:p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SQL must be handled as a Child table</w:t>
            </w:r>
          </w:p>
          <w:p w:rsidR="007742E7" w:rsidRPr="00C16CEC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Must specify a Key when accessing</w:t>
            </w:r>
          </w:p>
        </w:tc>
      </w:tr>
      <w:tr w:rsidR="007742E7" w:rsidRPr="00C16CEC" w:rsidTr="00AD1976">
        <w:tc>
          <w:tcPr>
            <w:tcW w:w="1800" w:type="dxa"/>
          </w:tcPr>
          <w:p w:rsidR="007742E7" w:rsidRDefault="007742E7" w:rsidP="00920952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List of References to Persistent Objects</w:t>
            </w:r>
          </w:p>
        </w:tc>
        <w:tc>
          <w:tcPr>
            <w:tcW w:w="1170" w:type="dxa"/>
          </w:tcPr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Objects</w:t>
            </w:r>
          </w:p>
          <w:p w:rsidR="007742E7" w:rsidRDefault="007742E7" w:rsidP="00920952">
            <w:pPr>
              <w:spacing w:after="0"/>
              <w:ind w:firstLine="0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MyContacts</w:t>
            </w:r>
          </w:p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(Contacts of the Actor)</w:t>
            </w:r>
          </w:p>
        </w:tc>
        <w:tc>
          <w:tcPr>
            <w:tcW w:w="2464" w:type="dxa"/>
          </w:tcPr>
          <w:p w:rsidR="007742E7" w:rsidRDefault="007742E7" w:rsidP="00920952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  <w:tr w:rsidR="007742E7" w:rsidRPr="00C16CEC" w:rsidTr="00AD1976">
        <w:tc>
          <w:tcPr>
            <w:tcW w:w="1800" w:type="dxa"/>
          </w:tcPr>
          <w:p w:rsidR="007742E7" w:rsidRDefault="007742E7" w:rsidP="00920952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References to Persistent Objects</w:t>
            </w:r>
          </w:p>
        </w:tc>
        <w:tc>
          <w:tcPr>
            <w:tcW w:w="1170" w:type="dxa"/>
          </w:tcPr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Objects</w:t>
            </w:r>
          </w:p>
          <w:p w:rsidR="007742E7" w:rsidRDefault="007742E7" w:rsidP="00920952">
            <w:pPr>
              <w:spacing w:after="0"/>
              <w:ind w:firstLine="0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MyClients</w:t>
            </w:r>
          </w:p>
          <w:p w:rsidR="007742E7" w:rsidRDefault="007742E7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(Clients of the Actor)</w:t>
            </w:r>
          </w:p>
        </w:tc>
        <w:tc>
          <w:tcPr>
            <w:tcW w:w="2464" w:type="dxa"/>
          </w:tcPr>
          <w:p w:rsidR="007742E7" w:rsidRDefault="007742E7" w:rsidP="00920952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</w:tbl>
    <w:p w:rsidR="007742E7" w:rsidRDefault="007742E7" w:rsidP="007742E7"/>
    <w:p w:rsidR="002E7E71" w:rsidRDefault="002E7E71" w:rsidP="007742E7">
      <w:pPr>
        <w:pStyle w:val="Caption"/>
      </w:pPr>
      <w:bookmarkStart w:id="859" w:name="_Ref307540983"/>
    </w:p>
    <w:p w:rsidR="007742E7" w:rsidRPr="0026283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859"/>
      <w:r>
        <w:t xml:space="preserve"> Class Definition – Creating the Contacts Class</w:t>
      </w:r>
    </w:p>
    <w:p w:rsidR="007742E7" w:rsidRPr="00103EEA" w:rsidRDefault="007742E7" w:rsidP="007742E7">
      <w:pPr>
        <w:pStyle w:val="Code"/>
        <w:ind w:firstLine="0"/>
        <w:rPr>
          <w:color w:val="auto"/>
        </w:rPr>
      </w:pPr>
      <w:r>
        <w:rPr>
          <w:color w:val="000080"/>
        </w:rPr>
        <w:t xml:space="preserve"> </w:t>
      </w:r>
      <w:r>
        <w:br/>
      </w:r>
      <w:r w:rsidRPr="00103EEA">
        <w:rPr>
          <w:color w:val="auto"/>
        </w:rPr>
        <w:t>Class MyPackage.Contacts Extends </w:t>
      </w:r>
      <w:r w:rsidRPr="00906209">
        <w:rPr>
          <w:color w:val="auto"/>
          <w:u w:val="single"/>
        </w:rPr>
        <w:t>%Persistent</w:t>
      </w:r>
      <w:r w:rsidRPr="00103EEA">
        <w:rPr>
          <w:color w:val="auto"/>
        </w:rPr>
        <w:br/>
        <w:t>{</w:t>
      </w:r>
      <w:r w:rsidRPr="00103EEA">
        <w:rPr>
          <w:color w:val="auto"/>
        </w:rPr>
        <w:br/>
      </w:r>
      <w:r w:rsidRPr="00103EEA">
        <w:rPr>
          <w:color w:val="auto"/>
        </w:rPr>
        <w:br/>
        <w:t>Property </w:t>
      </w:r>
      <w:r>
        <w:rPr>
          <w:color w:val="auto"/>
        </w:rPr>
        <w:t>Contact</w:t>
      </w:r>
      <w:r w:rsidRPr="00103EEA">
        <w:rPr>
          <w:color w:val="auto"/>
        </w:rPr>
        <w:t>Name As %String [ Required ];</w:t>
      </w:r>
      <w:r w:rsidRPr="00103EEA">
        <w:rPr>
          <w:color w:val="auto"/>
        </w:rPr>
        <w:br/>
      </w:r>
      <w:r w:rsidRPr="00103EEA">
        <w:rPr>
          <w:color w:val="auto"/>
        </w:rPr>
        <w:br/>
        <w:t>Index </w:t>
      </w:r>
      <w:r>
        <w:rPr>
          <w:color w:val="auto"/>
        </w:rPr>
        <w:t>Contact</w:t>
      </w:r>
      <w:r w:rsidRPr="00103EEA">
        <w:rPr>
          <w:color w:val="auto"/>
        </w:rPr>
        <w:t xml:space="preserve">NameIndex On </w:t>
      </w:r>
      <w:r>
        <w:rPr>
          <w:color w:val="auto"/>
        </w:rPr>
        <w:t>Contact</w:t>
      </w:r>
      <w:r w:rsidRPr="00103EEA">
        <w:rPr>
          <w:color w:val="auto"/>
        </w:rPr>
        <w:t>Name;</w:t>
      </w:r>
      <w:r w:rsidRPr="00103EEA">
        <w:rPr>
          <w:color w:val="auto"/>
        </w:rPr>
        <w:br/>
      </w:r>
      <w:r w:rsidRPr="00103EEA">
        <w:rPr>
          <w:color w:val="auto"/>
        </w:rPr>
        <w:br/>
        <w:t>}</w:t>
      </w:r>
    </w:p>
    <w:p w:rsidR="007742E7" w:rsidRPr="00262837" w:rsidRDefault="007742E7" w:rsidP="007742E7">
      <w:pPr>
        <w:pStyle w:val="Code"/>
        <w:ind w:firstLine="0"/>
      </w:pPr>
    </w:p>
    <w:p w:rsidR="007742E7" w:rsidRPr="004800F6" w:rsidRDefault="007742E7" w:rsidP="007742E7">
      <w:pPr>
        <w:pStyle w:val="Caption"/>
      </w:pPr>
      <w:bookmarkStart w:id="860" w:name="_Ref307541016"/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860"/>
      <w:r>
        <w:t xml:space="preserve"> Populate the Contacts Class</w:t>
      </w:r>
    </w:p>
    <w:p w:rsidR="007742E7" w:rsidRDefault="007742E7" w:rsidP="007742E7">
      <w:pPr>
        <w:pStyle w:val="Code"/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7742E7">
      <w:pPr>
        <w:pStyle w:val="Code"/>
      </w:pPr>
    </w:p>
    <w:p w:rsidR="007742E7" w:rsidRPr="00103EEA" w:rsidRDefault="007742E7" w:rsidP="007742E7">
      <w:pPr>
        <w:pStyle w:val="Code"/>
        <w:ind w:firstLine="0"/>
        <w:rPr>
          <w:color w:val="auto"/>
        </w:rPr>
      </w:pPr>
      <w:r w:rsidRPr="00103EEA">
        <w:rPr>
          <w:color w:val="auto"/>
        </w:rPr>
        <w:t xml:space="preserve"> </w:t>
      </w:r>
      <w:r>
        <w:rPr>
          <w:color w:val="auto"/>
        </w:rPr>
        <w:t xml:space="preserve">For </w:t>
      </w:r>
      <w:r w:rsidRPr="00103EEA">
        <w:rPr>
          <w:color w:val="auto"/>
        </w:rPr>
        <w:t>Name="Contact1",</w:t>
      </w:r>
      <w:r>
        <w:rPr>
          <w:color w:val="auto"/>
        </w:rPr>
        <w:t>"Contact2","Contact3"</w:t>
      </w:r>
      <w:r w:rsidRPr="00103EEA">
        <w:rPr>
          <w:color w:val="auto"/>
        </w:rPr>
        <w:t> </w:t>
      </w:r>
      <w:r>
        <w:rPr>
          <w:color w:val="auto"/>
        </w:rPr>
        <w:t xml:space="preserve">Do </w:t>
      </w:r>
      <w:r w:rsidRPr="00103EEA">
        <w:rPr>
          <w:color w:val="auto"/>
        </w:rPr>
        <w:t>CreateObject(Name)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Name="Contact4</w:t>
      </w:r>
      <w:r w:rsidRPr="00103EEA">
        <w:rPr>
          <w:color w:val="auto"/>
        </w:rPr>
        <w:t>",</w:t>
      </w:r>
      <w:r>
        <w:rPr>
          <w:color w:val="auto"/>
        </w:rPr>
        <w:t>"Contact5","Contact6"</w:t>
      </w:r>
      <w:r w:rsidRPr="00103EEA">
        <w:rPr>
          <w:color w:val="auto"/>
        </w:rPr>
        <w:t> </w:t>
      </w:r>
      <w:r>
        <w:rPr>
          <w:color w:val="auto"/>
        </w:rPr>
        <w:t xml:space="preserve">Do </w:t>
      </w:r>
      <w:r w:rsidRPr="00103EEA">
        <w:rPr>
          <w:color w:val="auto"/>
        </w:rPr>
        <w:t>CreateObject(Name)</w:t>
      </w:r>
    </w:p>
    <w:p w:rsidR="007742E7" w:rsidRPr="00103EEA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03EEA">
        <w:rPr>
          <w:color w:val="auto"/>
        </w:rPr>
        <w:t>Q</w:t>
      </w:r>
      <w:r>
        <w:rPr>
          <w:color w:val="auto"/>
        </w:rPr>
        <w:t>uit</w:t>
      </w:r>
    </w:p>
    <w:p w:rsidR="007742E7" w:rsidRDefault="007742E7" w:rsidP="007742E7">
      <w:pPr>
        <w:pStyle w:val="Code"/>
        <w:ind w:firstLine="0"/>
        <w:rPr>
          <w:color w:val="auto"/>
        </w:rPr>
      </w:pPr>
      <w:r w:rsidRPr="00103EEA">
        <w:rPr>
          <w:color w:val="auto"/>
        </w:rPr>
        <w:br/>
      </w:r>
      <w:r>
        <w:rPr>
          <w:color w:val="auto"/>
        </w:rPr>
        <w:t xml:space="preserve"> </w:t>
      </w:r>
      <w:r w:rsidRPr="00103EEA">
        <w:rPr>
          <w:color w:val="auto"/>
        </w:rPr>
        <w:t>CreateObject(Name) [] Public {</w:t>
      </w:r>
      <w:r w:rsidRPr="00103EEA">
        <w:rPr>
          <w:color w:val="auto"/>
        </w:rPr>
        <w:br/>
        <w:t>  </w:t>
      </w:r>
      <w:r>
        <w:rPr>
          <w:color w:val="auto"/>
        </w:rPr>
        <w:t>Set ContactsO</w:t>
      </w:r>
      <w:r w:rsidRPr="00103EEA">
        <w:rPr>
          <w:color w:val="auto"/>
        </w:rPr>
        <w:t>ref=##class(MyPac</w:t>
      </w:r>
      <w:r>
        <w:rPr>
          <w:color w:val="auto"/>
        </w:rPr>
        <w:t xml:space="preserve">kage.Contacts).%New() </w:t>
      </w:r>
      <w:r w:rsidRPr="00103EEA">
        <w:rPr>
          <w:color w:val="auto"/>
        </w:rPr>
        <w:t>;create a new object reference</w:t>
      </w:r>
      <w:r w:rsidRPr="00103EEA">
        <w:rPr>
          <w:color w:val="auto"/>
        </w:rPr>
        <w:br/>
        <w:t>  </w:t>
      </w:r>
      <w:r>
        <w:rPr>
          <w:color w:val="auto"/>
        </w:rPr>
        <w:t>Set ContactsO</w:t>
      </w:r>
      <w:r w:rsidRPr="00103EEA">
        <w:rPr>
          <w:color w:val="auto"/>
        </w:rPr>
        <w:t>ref.</w:t>
      </w:r>
      <w:r>
        <w:rPr>
          <w:color w:val="auto"/>
        </w:rPr>
        <w:t xml:space="preserve">ContactName=Name </w:t>
      </w:r>
      <w:r>
        <w:rPr>
          <w:color w:val="auto"/>
        </w:rPr>
        <w:tab/>
      </w:r>
      <w:r>
        <w:rPr>
          <w:color w:val="auto"/>
        </w:rPr>
        <w:tab/>
      </w:r>
      <w:r w:rsidRPr="00103EEA">
        <w:rPr>
          <w:color w:val="auto"/>
        </w:rPr>
        <w:t>;populate the object wit</w:t>
      </w:r>
      <w:r>
        <w:rPr>
          <w:color w:val="auto"/>
        </w:rPr>
        <w:t xml:space="preserve">h a name </w:t>
      </w:r>
      <w:r>
        <w:rPr>
          <w:color w:val="auto"/>
        </w:rPr>
        <w:br/>
        <w:t xml:space="preserve">  Do ContactsOref.%Save()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03EEA">
        <w:rPr>
          <w:color w:val="auto"/>
        </w:rPr>
        <w:t>;save the object</w:t>
      </w:r>
      <w:r w:rsidRPr="00103EEA">
        <w:rPr>
          <w:color w:val="auto"/>
        </w:rPr>
        <w:br/>
        <w:t>  </w:t>
      </w:r>
      <w:r>
        <w:rPr>
          <w:color w:val="auto"/>
        </w:rPr>
        <w:t xml:space="preserve">Set </w:t>
      </w:r>
      <w:r w:rsidRPr="00103EEA">
        <w:rPr>
          <w:color w:val="auto"/>
        </w:rPr>
        <w:t>NewId=</w:t>
      </w:r>
      <w:r>
        <w:rPr>
          <w:color w:val="auto"/>
        </w:rPr>
        <w:t>ContactsO</w:t>
      </w:r>
      <w:r w:rsidRPr="00103EEA">
        <w:rPr>
          <w:color w:val="auto"/>
        </w:rPr>
        <w:t xml:space="preserve">ref.%Id()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;get the newly assigned ID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Write </w:t>
      </w:r>
      <w:r w:rsidRPr="00103EEA">
        <w:rPr>
          <w:color w:val="auto"/>
        </w:rPr>
        <w:t xml:space="preserve">!,"Id: ",NewId </w:t>
      </w:r>
      <w:r w:rsidRPr="00103EEA">
        <w:rPr>
          <w:color w:val="auto"/>
        </w:rPr>
        <w:tab/>
      </w:r>
      <w:r w:rsidRPr="00103EEA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03EEA">
        <w:rPr>
          <w:color w:val="auto"/>
        </w:rPr>
        <w:t>;write ID of new Object</w:t>
      </w:r>
      <w:r w:rsidRPr="00103EEA">
        <w:rPr>
          <w:color w:val="auto"/>
        </w:rPr>
        <w:br/>
        <w:t>  </w:t>
      </w:r>
      <w:r>
        <w:rPr>
          <w:color w:val="auto"/>
        </w:rPr>
        <w:t xml:space="preserve">Write </w:t>
      </w:r>
      <w:r w:rsidRPr="00103EEA">
        <w:rPr>
          <w:color w:val="auto"/>
        </w:rPr>
        <w:t>" – ",</w:t>
      </w:r>
      <w:r>
        <w:rPr>
          <w:color w:val="auto"/>
        </w:rPr>
        <w:t>ContactsO</w:t>
      </w:r>
      <w:r w:rsidRPr="00103EEA">
        <w:rPr>
          <w:color w:val="auto"/>
        </w:rPr>
        <w:t>ref.</w:t>
      </w:r>
      <w:r>
        <w:rPr>
          <w:color w:val="auto"/>
        </w:rPr>
        <w:t>Contact</w:t>
      </w:r>
      <w:r w:rsidRPr="00103EEA">
        <w:rPr>
          <w:color w:val="auto"/>
        </w:rPr>
        <w:t>Name</w:t>
      </w:r>
      <w:r>
        <w:rPr>
          <w:color w:val="auto"/>
        </w:rPr>
        <w:tab/>
      </w:r>
      <w:r>
        <w:rPr>
          <w:color w:val="auto"/>
        </w:rPr>
        <w:tab/>
        <w:t>;write the name of the new Object</w:t>
      </w:r>
      <w:r w:rsidRPr="00103EEA">
        <w:rPr>
          <w:color w:val="auto"/>
        </w:rPr>
        <w:br/>
      </w:r>
      <w:r>
        <w:rPr>
          <w:color w:val="auto"/>
        </w:rPr>
        <w:t xml:space="preserve"> </w:t>
      </w:r>
      <w:r w:rsidRPr="00103EEA">
        <w:rPr>
          <w:color w:val="auto"/>
        </w:rPr>
        <w:t>}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Pr="00103EEA" w:rsidRDefault="007742E7" w:rsidP="007742E7">
      <w:pPr>
        <w:pStyle w:val="Code"/>
        <w:ind w:firstLine="0"/>
        <w:rPr>
          <w:color w:val="auto"/>
        </w:rPr>
      </w:pPr>
    </w:p>
    <w:p w:rsidR="007742E7" w:rsidRPr="002A7825" w:rsidRDefault="007742E7" w:rsidP="009C6846">
      <w:pPr>
        <w:pStyle w:val="CodeItalic"/>
      </w:pPr>
      <w:r w:rsidRPr="002A7825">
        <w:t>Id: 1 – Contact1</w:t>
      </w:r>
    </w:p>
    <w:p w:rsidR="007742E7" w:rsidRPr="002A7825" w:rsidRDefault="007742E7" w:rsidP="009C6846">
      <w:pPr>
        <w:pStyle w:val="CodeItalic"/>
      </w:pPr>
      <w:r w:rsidRPr="002A7825">
        <w:t>Id: 2 – Contact2</w:t>
      </w:r>
    </w:p>
    <w:p w:rsidR="007742E7" w:rsidRPr="002A7825" w:rsidRDefault="007742E7" w:rsidP="009C6846">
      <w:pPr>
        <w:pStyle w:val="CodeItalic"/>
      </w:pPr>
      <w:r w:rsidRPr="002A7825">
        <w:t>Id: 3 – Contact3</w:t>
      </w:r>
    </w:p>
    <w:p w:rsidR="007742E7" w:rsidRPr="002A7825" w:rsidRDefault="007742E7" w:rsidP="009C6846">
      <w:pPr>
        <w:pStyle w:val="CodeItalic"/>
      </w:pPr>
      <w:r w:rsidRPr="002A7825">
        <w:t>Id: 4 – Contact4</w:t>
      </w:r>
    </w:p>
    <w:p w:rsidR="007742E7" w:rsidRPr="002A7825" w:rsidRDefault="007742E7" w:rsidP="009C6846">
      <w:pPr>
        <w:pStyle w:val="CodeItalic"/>
      </w:pPr>
      <w:r w:rsidRPr="002A7825">
        <w:t>Id: 5 – Contact5</w:t>
      </w:r>
    </w:p>
    <w:p w:rsidR="007742E7" w:rsidRDefault="007742E7" w:rsidP="009C6846">
      <w:pPr>
        <w:pStyle w:val="CodeItalic"/>
      </w:pPr>
      <w:r w:rsidRPr="002A7825">
        <w:t>Id: 6 – Contact6</w:t>
      </w:r>
    </w:p>
    <w:p w:rsidR="007742E7" w:rsidRPr="002A7825" w:rsidRDefault="007742E7" w:rsidP="009C6846">
      <w:pPr>
        <w:pStyle w:val="CodeItalic"/>
      </w:pPr>
    </w:p>
    <w:p w:rsidR="002E7E71" w:rsidRDefault="002E7E71" w:rsidP="007742E7">
      <w:pPr>
        <w:pStyle w:val="Caption"/>
      </w:pPr>
      <w:bookmarkStart w:id="861" w:name="_Ref307541055"/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861"/>
      <w:r>
        <w:t xml:space="preserve"> Actor Class Redefinition – add Reference Property that will point to the Contacts Class</w:t>
      </w:r>
    </w:p>
    <w:p w:rsidR="007742E7" w:rsidRDefault="007742E7" w:rsidP="007742E7">
      <w:pPr>
        <w:pStyle w:val="Code"/>
      </w:pPr>
    </w:p>
    <w:p w:rsidR="007742E7" w:rsidRPr="00E42AD3" w:rsidRDefault="007742E7" w:rsidP="007742E7">
      <w:pPr>
        <w:pStyle w:val="Code"/>
        <w:ind w:firstLine="0"/>
        <w:rPr>
          <w:color w:val="auto"/>
        </w:rPr>
      </w:pPr>
      <w:r w:rsidRPr="00E42AD3">
        <w:rPr>
          <w:color w:val="auto"/>
        </w:rPr>
        <w:t>Class MyPackage.Actor Extends %Persistent</w:t>
      </w:r>
      <w:r w:rsidRPr="00E42AD3">
        <w:rPr>
          <w:color w:val="auto"/>
        </w:rPr>
        <w:br/>
        <w:t>{</w:t>
      </w:r>
      <w:r w:rsidRPr="00E42AD3">
        <w:rPr>
          <w:color w:val="auto"/>
        </w:rPr>
        <w:br/>
      </w:r>
      <w:r w:rsidRPr="00E42AD3">
        <w:rPr>
          <w:color w:val="auto"/>
        </w:rPr>
        <w:br/>
        <w:t>Property Name As %String [ Required ];</w:t>
      </w:r>
      <w:r w:rsidRPr="00E42AD3">
        <w:rPr>
          <w:color w:val="auto"/>
        </w:rPr>
        <w:br/>
      </w:r>
      <w:r w:rsidRPr="00E42AD3">
        <w:rPr>
          <w:color w:val="auto"/>
        </w:rPr>
        <w:br/>
        <w:t>Index NameIndex On Name;</w:t>
      </w:r>
      <w:r w:rsidRPr="00E42AD3">
        <w:rPr>
          <w:color w:val="auto"/>
        </w:rPr>
        <w:br/>
      </w:r>
      <w:r w:rsidRPr="00E42AD3">
        <w:rPr>
          <w:color w:val="auto"/>
        </w:rPr>
        <w:br/>
        <w:t>Property MyAccountant As Accountants;</w:t>
      </w:r>
      <w:r w:rsidRPr="00E42AD3">
        <w:rPr>
          <w:color w:val="auto"/>
        </w:rPr>
        <w:br/>
      </w:r>
      <w:r w:rsidRPr="00E42AD3">
        <w:rPr>
          <w:color w:val="auto"/>
        </w:rPr>
        <w:br/>
        <w:t>Property MyHome As Address;</w:t>
      </w:r>
      <w:r w:rsidRPr="00E42AD3">
        <w:rPr>
          <w:color w:val="auto"/>
        </w:rPr>
        <w:br/>
      </w:r>
      <w:r w:rsidRPr="00E42AD3">
        <w:rPr>
          <w:color w:val="auto"/>
        </w:rPr>
        <w:br/>
        <w:t>Property MyShirts As list Of %String;</w:t>
      </w:r>
      <w:r w:rsidRPr="00E42AD3">
        <w:rPr>
          <w:color w:val="auto"/>
        </w:rPr>
        <w:br/>
      </w:r>
      <w:r w:rsidRPr="00E42AD3">
        <w:rPr>
          <w:color w:val="auto"/>
        </w:rPr>
        <w:br/>
        <w:t>Property MyHats As array Of %String;</w:t>
      </w:r>
      <w:r w:rsidRPr="00E42AD3">
        <w:rPr>
          <w:color w:val="auto"/>
        </w:rPr>
        <w:br/>
      </w:r>
      <w:r w:rsidRPr="00E42AD3">
        <w:rPr>
          <w:color w:val="auto"/>
        </w:rPr>
        <w:br/>
      </w:r>
      <w:r w:rsidRPr="005F11A4">
        <w:rPr>
          <w:color w:val="auto"/>
          <w:u w:val="single"/>
        </w:rPr>
        <w:t>Property MyContacts As list Of Contacts;</w:t>
      </w:r>
      <w:r w:rsidRPr="005F11A4">
        <w:rPr>
          <w:color w:val="auto"/>
          <w:u w:val="single"/>
        </w:rPr>
        <w:br/>
      </w:r>
      <w:r w:rsidRPr="005F11A4">
        <w:rPr>
          <w:color w:val="auto"/>
          <w:u w:val="single"/>
        </w:rPr>
        <w:br/>
      </w:r>
      <w:r w:rsidRPr="00E42AD3">
        <w:rPr>
          <w:color w:val="auto"/>
        </w:rPr>
        <w:t>}</w:t>
      </w:r>
    </w:p>
    <w:p w:rsidR="007742E7" w:rsidRDefault="007742E7" w:rsidP="007742E7">
      <w:pPr>
        <w:pStyle w:val="Code"/>
        <w:ind w:firstLine="0"/>
        <w:rPr>
          <w:color w:val="000000"/>
        </w:rPr>
      </w:pPr>
    </w:p>
    <w:p w:rsidR="002E7E71" w:rsidRDefault="002E7E71" w:rsidP="007742E7">
      <w:pPr>
        <w:pStyle w:val="Caption"/>
      </w:pPr>
      <w:bookmarkStart w:id="862" w:name="_Ref307541082"/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862"/>
      <w:r>
        <w:t xml:space="preserve"> </w:t>
      </w:r>
      <w:r w:rsidRPr="00961C39">
        <w:t xml:space="preserve">Clear </w:t>
      </w:r>
      <w:r>
        <w:t>and Count Methods</w:t>
      </w:r>
      <w:r w:rsidRPr="00961C39">
        <w:t xml:space="preserve"> </w:t>
      </w:r>
      <w:r>
        <w:t>-</w:t>
      </w:r>
      <w:r w:rsidRPr="00961C39">
        <w:t xml:space="preserve"> Deletes all elements</w:t>
      </w:r>
      <w:r>
        <w:t xml:space="preserve"> and show the count</w:t>
      </w:r>
    </w:p>
    <w:p w:rsidR="007742E7" w:rsidRDefault="007742E7" w:rsidP="007742E7">
      <w:pPr>
        <w:pStyle w:val="Code"/>
        <w:ind w:firstLine="0"/>
        <w:rPr>
          <w:color w:val="0000FF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Clear Method – </w:t>
      </w:r>
      <w:r w:rsidRPr="00AE0A4E">
        <w:rPr>
          <w:color w:val="auto"/>
        </w:rPr>
        <w:t>Clears or Deletes the Collection of Elements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Count Method - </w:t>
      </w:r>
      <w:r w:rsidRPr="00AE0A4E">
        <w:rPr>
          <w:color w:val="auto"/>
        </w:rPr>
        <w:t>Returns the Number of Elements in the Collection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Pr="00752E0D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752E0D">
        <w:rPr>
          <w:color w:val="auto"/>
        </w:rPr>
        <w:t>=##clas</w:t>
      </w:r>
      <w:r>
        <w:rPr>
          <w:color w:val="auto"/>
        </w:rPr>
        <w:t>s(MyPackage.Actor).%OpenId(5)</w:t>
      </w:r>
      <w:r>
        <w:rPr>
          <w:color w:val="auto"/>
        </w:rPr>
        <w:tab/>
      </w:r>
      <w:r w:rsidRPr="00752E0D">
        <w:rPr>
          <w:color w:val="auto"/>
        </w:rPr>
        <w:t xml:space="preserve">;bring object Johnny Depp </w:t>
      </w:r>
    </w:p>
    <w:p w:rsidR="007742E7" w:rsidRPr="00752E0D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;into memory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752E0D">
        <w:rPr>
          <w:color w:val="auto"/>
        </w:rPr>
        <w:t>;</w:t>
      </w:r>
      <w:r w:rsidRPr="00752E0D">
        <w:rPr>
          <w:color w:val="auto"/>
        </w:rPr>
        <w:br/>
      </w:r>
      <w:r>
        <w:rPr>
          <w:color w:val="auto"/>
        </w:rPr>
        <w:t xml:space="preserve"> Do </w:t>
      </w:r>
      <w:r>
        <w:rPr>
          <w:color w:val="auto"/>
          <w:u w:val="single"/>
        </w:rPr>
        <w:t>ActorOref</w:t>
      </w:r>
      <w:r w:rsidRPr="00AE0A4E">
        <w:rPr>
          <w:color w:val="auto"/>
          <w:u w:val="single"/>
        </w:rPr>
        <w:t>.MyContacts.Clear()</w:t>
      </w:r>
      <w:r w:rsidRPr="00AE0A4E">
        <w:rPr>
          <w:color w:val="auto"/>
        </w:rPr>
        <w:tab/>
      </w:r>
      <w:r w:rsidRPr="00AE0A4E"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;clear list of contacts</w:t>
      </w:r>
      <w:r w:rsidRPr="00752E0D">
        <w:rPr>
          <w:color w:val="auto"/>
        </w:rPr>
        <w:br/>
      </w:r>
      <w:r>
        <w:rPr>
          <w:color w:val="auto"/>
        </w:rPr>
        <w:t xml:space="preserve"> Write </w:t>
      </w:r>
      <w:r w:rsidRPr="00AE0A4E">
        <w:rPr>
          <w:color w:val="auto"/>
          <w:u w:val="single"/>
        </w:rPr>
        <w:t>!,"Count: ",</w:t>
      </w:r>
      <w:r>
        <w:rPr>
          <w:color w:val="auto"/>
          <w:u w:val="single"/>
        </w:rPr>
        <w:t>ActorOref</w:t>
      </w:r>
      <w:r w:rsidRPr="00AE0A4E">
        <w:rPr>
          <w:color w:val="auto"/>
          <w:u w:val="single"/>
        </w:rPr>
        <w:t>.MyContacts.Count()</w:t>
      </w:r>
      <w:r w:rsidRPr="005F11A4">
        <w:rPr>
          <w:color w:val="auto"/>
        </w:rPr>
        <w:tab/>
      </w:r>
      <w:r>
        <w:rPr>
          <w:color w:val="auto"/>
        </w:rPr>
        <w:t>;</w:t>
      </w:r>
      <w:r w:rsidRPr="00752E0D">
        <w:rPr>
          <w:color w:val="auto"/>
        </w:rPr>
        <w:t>count of elements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7742E7" w:rsidRPr="00752E0D" w:rsidRDefault="007742E7" w:rsidP="007742E7">
      <w:pPr>
        <w:pStyle w:val="Code"/>
        <w:ind w:firstLine="0"/>
        <w:rPr>
          <w:color w:val="auto"/>
        </w:rPr>
      </w:pPr>
    </w:p>
    <w:p w:rsidR="007742E7" w:rsidRPr="00800F30" w:rsidRDefault="007742E7" w:rsidP="009C6846">
      <w:pPr>
        <w:pStyle w:val="CodeItalic"/>
      </w:pPr>
      <w:r>
        <w:t>Count:</w:t>
      </w:r>
      <w:r w:rsidRPr="00800F30">
        <w:t xml:space="preserve"> 0</w:t>
      </w:r>
    </w:p>
    <w:p w:rsidR="007742E7" w:rsidRPr="00800F30" w:rsidRDefault="007742E7" w:rsidP="009C6846">
      <w:pPr>
        <w:pStyle w:val="CodeItalic"/>
      </w:pPr>
      <w:r>
        <w:t>1</w:t>
      </w:r>
      <w:r>
        <w:tab/>
      </w:r>
    </w:p>
    <w:p w:rsidR="007742E7" w:rsidRDefault="007742E7" w:rsidP="007742E7">
      <w:pPr>
        <w:pStyle w:val="Code"/>
        <w:ind w:firstLine="0"/>
      </w:pPr>
    </w:p>
    <w:p w:rsidR="002E7E71" w:rsidRDefault="002E7E71" w:rsidP="000B2DEE">
      <w:pPr>
        <w:pStyle w:val="Caption"/>
        <w:keepNext/>
      </w:pPr>
      <w:bookmarkStart w:id="863" w:name="_Ref307541117"/>
    </w:p>
    <w:p w:rsidR="007742E7" w:rsidRDefault="007742E7" w:rsidP="000B2DEE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863"/>
      <w:r>
        <w:t xml:space="preserve"> Insert</w:t>
      </w:r>
      <w:r w:rsidRPr="00961C39">
        <w:t xml:space="preserve"> Method </w:t>
      </w:r>
      <w:r>
        <w:t>–</w:t>
      </w:r>
      <w:r w:rsidRPr="00961C39">
        <w:t xml:space="preserve"> </w:t>
      </w:r>
      <w:r>
        <w:t>Insert four Contacts into the Collection</w:t>
      </w:r>
    </w:p>
    <w:p w:rsidR="007742E7" w:rsidRDefault="007742E7" w:rsidP="000B2DEE">
      <w:pPr>
        <w:pStyle w:val="Code"/>
        <w:keepNext/>
        <w:ind w:firstLine="0"/>
        <w:rPr>
          <w:color w:val="0000FF"/>
        </w:rPr>
      </w:pPr>
    </w:p>
    <w:p w:rsidR="007742E7" w:rsidRDefault="007742E7" w:rsidP="000B2DEE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0B2DEE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Insert Method - </w:t>
      </w:r>
      <w:r w:rsidRPr="00D909C0">
        <w:rPr>
          <w:color w:val="auto"/>
        </w:rPr>
        <w:t>Inserts an Oref at the end of the collection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Pr="00A410BE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Set </w:t>
      </w:r>
      <w:r w:rsidRPr="00A410BE">
        <w:rPr>
          <w:color w:val="auto"/>
        </w:rPr>
        <w:t>ActorOref=##class</w:t>
      </w:r>
      <w:r>
        <w:rPr>
          <w:color w:val="auto"/>
        </w:rPr>
        <w:t>(MyPackage.Actor).%OpenId(5)</w:t>
      </w:r>
      <w:r w:rsidRPr="00A410BE">
        <w:rPr>
          <w:color w:val="auto"/>
        </w:rPr>
        <w:tab/>
        <w:t xml:space="preserve">;bring object Johnny Depp 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  <w:t>;into memory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Set </w:t>
      </w:r>
      <w:r w:rsidRPr="00F27B5E">
        <w:rPr>
          <w:color w:val="auto"/>
        </w:rPr>
        <w:t>Contact1Oref=##class(MyPackage.Contacts).%OpenId(1)</w:t>
      </w:r>
      <w:r>
        <w:rPr>
          <w:color w:val="auto"/>
        </w:rPr>
        <w:t xml:space="preserve"> ;bring object</w:t>
      </w:r>
      <w:r w:rsidRPr="00F27B5E">
        <w:rPr>
          <w:color w:val="auto"/>
        </w:rPr>
        <w:t xml:space="preserve"> </w:t>
      </w:r>
      <w:r>
        <w:rPr>
          <w:color w:val="auto"/>
        </w:rPr>
        <w:t>Contact1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 ;into memory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Set </w:t>
      </w:r>
      <w:r w:rsidRPr="00F27B5E">
        <w:rPr>
          <w:color w:val="auto"/>
        </w:rPr>
        <w:t>Contact2Oref=##class(MyPackage.Contacts).%OpenId(2)</w:t>
      </w:r>
      <w:r>
        <w:rPr>
          <w:color w:val="auto"/>
        </w:rPr>
        <w:t xml:space="preserve"> ;bring object</w:t>
      </w:r>
      <w:r w:rsidRPr="00F27B5E">
        <w:rPr>
          <w:color w:val="auto"/>
        </w:rPr>
        <w:t xml:space="preserve"> </w:t>
      </w:r>
      <w:r>
        <w:rPr>
          <w:color w:val="auto"/>
        </w:rPr>
        <w:t>Contact2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 ;into memory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Set </w:t>
      </w:r>
      <w:r w:rsidRPr="00F27B5E">
        <w:rPr>
          <w:color w:val="auto"/>
        </w:rPr>
        <w:t>Contact3Oref=##class(MyPackage.Contacts).%OpenId(3)</w:t>
      </w:r>
      <w:r>
        <w:rPr>
          <w:color w:val="auto"/>
        </w:rPr>
        <w:t xml:space="preserve"> ;</w:t>
      </w:r>
      <w:r w:rsidRPr="00F27B5E">
        <w:rPr>
          <w:color w:val="auto"/>
        </w:rPr>
        <w:t xml:space="preserve">bring object </w:t>
      </w:r>
      <w:r>
        <w:rPr>
          <w:color w:val="auto"/>
        </w:rPr>
        <w:t>Contact3</w:t>
      </w:r>
      <w:r w:rsidRPr="00F27B5E">
        <w:rPr>
          <w:color w:val="auto"/>
        </w:rPr>
        <w:t xml:space="preserve"> 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 ;into memory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>Set Contact4</w:t>
      </w:r>
      <w:r w:rsidRPr="00F27B5E">
        <w:rPr>
          <w:color w:val="auto"/>
        </w:rPr>
        <w:t>Oref=##class(MyPack</w:t>
      </w:r>
      <w:r>
        <w:rPr>
          <w:color w:val="auto"/>
        </w:rPr>
        <w:t>age.Contacts).%OpenId(4</w:t>
      </w:r>
      <w:r w:rsidRPr="00F27B5E">
        <w:rPr>
          <w:color w:val="auto"/>
        </w:rPr>
        <w:t>)</w:t>
      </w:r>
      <w:r>
        <w:rPr>
          <w:color w:val="auto"/>
        </w:rPr>
        <w:t xml:space="preserve"> ;bring object Contact4</w:t>
      </w:r>
      <w:r w:rsidRPr="00F27B5E">
        <w:rPr>
          <w:color w:val="auto"/>
        </w:rPr>
        <w:t xml:space="preserve"> 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 ;into memory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 w:rsidRPr="00F27B5E">
        <w:rPr>
          <w:color w:val="auto"/>
        </w:rPr>
        <w:t xml:space="preserve">    </w:t>
      </w:r>
    </w:p>
    <w:p w:rsidR="007742E7" w:rsidRDefault="007742E7" w:rsidP="007742E7">
      <w:pPr>
        <w:pStyle w:val="Code"/>
        <w:ind w:firstLine="0"/>
        <w:rPr>
          <w:color w:val="auto"/>
        </w:rPr>
      </w:pPr>
      <w:r w:rsidRPr="00F27B5E">
        <w:rPr>
          <w:color w:val="auto"/>
          <w:u w:val="single"/>
        </w:rPr>
        <w:t>Do ActorOref.MyContacts.Insert(Contact1Oref)</w:t>
      </w:r>
      <w:r w:rsidRPr="00F27B5E">
        <w:rPr>
          <w:color w:val="auto"/>
        </w:rPr>
        <w:tab/>
      </w:r>
      <w:r>
        <w:rPr>
          <w:color w:val="auto"/>
        </w:rPr>
        <w:t xml:space="preserve">;associate </w:t>
      </w:r>
      <w:r w:rsidRPr="00F27B5E">
        <w:rPr>
          <w:color w:val="auto"/>
        </w:rPr>
        <w:t>Contact1</w:t>
      </w:r>
      <w:r>
        <w:rPr>
          <w:color w:val="auto"/>
        </w:rPr>
        <w:t xml:space="preserve"> with 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  <w:t>;</w:t>
      </w:r>
      <w:r>
        <w:rPr>
          <w:color w:val="auto"/>
        </w:rPr>
        <w:t xml:space="preserve">Actor </w:t>
      </w:r>
      <w:r w:rsidRPr="00A410BE">
        <w:rPr>
          <w:color w:val="auto"/>
        </w:rPr>
        <w:t>Johnny Depp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 w:rsidRPr="00F27B5E">
        <w:rPr>
          <w:color w:val="auto"/>
          <w:u w:val="single"/>
        </w:rPr>
        <w:t>Do ActorOref.MyContacts.Insert(Contact2Oref)</w:t>
      </w:r>
      <w:r w:rsidRPr="00F27B5E">
        <w:rPr>
          <w:color w:val="auto"/>
        </w:rPr>
        <w:tab/>
        <w:t>;</w:t>
      </w:r>
      <w:r>
        <w:rPr>
          <w:color w:val="auto"/>
        </w:rPr>
        <w:t xml:space="preserve">associate </w:t>
      </w:r>
      <w:r w:rsidRPr="00F27B5E">
        <w:rPr>
          <w:color w:val="auto"/>
        </w:rPr>
        <w:t>Contact2</w:t>
      </w:r>
      <w:r>
        <w:rPr>
          <w:color w:val="auto"/>
        </w:rPr>
        <w:t xml:space="preserve"> with</w:t>
      </w:r>
      <w:r w:rsidRPr="00F27B5E">
        <w:rPr>
          <w:color w:val="auto"/>
        </w:rPr>
        <w:br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  <w:t>;</w:t>
      </w:r>
      <w:r>
        <w:rPr>
          <w:color w:val="auto"/>
        </w:rPr>
        <w:t xml:space="preserve">Actor </w:t>
      </w:r>
      <w:r w:rsidRPr="00A410BE">
        <w:rPr>
          <w:color w:val="auto"/>
        </w:rPr>
        <w:t>Johnny Depp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 w:rsidRPr="00F27B5E">
        <w:rPr>
          <w:color w:val="auto"/>
          <w:u w:val="single"/>
        </w:rPr>
        <w:t>Do ActorOref.MyContacts.Insert(Contact3Oref)</w:t>
      </w:r>
      <w:r w:rsidRPr="00F27B5E">
        <w:rPr>
          <w:color w:val="auto"/>
        </w:rPr>
        <w:tab/>
        <w:t>;</w:t>
      </w:r>
      <w:r>
        <w:rPr>
          <w:color w:val="auto"/>
        </w:rPr>
        <w:t xml:space="preserve">associate </w:t>
      </w:r>
      <w:r w:rsidRPr="00F27B5E">
        <w:rPr>
          <w:color w:val="auto"/>
        </w:rPr>
        <w:t>Contact3</w:t>
      </w:r>
      <w:r>
        <w:rPr>
          <w:color w:val="auto"/>
        </w:rPr>
        <w:t xml:space="preserve"> with</w:t>
      </w:r>
      <w:r w:rsidRPr="00F27B5E">
        <w:rPr>
          <w:color w:val="auto"/>
        </w:rPr>
        <w:br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  <w:t>;</w:t>
      </w:r>
      <w:r>
        <w:rPr>
          <w:color w:val="auto"/>
        </w:rPr>
        <w:t xml:space="preserve">Actor </w:t>
      </w:r>
      <w:r w:rsidRPr="00A410BE">
        <w:rPr>
          <w:color w:val="auto"/>
        </w:rPr>
        <w:t>Johnny Depp</w:t>
      </w:r>
    </w:p>
    <w:p w:rsidR="007742E7" w:rsidRDefault="007742E7" w:rsidP="007742E7">
      <w:pPr>
        <w:pStyle w:val="Code"/>
        <w:ind w:firstLine="0"/>
        <w:rPr>
          <w:color w:val="auto"/>
        </w:rPr>
      </w:pPr>
      <w:r w:rsidRPr="00F27B5E">
        <w:rPr>
          <w:color w:val="auto"/>
          <w:u w:val="single"/>
        </w:rPr>
        <w:t>Do Acto</w:t>
      </w:r>
      <w:r>
        <w:rPr>
          <w:color w:val="auto"/>
          <w:u w:val="single"/>
        </w:rPr>
        <w:t>rOref.MyContacts.Insert(Contact4</w:t>
      </w:r>
      <w:r w:rsidRPr="00F27B5E">
        <w:rPr>
          <w:color w:val="auto"/>
          <w:u w:val="single"/>
        </w:rPr>
        <w:t>Oref)</w:t>
      </w:r>
      <w:r w:rsidRPr="00F27B5E">
        <w:rPr>
          <w:color w:val="auto"/>
        </w:rPr>
        <w:tab/>
        <w:t>;</w:t>
      </w:r>
      <w:r>
        <w:rPr>
          <w:color w:val="auto"/>
        </w:rPr>
        <w:t>associate Contact4 woith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  <w:t>;</w:t>
      </w:r>
      <w:r>
        <w:rPr>
          <w:color w:val="auto"/>
        </w:rPr>
        <w:t xml:space="preserve">Actor </w:t>
      </w:r>
      <w:r w:rsidRPr="00A410BE">
        <w:rPr>
          <w:color w:val="auto"/>
        </w:rPr>
        <w:t>Johnny Depp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 w:rsidRPr="00F27B5E">
        <w:rPr>
          <w:color w:val="auto"/>
        </w:rPr>
        <w:br/>
      </w:r>
      <w:r>
        <w:rPr>
          <w:color w:val="auto"/>
        </w:rPr>
        <w:t xml:space="preserve">Write </w:t>
      </w:r>
      <w:r w:rsidRPr="00F27B5E">
        <w:rPr>
          <w:color w:val="auto"/>
        </w:rPr>
        <w:t>!,"Count: ",ActorOref.MyContacts.Count()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>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7742E7" w:rsidRDefault="007742E7" w:rsidP="007742E7">
      <w:pPr>
        <w:pStyle w:val="Code"/>
        <w:ind w:firstLine="0"/>
        <w:rPr>
          <w:b/>
          <w:color w:val="FF0000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7742E7" w:rsidRDefault="007742E7" w:rsidP="007742E7">
      <w:pPr>
        <w:pStyle w:val="Code"/>
        <w:ind w:firstLine="0"/>
        <w:rPr>
          <w:b/>
          <w:color w:val="FF0000"/>
        </w:rPr>
      </w:pPr>
    </w:p>
    <w:p w:rsidR="007742E7" w:rsidRPr="000C1D80" w:rsidRDefault="007742E7" w:rsidP="009C6846">
      <w:pPr>
        <w:pStyle w:val="CodeItalic"/>
      </w:pPr>
      <w:r>
        <w:t>Count: 4</w:t>
      </w:r>
    </w:p>
    <w:p w:rsidR="007742E7" w:rsidRPr="00800F30" w:rsidRDefault="007742E7" w:rsidP="009C6846">
      <w:pPr>
        <w:pStyle w:val="CodeItalic"/>
      </w:pPr>
      <w:r>
        <w:t>1</w:t>
      </w:r>
      <w:r>
        <w:tab/>
      </w:r>
    </w:p>
    <w:p w:rsidR="007742E7" w:rsidRDefault="007742E7" w:rsidP="007742E7">
      <w:pPr>
        <w:pStyle w:val="Code"/>
        <w:ind w:firstLine="0"/>
      </w:pPr>
    </w:p>
    <w:p w:rsidR="002E7E71" w:rsidRDefault="002E7E71" w:rsidP="007742E7">
      <w:pPr>
        <w:pStyle w:val="Caption"/>
      </w:pPr>
      <w:bookmarkStart w:id="864" w:name="_Ref307541159"/>
    </w:p>
    <w:p w:rsidR="007742E7" w:rsidRPr="00FD550C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864"/>
      <w:r>
        <w:t xml:space="preserve"> Global generated from Class MyPackage.Actor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zw ^MyPackage.ActorD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^MyPackage.ActorD=13</w:t>
      </w:r>
    </w:p>
    <w:p w:rsidR="007742E7" w:rsidRPr="00AE316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 xml:space="preserve">^MyPackage.ActorD(1)=$lb("","John </w:t>
      </w:r>
      <w:r>
        <w:rPr>
          <w:color w:val="auto"/>
        </w:rPr>
        <w:t xml:space="preserve"> </w:t>
      </w:r>
      <w:r w:rsidRPr="00AE3167">
        <w:rPr>
          <w:color w:val="auto"/>
        </w:rPr>
        <w:t>Wayne","",$lb("","","",""),"Blue",$lb("BlueShirt","CyanShirt","RedShirt",""WhiteShirt"))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^MyPackage.ActorD(2)=$lb("","Jodie Foster","",$lb("","","",""),"Green","")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^MyPackage.ActorD(2,"MyHats",1)="</w:t>
      </w:r>
      <w:r>
        <w:rPr>
          <w:color w:val="auto"/>
        </w:rPr>
        <w:t>Bowler</w:t>
      </w:r>
      <w:r w:rsidRPr="00FB606F">
        <w:rPr>
          <w:color w:val="auto"/>
        </w:rPr>
        <w:t>"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^MyPackage.ActorD(2,"MyHats",2)="BigBirdHat"</w:t>
      </w:r>
      <w:r>
        <w:rPr>
          <w:color w:val="auto"/>
        </w:rPr>
        <w:t xml:space="preserve"> 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^MyPackage.ActorD(2,"MyHats","Top")="TopHat"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^MyPackage.ActorD(3)=$lb("","Clint Eastwood","2",$lb("","","",""),"Cyan")</w:t>
      </w:r>
    </w:p>
    <w:p w:rsidR="00954095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^MyPackage.ActorD(4)=$lb("","Julie Andrews","",$lb("123 Main St.",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 w:rsidRPr="00FB606F">
        <w:rPr>
          <w:color w:val="auto"/>
        </w:rPr>
        <w:t>"Marlboro","MA","01752"),"Brown")</w:t>
      </w:r>
    </w:p>
    <w:p w:rsidR="007742E7" w:rsidRPr="009D52BA" w:rsidRDefault="007742E7" w:rsidP="007742E7">
      <w:pPr>
        <w:pStyle w:val="Code"/>
        <w:ind w:firstLine="0"/>
        <w:rPr>
          <w:color w:val="auto"/>
          <w:u w:val="single"/>
        </w:rPr>
      </w:pPr>
      <w:r>
        <w:rPr>
          <w:color w:val="auto"/>
        </w:rPr>
        <w:t xml:space="preserve"> </w:t>
      </w:r>
      <w:r w:rsidRPr="009D52BA">
        <w:rPr>
          <w:color w:val="auto"/>
          <w:u w:val="single"/>
        </w:rPr>
        <w:t>^MyPackage.ActorD(5)=$lb("","Johnny Depp","",$lb("","","",""),"Tan","",$lb($lb("1"),$lb("2"),$lb("3"),$lb("4")))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^MyPackage.ActorD(6)=$lb("","Carol Burnett","",$lb("","","",""),"Red")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^MyPackage.ActorD(7)=$lb("","Will Smith","",$lb("","","",""),"Navy")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^MyPackage.ActorD(8)=$lb("","Ann Margaret","",$lb("","","",""),"Yellow")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^MyPackage.ActorD(9)=$lb("","Dean Martin","",$lb("","","",""),"Green")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^MyPackage.ActorD(10)=$lb("","Ally Sheedy","",$lb("","","",""),"Black")</w:t>
      </w:r>
    </w:p>
    <w:p w:rsidR="007742E7" w:rsidRPr="00FB606F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>^MyPackage.ActorD(11)=$lb("","Humphrey Bogart","",$lb("","","",""),"Brown")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B606F">
        <w:rPr>
          <w:color w:val="auto"/>
        </w:rPr>
        <w:t xml:space="preserve">^MyPackage.ActorD(12)=$lb("","Katharine </w:t>
      </w:r>
      <w:r>
        <w:rPr>
          <w:color w:val="auto"/>
        </w:rPr>
        <w:t>Hepburn</w:t>
      </w:r>
      <w:r w:rsidRPr="00FB606F">
        <w:rPr>
          <w:color w:val="auto"/>
        </w:rPr>
        <w:t>","2",$lb("","","",""),"Blue")</w:t>
      </w:r>
    </w:p>
    <w:p w:rsidR="007742E7" w:rsidRPr="00E42AD3" w:rsidRDefault="007742E7" w:rsidP="007742E7">
      <w:pPr>
        <w:pStyle w:val="Code"/>
        <w:ind w:firstLine="0"/>
        <w:rPr>
          <w:color w:val="auto"/>
        </w:rPr>
      </w:pPr>
      <w:r w:rsidRPr="00E42AD3">
        <w:rPr>
          <w:color w:val="auto"/>
        </w:rPr>
        <w:t xml:space="preserve"> </w:t>
      </w:r>
    </w:p>
    <w:p w:rsidR="007742E7" w:rsidRPr="00E42AD3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E42AD3">
        <w:rPr>
          <w:color w:val="auto"/>
        </w:rPr>
        <w:t>ZW ^MyPackage.ContactsD</w:t>
      </w:r>
    </w:p>
    <w:p w:rsidR="007742E7" w:rsidRPr="009D52BA" w:rsidRDefault="007742E7" w:rsidP="007742E7">
      <w:pPr>
        <w:pStyle w:val="Code"/>
        <w:ind w:firstLine="0"/>
        <w:rPr>
          <w:color w:val="auto"/>
          <w:u w:val="single"/>
        </w:rPr>
      </w:pPr>
      <w:r w:rsidRPr="00954095">
        <w:rPr>
          <w:color w:val="auto"/>
        </w:rPr>
        <w:t xml:space="preserve"> </w:t>
      </w:r>
      <w:r w:rsidRPr="009D52BA">
        <w:rPr>
          <w:color w:val="auto"/>
          <w:u w:val="single"/>
        </w:rPr>
        <w:t>^MyPackage.ContactsD=6</w:t>
      </w:r>
    </w:p>
    <w:p w:rsidR="007742E7" w:rsidRPr="009D52BA" w:rsidRDefault="007742E7" w:rsidP="007742E7">
      <w:pPr>
        <w:pStyle w:val="Code"/>
        <w:ind w:firstLine="0"/>
        <w:rPr>
          <w:color w:val="auto"/>
          <w:u w:val="single"/>
        </w:rPr>
      </w:pPr>
      <w:r w:rsidRPr="00954095">
        <w:rPr>
          <w:color w:val="auto"/>
        </w:rPr>
        <w:t xml:space="preserve"> </w:t>
      </w:r>
      <w:r w:rsidRPr="009D52BA">
        <w:rPr>
          <w:color w:val="auto"/>
          <w:u w:val="single"/>
        </w:rPr>
        <w:t>^MyPackage.ContactsD(1)=$lb("","Contact1")</w:t>
      </w:r>
    </w:p>
    <w:p w:rsidR="007742E7" w:rsidRPr="009D52BA" w:rsidRDefault="007742E7" w:rsidP="007742E7">
      <w:pPr>
        <w:pStyle w:val="Code"/>
        <w:ind w:firstLine="0"/>
        <w:rPr>
          <w:color w:val="auto"/>
          <w:u w:val="single"/>
        </w:rPr>
      </w:pPr>
      <w:r w:rsidRPr="00954095">
        <w:rPr>
          <w:color w:val="auto"/>
        </w:rPr>
        <w:t xml:space="preserve"> </w:t>
      </w:r>
      <w:r w:rsidRPr="009D52BA">
        <w:rPr>
          <w:color w:val="auto"/>
          <w:u w:val="single"/>
        </w:rPr>
        <w:t>^MyPackage.ContactsD(2)=$lb("","Contact2")</w:t>
      </w:r>
    </w:p>
    <w:p w:rsidR="007742E7" w:rsidRPr="009D52BA" w:rsidRDefault="007742E7" w:rsidP="007742E7">
      <w:pPr>
        <w:pStyle w:val="Code"/>
        <w:ind w:firstLine="0"/>
        <w:rPr>
          <w:color w:val="auto"/>
          <w:u w:val="single"/>
        </w:rPr>
      </w:pPr>
      <w:r w:rsidRPr="00954095">
        <w:rPr>
          <w:color w:val="auto"/>
        </w:rPr>
        <w:t xml:space="preserve"> </w:t>
      </w:r>
      <w:r w:rsidRPr="009D52BA">
        <w:rPr>
          <w:color w:val="auto"/>
          <w:u w:val="single"/>
        </w:rPr>
        <w:t>^MyPackage.ContactsD(3)=$lb("","Contact3")</w:t>
      </w:r>
    </w:p>
    <w:p w:rsidR="007742E7" w:rsidRPr="009D52BA" w:rsidRDefault="007742E7" w:rsidP="007742E7">
      <w:pPr>
        <w:pStyle w:val="Code"/>
        <w:ind w:firstLine="0"/>
        <w:rPr>
          <w:color w:val="auto"/>
          <w:u w:val="single"/>
        </w:rPr>
      </w:pPr>
      <w:r w:rsidRPr="00954095">
        <w:rPr>
          <w:color w:val="auto"/>
        </w:rPr>
        <w:t xml:space="preserve"> </w:t>
      </w:r>
      <w:r w:rsidRPr="009D52BA">
        <w:rPr>
          <w:color w:val="auto"/>
          <w:u w:val="single"/>
        </w:rPr>
        <w:t>^MyPackage.ContactsD(4)=$lb("","Contact4")</w:t>
      </w:r>
    </w:p>
    <w:p w:rsidR="007742E7" w:rsidRPr="009D52BA" w:rsidRDefault="007742E7" w:rsidP="007742E7">
      <w:pPr>
        <w:pStyle w:val="Code"/>
        <w:ind w:firstLine="0"/>
        <w:rPr>
          <w:color w:val="auto"/>
          <w:u w:val="single"/>
        </w:rPr>
      </w:pPr>
      <w:r w:rsidRPr="00954095">
        <w:rPr>
          <w:color w:val="auto"/>
        </w:rPr>
        <w:t xml:space="preserve"> </w:t>
      </w:r>
      <w:r w:rsidRPr="009D52BA">
        <w:rPr>
          <w:color w:val="auto"/>
          <w:u w:val="single"/>
        </w:rPr>
        <w:t>^MyPackage.ContactsD(5)=$lb("","Contact5")</w:t>
      </w:r>
    </w:p>
    <w:p w:rsidR="007742E7" w:rsidRPr="009D52BA" w:rsidRDefault="007742E7" w:rsidP="007742E7">
      <w:pPr>
        <w:pStyle w:val="Code"/>
        <w:ind w:firstLine="0"/>
        <w:rPr>
          <w:color w:val="auto"/>
          <w:u w:val="single"/>
        </w:rPr>
      </w:pPr>
      <w:r w:rsidRPr="00954095">
        <w:rPr>
          <w:color w:val="auto"/>
        </w:rPr>
        <w:t xml:space="preserve"> </w:t>
      </w:r>
      <w:r w:rsidRPr="009D52BA">
        <w:rPr>
          <w:color w:val="auto"/>
          <w:u w:val="single"/>
        </w:rPr>
        <w:t>^MyPackage.ContactsD(6)=$lb("","Contact6")</w:t>
      </w:r>
    </w:p>
    <w:p w:rsidR="007742E7" w:rsidRPr="00C27755" w:rsidRDefault="007742E7" w:rsidP="007742E7">
      <w:pPr>
        <w:pStyle w:val="Code"/>
        <w:ind w:firstLine="0"/>
        <w:rPr>
          <w:color w:val="auto"/>
        </w:rPr>
      </w:pPr>
    </w:p>
    <w:p w:rsidR="002E7E71" w:rsidRDefault="002E7E71" w:rsidP="007742E7">
      <w:pPr>
        <w:pStyle w:val="Caption"/>
      </w:pPr>
      <w:bookmarkStart w:id="865" w:name="_Ref307559496"/>
    </w:p>
    <w:p w:rsidR="007742E7" w:rsidRPr="00CE4772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865"/>
      <w:r>
        <w:t xml:space="preserve"> GetAt</w:t>
      </w:r>
      <w:r w:rsidRPr="00961C39">
        <w:t xml:space="preserve"> Method </w:t>
      </w:r>
      <w:r>
        <w:t>–</w:t>
      </w:r>
      <w:r w:rsidRPr="00961C39">
        <w:t xml:space="preserve"> </w:t>
      </w:r>
      <w:r>
        <w:t>Returns the Element associated with a Key</w:t>
      </w:r>
    </w:p>
    <w:p w:rsidR="007742E7" w:rsidRPr="004D639A" w:rsidRDefault="007742E7" w:rsidP="004D639A">
      <w:pPr>
        <w:pStyle w:val="Code"/>
        <w:ind w:firstLine="0"/>
        <w:rPr>
          <w:b/>
          <w:color w:val="FF0000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GetAt Method - </w:t>
      </w:r>
      <w:r w:rsidRPr="00D909C0">
        <w:rPr>
          <w:color w:val="auto"/>
        </w:rPr>
        <w:t>Returns the Element associated with a Key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4D639A">
      <w:pPr>
        <w:pStyle w:val="Code"/>
        <w:ind w:firstLine="0"/>
        <w:rPr>
          <w:color w:val="auto"/>
        </w:rPr>
      </w:pPr>
    </w:p>
    <w:p w:rsidR="007742E7" w:rsidRPr="00B34649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(MyPackage.Actor).%OpenId(5)</w:t>
      </w:r>
      <w:r w:rsidRPr="00B34649">
        <w:rPr>
          <w:color w:val="auto"/>
        </w:rPr>
        <w:tab/>
        <w:t xml:space="preserve">;bring object Johnny Depp </w:t>
      </w:r>
    </w:p>
    <w:p w:rsidR="007742E7" w:rsidRPr="00B34649" w:rsidRDefault="007742E7" w:rsidP="004D639A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7742E7" w:rsidRPr="00B34649" w:rsidRDefault="007742E7" w:rsidP="004D639A">
      <w:pPr>
        <w:pStyle w:val="Code"/>
        <w:ind w:firstLine="0"/>
        <w:rPr>
          <w:color w:val="auto"/>
        </w:rPr>
      </w:pPr>
      <w:r w:rsidRPr="00B34649">
        <w:rPr>
          <w:color w:val="auto"/>
        </w:rPr>
        <w:t> </w:t>
      </w:r>
      <w:r w:rsidRPr="00B34649">
        <w:rPr>
          <w:color w:val="auto"/>
        </w:rPr>
        <w:br/>
        <w:t xml:space="preserve"> </w:t>
      </w:r>
      <w:r>
        <w:rPr>
          <w:color w:val="auto"/>
        </w:rPr>
        <w:t xml:space="preserve">Write </w:t>
      </w:r>
      <w:r w:rsidRPr="00B34649">
        <w:rPr>
          <w:color w:val="auto"/>
        </w:rPr>
        <w:t>!,"Co</w:t>
      </w:r>
      <w:r>
        <w:rPr>
          <w:color w:val="auto"/>
        </w:rPr>
        <w:t>unt: ",ActorOref.MyContacts.Count()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;count of elements</w:t>
      </w:r>
    </w:p>
    <w:p w:rsidR="007742E7" w:rsidRDefault="007742E7" w:rsidP="004D639A">
      <w:pPr>
        <w:pStyle w:val="Code"/>
        <w:ind w:firstLine="0"/>
        <w:rPr>
          <w:color w:val="auto"/>
        </w:rPr>
      </w:pPr>
      <w:r w:rsidRPr="00B34649">
        <w:rPr>
          <w:color w:val="auto"/>
        </w:rPr>
        <w:t xml:space="preserve"> </w:t>
      </w:r>
      <w:r>
        <w:rPr>
          <w:color w:val="auto"/>
        </w:rPr>
        <w:t>For Key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.MyContacts.Count() {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;Display each element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</w:t>
      </w:r>
      <w:r w:rsidRPr="00B34649">
        <w:rPr>
          <w:color w:val="auto"/>
        </w:rPr>
        <w:t>!,"</w:t>
      </w:r>
      <w:r>
        <w:rPr>
          <w:color w:val="auto"/>
        </w:rPr>
        <w:t>Key:</w:t>
      </w:r>
      <w:r w:rsidRPr="00B34649">
        <w:rPr>
          <w:color w:val="auto"/>
        </w:rPr>
        <w:t xml:space="preserve"> ",</w:t>
      </w:r>
      <w:r>
        <w:rPr>
          <w:color w:val="auto"/>
        </w:rPr>
        <w:t>Key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;of Collection List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" Name "</w:t>
      </w:r>
      <w:r w:rsidRPr="00B34649">
        <w:rPr>
          <w:color w:val="auto"/>
        </w:rPr>
        <w:t>,</w:t>
      </w:r>
      <w:r w:rsidRPr="004D639A">
        <w:rPr>
          <w:color w:val="auto"/>
        </w:rPr>
        <w:t>ActorOref.MyContacts.GetAt(Key).ContactName</w:t>
      </w:r>
      <w:r>
        <w:rPr>
          <w:color w:val="auto"/>
        </w:rPr>
        <w:tab/>
      </w:r>
      <w:r w:rsidRPr="00B34649">
        <w:rPr>
          <w:color w:val="auto"/>
        </w:rPr>
        <w:t>;Property: MyContacts</w:t>
      </w:r>
      <w:r w:rsidRPr="00B34649">
        <w:rPr>
          <w:color w:val="auto"/>
        </w:rPr>
        <w:br/>
        <w:t> }</w:t>
      </w:r>
    </w:p>
    <w:p w:rsidR="007742E7" w:rsidRDefault="007742E7" w:rsidP="004D639A">
      <w:pPr>
        <w:pStyle w:val="Code"/>
        <w:ind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Pr="004D639A" w:rsidRDefault="007742E7" w:rsidP="004D639A">
      <w:pPr>
        <w:pStyle w:val="Code"/>
        <w:ind w:firstLine="0"/>
        <w:rPr>
          <w:b/>
          <w:color w:val="FF0000"/>
        </w:rPr>
      </w:pPr>
    </w:p>
    <w:p w:rsidR="007742E7" w:rsidRPr="004D639A" w:rsidRDefault="007742E7" w:rsidP="009C6846">
      <w:pPr>
        <w:pStyle w:val="CodeItalic"/>
      </w:pPr>
      <w:r w:rsidRPr="004D639A">
        <w:t>Count: 4</w:t>
      </w:r>
    </w:p>
    <w:p w:rsidR="007742E7" w:rsidRPr="004D639A" w:rsidRDefault="007742E7" w:rsidP="009C6846">
      <w:pPr>
        <w:pStyle w:val="CodeItalic"/>
      </w:pPr>
      <w:r w:rsidRPr="004D639A">
        <w:t>Key: 1 - Contact1</w:t>
      </w:r>
    </w:p>
    <w:p w:rsidR="007742E7" w:rsidRPr="004D639A" w:rsidRDefault="007742E7" w:rsidP="009C6846">
      <w:pPr>
        <w:pStyle w:val="CodeItalic"/>
      </w:pPr>
      <w:r w:rsidRPr="004D639A">
        <w:t>Key: 2 - Contact2</w:t>
      </w:r>
    </w:p>
    <w:p w:rsidR="007742E7" w:rsidRPr="004D639A" w:rsidRDefault="007742E7" w:rsidP="009C6846">
      <w:pPr>
        <w:pStyle w:val="CodeItalic"/>
      </w:pPr>
      <w:r w:rsidRPr="004D639A">
        <w:t>Key: 3 - Contact3</w:t>
      </w:r>
    </w:p>
    <w:p w:rsidR="007742E7" w:rsidRPr="004D639A" w:rsidRDefault="007742E7" w:rsidP="009C6846">
      <w:pPr>
        <w:pStyle w:val="CodeItalic"/>
      </w:pPr>
      <w:r w:rsidRPr="004D639A">
        <w:t>Key: 4 – Contact4</w:t>
      </w:r>
    </w:p>
    <w:p w:rsidR="007742E7" w:rsidRPr="004D639A" w:rsidRDefault="007742E7" w:rsidP="004D639A">
      <w:pPr>
        <w:pStyle w:val="Code"/>
        <w:ind w:firstLine="0"/>
        <w:rPr>
          <w:b/>
          <w:color w:val="FF0000"/>
        </w:rPr>
      </w:pPr>
    </w:p>
    <w:p w:rsidR="002E7E71" w:rsidRDefault="002E7E71" w:rsidP="007742E7">
      <w:pPr>
        <w:pStyle w:val="Caption"/>
      </w:pPr>
      <w:bookmarkStart w:id="866" w:name="_Ref307559535"/>
    </w:p>
    <w:p w:rsidR="007742E7" w:rsidRPr="00CE4772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866"/>
      <w:r>
        <w:t xml:space="preserve"> Find</w:t>
      </w:r>
      <w:r w:rsidRPr="00961C39">
        <w:t xml:space="preserve"> Method </w:t>
      </w:r>
      <w:r>
        <w:t>–</w:t>
      </w:r>
      <w:r w:rsidRPr="00961C39">
        <w:t xml:space="preserve"> </w:t>
      </w:r>
      <w:r>
        <w:t>Finds the associated Key for a String</w:t>
      </w:r>
    </w:p>
    <w:p w:rsidR="007742E7" w:rsidRPr="004D639A" w:rsidRDefault="007742E7" w:rsidP="004D639A">
      <w:pPr>
        <w:pStyle w:val="Code"/>
        <w:ind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Find Code – Finds the associated Key for a String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4D639A">
      <w:pPr>
        <w:pStyle w:val="Code"/>
        <w:ind w:firstLine="0"/>
        <w:rPr>
          <w:color w:val="auto"/>
        </w:rPr>
      </w:pPr>
    </w:p>
    <w:p w:rsidR="007742E7" w:rsidRPr="00B34649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(MyPackage.Actor).%OpenId(5)</w:t>
      </w:r>
      <w:r w:rsidRPr="00B34649">
        <w:rPr>
          <w:color w:val="auto"/>
        </w:rPr>
        <w:tab/>
        <w:t xml:space="preserve">;bring object Johnny Depp </w:t>
      </w:r>
    </w:p>
    <w:p w:rsidR="007742E7" w:rsidRPr="00B34649" w:rsidRDefault="007742E7" w:rsidP="004D639A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7742E7" w:rsidRDefault="007742E7" w:rsidP="004D639A">
      <w:pPr>
        <w:pStyle w:val="Code"/>
        <w:ind w:firstLine="0"/>
        <w:rPr>
          <w:color w:val="auto"/>
        </w:rPr>
      </w:pPr>
      <w:r w:rsidRPr="00B34649">
        <w:rPr>
          <w:color w:val="auto"/>
        </w:rPr>
        <w:t> </w:t>
      </w:r>
      <w:r w:rsidRPr="00B34649">
        <w:rPr>
          <w:color w:val="auto"/>
        </w:rPr>
        <w:br/>
      </w:r>
      <w:r>
        <w:rPr>
          <w:color w:val="auto"/>
        </w:rPr>
        <w:t xml:space="preserve"> Set NameToFind=</w:t>
      </w:r>
      <w:r w:rsidRPr="00B34649">
        <w:rPr>
          <w:color w:val="auto"/>
        </w:rPr>
        <w:t>"</w:t>
      </w:r>
      <w:r>
        <w:rPr>
          <w:color w:val="auto"/>
        </w:rPr>
        <w:t>Contact3"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;Name to Find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FoundKey=""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;initialized FoundKey</w:t>
      </w:r>
    </w:p>
    <w:p w:rsidR="007742E7" w:rsidRDefault="007742E7" w:rsidP="004D639A">
      <w:pPr>
        <w:pStyle w:val="Code"/>
        <w:ind w:firstLine="0"/>
        <w:rPr>
          <w:color w:val="auto"/>
        </w:rPr>
      </w:pP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Key</w:t>
      </w:r>
      <w:r w:rsidRPr="00B34649">
        <w:rPr>
          <w:color w:val="auto"/>
        </w:rPr>
        <w:t>=1:1:</w:t>
      </w:r>
      <w:r>
        <w:rPr>
          <w:color w:val="auto"/>
        </w:rPr>
        <w:t>ActorO</w:t>
      </w:r>
      <w:r w:rsidRPr="00B34649">
        <w:rPr>
          <w:color w:val="auto"/>
        </w:rPr>
        <w:t>ref.MyContacts.Count()</w:t>
      </w:r>
      <w:r>
        <w:rPr>
          <w:color w:val="auto"/>
        </w:rPr>
        <w:t xml:space="preserve"> {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If NameToFind=ActorO</w:t>
      </w:r>
      <w:r w:rsidRPr="00F270AF">
        <w:rPr>
          <w:color w:val="auto"/>
        </w:rPr>
        <w:t>ref.MyContacts.GetAt(</w:t>
      </w:r>
      <w:r>
        <w:rPr>
          <w:color w:val="auto"/>
        </w:rPr>
        <w:t>Key</w:t>
      </w:r>
      <w:r w:rsidRPr="00F270AF">
        <w:rPr>
          <w:color w:val="auto"/>
        </w:rPr>
        <w:t>).</w:t>
      </w:r>
      <w:r>
        <w:rPr>
          <w:color w:val="auto"/>
        </w:rPr>
        <w:t>Contact</w:t>
      </w:r>
      <w:r w:rsidRPr="00F270AF">
        <w:rPr>
          <w:color w:val="auto"/>
        </w:rPr>
        <w:t>Name</w:t>
      </w:r>
      <w:r>
        <w:rPr>
          <w:color w:val="auto"/>
        </w:rPr>
        <w:t xml:space="preserve"> Set FoundKey=Key Quit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}</w:t>
      </w:r>
    </w:p>
    <w:p w:rsidR="007742E7" w:rsidRPr="00F270AF" w:rsidRDefault="007742E7" w:rsidP="004D639A">
      <w:pPr>
        <w:pStyle w:val="Code"/>
        <w:ind w:firstLine="0"/>
        <w:rPr>
          <w:color w:val="auto"/>
        </w:rPr>
      </w:pP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FoundKey’="" {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ab/>
        <w:t>Write !,</w:t>
      </w:r>
      <w:r w:rsidRPr="00F270AF">
        <w:rPr>
          <w:color w:val="auto"/>
        </w:rPr>
        <w:t xml:space="preserve"> </w:t>
      </w:r>
      <w:r>
        <w:rPr>
          <w:color w:val="auto"/>
        </w:rPr>
        <w:t>"Found: ",</w:t>
      </w:r>
      <w:r w:rsidRPr="00F270AF">
        <w:rPr>
          <w:color w:val="auto"/>
        </w:rPr>
        <w:t xml:space="preserve"> </w:t>
      </w:r>
      <w:r>
        <w:rPr>
          <w:color w:val="auto"/>
        </w:rPr>
        <w:t>NameToFind," at Key: ",FoundKey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}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Else {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ab/>
        <w:t>Write !,</w:t>
      </w:r>
      <w:r w:rsidRPr="00F270AF">
        <w:rPr>
          <w:color w:val="auto"/>
        </w:rPr>
        <w:t xml:space="preserve"> </w:t>
      </w:r>
      <w:r>
        <w:rPr>
          <w:color w:val="auto"/>
        </w:rPr>
        <w:t>"Could not find: ",</w:t>
      </w:r>
      <w:r w:rsidRPr="00F270AF">
        <w:rPr>
          <w:color w:val="auto"/>
        </w:rPr>
        <w:t xml:space="preserve"> </w:t>
      </w:r>
      <w:r>
        <w:rPr>
          <w:color w:val="auto"/>
        </w:rPr>
        <w:t>NameToFind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</w:p>
    <w:p w:rsidR="007742E7" w:rsidRDefault="007742E7" w:rsidP="004D639A">
      <w:pPr>
        <w:pStyle w:val="Code"/>
        <w:ind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Default="007742E7" w:rsidP="004D639A">
      <w:pPr>
        <w:pStyle w:val="Code"/>
        <w:ind w:firstLine="0"/>
        <w:rPr>
          <w:color w:val="auto"/>
        </w:rPr>
      </w:pPr>
    </w:p>
    <w:p w:rsidR="007742E7" w:rsidRPr="004D639A" w:rsidRDefault="007742E7" w:rsidP="009C6846">
      <w:pPr>
        <w:pStyle w:val="CodeItalic"/>
      </w:pPr>
      <w:r w:rsidRPr="004D639A">
        <w:t>Found: Contact3 at Key: 3</w:t>
      </w:r>
    </w:p>
    <w:p w:rsidR="007742E7" w:rsidRPr="004D639A" w:rsidRDefault="007742E7" w:rsidP="004D639A">
      <w:pPr>
        <w:pStyle w:val="Code"/>
        <w:ind w:firstLine="0"/>
        <w:rPr>
          <w:color w:val="auto"/>
        </w:rPr>
      </w:pPr>
    </w:p>
    <w:p w:rsidR="007742E7" w:rsidRPr="002B22A6" w:rsidRDefault="007742E7" w:rsidP="004D639A">
      <w:pPr>
        <w:pStyle w:val="Code"/>
        <w:ind w:firstLine="0"/>
        <w:rPr>
          <w:color w:val="auto"/>
        </w:rPr>
      </w:pPr>
      <w:r w:rsidRPr="002B22A6">
        <w:rPr>
          <w:color w:val="auto"/>
        </w:rPr>
        <w:t xml:space="preserve">    = = = = = = = = = = = = = = = = = = = = = = = = = = = = = = = =  </w:t>
      </w:r>
    </w:p>
    <w:p w:rsidR="007742E7" w:rsidRPr="004D639A" w:rsidRDefault="007742E7" w:rsidP="004D639A">
      <w:pPr>
        <w:pStyle w:val="Code"/>
        <w:ind w:firstLine="0"/>
        <w:rPr>
          <w:color w:val="auto"/>
        </w:rPr>
      </w:pPr>
    </w:p>
    <w:p w:rsidR="007742E7" w:rsidRPr="00B34649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(MyPackage.Actor).%OpenId(5)</w:t>
      </w:r>
      <w:r w:rsidRPr="00B34649">
        <w:rPr>
          <w:color w:val="auto"/>
        </w:rPr>
        <w:tab/>
        <w:t xml:space="preserve">;bring object Johnny Depp </w:t>
      </w:r>
    </w:p>
    <w:p w:rsidR="007742E7" w:rsidRPr="00B34649" w:rsidRDefault="007742E7" w:rsidP="004D639A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NameToFind=</w:t>
      </w:r>
      <w:r w:rsidRPr="00B34649">
        <w:rPr>
          <w:color w:val="auto"/>
        </w:rPr>
        <w:t>"</w:t>
      </w:r>
      <w:r>
        <w:rPr>
          <w:color w:val="auto"/>
        </w:rPr>
        <w:t>Contact5"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;Name to Find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FoundKey=""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;initialized FoundKey</w:t>
      </w:r>
    </w:p>
    <w:p w:rsidR="007742E7" w:rsidRDefault="007742E7" w:rsidP="004D639A">
      <w:pPr>
        <w:pStyle w:val="Code"/>
        <w:ind w:firstLine="0"/>
        <w:rPr>
          <w:color w:val="auto"/>
        </w:rPr>
      </w:pP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Key</w:t>
      </w:r>
      <w:r w:rsidRPr="00B34649">
        <w:rPr>
          <w:color w:val="auto"/>
        </w:rPr>
        <w:t>=1:1:</w:t>
      </w:r>
      <w:r>
        <w:rPr>
          <w:color w:val="auto"/>
        </w:rPr>
        <w:t>ActorO</w:t>
      </w:r>
      <w:r w:rsidRPr="00B34649">
        <w:rPr>
          <w:color w:val="auto"/>
        </w:rPr>
        <w:t>ref.MyContacts.Count()</w:t>
      </w:r>
      <w:r>
        <w:rPr>
          <w:color w:val="auto"/>
        </w:rPr>
        <w:t xml:space="preserve"> {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If NameToFind=ActorO</w:t>
      </w:r>
      <w:r w:rsidRPr="00F270AF">
        <w:rPr>
          <w:color w:val="auto"/>
        </w:rPr>
        <w:t>ref.MyContacts.GetAt(</w:t>
      </w:r>
      <w:r>
        <w:rPr>
          <w:color w:val="auto"/>
        </w:rPr>
        <w:t>Key</w:t>
      </w:r>
      <w:r w:rsidRPr="00F270AF">
        <w:rPr>
          <w:color w:val="auto"/>
        </w:rPr>
        <w:t>).</w:t>
      </w:r>
      <w:r>
        <w:rPr>
          <w:color w:val="auto"/>
        </w:rPr>
        <w:t>Contact</w:t>
      </w:r>
      <w:r w:rsidRPr="00F270AF">
        <w:rPr>
          <w:color w:val="auto"/>
        </w:rPr>
        <w:t>Name</w:t>
      </w:r>
      <w:r>
        <w:rPr>
          <w:color w:val="auto"/>
        </w:rPr>
        <w:t xml:space="preserve"> Set FoundKey=Key Quit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}</w:t>
      </w:r>
    </w:p>
    <w:p w:rsidR="007742E7" w:rsidRPr="00F270AF" w:rsidRDefault="007742E7" w:rsidP="004D639A">
      <w:pPr>
        <w:pStyle w:val="Code"/>
        <w:ind w:firstLine="0"/>
        <w:rPr>
          <w:color w:val="auto"/>
        </w:rPr>
      </w:pP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FoundKey’="" {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ab/>
        <w:t>Write !,</w:t>
      </w:r>
      <w:r w:rsidRPr="00F270AF">
        <w:rPr>
          <w:color w:val="auto"/>
        </w:rPr>
        <w:t xml:space="preserve"> </w:t>
      </w:r>
      <w:r>
        <w:rPr>
          <w:color w:val="auto"/>
        </w:rPr>
        <w:t>"Found: ",</w:t>
      </w:r>
      <w:r w:rsidRPr="00F270AF">
        <w:rPr>
          <w:color w:val="auto"/>
        </w:rPr>
        <w:t xml:space="preserve"> </w:t>
      </w:r>
      <w:r>
        <w:rPr>
          <w:color w:val="auto"/>
        </w:rPr>
        <w:t>NameToFind," at Key: ",FoundKey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 xml:space="preserve"> Else {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ab/>
        <w:t>Write !,</w:t>
      </w:r>
      <w:r w:rsidRPr="00F270AF">
        <w:rPr>
          <w:color w:val="auto"/>
        </w:rPr>
        <w:t xml:space="preserve"> </w:t>
      </w:r>
      <w:r>
        <w:rPr>
          <w:color w:val="auto"/>
        </w:rPr>
        <w:t>"Could not find: ",</w:t>
      </w:r>
      <w:r w:rsidRPr="00F270AF">
        <w:rPr>
          <w:color w:val="auto"/>
        </w:rPr>
        <w:t xml:space="preserve"> </w:t>
      </w:r>
      <w:r>
        <w:rPr>
          <w:color w:val="auto"/>
        </w:rPr>
        <w:t>NameToFind</w:t>
      </w:r>
    </w:p>
    <w:p w:rsidR="007742E7" w:rsidRDefault="007742E7" w:rsidP="004D639A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</w:p>
    <w:p w:rsidR="007742E7" w:rsidRDefault="007742E7" w:rsidP="004D639A">
      <w:pPr>
        <w:pStyle w:val="Code"/>
        <w:ind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Default="007742E7" w:rsidP="004D639A">
      <w:pPr>
        <w:pStyle w:val="Code"/>
        <w:ind w:firstLine="0"/>
        <w:rPr>
          <w:color w:val="auto"/>
        </w:rPr>
      </w:pPr>
    </w:p>
    <w:p w:rsidR="007742E7" w:rsidRPr="004D639A" w:rsidRDefault="007742E7" w:rsidP="009C6846">
      <w:pPr>
        <w:pStyle w:val="CodeItalic"/>
      </w:pPr>
      <w:r w:rsidRPr="004D639A">
        <w:t>Could not find: Contact5</w:t>
      </w:r>
    </w:p>
    <w:p w:rsidR="007742E7" w:rsidRPr="004D639A" w:rsidRDefault="007742E7" w:rsidP="004D639A">
      <w:pPr>
        <w:pStyle w:val="Code"/>
        <w:ind w:firstLine="0"/>
        <w:rPr>
          <w:color w:val="auto"/>
        </w:rPr>
      </w:pPr>
    </w:p>
    <w:p w:rsidR="002E7E71" w:rsidRDefault="002E7E71" w:rsidP="007742E7">
      <w:pPr>
        <w:pStyle w:val="Caption"/>
      </w:pPr>
    </w:p>
    <w:p w:rsidR="007742E7" w:rsidRDefault="007742E7" w:rsidP="007742E7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r>
        <w:t xml:space="preserve"> Traversing Methods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84"/>
        <w:gridCol w:w="3192"/>
        <w:gridCol w:w="3192"/>
      </w:tblGrid>
      <w:tr w:rsidR="002327C1" w:rsidTr="002327C1">
        <w:tc>
          <w:tcPr>
            <w:tcW w:w="3084" w:type="dxa"/>
            <w:shd w:val="clear" w:color="auto" w:fill="BFBFBF" w:themeFill="background1" w:themeFillShade="BF"/>
          </w:tcPr>
          <w:p w:rsidR="002327C1" w:rsidRDefault="002327C1" w:rsidP="002327C1">
            <w:pPr>
              <w:ind w:firstLine="0"/>
            </w:pPr>
            <w:r>
              <w:t>Method</w:t>
            </w:r>
          </w:p>
        </w:tc>
        <w:tc>
          <w:tcPr>
            <w:tcW w:w="3192" w:type="dxa"/>
            <w:shd w:val="clear" w:color="auto" w:fill="BFBFBF" w:themeFill="background1" w:themeFillShade="BF"/>
          </w:tcPr>
          <w:p w:rsidR="002327C1" w:rsidRDefault="002327C1" w:rsidP="002327C1">
            <w:pPr>
              <w:ind w:firstLine="0"/>
            </w:pPr>
          </w:p>
        </w:tc>
        <w:tc>
          <w:tcPr>
            <w:tcW w:w="3192" w:type="dxa"/>
            <w:shd w:val="clear" w:color="auto" w:fill="BFBFBF" w:themeFill="background1" w:themeFillShade="BF"/>
          </w:tcPr>
          <w:p w:rsidR="002327C1" w:rsidRDefault="002327C1" w:rsidP="002327C1">
            <w:pPr>
              <w:ind w:firstLine="0"/>
            </w:pPr>
            <w:r>
              <w:t>How Key or Slot is passed</w:t>
            </w:r>
          </w:p>
        </w:tc>
      </w:tr>
      <w:tr w:rsidR="002327C1" w:rsidTr="002327C1">
        <w:tc>
          <w:tcPr>
            <w:tcW w:w="3084" w:type="dxa"/>
          </w:tcPr>
          <w:p w:rsidR="002327C1" w:rsidRDefault="002327C1" w:rsidP="002327C1">
            <w:pPr>
              <w:ind w:firstLine="0"/>
            </w:pPr>
            <w:r>
              <w:t>Next</w:t>
            </w:r>
          </w:p>
        </w:tc>
        <w:tc>
          <w:tcPr>
            <w:tcW w:w="3192" w:type="dxa"/>
          </w:tcPr>
          <w:p w:rsidR="002327C1" w:rsidRDefault="002327C1" w:rsidP="002327C1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2327C1" w:rsidRDefault="002327C1" w:rsidP="002327C1">
            <w:pPr>
              <w:ind w:firstLine="0"/>
            </w:pPr>
            <w:r>
              <w:t>Key or Slot passed by Value</w:t>
            </w:r>
          </w:p>
        </w:tc>
      </w:tr>
      <w:tr w:rsidR="002327C1" w:rsidTr="002327C1">
        <w:tc>
          <w:tcPr>
            <w:tcW w:w="3084" w:type="dxa"/>
          </w:tcPr>
          <w:p w:rsidR="002327C1" w:rsidRDefault="002327C1" w:rsidP="002327C1">
            <w:pPr>
              <w:ind w:firstLine="0"/>
            </w:pPr>
            <w:r>
              <w:t>Previous</w:t>
            </w:r>
          </w:p>
        </w:tc>
        <w:tc>
          <w:tcPr>
            <w:tcW w:w="3192" w:type="dxa"/>
          </w:tcPr>
          <w:p w:rsidR="002327C1" w:rsidRDefault="002327C1" w:rsidP="002327C1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2327C1" w:rsidRDefault="002327C1" w:rsidP="002327C1">
            <w:pPr>
              <w:ind w:firstLine="0"/>
            </w:pPr>
            <w:r>
              <w:t>Key or Slot Passed by Value</w:t>
            </w:r>
          </w:p>
        </w:tc>
      </w:tr>
      <w:tr w:rsidR="002327C1" w:rsidTr="002327C1">
        <w:tc>
          <w:tcPr>
            <w:tcW w:w="3084" w:type="dxa"/>
          </w:tcPr>
          <w:p w:rsidR="002327C1" w:rsidRDefault="002327C1" w:rsidP="002327C1">
            <w:pPr>
              <w:ind w:firstLine="0"/>
            </w:pPr>
            <w:r>
              <w:t>GetNext</w:t>
            </w:r>
          </w:p>
        </w:tc>
        <w:tc>
          <w:tcPr>
            <w:tcW w:w="3192" w:type="dxa"/>
          </w:tcPr>
          <w:p w:rsidR="002327C1" w:rsidRDefault="002327C1" w:rsidP="002327C1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2327C1" w:rsidRDefault="002327C1" w:rsidP="002327C1">
            <w:pPr>
              <w:ind w:firstLine="0"/>
            </w:pPr>
            <w:r>
              <w:t>Key or Slot Passed by Reference</w:t>
            </w:r>
          </w:p>
        </w:tc>
      </w:tr>
      <w:tr w:rsidR="002327C1" w:rsidTr="002327C1">
        <w:tc>
          <w:tcPr>
            <w:tcW w:w="3084" w:type="dxa"/>
          </w:tcPr>
          <w:p w:rsidR="002327C1" w:rsidRDefault="002327C1" w:rsidP="002327C1">
            <w:pPr>
              <w:ind w:firstLine="0"/>
            </w:pPr>
            <w:r>
              <w:t>GetPrevious</w:t>
            </w:r>
          </w:p>
        </w:tc>
        <w:tc>
          <w:tcPr>
            <w:tcW w:w="3192" w:type="dxa"/>
          </w:tcPr>
          <w:p w:rsidR="002327C1" w:rsidRDefault="002327C1" w:rsidP="002327C1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2327C1" w:rsidRDefault="002327C1" w:rsidP="002327C1">
            <w:pPr>
              <w:ind w:firstLine="0"/>
            </w:pPr>
            <w:r>
              <w:t>Key or Slot Passed by Reference</w:t>
            </w:r>
          </w:p>
        </w:tc>
      </w:tr>
    </w:tbl>
    <w:p w:rsidR="007742E7" w:rsidRDefault="007742E7" w:rsidP="007742E7">
      <w:pPr>
        <w:pStyle w:val="Caption"/>
      </w:pPr>
    </w:p>
    <w:p w:rsidR="002E7E71" w:rsidRDefault="002E7E71" w:rsidP="007742E7">
      <w:pPr>
        <w:pStyle w:val="Caption"/>
      </w:pPr>
      <w:bookmarkStart w:id="867" w:name="_Ref307561149"/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867"/>
      <w:r>
        <w:t xml:space="preserve"> Next Method – Returns the Element for the next Key</w:t>
      </w:r>
    </w:p>
    <w:p w:rsidR="007742E7" w:rsidRDefault="007742E7" w:rsidP="007742E7">
      <w:pPr>
        <w:pStyle w:val="Code"/>
        <w:ind w:firstLine="0"/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Next Method - </w:t>
      </w:r>
      <w:r w:rsidRPr="00D909C0">
        <w:rPr>
          <w:color w:val="auto"/>
        </w:rPr>
        <w:t>Returns the Element for the next Key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(MyPackage.Actor).%OpenId(5)</w:t>
      </w:r>
      <w:r w:rsidRPr="00B34649">
        <w:rPr>
          <w:color w:val="auto"/>
        </w:rPr>
        <w:tab/>
        <w:t xml:space="preserve">;bring object Johnny Depp 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7742E7" w:rsidRPr="00FD4147" w:rsidRDefault="007742E7" w:rsidP="007742E7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MyContacts.Count()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7742E7" w:rsidRPr="00FD414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 </w:t>
      </w:r>
      <w:r>
        <w:rPr>
          <w:color w:val="auto"/>
        </w:rPr>
        <w:t xml:space="preserve">Key = </w:t>
      </w:r>
      <w:r w:rsidRPr="00FD4147">
        <w:rPr>
          <w:color w:val="auto"/>
        </w:rPr>
        <w:t>""</w:t>
      </w:r>
      <w:r>
        <w:rPr>
          <w:color w:val="auto"/>
        </w:rPr>
        <w:t xml:space="preserve"> Do 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 null</w:t>
      </w:r>
    </w:p>
    <w:p w:rsidR="007742E7" w:rsidRDefault="007742E7" w:rsidP="007742E7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D909C0">
        <w:rPr>
          <w:color w:val="auto"/>
          <w:u w:val="single"/>
        </w:rPr>
        <w:t>Key=</w:t>
      </w:r>
      <w:r>
        <w:rPr>
          <w:color w:val="auto"/>
          <w:u w:val="single"/>
        </w:rPr>
        <w:t>ActorO</w:t>
      </w:r>
      <w:r w:rsidRPr="00D909C0">
        <w:rPr>
          <w:color w:val="auto"/>
          <w:u w:val="single"/>
        </w:rPr>
        <w:t>ref.MyContacts.Next(Key)</w:t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;get the next </w:t>
      </w:r>
      <w:r>
        <w:rPr>
          <w:color w:val="auto"/>
        </w:rPr>
        <w:t>Key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  If Key</w:t>
      </w:r>
      <w:r w:rsidRPr="00FD4147">
        <w:rPr>
          <w:color w:val="auto"/>
        </w:rPr>
        <w:t>'="" {</w:t>
      </w:r>
      <w:r w:rsidRPr="00FD4147">
        <w:rPr>
          <w:color w:val="auto"/>
        </w:rPr>
        <w:br/>
      </w:r>
      <w:r>
        <w:rPr>
          <w:color w:val="auto"/>
        </w:rPr>
        <w:t xml:space="preserve">    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Key number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 xml:space="preserve">" </w:t>
      </w:r>
      <w:r>
        <w:rPr>
          <w:color w:val="auto"/>
        </w:rPr>
        <w:t>- ",ActorOref</w:t>
      </w:r>
      <w:r w:rsidRPr="00FD4147">
        <w:rPr>
          <w:color w:val="auto"/>
        </w:rPr>
        <w:t>.</w:t>
      </w:r>
      <w:r>
        <w:rPr>
          <w:color w:val="auto"/>
        </w:rPr>
        <w:t>MyContacts</w:t>
      </w:r>
      <w:r w:rsidRPr="00FD4147">
        <w:rPr>
          <w:color w:val="auto"/>
        </w:rPr>
        <w:t>.</w:t>
      </w:r>
      <w:r>
        <w:rPr>
          <w:color w:val="auto"/>
        </w:rPr>
        <w:t>GetAt(Key).ContactName ;display the contact</w:t>
      </w:r>
    </w:p>
    <w:p w:rsidR="007742E7" w:rsidRPr="00FD4147" w:rsidRDefault="007742E7" w:rsidP="007742E7">
      <w:pPr>
        <w:pStyle w:val="Code"/>
        <w:ind w:firstLine="0"/>
        <w:rPr>
          <w:color w:val="auto"/>
        </w:rPr>
      </w:pPr>
      <w:r w:rsidRPr="00FD4147">
        <w:rPr>
          <w:color w:val="auto"/>
        </w:rPr>
        <w:t>  </w:t>
      </w:r>
      <w:r>
        <w:rPr>
          <w:color w:val="auto"/>
        </w:rPr>
        <w:t xml:space="preserve">  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Pr="00FD4147" w:rsidRDefault="007742E7" w:rsidP="007742E7">
      <w:pPr>
        <w:pStyle w:val="Code"/>
        <w:ind w:firstLine="0"/>
        <w:rPr>
          <w:color w:val="auto"/>
        </w:rPr>
      </w:pPr>
    </w:p>
    <w:p w:rsidR="007742E7" w:rsidRPr="00E56806" w:rsidRDefault="007742E7" w:rsidP="009C6846">
      <w:pPr>
        <w:pStyle w:val="CodeItalic"/>
      </w:pPr>
      <w:r>
        <w:t>Count: 4</w:t>
      </w:r>
    </w:p>
    <w:p w:rsidR="007742E7" w:rsidRPr="004F6A74" w:rsidRDefault="007742E7" w:rsidP="009C6846">
      <w:pPr>
        <w:pStyle w:val="CodeItalic"/>
      </w:pPr>
      <w:r w:rsidRPr="004F6A74">
        <w:t xml:space="preserve">Key: 1 </w:t>
      </w:r>
      <w:r>
        <w:t>-</w:t>
      </w:r>
      <w:r w:rsidRPr="004F6A74">
        <w:t xml:space="preserve"> Contact1</w:t>
      </w:r>
    </w:p>
    <w:p w:rsidR="007742E7" w:rsidRPr="004F6A74" w:rsidRDefault="007742E7" w:rsidP="009C6846">
      <w:pPr>
        <w:pStyle w:val="CodeItalic"/>
      </w:pPr>
      <w:r w:rsidRPr="004F6A74">
        <w:t xml:space="preserve">Key: 2 </w:t>
      </w:r>
      <w:r>
        <w:t>-</w:t>
      </w:r>
      <w:r w:rsidRPr="004F6A74">
        <w:t xml:space="preserve"> Contact2</w:t>
      </w:r>
    </w:p>
    <w:p w:rsidR="007742E7" w:rsidRPr="004F6A74" w:rsidRDefault="007742E7" w:rsidP="009C6846">
      <w:pPr>
        <w:pStyle w:val="CodeItalic"/>
      </w:pPr>
      <w:r w:rsidRPr="004F6A74">
        <w:t xml:space="preserve">Key: 3 </w:t>
      </w:r>
      <w:r>
        <w:t>-</w:t>
      </w:r>
      <w:r w:rsidRPr="004F6A74">
        <w:t xml:space="preserve"> Contact3</w:t>
      </w:r>
    </w:p>
    <w:p w:rsidR="007742E7" w:rsidRDefault="007742E7" w:rsidP="009C6846">
      <w:pPr>
        <w:pStyle w:val="CodeItalic"/>
      </w:pPr>
      <w:r w:rsidRPr="004F6A74">
        <w:t xml:space="preserve">Key: 4 </w:t>
      </w:r>
      <w:r>
        <w:t>-</w:t>
      </w:r>
      <w:r w:rsidRPr="004F6A74">
        <w:t xml:space="preserve"> Contact4</w:t>
      </w:r>
    </w:p>
    <w:p w:rsidR="007742E7" w:rsidRPr="0064660C" w:rsidRDefault="007742E7" w:rsidP="009C6846">
      <w:pPr>
        <w:pStyle w:val="CodeItalic"/>
      </w:pPr>
    </w:p>
    <w:p w:rsidR="002E7E71" w:rsidRDefault="002E7E71" w:rsidP="007742E7">
      <w:pPr>
        <w:pStyle w:val="Caption"/>
      </w:pPr>
      <w:bookmarkStart w:id="868" w:name="_Ref307561267"/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868"/>
      <w:r>
        <w:t xml:space="preserve"> Previous Method – Returns the Element for the previous Key </w:t>
      </w:r>
    </w:p>
    <w:p w:rsidR="007742E7" w:rsidRDefault="007742E7" w:rsidP="007742E7">
      <w:pPr>
        <w:pStyle w:val="Code"/>
        <w:ind w:firstLine="0"/>
      </w:pPr>
      <w:r>
        <w:t> 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Previous Method - Returns the Element </w:t>
      </w:r>
      <w:r w:rsidRPr="00D909C0">
        <w:rPr>
          <w:color w:val="auto"/>
        </w:rPr>
        <w:t>for the previous Key</w:t>
      </w: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AD1976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(MyPackage.Actor).%OpenId(5)</w:t>
      </w:r>
      <w:r w:rsidRPr="00B34649">
        <w:rPr>
          <w:color w:val="auto"/>
        </w:rPr>
        <w:tab/>
        <w:t xml:space="preserve">;bring object Johnny Depp 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7742E7" w:rsidRPr="00FD4147" w:rsidRDefault="007742E7" w:rsidP="007742E7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MyContacts.Count()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7742E7" w:rsidRPr="00FD414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 </w:t>
      </w:r>
      <w:r>
        <w:rPr>
          <w:color w:val="auto"/>
        </w:rPr>
        <w:t>Key = "" Do 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 null</w:t>
      </w:r>
    </w:p>
    <w:p w:rsidR="007742E7" w:rsidRDefault="007742E7" w:rsidP="007742E7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D909C0">
        <w:rPr>
          <w:color w:val="auto"/>
          <w:u w:val="single"/>
        </w:rPr>
        <w:t>Key=</w:t>
      </w:r>
      <w:r>
        <w:rPr>
          <w:color w:val="auto"/>
          <w:u w:val="single"/>
        </w:rPr>
        <w:t>ActorOref</w:t>
      </w:r>
      <w:r w:rsidRPr="00D909C0">
        <w:rPr>
          <w:color w:val="auto"/>
          <w:u w:val="single"/>
        </w:rPr>
        <w:t>.MyContacts.Previous(Key)</w:t>
      </w:r>
      <w:r w:rsidRPr="002B22A6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;get the </w:t>
      </w:r>
      <w:r>
        <w:rPr>
          <w:color w:val="auto"/>
        </w:rPr>
        <w:t>previous</w:t>
      </w:r>
      <w:r w:rsidRPr="00FD4147">
        <w:rPr>
          <w:color w:val="auto"/>
        </w:rPr>
        <w:t xml:space="preserve"> </w:t>
      </w:r>
      <w:r>
        <w:rPr>
          <w:color w:val="auto"/>
        </w:rPr>
        <w:t>Key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  If Key</w:t>
      </w:r>
      <w:r w:rsidRPr="00FD4147">
        <w:rPr>
          <w:color w:val="auto"/>
        </w:rPr>
        <w:t>'="" {</w:t>
      </w:r>
      <w:r w:rsidRPr="00FD4147">
        <w:rPr>
          <w:color w:val="auto"/>
        </w:rPr>
        <w:br/>
      </w:r>
      <w:r>
        <w:rPr>
          <w:color w:val="auto"/>
        </w:rPr>
        <w:t xml:space="preserve">    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Key number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 xml:space="preserve">" </w:t>
      </w:r>
      <w:r>
        <w:rPr>
          <w:color w:val="auto"/>
        </w:rPr>
        <w:t>-</w:t>
      </w:r>
      <w:r w:rsidRPr="00FD4147">
        <w:rPr>
          <w:color w:val="auto"/>
        </w:rPr>
        <w:t xml:space="preserve">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MyContacts</w:t>
      </w:r>
      <w:r w:rsidRPr="00FD4147">
        <w:rPr>
          <w:color w:val="auto"/>
        </w:rPr>
        <w:t>.</w:t>
      </w:r>
      <w:r>
        <w:rPr>
          <w:color w:val="auto"/>
        </w:rPr>
        <w:t>GetAt(Key).ContactName ;display the contact</w:t>
      </w:r>
    </w:p>
    <w:p w:rsidR="007742E7" w:rsidRPr="00FD4147" w:rsidRDefault="007742E7" w:rsidP="007742E7">
      <w:pPr>
        <w:pStyle w:val="Code"/>
        <w:ind w:firstLine="0"/>
        <w:rPr>
          <w:color w:val="auto"/>
        </w:rPr>
      </w:pPr>
      <w:r w:rsidRPr="00FD4147">
        <w:rPr>
          <w:color w:val="auto"/>
        </w:rPr>
        <w:t>  </w:t>
      </w:r>
      <w:r>
        <w:rPr>
          <w:color w:val="auto"/>
        </w:rPr>
        <w:t xml:space="preserve">  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7742E7" w:rsidRDefault="007742E7" w:rsidP="007742E7">
      <w:pPr>
        <w:pStyle w:val="Code"/>
        <w:ind w:firstLine="0"/>
        <w:rPr>
          <w:b/>
          <w:color w:val="FF0000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Default="007742E7" w:rsidP="007742E7">
      <w:pPr>
        <w:pStyle w:val="Code"/>
        <w:ind w:firstLine="0"/>
        <w:rPr>
          <w:b/>
          <w:color w:val="FF0000"/>
        </w:rPr>
      </w:pPr>
    </w:p>
    <w:p w:rsidR="007742E7" w:rsidRPr="00E56806" w:rsidRDefault="007742E7" w:rsidP="009C6846">
      <w:pPr>
        <w:pStyle w:val="CodeItalic"/>
      </w:pPr>
      <w:r>
        <w:t>Count: 4</w:t>
      </w:r>
    </w:p>
    <w:p w:rsidR="007742E7" w:rsidRPr="004F6A74" w:rsidRDefault="007742E7" w:rsidP="009C6846">
      <w:pPr>
        <w:pStyle w:val="CodeItalic"/>
      </w:pPr>
      <w:r w:rsidRPr="004F6A74">
        <w:t xml:space="preserve">Key: 4 </w:t>
      </w:r>
      <w:r>
        <w:t>-</w:t>
      </w:r>
      <w:r w:rsidRPr="004F6A74">
        <w:t xml:space="preserve"> Contact4</w:t>
      </w:r>
    </w:p>
    <w:p w:rsidR="007742E7" w:rsidRPr="004F6A74" w:rsidRDefault="007742E7" w:rsidP="009C6846">
      <w:pPr>
        <w:pStyle w:val="CodeItalic"/>
      </w:pPr>
      <w:r w:rsidRPr="004F6A74">
        <w:t xml:space="preserve">Key: 3 </w:t>
      </w:r>
      <w:r>
        <w:t>-</w:t>
      </w:r>
      <w:r w:rsidRPr="004F6A74">
        <w:t xml:space="preserve"> Contact3</w:t>
      </w:r>
    </w:p>
    <w:p w:rsidR="007742E7" w:rsidRPr="004F6A74" w:rsidRDefault="007742E7" w:rsidP="009C6846">
      <w:pPr>
        <w:pStyle w:val="CodeItalic"/>
      </w:pPr>
      <w:r w:rsidRPr="004F6A74">
        <w:t xml:space="preserve">Key: 2 </w:t>
      </w:r>
      <w:r>
        <w:t>-</w:t>
      </w:r>
      <w:r w:rsidRPr="004F6A74">
        <w:t xml:space="preserve"> Contact2</w:t>
      </w:r>
    </w:p>
    <w:p w:rsidR="007742E7" w:rsidRDefault="007742E7" w:rsidP="009C6846">
      <w:pPr>
        <w:pStyle w:val="CodeItalic"/>
      </w:pPr>
      <w:r w:rsidRPr="004F6A74">
        <w:t xml:space="preserve">Key: 1 </w:t>
      </w:r>
      <w:r>
        <w:t>-</w:t>
      </w:r>
      <w:r w:rsidRPr="004F6A74">
        <w:t xml:space="preserve"> Contact1</w:t>
      </w:r>
    </w:p>
    <w:p w:rsidR="007742E7" w:rsidRPr="00B82980" w:rsidRDefault="007742E7" w:rsidP="007742E7">
      <w:pPr>
        <w:pStyle w:val="Code"/>
        <w:ind w:firstLine="0"/>
        <w:rPr>
          <w:b/>
          <w:color w:val="FF0000"/>
        </w:rPr>
      </w:pPr>
    </w:p>
    <w:p w:rsidR="002E7E71" w:rsidRDefault="002E7E71" w:rsidP="000B2DEE">
      <w:pPr>
        <w:pStyle w:val="Caption"/>
        <w:keepNext/>
      </w:pPr>
      <w:bookmarkStart w:id="869" w:name="_Ref307561319"/>
    </w:p>
    <w:p w:rsidR="007742E7" w:rsidRDefault="007742E7" w:rsidP="000B2DEE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869"/>
      <w:r>
        <w:t xml:space="preserve"> GetNext Method – Returns the Element for the next Key </w:t>
      </w:r>
    </w:p>
    <w:p w:rsidR="007742E7" w:rsidRDefault="007742E7" w:rsidP="000B2DEE">
      <w:pPr>
        <w:pStyle w:val="Code"/>
        <w:keepNext/>
        <w:ind w:firstLine="0"/>
      </w:pPr>
    </w:p>
    <w:p w:rsidR="007742E7" w:rsidRDefault="007742E7" w:rsidP="000B2DEE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0B2DEE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GetNext Method - </w:t>
      </w:r>
      <w:r w:rsidRPr="00D909C0">
        <w:rPr>
          <w:color w:val="auto"/>
        </w:rPr>
        <w:t>Returns the Element for the next Key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Pr="004D639A" w:rsidRDefault="007742E7" w:rsidP="004D639A">
      <w:pPr>
        <w:pStyle w:val="Code"/>
        <w:ind w:firstLine="0"/>
      </w:pPr>
    </w:p>
    <w:p w:rsidR="007742E7" w:rsidRPr="004D639A" w:rsidRDefault="007742E7" w:rsidP="004D639A">
      <w:pPr>
        <w:pStyle w:val="Code"/>
        <w:ind w:firstLine="0"/>
        <w:rPr>
          <w:color w:val="auto"/>
        </w:rPr>
      </w:pPr>
      <w:r w:rsidRPr="004D639A">
        <w:rPr>
          <w:color w:val="auto"/>
        </w:rPr>
        <w:t xml:space="preserve"> Set ActorOref=##class(MyPackage.Actor).%OpenId(5) </w:t>
      </w:r>
      <w:r w:rsidRPr="004D639A">
        <w:rPr>
          <w:color w:val="auto"/>
        </w:rPr>
        <w:tab/>
        <w:t xml:space="preserve">;bring object Johnny Depp </w:t>
      </w:r>
      <w:r w:rsidRPr="004D639A">
        <w:rPr>
          <w:color w:val="auto"/>
        </w:rPr>
        <w:br/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  <w:t>;into memory</w:t>
      </w:r>
      <w:r w:rsidRPr="004D639A">
        <w:rPr>
          <w:color w:val="auto"/>
        </w:rPr>
        <w:br/>
      </w:r>
      <w:r w:rsidRPr="004D639A">
        <w:rPr>
          <w:color w:val="auto"/>
        </w:rPr>
        <w:br/>
        <w:t xml:space="preserve"> Write !,"Count: ",ActorOref.MyContacts.Count() </w:t>
      </w:r>
      <w:r w:rsidRPr="004D639A">
        <w:rPr>
          <w:color w:val="auto"/>
        </w:rPr>
        <w:tab/>
        <w:t>;count of elements</w:t>
      </w:r>
      <w:r w:rsidRPr="004D639A">
        <w:rPr>
          <w:color w:val="auto"/>
        </w:rPr>
        <w:br/>
        <w:t> Set Key = "" Do {</w:t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</w:r>
      <w:r w:rsidRPr="004D639A">
        <w:rPr>
          <w:color w:val="auto"/>
        </w:rPr>
        <w:tab/>
        <w:t>;start with beginning Key</w:t>
      </w:r>
      <w:r w:rsidRPr="004D639A">
        <w:rPr>
          <w:color w:val="auto"/>
        </w:rPr>
        <w:br/>
        <w:t xml:space="preserve">     Set Contact=ActorOref.MyContacts.GetNext(.Key) </w:t>
      </w:r>
      <w:r w:rsidRPr="004D639A">
        <w:rPr>
          <w:color w:val="auto"/>
        </w:rPr>
        <w:tab/>
        <w:t>;get next Key</w:t>
      </w:r>
      <w:r w:rsidRPr="004D639A">
        <w:rPr>
          <w:color w:val="auto"/>
        </w:rPr>
        <w:br/>
        <w:t>     If Key'="" Write !,"Key: ",Key," ",Contact.ContactName </w:t>
      </w:r>
      <w:r w:rsidRPr="004D639A">
        <w:rPr>
          <w:color w:val="auto"/>
        </w:rPr>
        <w:tab/>
        <w:t>;display Key with Contact</w:t>
      </w:r>
      <w:r w:rsidRPr="004D639A">
        <w:rPr>
          <w:color w:val="auto"/>
        </w:rPr>
        <w:br/>
        <w:t> } While (Key '= "")</w:t>
      </w:r>
    </w:p>
    <w:p w:rsidR="007742E7" w:rsidRPr="004D639A" w:rsidRDefault="007742E7" w:rsidP="004D639A">
      <w:pPr>
        <w:pStyle w:val="Code"/>
        <w:ind w:firstLine="0"/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Pr="004D639A" w:rsidRDefault="007742E7" w:rsidP="004D639A">
      <w:pPr>
        <w:pStyle w:val="Code"/>
        <w:ind w:firstLine="0"/>
      </w:pPr>
    </w:p>
    <w:p w:rsidR="007742E7" w:rsidRPr="004D639A" w:rsidRDefault="007742E7" w:rsidP="009C6846">
      <w:pPr>
        <w:pStyle w:val="CodeItalic"/>
      </w:pPr>
      <w:r w:rsidRPr="004D639A">
        <w:t>Count: 4</w:t>
      </w:r>
    </w:p>
    <w:p w:rsidR="007742E7" w:rsidRPr="004D639A" w:rsidRDefault="007742E7" w:rsidP="009C6846">
      <w:pPr>
        <w:pStyle w:val="CodeItalic"/>
      </w:pPr>
      <w:r w:rsidRPr="004D639A">
        <w:t>Key: 1 - Contact1</w:t>
      </w:r>
    </w:p>
    <w:p w:rsidR="007742E7" w:rsidRPr="004D639A" w:rsidRDefault="007742E7" w:rsidP="009C6846">
      <w:pPr>
        <w:pStyle w:val="CodeItalic"/>
      </w:pPr>
      <w:r w:rsidRPr="004D639A">
        <w:t>Key: 2 - Contact2</w:t>
      </w:r>
    </w:p>
    <w:p w:rsidR="007742E7" w:rsidRPr="004D639A" w:rsidRDefault="007742E7" w:rsidP="009C6846">
      <w:pPr>
        <w:pStyle w:val="CodeItalic"/>
      </w:pPr>
      <w:r w:rsidRPr="004D639A">
        <w:t>Key: 3 - Contact3</w:t>
      </w:r>
    </w:p>
    <w:p w:rsidR="007742E7" w:rsidRPr="004D639A" w:rsidRDefault="007742E7" w:rsidP="009C6846">
      <w:pPr>
        <w:pStyle w:val="CodeItalic"/>
      </w:pPr>
      <w:r w:rsidRPr="004D639A">
        <w:t>Key: 4 - Contact4</w:t>
      </w:r>
    </w:p>
    <w:p w:rsidR="007742E7" w:rsidRPr="004D639A" w:rsidRDefault="007742E7" w:rsidP="004D639A">
      <w:pPr>
        <w:pStyle w:val="Code"/>
        <w:ind w:firstLine="0"/>
      </w:pPr>
    </w:p>
    <w:p w:rsidR="002E7E71" w:rsidRDefault="002E7E71" w:rsidP="007742E7">
      <w:pPr>
        <w:pStyle w:val="Caption"/>
      </w:pPr>
      <w:bookmarkStart w:id="870" w:name="_Ref307561779"/>
    </w:p>
    <w:p w:rsidR="002E7E71" w:rsidRDefault="002E7E71" w:rsidP="007742E7">
      <w:pPr>
        <w:pStyle w:val="Caption"/>
      </w:pPr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870"/>
      <w:r>
        <w:t xml:space="preserve"> GetPrevious Method – Returns the Element for the Previous Key </w:t>
      </w:r>
    </w:p>
    <w:p w:rsidR="007742E7" w:rsidRDefault="007742E7" w:rsidP="007742E7">
      <w:pPr>
        <w:pStyle w:val="Code"/>
        <w:ind w:firstLine="0"/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GetPrevious Method - </w:t>
      </w:r>
      <w:r w:rsidRPr="00D909C0">
        <w:rPr>
          <w:color w:val="auto"/>
        </w:rPr>
        <w:t>Returns the Element  for the previous Key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(MyPackage.Actor).%OpenId(5)</w:t>
      </w:r>
      <w:r w:rsidRPr="00B34649">
        <w:rPr>
          <w:color w:val="auto"/>
        </w:rPr>
        <w:tab/>
        <w:t xml:space="preserve">;bring object Johnny Depp 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7742E7" w:rsidRPr="00FD4147" w:rsidRDefault="007742E7" w:rsidP="007742E7">
      <w:pPr>
        <w:pStyle w:val="Code"/>
        <w:ind w:firstLine="0"/>
        <w:rPr>
          <w:color w:val="auto"/>
        </w:rPr>
      </w:pPr>
      <w:r w:rsidRPr="00FD4147">
        <w:rPr>
          <w:color w:val="auto"/>
        </w:rPr>
        <w:tab/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F2BEA">
        <w:rPr>
          <w:color w:val="auto"/>
        </w:rPr>
        <w:t>!,"Count: ",</w:t>
      </w:r>
      <w:r>
        <w:rPr>
          <w:color w:val="auto"/>
        </w:rPr>
        <w:t>ActorOref</w:t>
      </w:r>
      <w:r w:rsidRPr="00BF2BEA">
        <w:rPr>
          <w:color w:val="auto"/>
        </w:rPr>
        <w:t xml:space="preserve">.MyContacts.Count() </w:t>
      </w:r>
      <w:r w:rsidRPr="00BF2BEA">
        <w:rPr>
          <w:color w:val="auto"/>
        </w:rPr>
        <w:tab/>
        <w:t>;count of elements</w:t>
      </w:r>
    </w:p>
    <w:p w:rsidR="007742E7" w:rsidRPr="00FD414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 xml:space="preserve">Set </w:t>
      </w:r>
      <w:r>
        <w:rPr>
          <w:color w:val="auto"/>
        </w:rPr>
        <w:t>Key</w:t>
      </w:r>
      <w:r w:rsidRPr="00FD4147">
        <w:rPr>
          <w:color w:val="auto"/>
        </w:rPr>
        <w:t xml:space="preserve">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t xml:space="preserve">;start with beginning </w:t>
      </w:r>
      <w:r>
        <w:rPr>
          <w:color w:val="auto"/>
        </w:rPr>
        <w:t>Key</w:t>
      </w:r>
      <w:r w:rsidRPr="00FD4147">
        <w:rPr>
          <w:color w:val="auto"/>
        </w:rPr>
        <w:br/>
      </w:r>
      <w:r>
        <w:rPr>
          <w:color w:val="auto"/>
        </w:rPr>
        <w:t xml:space="preserve">     </w:t>
      </w:r>
      <w:r>
        <w:rPr>
          <w:color w:val="auto"/>
          <w:u w:val="single"/>
        </w:rPr>
        <w:t xml:space="preserve">Set </w:t>
      </w:r>
      <w:r w:rsidRPr="00D909C0">
        <w:rPr>
          <w:color w:val="auto"/>
          <w:u w:val="single"/>
        </w:rPr>
        <w:t>Contact=</w:t>
      </w:r>
      <w:r>
        <w:rPr>
          <w:color w:val="auto"/>
          <w:u w:val="single"/>
        </w:rPr>
        <w:t>ActorOref</w:t>
      </w:r>
      <w:r w:rsidRPr="00D909C0">
        <w:rPr>
          <w:color w:val="auto"/>
          <w:u w:val="single"/>
        </w:rPr>
        <w:t>.MyContacts.GetPrevious(.Key)</w:t>
      </w:r>
      <w:r>
        <w:rPr>
          <w:color w:val="auto"/>
          <w:u w:val="single"/>
        </w:rPr>
        <w:tab/>
      </w:r>
      <w:r>
        <w:rPr>
          <w:color w:val="auto"/>
        </w:rPr>
        <w:tab/>
        <w:t>;get previous Key</w:t>
      </w:r>
      <w:r w:rsidRPr="00FD4147">
        <w:rPr>
          <w:color w:val="auto"/>
        </w:rPr>
        <w:br/>
      </w:r>
      <w:r>
        <w:rPr>
          <w:color w:val="auto"/>
        </w:rPr>
        <w:t xml:space="preserve">     If Key</w:t>
      </w:r>
      <w:r w:rsidRPr="00FD4147">
        <w:rPr>
          <w:color w:val="auto"/>
        </w:rPr>
        <w:t xml:space="preserve">'="" </w:t>
      </w:r>
      <w:r>
        <w:rPr>
          <w:color w:val="auto"/>
        </w:rPr>
        <w:t xml:space="preserve">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>," ",</w:t>
      </w:r>
      <w:r>
        <w:rPr>
          <w:color w:val="auto"/>
        </w:rPr>
        <w:t xml:space="preserve">Contact.ContactName </w:t>
      </w:r>
      <w:r>
        <w:rPr>
          <w:color w:val="auto"/>
        </w:rPr>
        <w:tab/>
        <w:t>;display Key with Contact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 While 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7742E7" w:rsidRDefault="007742E7" w:rsidP="007742E7">
      <w:pPr>
        <w:pStyle w:val="Code"/>
        <w:ind w:firstLine="0"/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Default="007742E7" w:rsidP="007742E7">
      <w:pPr>
        <w:pStyle w:val="Code"/>
        <w:ind w:firstLine="0"/>
      </w:pPr>
    </w:p>
    <w:p w:rsidR="007742E7" w:rsidRPr="00E56806" w:rsidRDefault="007742E7" w:rsidP="009C6846">
      <w:pPr>
        <w:pStyle w:val="CodeItalic"/>
      </w:pPr>
      <w:r>
        <w:t>Count: 4</w:t>
      </w:r>
    </w:p>
    <w:p w:rsidR="007742E7" w:rsidRPr="004F6A74" w:rsidRDefault="007742E7" w:rsidP="009C6846">
      <w:pPr>
        <w:pStyle w:val="CodeItalic"/>
      </w:pPr>
      <w:r w:rsidRPr="004F6A74">
        <w:t xml:space="preserve">Key: 4 </w:t>
      </w:r>
      <w:r>
        <w:t>-</w:t>
      </w:r>
      <w:r w:rsidRPr="004F6A74">
        <w:t xml:space="preserve"> Contact4</w:t>
      </w:r>
    </w:p>
    <w:p w:rsidR="007742E7" w:rsidRPr="004F6A74" w:rsidRDefault="007742E7" w:rsidP="009C6846">
      <w:pPr>
        <w:pStyle w:val="CodeItalic"/>
      </w:pPr>
      <w:r w:rsidRPr="004F6A74">
        <w:t xml:space="preserve">Key: 3 </w:t>
      </w:r>
      <w:r>
        <w:t>-</w:t>
      </w:r>
      <w:r w:rsidRPr="004F6A74">
        <w:t xml:space="preserve"> Contact3</w:t>
      </w:r>
    </w:p>
    <w:p w:rsidR="007742E7" w:rsidRPr="004F6A74" w:rsidRDefault="007742E7" w:rsidP="009C6846">
      <w:pPr>
        <w:pStyle w:val="CodeItalic"/>
      </w:pPr>
      <w:r w:rsidRPr="004F6A74">
        <w:t xml:space="preserve">Key: 2 </w:t>
      </w:r>
      <w:r>
        <w:t>-</w:t>
      </w:r>
      <w:r w:rsidRPr="004F6A74">
        <w:t xml:space="preserve"> Contact2</w:t>
      </w:r>
    </w:p>
    <w:p w:rsidR="007742E7" w:rsidRDefault="007742E7" w:rsidP="009C6846">
      <w:pPr>
        <w:pStyle w:val="CodeItalic"/>
      </w:pPr>
      <w:r w:rsidRPr="004F6A74">
        <w:t xml:space="preserve">Key: 1 </w:t>
      </w:r>
      <w:r>
        <w:t>-</w:t>
      </w:r>
      <w:r w:rsidRPr="004F6A74">
        <w:t xml:space="preserve"> Contact1</w:t>
      </w:r>
    </w:p>
    <w:p w:rsidR="007742E7" w:rsidRPr="00347BCC" w:rsidRDefault="007742E7" w:rsidP="009C6846">
      <w:pPr>
        <w:pStyle w:val="CodeItalic"/>
      </w:pPr>
    </w:p>
    <w:p w:rsidR="002E7E71" w:rsidRDefault="002E7E71" w:rsidP="007742E7">
      <w:pPr>
        <w:pStyle w:val="Caption"/>
      </w:pPr>
      <w:bookmarkStart w:id="871" w:name="_Ref307561842"/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871"/>
      <w:r>
        <w:t xml:space="preserve"> InsertAt</w:t>
      </w:r>
      <w:r w:rsidRPr="00961C39">
        <w:t xml:space="preserve"> Method </w:t>
      </w:r>
      <w:r>
        <w:t>–</w:t>
      </w:r>
      <w:r w:rsidRPr="00961C39">
        <w:t xml:space="preserve"> </w:t>
      </w:r>
      <w:r>
        <w:t xml:space="preserve">Insert a new Contact between the 1st and 2nd Contact </w:t>
      </w:r>
    </w:p>
    <w:p w:rsidR="007742E7" w:rsidRDefault="007742E7" w:rsidP="007742E7">
      <w:pPr>
        <w:pStyle w:val="Code"/>
        <w:ind w:firstLine="0"/>
        <w:rPr>
          <w:color w:val="0000FF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InsertAt Method - </w:t>
      </w:r>
      <w:r w:rsidRPr="00D909C0">
        <w:rPr>
          <w:color w:val="auto"/>
        </w:rPr>
        <w:t xml:space="preserve">Insert an Oref into a Collection at </w:t>
      </w:r>
      <w:r>
        <w:rPr>
          <w:color w:val="auto"/>
        </w:rPr>
        <w:t>a</w:t>
      </w:r>
      <w:r w:rsidRPr="00D909C0">
        <w:rPr>
          <w:color w:val="auto"/>
        </w:rPr>
        <w:t xml:space="preserve"> specific key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</w:t>
      </w:r>
      <w:r w:rsidRPr="00B34649">
        <w:rPr>
          <w:color w:val="auto"/>
        </w:rPr>
        <w:t>ref=##class(</w:t>
      </w:r>
      <w:r>
        <w:rPr>
          <w:color w:val="auto"/>
        </w:rPr>
        <w:t>MyPackage.Actor).%OpenId(5)</w:t>
      </w:r>
      <w:r>
        <w:rPr>
          <w:color w:val="auto"/>
        </w:rPr>
        <w:tab/>
      </w:r>
      <w:r w:rsidRPr="00B34649">
        <w:rPr>
          <w:color w:val="auto"/>
        </w:rPr>
        <w:t xml:space="preserve">;bring object Johnny Depp 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Contact5</w:t>
      </w:r>
      <w:r w:rsidRPr="00F27B5E">
        <w:rPr>
          <w:color w:val="auto"/>
        </w:rPr>
        <w:t>Oref=##class(MyPackage.Contacts</w:t>
      </w:r>
      <w:r>
        <w:rPr>
          <w:color w:val="auto"/>
        </w:rPr>
        <w:t>).%OpenId(5</w:t>
      </w:r>
      <w:r w:rsidRPr="00F27B5E">
        <w:rPr>
          <w:color w:val="auto"/>
        </w:rPr>
        <w:t>)</w:t>
      </w:r>
      <w:r>
        <w:rPr>
          <w:color w:val="auto"/>
        </w:rPr>
        <w:t xml:space="preserve"> ;</w:t>
      </w:r>
      <w:r w:rsidRPr="00F27B5E">
        <w:rPr>
          <w:color w:val="auto"/>
        </w:rPr>
        <w:t xml:space="preserve">bring object 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;Contact 5 </w:t>
      </w:r>
      <w:r w:rsidRPr="00F27B5E">
        <w:rPr>
          <w:color w:val="auto"/>
        </w:rPr>
        <w:t xml:space="preserve">into </w:t>
      </w:r>
      <w:r>
        <w:rPr>
          <w:color w:val="auto"/>
        </w:rPr>
        <w:t>memory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</w:p>
    <w:p w:rsidR="007742E7" w:rsidRPr="00BF03BF" w:rsidRDefault="007742E7" w:rsidP="007742E7">
      <w:pPr>
        <w:pStyle w:val="Code"/>
        <w:ind w:firstLine="0"/>
        <w:rPr>
          <w:color w:val="auto"/>
        </w:rPr>
      </w:pPr>
      <w:r w:rsidRPr="005F11A4">
        <w:rPr>
          <w:color w:val="auto"/>
        </w:rPr>
        <w:t xml:space="preserve"> </w:t>
      </w:r>
      <w:r w:rsidRPr="00BF03BF">
        <w:rPr>
          <w:color w:val="auto"/>
          <w:u w:val="single"/>
        </w:rPr>
        <w:t xml:space="preserve">Do </w:t>
      </w:r>
      <w:r>
        <w:rPr>
          <w:color w:val="auto"/>
          <w:u w:val="single"/>
        </w:rPr>
        <w:t>ActorO</w:t>
      </w:r>
      <w:r w:rsidRPr="00BF03BF">
        <w:rPr>
          <w:color w:val="auto"/>
          <w:u w:val="single"/>
        </w:rPr>
        <w:t>ref.My</w:t>
      </w:r>
      <w:r>
        <w:rPr>
          <w:color w:val="auto"/>
          <w:u w:val="single"/>
        </w:rPr>
        <w:t>Contact</w:t>
      </w:r>
      <w:r w:rsidRPr="00BF03BF">
        <w:rPr>
          <w:color w:val="auto"/>
          <w:u w:val="single"/>
        </w:rPr>
        <w:t>s.InsertAt(</w:t>
      </w:r>
      <w:r>
        <w:rPr>
          <w:color w:val="auto"/>
          <w:u w:val="single"/>
        </w:rPr>
        <w:t>Contact5Oref</w:t>
      </w:r>
      <w:r w:rsidRPr="00BF03BF">
        <w:rPr>
          <w:color w:val="auto"/>
          <w:u w:val="single"/>
        </w:rPr>
        <w:t>,2)</w:t>
      </w:r>
      <w:r w:rsidRPr="00BF03BF">
        <w:rPr>
          <w:color w:val="auto"/>
        </w:rPr>
        <w:tab/>
        <w:t xml:space="preserve">;Insert </w:t>
      </w:r>
      <w:r>
        <w:rPr>
          <w:color w:val="auto"/>
        </w:rPr>
        <w:t>Contact5</w:t>
      </w:r>
      <w:r w:rsidRPr="00BF03BF">
        <w:rPr>
          <w:color w:val="auto"/>
        </w:rPr>
        <w:t xml:space="preserve"> into the </w:t>
      </w:r>
    </w:p>
    <w:p w:rsidR="007742E7" w:rsidRPr="00BF03BF" w:rsidRDefault="007742E7" w:rsidP="007742E7">
      <w:pPr>
        <w:pStyle w:val="Code"/>
        <w:ind w:firstLine="0"/>
        <w:rPr>
          <w:color w:val="auto"/>
        </w:rPr>
      </w:pP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>
        <w:rPr>
          <w:color w:val="auto"/>
        </w:rPr>
        <w:tab/>
        <w:t>;2nd Key</w:t>
      </w:r>
      <w:r w:rsidRPr="00BF03BF">
        <w:rPr>
          <w:color w:val="auto"/>
        </w:rPr>
        <w:t xml:space="preserve"> pushing the other </w:t>
      </w:r>
    </w:p>
    <w:p w:rsidR="007742E7" w:rsidRPr="00BF03BF" w:rsidRDefault="007742E7" w:rsidP="007742E7">
      <w:pPr>
        <w:pStyle w:val="Code"/>
        <w:ind w:firstLine="0"/>
        <w:rPr>
          <w:color w:val="auto"/>
        </w:rPr>
      </w:pP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</w:t>
      </w:r>
      <w:r>
        <w:rPr>
          <w:color w:val="auto"/>
        </w:rPr>
        <w:t>contact</w:t>
      </w:r>
      <w:r w:rsidRPr="00BF03BF">
        <w:rPr>
          <w:color w:val="auto"/>
        </w:rPr>
        <w:t>s out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 w:rsidRPr="00BF03BF">
        <w:rPr>
          <w:color w:val="auto"/>
        </w:rPr>
        <w:br/>
      </w:r>
      <w:r>
        <w:rPr>
          <w:color w:val="auto"/>
        </w:rPr>
        <w:t xml:space="preserve"> 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.MyContacts.Count()</w:t>
      </w:r>
      <w:r w:rsidRPr="00B34649">
        <w:rPr>
          <w:color w:val="auto"/>
        </w:rPr>
        <w:tab/>
      </w:r>
      <w:r w:rsidRPr="00B34649">
        <w:rPr>
          <w:color w:val="auto"/>
        </w:rPr>
        <w:tab/>
        <w:t>;count of elements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Key</w:t>
      </w:r>
      <w:r w:rsidRPr="00B34649">
        <w:rPr>
          <w:color w:val="auto"/>
        </w:rPr>
        <w:t>=1:1:</w:t>
      </w:r>
      <w:r>
        <w:rPr>
          <w:color w:val="auto"/>
        </w:rPr>
        <w:t>ActorOref.MyContacts.Count() {</w:t>
      </w:r>
      <w:r>
        <w:rPr>
          <w:color w:val="auto"/>
        </w:rPr>
        <w:tab/>
      </w:r>
      <w:r>
        <w:rPr>
          <w:color w:val="auto"/>
        </w:rPr>
        <w:tab/>
        <w:t>;d</w:t>
      </w:r>
      <w:r w:rsidRPr="00B34649">
        <w:rPr>
          <w:color w:val="auto"/>
        </w:rPr>
        <w:t>isplay each element</w:t>
      </w:r>
      <w:r w:rsidRPr="00B34649">
        <w:rPr>
          <w:color w:val="auto"/>
        </w:rPr>
        <w:br/>
      </w:r>
      <w:r>
        <w:rPr>
          <w:color w:val="auto"/>
        </w:rPr>
        <w:t xml:space="preserve"> </w:t>
      </w:r>
      <w:r w:rsidRPr="00B34649">
        <w:rPr>
          <w:color w:val="auto"/>
        </w:rPr>
        <w:t>  </w:t>
      </w:r>
      <w:r>
        <w:rPr>
          <w:color w:val="auto"/>
        </w:rPr>
        <w:t xml:space="preserve">  Write </w:t>
      </w:r>
      <w:r w:rsidRPr="00B34649">
        <w:rPr>
          <w:color w:val="auto"/>
        </w:rPr>
        <w:t>!,"</w:t>
      </w:r>
      <w:r>
        <w:rPr>
          <w:color w:val="auto"/>
        </w:rPr>
        <w:t>Key:</w:t>
      </w:r>
      <w:r w:rsidRPr="00B34649">
        <w:rPr>
          <w:color w:val="auto"/>
        </w:rPr>
        <w:t xml:space="preserve"> ",</w:t>
      </w:r>
      <w:r>
        <w:rPr>
          <w:color w:val="auto"/>
        </w:rPr>
        <w:t>Key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  <w:t>;of c</w:t>
      </w:r>
      <w:r w:rsidRPr="00B34649">
        <w:rPr>
          <w:color w:val="auto"/>
        </w:rPr>
        <w:t>ollection List</w:t>
      </w:r>
      <w:r w:rsidRPr="00B34649">
        <w:rPr>
          <w:color w:val="auto"/>
        </w:rPr>
        <w:br/>
      </w:r>
      <w:r>
        <w:rPr>
          <w:color w:val="auto"/>
        </w:rPr>
        <w:t xml:space="preserve"> </w:t>
      </w:r>
      <w:r w:rsidRPr="00B34649">
        <w:rPr>
          <w:color w:val="auto"/>
        </w:rPr>
        <w:t>  </w:t>
      </w:r>
      <w:r>
        <w:rPr>
          <w:color w:val="auto"/>
        </w:rPr>
        <w:t xml:space="preserve">  Write " - "</w:t>
      </w:r>
      <w:r w:rsidRPr="00B34649">
        <w:rPr>
          <w:color w:val="auto"/>
        </w:rPr>
        <w:t>,</w:t>
      </w:r>
      <w:r>
        <w:rPr>
          <w:color w:val="auto"/>
        </w:rPr>
        <w:t>ActorOref</w:t>
      </w:r>
      <w:r w:rsidRPr="00B34649">
        <w:rPr>
          <w:color w:val="auto"/>
        </w:rPr>
        <w:t>.MyContacts.GetAt(</w:t>
      </w:r>
      <w:r>
        <w:rPr>
          <w:color w:val="auto"/>
        </w:rPr>
        <w:t>Key).ContactName</w:t>
      </w:r>
      <w:r>
        <w:rPr>
          <w:color w:val="auto"/>
        </w:rPr>
        <w:tab/>
      </w:r>
      <w:r w:rsidRPr="00B34649">
        <w:rPr>
          <w:color w:val="auto"/>
        </w:rPr>
        <w:t>;Property: MyContacts</w:t>
      </w:r>
      <w:r w:rsidRPr="00B34649">
        <w:rPr>
          <w:color w:val="auto"/>
        </w:rPr>
        <w:br/>
      </w:r>
      <w:r>
        <w:rPr>
          <w:color w:val="auto"/>
        </w:rPr>
        <w:t xml:space="preserve"> </w:t>
      </w:r>
      <w:r w:rsidRPr="00B34649">
        <w:rPr>
          <w:color w:val="auto"/>
        </w:rPr>
        <w:t>}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7742E7" w:rsidRDefault="007742E7" w:rsidP="007742E7">
      <w:pPr>
        <w:pStyle w:val="Code"/>
        <w:ind w:firstLine="0"/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Default="007742E7" w:rsidP="007742E7">
      <w:pPr>
        <w:pStyle w:val="Code"/>
        <w:ind w:firstLine="0"/>
      </w:pPr>
    </w:p>
    <w:p w:rsidR="007742E7" w:rsidRPr="00EC5EC2" w:rsidRDefault="007742E7" w:rsidP="009C6846">
      <w:pPr>
        <w:pStyle w:val="CodeItalic"/>
      </w:pPr>
      <w:r w:rsidRPr="00EC5EC2">
        <w:t>Count: 5</w:t>
      </w:r>
    </w:p>
    <w:p w:rsidR="007742E7" w:rsidRPr="00EC5EC2" w:rsidRDefault="007742E7" w:rsidP="009C6846">
      <w:pPr>
        <w:pStyle w:val="CodeItalic"/>
      </w:pPr>
      <w:r>
        <w:t>Key</w:t>
      </w:r>
      <w:r w:rsidRPr="00EC5EC2">
        <w:t xml:space="preserve">: 1 </w:t>
      </w:r>
      <w:r>
        <w:t>-</w:t>
      </w:r>
      <w:r w:rsidRPr="00EC5EC2">
        <w:t xml:space="preserve"> Contact1</w:t>
      </w:r>
    </w:p>
    <w:p w:rsidR="007742E7" w:rsidRPr="00EC5EC2" w:rsidRDefault="007742E7" w:rsidP="009C6846">
      <w:pPr>
        <w:pStyle w:val="CodeItalic"/>
      </w:pPr>
      <w:r>
        <w:t>Key</w:t>
      </w:r>
      <w:r w:rsidRPr="00EC5EC2">
        <w:t xml:space="preserve">: 2 </w:t>
      </w:r>
      <w:r>
        <w:t>-</w:t>
      </w:r>
      <w:r w:rsidRPr="00EC5EC2">
        <w:t xml:space="preserve"> Contact5</w:t>
      </w:r>
    </w:p>
    <w:p w:rsidR="007742E7" w:rsidRPr="00EC5EC2" w:rsidRDefault="007742E7" w:rsidP="009C6846">
      <w:pPr>
        <w:pStyle w:val="CodeItalic"/>
      </w:pPr>
      <w:r>
        <w:t>Key</w:t>
      </w:r>
      <w:r w:rsidRPr="00EC5EC2">
        <w:t xml:space="preserve">: 3 </w:t>
      </w:r>
      <w:r>
        <w:t>-</w:t>
      </w:r>
      <w:r w:rsidRPr="00EC5EC2">
        <w:t xml:space="preserve"> Contact2</w:t>
      </w:r>
    </w:p>
    <w:p w:rsidR="007742E7" w:rsidRPr="00EC5EC2" w:rsidRDefault="007742E7" w:rsidP="009C6846">
      <w:pPr>
        <w:pStyle w:val="CodeItalic"/>
      </w:pPr>
      <w:r>
        <w:t>Key</w:t>
      </w:r>
      <w:r w:rsidRPr="00EC5EC2">
        <w:t xml:space="preserve">: 4 </w:t>
      </w:r>
      <w:r>
        <w:t>-</w:t>
      </w:r>
      <w:r w:rsidRPr="00EC5EC2">
        <w:t xml:space="preserve"> Contact3</w:t>
      </w:r>
    </w:p>
    <w:p w:rsidR="007742E7" w:rsidRDefault="007742E7" w:rsidP="009C6846">
      <w:pPr>
        <w:pStyle w:val="CodeItalic"/>
      </w:pPr>
      <w:r>
        <w:t>Key</w:t>
      </w:r>
      <w:r w:rsidRPr="00EC5EC2">
        <w:t xml:space="preserve">: 5 </w:t>
      </w:r>
      <w:r>
        <w:t>-</w:t>
      </w:r>
      <w:r w:rsidRPr="00EC5EC2">
        <w:t xml:space="preserve"> Contact4</w:t>
      </w:r>
    </w:p>
    <w:p w:rsidR="007742E7" w:rsidRPr="00800F30" w:rsidRDefault="007742E7" w:rsidP="009C6846">
      <w:pPr>
        <w:pStyle w:val="CodeItalic"/>
      </w:pPr>
      <w:r>
        <w:t>1</w:t>
      </w:r>
      <w:r>
        <w:tab/>
      </w:r>
    </w:p>
    <w:p w:rsidR="007742E7" w:rsidRPr="00B82980" w:rsidRDefault="007742E7" w:rsidP="009C6846">
      <w:pPr>
        <w:pStyle w:val="CodeItalic"/>
      </w:pPr>
    </w:p>
    <w:p w:rsidR="002E7E71" w:rsidRDefault="002E7E71" w:rsidP="007742E7">
      <w:pPr>
        <w:pStyle w:val="Caption"/>
      </w:pPr>
      <w:bookmarkStart w:id="872" w:name="_Ref307562096"/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872"/>
      <w:r>
        <w:t xml:space="preserve"> SetAt Method – Set or Replace a specific Contact</w:t>
      </w:r>
    </w:p>
    <w:p w:rsidR="007742E7" w:rsidRDefault="007742E7" w:rsidP="007742E7">
      <w:pPr>
        <w:pStyle w:val="Code"/>
        <w:ind w:firstLine="0"/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as a Collection List of References to Persistent Objects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SetAt Method - </w:t>
      </w:r>
      <w:r w:rsidRPr="00BC145A">
        <w:rPr>
          <w:color w:val="auto"/>
        </w:rPr>
        <w:t xml:space="preserve">Set </w:t>
      </w:r>
      <w:r>
        <w:rPr>
          <w:color w:val="auto"/>
        </w:rPr>
        <w:t xml:space="preserve">or Replace </w:t>
      </w:r>
      <w:r w:rsidRPr="00BC145A">
        <w:rPr>
          <w:color w:val="auto"/>
        </w:rPr>
        <w:t xml:space="preserve">an Element at </w:t>
      </w:r>
      <w:r>
        <w:rPr>
          <w:color w:val="auto"/>
        </w:rPr>
        <w:t>a</w:t>
      </w:r>
      <w:r w:rsidRPr="00BC145A">
        <w:rPr>
          <w:color w:val="auto"/>
        </w:rPr>
        <w:t xml:space="preserve"> specific Key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</w:t>
      </w:r>
      <w:r w:rsidRPr="00B34649">
        <w:rPr>
          <w:color w:val="auto"/>
        </w:rPr>
        <w:t>ref=##class</w:t>
      </w:r>
      <w:r>
        <w:rPr>
          <w:color w:val="auto"/>
        </w:rPr>
        <w:t>(MyPackage.Actor).%OpenId(5)</w:t>
      </w:r>
      <w:r w:rsidRPr="00B34649">
        <w:rPr>
          <w:color w:val="auto"/>
        </w:rPr>
        <w:tab/>
        <w:t xml:space="preserve">;bring object Johnny Depp 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Contact6</w:t>
      </w:r>
      <w:r w:rsidRPr="00F27B5E">
        <w:rPr>
          <w:color w:val="auto"/>
        </w:rPr>
        <w:t>Oref=##class(MyPackage.Contacts</w:t>
      </w:r>
      <w:r>
        <w:rPr>
          <w:color w:val="auto"/>
        </w:rPr>
        <w:t>).%OpenId(6</w:t>
      </w:r>
      <w:r w:rsidRPr="00F27B5E">
        <w:rPr>
          <w:color w:val="auto"/>
        </w:rPr>
        <w:t>)</w:t>
      </w:r>
      <w:r>
        <w:rPr>
          <w:color w:val="auto"/>
        </w:rPr>
        <w:t xml:space="preserve"> ;</w:t>
      </w:r>
      <w:r w:rsidRPr="00F27B5E">
        <w:rPr>
          <w:color w:val="auto"/>
        </w:rPr>
        <w:t xml:space="preserve">bring object into </w:t>
      </w:r>
    </w:p>
    <w:p w:rsidR="007742E7" w:rsidRPr="00F27B5E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;memory – Contact6</w:t>
      </w:r>
    </w:p>
    <w:p w:rsidR="007742E7" w:rsidRDefault="007742E7" w:rsidP="007742E7">
      <w:pPr>
        <w:pStyle w:val="Code"/>
        <w:ind w:firstLine="0"/>
        <w:rPr>
          <w:color w:val="auto"/>
          <w:u w:val="single"/>
        </w:rPr>
      </w:pPr>
    </w:p>
    <w:p w:rsidR="007742E7" w:rsidRDefault="007742E7" w:rsidP="007742E7">
      <w:pPr>
        <w:pStyle w:val="Code"/>
        <w:ind w:firstLine="0"/>
        <w:rPr>
          <w:color w:val="auto"/>
        </w:rPr>
      </w:pPr>
      <w:r w:rsidRPr="00BC145A">
        <w:rPr>
          <w:color w:val="auto"/>
        </w:rPr>
        <w:t xml:space="preserve"> </w:t>
      </w:r>
      <w:r w:rsidRPr="00BF03BF">
        <w:rPr>
          <w:color w:val="auto"/>
          <w:u w:val="single"/>
        </w:rPr>
        <w:t xml:space="preserve">Do </w:t>
      </w:r>
      <w:r>
        <w:rPr>
          <w:color w:val="auto"/>
          <w:u w:val="single"/>
        </w:rPr>
        <w:t>ActorO</w:t>
      </w:r>
      <w:r w:rsidRPr="00BF03BF">
        <w:rPr>
          <w:color w:val="auto"/>
          <w:u w:val="single"/>
        </w:rPr>
        <w:t>ref.My</w:t>
      </w:r>
      <w:r>
        <w:rPr>
          <w:color w:val="auto"/>
          <w:u w:val="single"/>
        </w:rPr>
        <w:t>Contact</w:t>
      </w:r>
      <w:r w:rsidRPr="00BF03BF">
        <w:rPr>
          <w:color w:val="auto"/>
          <w:u w:val="single"/>
        </w:rPr>
        <w:t>s</w:t>
      </w:r>
      <w:r>
        <w:rPr>
          <w:color w:val="auto"/>
          <w:u w:val="single"/>
        </w:rPr>
        <w:t>.Set</w:t>
      </w:r>
      <w:r w:rsidRPr="00BF03BF">
        <w:rPr>
          <w:color w:val="auto"/>
          <w:u w:val="single"/>
        </w:rPr>
        <w:t>At(</w:t>
      </w:r>
      <w:r>
        <w:rPr>
          <w:color w:val="auto"/>
          <w:u w:val="single"/>
        </w:rPr>
        <w:t>Contact6Oref</w:t>
      </w:r>
      <w:r w:rsidRPr="00BF03BF">
        <w:rPr>
          <w:color w:val="auto"/>
          <w:u w:val="single"/>
        </w:rPr>
        <w:t>,2)</w:t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</w:t>
      </w:r>
      <w:r>
        <w:rPr>
          <w:color w:val="auto"/>
        </w:rPr>
        <w:t>Replace contact with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;Contact6 at the 2nd</w:t>
      </w:r>
    </w:p>
    <w:p w:rsidR="007742E7" w:rsidRPr="00D25812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;position</w:t>
      </w:r>
      <w:r w:rsidRPr="00D25812">
        <w:rPr>
          <w:color w:val="auto"/>
        </w:rPr>
        <w:t xml:space="preserve"> 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 w:rsidRPr="00BF03BF">
        <w:rPr>
          <w:color w:val="auto"/>
        </w:rPr>
        <w:br/>
      </w:r>
      <w:r>
        <w:rPr>
          <w:color w:val="auto"/>
        </w:rPr>
        <w:t xml:space="preserve"> 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.MyContacts.Count()</w:t>
      </w:r>
      <w:r w:rsidRPr="00B34649">
        <w:rPr>
          <w:color w:val="auto"/>
        </w:rPr>
        <w:tab/>
      </w:r>
      <w:r w:rsidRPr="00B34649">
        <w:rPr>
          <w:color w:val="auto"/>
        </w:rPr>
        <w:tab/>
        <w:t>;count of elements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Key</w:t>
      </w:r>
      <w:r w:rsidRPr="00B34649">
        <w:rPr>
          <w:color w:val="auto"/>
        </w:rPr>
        <w:t>=1:1:</w:t>
      </w:r>
      <w:r>
        <w:rPr>
          <w:color w:val="auto"/>
        </w:rPr>
        <w:t>ActorOref.MyContacts.Count() {</w:t>
      </w:r>
      <w:r>
        <w:rPr>
          <w:color w:val="auto"/>
        </w:rPr>
        <w:tab/>
      </w:r>
      <w:r>
        <w:rPr>
          <w:color w:val="auto"/>
        </w:rPr>
        <w:tab/>
        <w:t>;d</w:t>
      </w:r>
      <w:r w:rsidRPr="00B34649">
        <w:rPr>
          <w:color w:val="auto"/>
        </w:rPr>
        <w:t>isplay each element</w:t>
      </w:r>
      <w:r w:rsidRPr="00B34649">
        <w:rPr>
          <w:color w:val="auto"/>
        </w:rPr>
        <w:br/>
      </w:r>
      <w:r>
        <w:rPr>
          <w:color w:val="auto"/>
        </w:rPr>
        <w:t xml:space="preserve">     Write </w:t>
      </w:r>
      <w:r w:rsidRPr="00B34649">
        <w:rPr>
          <w:color w:val="auto"/>
        </w:rPr>
        <w:t>!,"</w:t>
      </w:r>
      <w:r>
        <w:rPr>
          <w:color w:val="auto"/>
        </w:rPr>
        <w:t>Key:</w:t>
      </w:r>
      <w:r w:rsidRPr="00B34649">
        <w:rPr>
          <w:color w:val="auto"/>
        </w:rPr>
        <w:t xml:space="preserve"> ",</w:t>
      </w:r>
      <w:r>
        <w:rPr>
          <w:color w:val="auto"/>
        </w:rPr>
        <w:t>Key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;of Collection List</w:t>
      </w:r>
      <w:r w:rsidRPr="00B34649">
        <w:rPr>
          <w:color w:val="auto"/>
        </w:rPr>
        <w:br/>
      </w:r>
      <w:r>
        <w:rPr>
          <w:color w:val="auto"/>
        </w:rPr>
        <w:t xml:space="preserve">     Write " - "</w:t>
      </w:r>
      <w:r w:rsidRPr="00B34649">
        <w:rPr>
          <w:color w:val="auto"/>
        </w:rPr>
        <w:t>,</w:t>
      </w:r>
      <w:r>
        <w:rPr>
          <w:color w:val="auto"/>
        </w:rPr>
        <w:t>ActorOref</w:t>
      </w:r>
      <w:r w:rsidRPr="00B34649">
        <w:rPr>
          <w:color w:val="auto"/>
        </w:rPr>
        <w:t>.MyContacts.GetAt(</w:t>
      </w:r>
      <w:r>
        <w:rPr>
          <w:color w:val="auto"/>
        </w:rPr>
        <w:t>Key).ContactName</w:t>
      </w:r>
      <w:r>
        <w:rPr>
          <w:color w:val="auto"/>
        </w:rPr>
        <w:tab/>
        <w:t>;Property: MyContacts</w:t>
      </w:r>
      <w:r>
        <w:rPr>
          <w:color w:val="auto"/>
        </w:rPr>
        <w:br/>
        <w:t xml:space="preserve"> </w:t>
      </w:r>
      <w:r w:rsidRPr="00B34649">
        <w:rPr>
          <w:color w:val="auto"/>
        </w:rPr>
        <w:t>}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7742E7" w:rsidRDefault="007742E7" w:rsidP="007742E7">
      <w:pPr>
        <w:pStyle w:val="Code"/>
        <w:ind w:firstLine="0"/>
        <w:rPr>
          <w:b/>
          <w:color w:val="FF0000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Default="007742E7" w:rsidP="007742E7">
      <w:pPr>
        <w:pStyle w:val="Code"/>
        <w:ind w:firstLine="0"/>
        <w:rPr>
          <w:b/>
          <w:color w:val="FF0000"/>
        </w:rPr>
      </w:pPr>
    </w:p>
    <w:p w:rsidR="007742E7" w:rsidRPr="00EC5EC2" w:rsidRDefault="007742E7" w:rsidP="009C6846">
      <w:pPr>
        <w:pStyle w:val="CodeItalic"/>
      </w:pPr>
      <w:r w:rsidRPr="00EC5EC2">
        <w:t>Count: 5</w:t>
      </w:r>
    </w:p>
    <w:p w:rsidR="007742E7" w:rsidRPr="00EC5EC2" w:rsidRDefault="007742E7" w:rsidP="009C6846">
      <w:pPr>
        <w:pStyle w:val="CodeItalic"/>
      </w:pPr>
      <w:r>
        <w:t>Key</w:t>
      </w:r>
      <w:r w:rsidRPr="00EC5EC2">
        <w:t xml:space="preserve">: 1 </w:t>
      </w:r>
      <w:r>
        <w:t>-</w:t>
      </w:r>
      <w:r w:rsidRPr="00EC5EC2">
        <w:t xml:space="preserve"> Contact1</w:t>
      </w:r>
    </w:p>
    <w:p w:rsidR="007742E7" w:rsidRPr="00EC5EC2" w:rsidRDefault="007742E7" w:rsidP="009C6846">
      <w:pPr>
        <w:pStyle w:val="CodeItalic"/>
      </w:pPr>
      <w:r>
        <w:t>Key: 2 – Contact6</w:t>
      </w:r>
    </w:p>
    <w:p w:rsidR="007742E7" w:rsidRPr="00EC5EC2" w:rsidRDefault="007742E7" w:rsidP="009C6846">
      <w:pPr>
        <w:pStyle w:val="CodeItalic"/>
      </w:pPr>
      <w:r>
        <w:t>Key</w:t>
      </w:r>
      <w:r w:rsidRPr="00EC5EC2">
        <w:t xml:space="preserve">: 3 </w:t>
      </w:r>
      <w:r>
        <w:t>-</w:t>
      </w:r>
      <w:r w:rsidRPr="00EC5EC2">
        <w:t xml:space="preserve"> Contact2</w:t>
      </w:r>
    </w:p>
    <w:p w:rsidR="007742E7" w:rsidRPr="00EC5EC2" w:rsidRDefault="007742E7" w:rsidP="009C6846">
      <w:pPr>
        <w:pStyle w:val="CodeItalic"/>
      </w:pPr>
      <w:r>
        <w:t>Key</w:t>
      </w:r>
      <w:r w:rsidRPr="00EC5EC2">
        <w:t xml:space="preserve">: 4 </w:t>
      </w:r>
      <w:r>
        <w:t>-</w:t>
      </w:r>
      <w:r w:rsidRPr="00EC5EC2">
        <w:t xml:space="preserve"> Contact3</w:t>
      </w:r>
    </w:p>
    <w:p w:rsidR="007742E7" w:rsidRDefault="007742E7" w:rsidP="009C6846">
      <w:pPr>
        <w:pStyle w:val="CodeItalic"/>
      </w:pPr>
      <w:r>
        <w:t>Key</w:t>
      </w:r>
      <w:r w:rsidRPr="00EC5EC2">
        <w:t xml:space="preserve">: 5 </w:t>
      </w:r>
      <w:r>
        <w:t>-</w:t>
      </w:r>
      <w:r w:rsidRPr="00EC5EC2">
        <w:t xml:space="preserve"> Contact4</w:t>
      </w:r>
    </w:p>
    <w:p w:rsidR="007742E7" w:rsidRPr="00B82980" w:rsidRDefault="007742E7" w:rsidP="009C6846">
      <w:pPr>
        <w:pStyle w:val="CodeItalic"/>
      </w:pPr>
      <w:r>
        <w:t>1</w:t>
      </w:r>
    </w:p>
    <w:p w:rsidR="007742E7" w:rsidRDefault="007742E7" w:rsidP="007742E7">
      <w:pPr>
        <w:pStyle w:val="Code"/>
        <w:ind w:firstLine="0"/>
        <w:rPr>
          <w:b/>
          <w:color w:val="FF0000"/>
        </w:rPr>
      </w:pPr>
    </w:p>
    <w:p w:rsidR="002E7E71" w:rsidRDefault="002E7E71" w:rsidP="007742E7">
      <w:pPr>
        <w:pStyle w:val="Caption"/>
      </w:pPr>
      <w:bookmarkStart w:id="873" w:name="_Ref307562237"/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873"/>
      <w:r>
        <w:t xml:space="preserve"> RemoveAt Method – Remove a specific Contact</w:t>
      </w:r>
    </w:p>
    <w:p w:rsidR="007742E7" w:rsidRDefault="007742E7" w:rsidP="007742E7">
      <w:pPr>
        <w:pStyle w:val="Code"/>
        <w:ind w:firstLine="0"/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RemoveAt Method - </w:t>
      </w:r>
      <w:r w:rsidRPr="00BC145A">
        <w:rPr>
          <w:color w:val="auto"/>
        </w:rPr>
        <w:t xml:space="preserve">Remove the Element associated with </w:t>
      </w:r>
      <w:r>
        <w:rPr>
          <w:color w:val="auto"/>
        </w:rPr>
        <w:t>a</w:t>
      </w:r>
      <w:r w:rsidRPr="00BC145A">
        <w:rPr>
          <w:color w:val="auto"/>
        </w:rPr>
        <w:t xml:space="preserve"> Key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7742E7">
      <w:pPr>
        <w:pStyle w:val="Code"/>
        <w:ind w:firstLine="0"/>
        <w:rPr>
          <w:color w:val="auto"/>
        </w:rPr>
      </w:pPr>
    </w:p>
    <w:p w:rsidR="007742E7" w:rsidRPr="001623A8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</w:t>
      </w:r>
      <w:r w:rsidRPr="001623A8">
        <w:rPr>
          <w:color w:val="auto"/>
        </w:rPr>
        <w:t>ref=##class(</w:t>
      </w:r>
      <w:r>
        <w:rPr>
          <w:color w:val="auto"/>
        </w:rPr>
        <w:t>MyPackage.Actor).%OpenId(5)</w:t>
      </w:r>
      <w:r>
        <w:rPr>
          <w:color w:val="auto"/>
        </w:rPr>
        <w:tab/>
      </w:r>
      <w:r w:rsidRPr="001623A8">
        <w:rPr>
          <w:color w:val="auto"/>
        </w:rPr>
        <w:t xml:space="preserve">;bring object Johnny Depp </w:t>
      </w:r>
    </w:p>
    <w:p w:rsidR="007742E7" w:rsidRPr="001623A8" w:rsidRDefault="007742E7" w:rsidP="007742E7">
      <w:pPr>
        <w:pStyle w:val="Code"/>
        <w:ind w:firstLine="0"/>
        <w:rPr>
          <w:color w:val="auto"/>
        </w:rPr>
      </w:pP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>
        <w:rPr>
          <w:color w:val="auto"/>
        </w:rPr>
        <w:tab/>
      </w:r>
      <w:r w:rsidRPr="001623A8">
        <w:rPr>
          <w:color w:val="auto"/>
        </w:rPr>
        <w:t>;into memory</w:t>
      </w:r>
    </w:p>
    <w:p w:rsidR="007742E7" w:rsidRPr="001623A8" w:rsidRDefault="007742E7" w:rsidP="007742E7">
      <w:pPr>
        <w:pStyle w:val="Code"/>
        <w:ind w:firstLine="0"/>
        <w:rPr>
          <w:color w:val="auto"/>
        </w:rPr>
      </w:pP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963BBB">
        <w:rPr>
          <w:color w:val="auto"/>
          <w:u w:val="single"/>
        </w:rPr>
        <w:t>ActorOref.MyContacts.RemoveAt(3)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;r</w:t>
      </w:r>
      <w:r w:rsidRPr="001623A8">
        <w:rPr>
          <w:color w:val="auto"/>
        </w:rPr>
        <w:t xml:space="preserve">emove </w:t>
      </w:r>
      <w:r>
        <w:rPr>
          <w:color w:val="auto"/>
        </w:rPr>
        <w:t>contact</w:t>
      </w:r>
      <w:r w:rsidRPr="001623A8">
        <w:rPr>
          <w:color w:val="auto"/>
        </w:rPr>
        <w:t xml:space="preserve"> at </w:t>
      </w:r>
    </w:p>
    <w:p w:rsidR="007742E7" w:rsidRPr="001623A8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;Key</w:t>
      </w:r>
      <w:r w:rsidRPr="001623A8">
        <w:rPr>
          <w:color w:val="auto"/>
        </w:rPr>
        <w:t xml:space="preserve"> 3</w:t>
      </w:r>
      <w:r>
        <w:rPr>
          <w:color w:val="auto"/>
        </w:rPr>
        <w:t>, Contact2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 w:rsidRPr="001623A8">
        <w:rPr>
          <w:color w:val="auto"/>
        </w:rPr>
        <w:br/>
      </w:r>
      <w:r>
        <w:rPr>
          <w:color w:val="auto"/>
        </w:rPr>
        <w:t xml:space="preserve"> 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.MyContacts.Count()</w:t>
      </w:r>
      <w:r w:rsidRPr="00B34649">
        <w:rPr>
          <w:color w:val="auto"/>
        </w:rPr>
        <w:tab/>
      </w:r>
      <w:r w:rsidRPr="00B34649">
        <w:rPr>
          <w:color w:val="auto"/>
        </w:rPr>
        <w:tab/>
        <w:t>;count of elements</w:t>
      </w:r>
      <w:r>
        <w:rPr>
          <w:color w:val="auto"/>
        </w:rPr>
        <w:t xml:space="preserve"> </w:t>
      </w:r>
    </w:p>
    <w:p w:rsidR="007742E7" w:rsidRPr="00B34649" w:rsidRDefault="007742E7" w:rsidP="007742E7">
      <w:pPr>
        <w:pStyle w:val="Code"/>
        <w:ind w:firstLine="0"/>
        <w:rPr>
          <w:color w:val="auto"/>
        </w:rPr>
      </w:pPr>
      <w:r w:rsidRPr="00B34649">
        <w:rPr>
          <w:color w:val="auto"/>
        </w:rPr>
        <w:t xml:space="preserve"> </w:t>
      </w:r>
      <w:r>
        <w:rPr>
          <w:color w:val="auto"/>
        </w:rPr>
        <w:t xml:space="preserve">For </w:t>
      </w:r>
      <w:r w:rsidRPr="00B34649">
        <w:rPr>
          <w:color w:val="auto"/>
        </w:rPr>
        <w:t>I</w:t>
      </w:r>
      <w:r>
        <w:rPr>
          <w:color w:val="auto"/>
        </w:rPr>
        <w:t>d</w:t>
      </w:r>
      <w:r w:rsidRPr="00B34649">
        <w:rPr>
          <w:color w:val="auto"/>
        </w:rPr>
        <w:t>=1:1:</w:t>
      </w:r>
      <w:r>
        <w:rPr>
          <w:color w:val="auto"/>
        </w:rPr>
        <w:t>ActorOref.MyContacts.Count() {</w:t>
      </w:r>
      <w:r>
        <w:rPr>
          <w:color w:val="auto"/>
        </w:rPr>
        <w:tab/>
      </w:r>
      <w:r>
        <w:rPr>
          <w:color w:val="auto"/>
        </w:rPr>
        <w:tab/>
        <w:t>;d</w:t>
      </w:r>
      <w:r w:rsidRPr="00B34649">
        <w:rPr>
          <w:color w:val="auto"/>
        </w:rPr>
        <w:t>isplay each element</w:t>
      </w:r>
      <w:r w:rsidRPr="00B34649">
        <w:rPr>
          <w:color w:val="auto"/>
        </w:rPr>
        <w:br/>
        <w:t> </w:t>
      </w:r>
      <w:r>
        <w:rPr>
          <w:color w:val="auto"/>
        </w:rPr>
        <w:t xml:space="preserve"> </w:t>
      </w:r>
      <w:r w:rsidRPr="00B34649">
        <w:rPr>
          <w:color w:val="auto"/>
        </w:rPr>
        <w:t> </w:t>
      </w:r>
      <w:r>
        <w:rPr>
          <w:color w:val="auto"/>
        </w:rPr>
        <w:t xml:space="preserve">  Write </w:t>
      </w:r>
      <w:r w:rsidRPr="00B34649">
        <w:rPr>
          <w:color w:val="auto"/>
        </w:rPr>
        <w:t>!,"</w:t>
      </w:r>
      <w:r>
        <w:rPr>
          <w:color w:val="auto"/>
        </w:rPr>
        <w:t>Id:</w:t>
      </w:r>
      <w:r w:rsidRPr="00B34649">
        <w:rPr>
          <w:color w:val="auto"/>
        </w:rPr>
        <w:t xml:space="preserve"> ",I</w:t>
      </w:r>
      <w:r>
        <w:rPr>
          <w:color w:val="auto"/>
        </w:rPr>
        <w:t>d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;of Collection List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  Write " - "</w:t>
      </w:r>
      <w:r w:rsidRPr="00B34649">
        <w:rPr>
          <w:color w:val="auto"/>
        </w:rPr>
        <w:t>,</w:t>
      </w:r>
      <w:r>
        <w:rPr>
          <w:color w:val="auto"/>
        </w:rPr>
        <w:t>ActorOref</w:t>
      </w:r>
      <w:r w:rsidRPr="00B34649">
        <w:rPr>
          <w:color w:val="auto"/>
        </w:rPr>
        <w:t>.MyContacts.GetAt(I</w:t>
      </w:r>
      <w:r>
        <w:rPr>
          <w:color w:val="auto"/>
        </w:rPr>
        <w:t>d).ContactName</w:t>
      </w:r>
      <w:r>
        <w:rPr>
          <w:color w:val="auto"/>
        </w:rPr>
        <w:tab/>
      </w:r>
      <w:r w:rsidRPr="00B34649">
        <w:rPr>
          <w:color w:val="auto"/>
        </w:rPr>
        <w:t>;Property: MyContacts</w:t>
      </w:r>
      <w:r w:rsidRPr="00B34649">
        <w:rPr>
          <w:color w:val="auto"/>
        </w:rPr>
        <w:br/>
        <w:t> }</w:t>
      </w:r>
    </w:p>
    <w:p w:rsidR="007742E7" w:rsidRDefault="007742E7" w:rsidP="007742E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</w:p>
    <w:p w:rsidR="007742E7" w:rsidRDefault="007742E7" w:rsidP="007742E7">
      <w:pPr>
        <w:pStyle w:val="Code"/>
        <w:ind w:firstLine="0"/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Default="007742E7" w:rsidP="007742E7">
      <w:pPr>
        <w:pStyle w:val="Code"/>
        <w:ind w:firstLine="0"/>
      </w:pPr>
    </w:p>
    <w:p w:rsidR="007742E7" w:rsidRPr="004D460E" w:rsidRDefault="007742E7" w:rsidP="009C6846">
      <w:pPr>
        <w:pStyle w:val="CodeItalic"/>
      </w:pPr>
      <w:r w:rsidRPr="004D460E">
        <w:t>Count: 4</w:t>
      </w:r>
    </w:p>
    <w:p w:rsidR="007742E7" w:rsidRPr="004D460E" w:rsidRDefault="007742E7" w:rsidP="009C6846">
      <w:pPr>
        <w:pStyle w:val="CodeItalic"/>
      </w:pPr>
      <w:r w:rsidRPr="004D460E">
        <w:t xml:space="preserve">Id: 1 </w:t>
      </w:r>
      <w:r>
        <w:t>-</w:t>
      </w:r>
      <w:r w:rsidRPr="004D460E">
        <w:t xml:space="preserve"> Contact1</w:t>
      </w:r>
    </w:p>
    <w:p w:rsidR="007742E7" w:rsidRPr="004D460E" w:rsidRDefault="007742E7" w:rsidP="009C6846">
      <w:pPr>
        <w:pStyle w:val="CodeItalic"/>
      </w:pPr>
      <w:r w:rsidRPr="004D460E">
        <w:t xml:space="preserve">Id: 2 </w:t>
      </w:r>
      <w:r>
        <w:t>-</w:t>
      </w:r>
      <w:r w:rsidRPr="004D460E">
        <w:t xml:space="preserve"> Contact6</w:t>
      </w:r>
    </w:p>
    <w:p w:rsidR="007742E7" w:rsidRPr="004D460E" w:rsidRDefault="007742E7" w:rsidP="009C6846">
      <w:pPr>
        <w:pStyle w:val="CodeItalic"/>
      </w:pPr>
      <w:r w:rsidRPr="004D460E">
        <w:t xml:space="preserve">Id: 3 </w:t>
      </w:r>
      <w:r>
        <w:t>-</w:t>
      </w:r>
      <w:r w:rsidRPr="004D460E">
        <w:t xml:space="preserve"> Contact3</w:t>
      </w:r>
    </w:p>
    <w:p w:rsidR="007742E7" w:rsidRDefault="007742E7" w:rsidP="009C6846">
      <w:pPr>
        <w:pStyle w:val="CodeItalic"/>
      </w:pPr>
      <w:r w:rsidRPr="004D460E">
        <w:t xml:space="preserve">Id: 4 </w:t>
      </w:r>
      <w:r>
        <w:t>-</w:t>
      </w:r>
      <w:r w:rsidRPr="004D460E">
        <w:t xml:space="preserve"> Contact4</w:t>
      </w:r>
    </w:p>
    <w:p w:rsidR="007742E7" w:rsidRDefault="007742E7" w:rsidP="009C6846">
      <w:pPr>
        <w:pStyle w:val="CodeItalic"/>
      </w:pPr>
      <w:r>
        <w:t>1</w:t>
      </w:r>
    </w:p>
    <w:p w:rsidR="007742E7" w:rsidRDefault="007742E7" w:rsidP="007742E7">
      <w:pPr>
        <w:pStyle w:val="Code"/>
        <w:ind w:firstLine="0"/>
        <w:rPr>
          <w:b/>
          <w:color w:val="FF0000"/>
        </w:rPr>
      </w:pPr>
    </w:p>
    <w:p w:rsidR="002E7E71" w:rsidRDefault="002E7E71" w:rsidP="007742E7">
      <w:pPr>
        <w:pStyle w:val="Caption"/>
      </w:pPr>
      <w:bookmarkStart w:id="874" w:name="_Ref307562343"/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874"/>
      <w:r>
        <w:t xml:space="preserve"> Display MyContacts Data using Embedded SQL</w:t>
      </w:r>
    </w:p>
    <w:p w:rsidR="007742E7" w:rsidRDefault="007742E7" w:rsidP="007742E7">
      <w:pPr>
        <w:pStyle w:val="Code"/>
        <w:ind w:firstLine="0"/>
      </w:pPr>
      <w:r w:rsidRPr="00F3363D">
        <w:rPr>
          <w:color w:val="auto"/>
        </w:rPr>
        <w:t> </w:t>
      </w:r>
      <w:r>
        <w:t> 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7742E7">
      <w:pPr>
        <w:pStyle w:val="Code"/>
        <w:ind w:firstLine="0"/>
        <w:rPr>
          <w:color w:val="000000" w:themeColor="text1"/>
        </w:rPr>
      </w:pPr>
    </w:p>
    <w:p w:rsidR="007742E7" w:rsidRDefault="007742E7" w:rsidP="007742E7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815B4C">
        <w:rPr>
          <w:color w:val="000000" w:themeColor="text1"/>
        </w:rPr>
        <w:t>New id, actorname, mycontacts</w:t>
      </w:r>
      <w:r w:rsidRPr="00815B4C">
        <w:rPr>
          <w:color w:val="000000" w:themeColor="text1"/>
        </w:rPr>
        <w:br/>
        <w:t> &amp;sql(Declare MyCursor CURSOR FOR</w:t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SELECT Id, Name, MyContacts</w:t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INTO :id, :actorname, :mycontacts</w:t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FROM MyPackage.Actor</w:t>
      </w:r>
      <w:r w:rsidRPr="00815B4C">
        <w:rPr>
          <w:color w:val="000000" w:themeColor="text1"/>
        </w:rPr>
        <w:tab/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ORDER BY Id)</w:t>
      </w:r>
      <w:r w:rsidRPr="00815B4C">
        <w:rPr>
          <w:color w:val="000000" w:themeColor="text1"/>
        </w:rPr>
        <w:br/>
        <w:t> &amp;sql(OPEN MyCursor)</w:t>
      </w:r>
      <w:r w:rsidRPr="00815B4C">
        <w:rPr>
          <w:color w:val="000000" w:themeColor="text1"/>
        </w:rPr>
        <w:br/>
        <w:t> &amp;sql(FETCH MyCursor)</w:t>
      </w:r>
      <w:r w:rsidRPr="00815B4C">
        <w:rPr>
          <w:color w:val="000000" w:themeColor="text1"/>
        </w:rPr>
        <w:br/>
        <w:t> While (SQLCODE = 0) {</w:t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Write !, "Id: ",id</w:t>
      </w:r>
      <w:r w:rsidRPr="00815B4C">
        <w:rPr>
          <w:color w:val="000000" w:themeColor="text1"/>
        </w:rPr>
        <w:br/>
      </w:r>
      <w:r w:rsidRPr="00815B4C">
        <w:rPr>
          <w:color w:val="000000" w:themeColor="text1"/>
        </w:rPr>
        <w:tab/>
        <w:t>Write " Name: ",actorname</w:t>
      </w:r>
      <w:r w:rsidRPr="00815B4C">
        <w:rPr>
          <w:color w:val="000000" w:themeColor="text1"/>
        </w:rPr>
        <w:br/>
      </w:r>
      <w:r w:rsidRPr="00815B4C">
        <w:rPr>
          <w:color w:val="000000" w:themeColor="text1"/>
        </w:rPr>
        <w:tab/>
        <w:t>Set </w:t>
      </w:r>
      <w:r>
        <w:rPr>
          <w:color w:val="000000" w:themeColor="text1"/>
        </w:rPr>
        <w:t>ActorOref</w:t>
      </w:r>
      <w:r w:rsidRPr="00815B4C">
        <w:rPr>
          <w:color w:val="000000" w:themeColor="text1"/>
        </w:rPr>
        <w:t xml:space="preserve">=##class(MyPackage.Actor).%OpenId(id) </w:t>
      </w:r>
      <w:r w:rsidRPr="00815B4C">
        <w:rPr>
          <w:color w:val="000000" w:themeColor="text1"/>
        </w:rPr>
        <w:br/>
      </w:r>
      <w:r w:rsidRPr="00815B4C">
        <w:rPr>
          <w:color w:val="000000" w:themeColor="text1"/>
        </w:rPr>
        <w:tab/>
        <w:t>Set Key = "" Do {</w:t>
      </w:r>
      <w:r w:rsidRPr="00815B4C">
        <w:rPr>
          <w:color w:val="000000" w:themeColor="text1"/>
        </w:rPr>
        <w:tab/>
      </w:r>
    </w:p>
    <w:p w:rsidR="007742E7" w:rsidRDefault="007742E7" w:rsidP="007742E7">
      <w:pPr>
        <w:pStyle w:val="Code"/>
        <w:ind w:firstLine="0"/>
        <w:rPr>
          <w:color w:val="000000" w:themeColor="text1"/>
        </w:rPr>
      </w:pPr>
      <w:r w:rsidRPr="00815B4C">
        <w:rPr>
          <w:color w:val="000000" w:themeColor="text1"/>
        </w:rPr>
        <w:t>        </w:t>
      </w:r>
      <w:r>
        <w:rPr>
          <w:color w:val="000000" w:themeColor="text1"/>
        </w:rPr>
        <w:t xml:space="preserve">Set </w:t>
      </w:r>
      <w:r w:rsidRPr="00815B4C">
        <w:rPr>
          <w:color w:val="000000" w:themeColor="text1"/>
        </w:rPr>
        <w:t>Key=</w:t>
      </w:r>
      <w:r>
        <w:rPr>
          <w:color w:val="000000" w:themeColor="text1"/>
        </w:rPr>
        <w:t>ActorOref</w:t>
      </w:r>
      <w:r w:rsidRPr="00815B4C">
        <w:rPr>
          <w:color w:val="000000" w:themeColor="text1"/>
        </w:rPr>
        <w:t>.MyContacts.Next(Key) ;get the next Key</w:t>
      </w:r>
      <w:r w:rsidRPr="00815B4C">
        <w:rPr>
          <w:color w:val="000000" w:themeColor="text1"/>
        </w:rPr>
        <w:br/>
        <w:t>   </w:t>
      </w:r>
      <w:r w:rsidRPr="00815B4C">
        <w:rPr>
          <w:color w:val="000000" w:themeColor="text1"/>
        </w:rPr>
        <w:tab/>
        <w:t>    </w:t>
      </w:r>
      <w:r>
        <w:rPr>
          <w:color w:val="000000" w:themeColor="text1"/>
        </w:rPr>
        <w:t xml:space="preserve">If </w:t>
      </w:r>
      <w:r w:rsidRPr="00815B4C">
        <w:rPr>
          <w:color w:val="000000" w:themeColor="text1"/>
        </w:rPr>
        <w:t>Key'="" {</w:t>
      </w:r>
      <w:r w:rsidRPr="00815B4C">
        <w:rPr>
          <w:color w:val="000000" w:themeColor="text1"/>
        </w:rPr>
        <w:br/>
        <w:t>            </w:t>
      </w:r>
      <w:r>
        <w:rPr>
          <w:color w:val="000000" w:themeColor="text1"/>
        </w:rPr>
        <w:t xml:space="preserve">Write </w:t>
      </w:r>
      <w:r w:rsidRPr="00815B4C">
        <w:rPr>
          <w:color w:val="000000" w:themeColor="text1"/>
        </w:rPr>
        <w:t>!,?12,"Ke</w:t>
      </w:r>
      <w:r>
        <w:rPr>
          <w:color w:val="000000" w:themeColor="text1"/>
        </w:rPr>
        <w:t>y: ",Key</w:t>
      </w:r>
      <w:r w:rsidRPr="00815B4C">
        <w:rPr>
          <w:color w:val="000000" w:themeColor="text1"/>
        </w:rPr>
        <w:br/>
        <w:t>            </w:t>
      </w:r>
      <w:r>
        <w:rPr>
          <w:color w:val="000000" w:themeColor="text1"/>
        </w:rPr>
        <w:t xml:space="preserve">Write </w:t>
      </w:r>
      <w:r w:rsidRPr="00815B4C">
        <w:rPr>
          <w:color w:val="000000" w:themeColor="text1"/>
        </w:rPr>
        <w:t xml:space="preserve">" </w:t>
      </w:r>
      <w:r>
        <w:rPr>
          <w:color w:val="000000" w:themeColor="text1"/>
        </w:rPr>
        <w:t>-</w:t>
      </w:r>
      <w:r w:rsidRPr="00815B4C">
        <w:rPr>
          <w:color w:val="000000" w:themeColor="text1"/>
        </w:rPr>
        <w:t xml:space="preserve"> ",</w:t>
      </w:r>
      <w:r>
        <w:rPr>
          <w:color w:val="000000" w:themeColor="text1"/>
        </w:rPr>
        <w:t>ActorOref</w:t>
      </w:r>
      <w:r w:rsidRPr="00815B4C">
        <w:rPr>
          <w:color w:val="000000" w:themeColor="text1"/>
        </w:rPr>
        <w:t>.MyContacts.GetAt(Key).</w:t>
      </w:r>
      <w:r>
        <w:rPr>
          <w:color w:val="000000" w:themeColor="text1"/>
        </w:rPr>
        <w:t>Contact</w:t>
      </w:r>
      <w:r w:rsidRPr="00815B4C">
        <w:rPr>
          <w:color w:val="000000" w:themeColor="text1"/>
        </w:rPr>
        <w:t xml:space="preserve">Name </w:t>
      </w:r>
      <w:r w:rsidRPr="00815B4C">
        <w:rPr>
          <w:color w:val="000000" w:themeColor="text1"/>
        </w:rPr>
        <w:br/>
        <w:t>   </w:t>
      </w:r>
      <w:r w:rsidRPr="00815B4C">
        <w:rPr>
          <w:color w:val="000000" w:themeColor="text1"/>
        </w:rPr>
        <w:tab/>
        <w:t>   </w:t>
      </w:r>
      <w:r>
        <w:rPr>
          <w:color w:val="000000" w:themeColor="text1"/>
        </w:rPr>
        <w:t xml:space="preserve"> </w:t>
      </w:r>
      <w:r w:rsidRPr="00815B4C">
        <w:rPr>
          <w:color w:val="000000" w:themeColor="text1"/>
        </w:rPr>
        <w:t>} </w:t>
      </w:r>
      <w:r w:rsidRPr="00815B4C">
        <w:rPr>
          <w:color w:val="000000" w:themeColor="text1"/>
        </w:rPr>
        <w:br/>
        <w:t>    } While (Key '= "")</w:t>
      </w:r>
      <w:r w:rsidRPr="00815B4C">
        <w:rPr>
          <w:color w:val="000000" w:themeColor="text1"/>
        </w:rPr>
        <w:br/>
      </w:r>
      <w:r w:rsidRPr="00815B4C">
        <w:rPr>
          <w:color w:val="000000" w:themeColor="text1"/>
        </w:rPr>
        <w:tab/>
        <w:t>&amp;sql(FETCH MyCursor)</w:t>
      </w:r>
      <w:r w:rsidRPr="00815B4C">
        <w:rPr>
          <w:color w:val="000000" w:themeColor="text1"/>
        </w:rPr>
        <w:br/>
        <w:t> }</w:t>
      </w:r>
      <w:r w:rsidRPr="00815B4C">
        <w:rPr>
          <w:color w:val="000000" w:themeColor="text1"/>
        </w:rPr>
        <w:br/>
        <w:t> &amp;sql(CLOSE MyCursor)</w:t>
      </w:r>
      <w:r w:rsidRPr="00815B4C">
        <w:rPr>
          <w:color w:val="000000" w:themeColor="text1"/>
        </w:rPr>
        <w:br/>
      </w:r>
    </w:p>
    <w:p w:rsidR="007742E7" w:rsidRDefault="007742E7" w:rsidP="007742E7">
      <w:pPr>
        <w:pStyle w:val="Code"/>
        <w:ind w:firstLine="0"/>
        <w:rPr>
          <w:color w:val="000000" w:themeColor="text1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Pr="00E93595" w:rsidRDefault="007742E7" w:rsidP="007742E7">
      <w:pPr>
        <w:pStyle w:val="Code"/>
        <w:ind w:firstLine="0"/>
        <w:rPr>
          <w:b/>
          <w:color w:val="auto"/>
        </w:rPr>
      </w:pPr>
    </w:p>
    <w:p w:rsidR="007742E7" w:rsidRPr="00E176D5" w:rsidRDefault="007742E7" w:rsidP="009C6846">
      <w:pPr>
        <w:pStyle w:val="CodeItalic"/>
      </w:pPr>
      <w:r w:rsidRPr="00E176D5">
        <w:t>Id: 1 Name: John Wayne</w:t>
      </w:r>
    </w:p>
    <w:p w:rsidR="007742E7" w:rsidRPr="00E176D5" w:rsidRDefault="007742E7" w:rsidP="009C6846">
      <w:pPr>
        <w:pStyle w:val="CodeItalic"/>
      </w:pPr>
      <w:r w:rsidRPr="00E176D5">
        <w:t>Id: 2 Name: Jodie Foster</w:t>
      </w:r>
    </w:p>
    <w:p w:rsidR="007742E7" w:rsidRPr="00E176D5" w:rsidRDefault="007742E7" w:rsidP="009C6846">
      <w:pPr>
        <w:pStyle w:val="CodeItalic"/>
      </w:pPr>
      <w:r w:rsidRPr="00E176D5">
        <w:t>Id: 3 Name: Clint Eastwood</w:t>
      </w:r>
    </w:p>
    <w:p w:rsidR="007742E7" w:rsidRPr="00E176D5" w:rsidRDefault="007742E7" w:rsidP="009C6846">
      <w:pPr>
        <w:pStyle w:val="CodeItalic"/>
      </w:pPr>
      <w:r w:rsidRPr="00E176D5">
        <w:t>Id: 4 Name: Julie Andrews</w:t>
      </w:r>
    </w:p>
    <w:p w:rsidR="007742E7" w:rsidRPr="00E176D5" w:rsidRDefault="007742E7" w:rsidP="009C6846">
      <w:pPr>
        <w:pStyle w:val="CodeItalic"/>
      </w:pPr>
      <w:r w:rsidRPr="00E176D5">
        <w:t>Id: 5 Name: Johnny Depp</w:t>
      </w:r>
    </w:p>
    <w:p w:rsidR="007742E7" w:rsidRPr="00E176D5" w:rsidRDefault="007742E7" w:rsidP="009C6846">
      <w:pPr>
        <w:pStyle w:val="CodeItalic"/>
      </w:pPr>
      <w:r w:rsidRPr="00E176D5">
        <w:t xml:space="preserve">            Key: 1 </w:t>
      </w:r>
      <w:r>
        <w:t>-</w:t>
      </w:r>
      <w:r w:rsidRPr="00E176D5">
        <w:t xml:space="preserve"> Contact1</w:t>
      </w:r>
    </w:p>
    <w:p w:rsidR="007742E7" w:rsidRPr="00E176D5" w:rsidRDefault="007742E7" w:rsidP="009C6846">
      <w:pPr>
        <w:pStyle w:val="CodeItalic"/>
      </w:pPr>
      <w:r w:rsidRPr="00E176D5">
        <w:t xml:space="preserve">            Key: 2 </w:t>
      </w:r>
      <w:r>
        <w:t>– Contact6</w:t>
      </w:r>
    </w:p>
    <w:p w:rsidR="007742E7" w:rsidRPr="00E176D5" w:rsidRDefault="007742E7" w:rsidP="009C6846">
      <w:pPr>
        <w:pStyle w:val="CodeItalic"/>
      </w:pPr>
      <w:r w:rsidRPr="00E176D5">
        <w:t xml:space="preserve">            Key: 3 </w:t>
      </w:r>
      <w:r>
        <w:t>-</w:t>
      </w:r>
      <w:r w:rsidRPr="00E176D5">
        <w:t xml:space="preserve"> Contact3</w:t>
      </w:r>
    </w:p>
    <w:p w:rsidR="007742E7" w:rsidRPr="00E176D5" w:rsidRDefault="007742E7" w:rsidP="009C6846">
      <w:pPr>
        <w:pStyle w:val="CodeItalic"/>
      </w:pPr>
      <w:r w:rsidRPr="00E176D5">
        <w:t xml:space="preserve">            Key: 4 </w:t>
      </w:r>
      <w:r>
        <w:t>-</w:t>
      </w:r>
      <w:r w:rsidRPr="00E176D5">
        <w:t xml:space="preserve"> Contact4</w:t>
      </w:r>
    </w:p>
    <w:p w:rsidR="007742E7" w:rsidRPr="00E176D5" w:rsidRDefault="007742E7" w:rsidP="009C6846">
      <w:pPr>
        <w:pStyle w:val="CodeItalic"/>
      </w:pPr>
      <w:r w:rsidRPr="00E176D5">
        <w:t>Id: 6 Name: Carol Burnett</w:t>
      </w:r>
    </w:p>
    <w:p w:rsidR="007742E7" w:rsidRPr="00E176D5" w:rsidRDefault="007742E7" w:rsidP="009C6846">
      <w:pPr>
        <w:pStyle w:val="CodeItalic"/>
      </w:pPr>
      <w:r w:rsidRPr="00E176D5">
        <w:t>Id: 7 Name: Will Smith</w:t>
      </w:r>
    </w:p>
    <w:p w:rsidR="007742E7" w:rsidRPr="00E176D5" w:rsidRDefault="007742E7" w:rsidP="009C6846">
      <w:pPr>
        <w:pStyle w:val="CodeItalic"/>
      </w:pPr>
      <w:r w:rsidRPr="00E176D5">
        <w:t>Id: 8 Name: Ann Margaret</w:t>
      </w:r>
    </w:p>
    <w:p w:rsidR="007742E7" w:rsidRPr="00E176D5" w:rsidRDefault="007742E7" w:rsidP="009C6846">
      <w:pPr>
        <w:pStyle w:val="CodeItalic"/>
      </w:pPr>
      <w:r w:rsidRPr="00E176D5">
        <w:t>Id: 9 Name: Dean Martin</w:t>
      </w:r>
    </w:p>
    <w:p w:rsidR="007742E7" w:rsidRPr="00E176D5" w:rsidRDefault="007742E7" w:rsidP="009C6846">
      <w:pPr>
        <w:pStyle w:val="CodeItalic"/>
      </w:pPr>
      <w:r w:rsidRPr="00E176D5">
        <w:t>Id: 10 Name: Ally Sheedy</w:t>
      </w:r>
    </w:p>
    <w:p w:rsidR="007742E7" w:rsidRPr="00E176D5" w:rsidRDefault="007742E7" w:rsidP="009C6846">
      <w:pPr>
        <w:pStyle w:val="CodeItalic"/>
      </w:pPr>
      <w:r w:rsidRPr="00E176D5">
        <w:t>Id: 11 Name: Humphrey Bogart</w:t>
      </w:r>
    </w:p>
    <w:p w:rsidR="007742E7" w:rsidRDefault="007742E7" w:rsidP="009C6846">
      <w:pPr>
        <w:pStyle w:val="CodeItalic"/>
      </w:pPr>
      <w:r w:rsidRPr="00E176D5">
        <w:t>Id: 12 Name: Katharine Hepburn</w:t>
      </w:r>
    </w:p>
    <w:p w:rsidR="007742E7" w:rsidRPr="007F06B8" w:rsidRDefault="007742E7" w:rsidP="009C6846">
      <w:pPr>
        <w:pStyle w:val="CodeItalic"/>
      </w:pPr>
    </w:p>
    <w:p w:rsidR="002E7E71" w:rsidRDefault="002E7E71" w:rsidP="007742E7">
      <w:pPr>
        <w:pStyle w:val="Caption"/>
      </w:pPr>
      <w:bookmarkStart w:id="875" w:name="_Ref307562406"/>
    </w:p>
    <w:p w:rsidR="007742E7" w:rsidRDefault="007742E7" w:rsidP="007742E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27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875"/>
      <w:r>
        <w:t xml:space="preserve"> Display MyContacts Data using Dynamic SQL</w:t>
      </w:r>
    </w:p>
    <w:p w:rsidR="007742E7" w:rsidRDefault="007742E7" w:rsidP="007742E7">
      <w:pPr>
        <w:pStyle w:val="Code"/>
        <w:ind w:firstLine="0"/>
      </w:pPr>
      <w:r>
        <w:t> 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MyContacts Property is defined as a 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Persistent Objects</w:t>
      </w: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7742E7" w:rsidRDefault="007742E7" w:rsidP="007742E7">
      <w:pPr>
        <w:pStyle w:val="Code"/>
        <w:ind w:firstLine="0"/>
        <w:rPr>
          <w:color w:val="000000" w:themeColor="text1"/>
        </w:rPr>
      </w:pPr>
      <w:r w:rsidRPr="0037729F">
        <w:rPr>
          <w:color w:val="000000" w:themeColor="text1"/>
        </w:rPr>
        <w:t> </w:t>
      </w:r>
    </w:p>
    <w:p w:rsidR="007742E7" w:rsidRDefault="007742E7" w:rsidP="007742E7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Set </w:t>
      </w:r>
      <w:r w:rsidRPr="0037729F">
        <w:rPr>
          <w:color w:val="000000" w:themeColor="text1"/>
        </w:rPr>
        <w:t>MyQuery="SELECT Id, Name FROM MyPackage.Actor"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br/>
        <w:t>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ResultSet=##class(%ResultSet).%New("%DynamicQuery:SQL")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br/>
        <w:t>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SC=ResultSet.Prepare(MyQuery)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br/>
        <w:t>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SC=ResultSet.Execute()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br/>
        <w:t> While ResultSet.Next() {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tab/>
        <w:t>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Id=ResultSet.Data("ID")</w:t>
      </w:r>
      <w:r w:rsidRPr="0037729F">
        <w:rPr>
          <w:color w:val="000000" w:themeColor="text1"/>
        </w:rPr>
        <w:br/>
        <w:t>     </w:t>
      </w:r>
      <w:r>
        <w:rPr>
          <w:color w:val="000000" w:themeColor="text1"/>
        </w:rPr>
        <w:t xml:space="preserve">Write </w:t>
      </w:r>
      <w:r w:rsidRPr="0037729F">
        <w:rPr>
          <w:color w:val="000000" w:themeColor="text1"/>
        </w:rPr>
        <w:t xml:space="preserve">!, </w:t>
      </w:r>
      <w:r>
        <w:rPr>
          <w:color w:val="000000" w:themeColor="text1"/>
        </w:rPr>
        <w:t>"Id:</w:t>
      </w:r>
      <w:r w:rsidRPr="0037729F">
        <w:rPr>
          <w:color w:val="000000" w:themeColor="text1"/>
        </w:rPr>
        <w:t>"</w:t>
      </w:r>
      <w:r>
        <w:rPr>
          <w:color w:val="000000" w:themeColor="text1"/>
        </w:rPr>
        <w:t>,Id</w:t>
      </w:r>
      <w:r w:rsidRPr="0037729F">
        <w:rPr>
          <w:color w:val="000000" w:themeColor="text1"/>
        </w:rPr>
        <w:br/>
        <w:t>     </w:t>
      </w:r>
      <w:r>
        <w:rPr>
          <w:color w:val="000000" w:themeColor="text1"/>
        </w:rPr>
        <w:t xml:space="preserve">Write </w:t>
      </w:r>
      <w:r w:rsidRPr="0037729F">
        <w:rPr>
          <w:color w:val="000000" w:themeColor="text1"/>
        </w:rPr>
        <w:t>"</w:t>
      </w:r>
      <w:r>
        <w:rPr>
          <w:color w:val="000000" w:themeColor="text1"/>
        </w:rPr>
        <w:t xml:space="preserve">Name: </w:t>
      </w:r>
      <w:r w:rsidRPr="0037729F">
        <w:rPr>
          <w:color w:val="000000" w:themeColor="text1"/>
        </w:rPr>
        <w:t>"</w:t>
      </w:r>
      <w:r>
        <w:rPr>
          <w:color w:val="000000" w:themeColor="text1"/>
        </w:rPr>
        <w:t>,</w:t>
      </w:r>
      <w:r w:rsidRPr="0037729F">
        <w:rPr>
          <w:color w:val="000000" w:themeColor="text1"/>
        </w:rPr>
        <w:t>ResultSet.Data("Name")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tab/>
        <w:t> Set </w:t>
      </w:r>
      <w:r>
        <w:rPr>
          <w:color w:val="000000" w:themeColor="text1"/>
        </w:rPr>
        <w:t>ActorOref</w:t>
      </w:r>
      <w:r w:rsidRPr="0037729F">
        <w:rPr>
          <w:color w:val="000000" w:themeColor="text1"/>
        </w:rPr>
        <w:t xml:space="preserve">=##class(MyPackage.Actor).%OpenId(Id) 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tab/>
        <w:t> Set Key = "" Do {</w:t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br/>
        <w:t>       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Key=</w:t>
      </w:r>
      <w:r>
        <w:rPr>
          <w:color w:val="000000" w:themeColor="text1"/>
        </w:rPr>
        <w:t>ActorOref</w:t>
      </w:r>
      <w:r w:rsidRPr="0037729F">
        <w:rPr>
          <w:color w:val="000000" w:themeColor="text1"/>
        </w:rPr>
        <w:t>.MyContacts.Next(Key) ;get the next Key</w:t>
      </w:r>
      <w:r w:rsidRPr="0037729F">
        <w:rPr>
          <w:color w:val="000000" w:themeColor="text1"/>
        </w:rPr>
        <w:br/>
        <w:t>   </w:t>
      </w:r>
      <w:r w:rsidRPr="0037729F">
        <w:rPr>
          <w:color w:val="000000" w:themeColor="text1"/>
        </w:rPr>
        <w:tab/>
        <w:t>    </w:t>
      </w:r>
      <w:r>
        <w:rPr>
          <w:color w:val="000000" w:themeColor="text1"/>
        </w:rPr>
        <w:t xml:space="preserve">If </w:t>
      </w:r>
      <w:r w:rsidRPr="0037729F">
        <w:rPr>
          <w:color w:val="000000" w:themeColor="text1"/>
        </w:rPr>
        <w:t>Key'="" {</w:t>
      </w:r>
      <w:r w:rsidRPr="0037729F">
        <w:rPr>
          <w:color w:val="000000" w:themeColor="text1"/>
        </w:rPr>
        <w:br/>
        <w:t>            </w:t>
      </w:r>
      <w:r>
        <w:rPr>
          <w:color w:val="000000" w:themeColor="text1"/>
        </w:rPr>
        <w:t>Write !,?7</w:t>
      </w:r>
      <w:r w:rsidRPr="0037729F">
        <w:rPr>
          <w:color w:val="000000" w:themeColor="text1"/>
        </w:rPr>
        <w:t>,"Key: ",Key ;display the Key number</w:t>
      </w:r>
      <w:r w:rsidRPr="0037729F">
        <w:rPr>
          <w:color w:val="000000" w:themeColor="text1"/>
        </w:rPr>
        <w:br/>
        <w:t>            </w:t>
      </w:r>
      <w:r>
        <w:rPr>
          <w:color w:val="000000" w:themeColor="text1"/>
        </w:rPr>
        <w:t xml:space="preserve">Write </w:t>
      </w:r>
      <w:r w:rsidRPr="0037729F">
        <w:rPr>
          <w:color w:val="000000" w:themeColor="text1"/>
        </w:rPr>
        <w:t xml:space="preserve">" </w:t>
      </w:r>
      <w:r>
        <w:rPr>
          <w:color w:val="000000" w:themeColor="text1"/>
        </w:rPr>
        <w:t>Name</w:t>
      </w:r>
      <w:r w:rsidRPr="0037729F">
        <w:rPr>
          <w:color w:val="000000" w:themeColor="text1"/>
        </w:rPr>
        <w:t xml:space="preserve"> ",</w:t>
      </w:r>
      <w:r>
        <w:rPr>
          <w:color w:val="000000" w:themeColor="text1"/>
        </w:rPr>
        <w:t>ActorOref</w:t>
      </w:r>
      <w:r w:rsidRPr="0037729F">
        <w:rPr>
          <w:color w:val="000000" w:themeColor="text1"/>
        </w:rPr>
        <w:t>.MyContacts.GetAt(Key).</w:t>
      </w:r>
      <w:r>
        <w:rPr>
          <w:color w:val="000000" w:themeColor="text1"/>
        </w:rPr>
        <w:t>Contact</w:t>
      </w:r>
      <w:r w:rsidRPr="0037729F">
        <w:rPr>
          <w:color w:val="000000" w:themeColor="text1"/>
        </w:rPr>
        <w:t>Name </w:t>
      </w:r>
      <w:r w:rsidRPr="0037729F">
        <w:rPr>
          <w:color w:val="000000" w:themeColor="text1"/>
        </w:rPr>
        <w:br/>
        <w:t>   </w:t>
      </w:r>
      <w:r w:rsidRPr="0037729F">
        <w:rPr>
          <w:color w:val="000000" w:themeColor="text1"/>
        </w:rPr>
        <w:tab/>
        <w:t>   } </w:t>
      </w:r>
      <w:r w:rsidRPr="0037729F">
        <w:rPr>
          <w:color w:val="000000" w:themeColor="text1"/>
        </w:rPr>
        <w:br/>
        <w:t>    } While (Key '= "")</w:t>
      </w:r>
      <w:r w:rsidRPr="0037729F">
        <w:rPr>
          <w:color w:val="000000" w:themeColor="text1"/>
        </w:rPr>
        <w:br/>
        <w:t>  }</w:t>
      </w:r>
      <w:r w:rsidRPr="0037729F">
        <w:rPr>
          <w:color w:val="000000" w:themeColor="text1"/>
        </w:rPr>
        <w:br/>
        <w:t> 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SC=ResultSet.Close()</w:t>
      </w:r>
    </w:p>
    <w:p w:rsidR="007742E7" w:rsidRDefault="007742E7" w:rsidP="007742E7">
      <w:pPr>
        <w:pStyle w:val="Code"/>
        <w:ind w:firstLine="0"/>
        <w:rPr>
          <w:color w:val="000000" w:themeColor="text1"/>
        </w:rPr>
      </w:pPr>
    </w:p>
    <w:p w:rsidR="007742E7" w:rsidRDefault="007742E7" w:rsidP="000B2DEE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7742E7" w:rsidRPr="0037729F" w:rsidRDefault="007742E7" w:rsidP="007742E7">
      <w:pPr>
        <w:pStyle w:val="Code"/>
        <w:ind w:firstLine="0"/>
        <w:rPr>
          <w:b/>
          <w:color w:val="000000" w:themeColor="text1"/>
        </w:rPr>
      </w:pPr>
    </w:p>
    <w:p w:rsidR="007742E7" w:rsidRPr="0037729F" w:rsidRDefault="007742E7" w:rsidP="009C6846">
      <w:pPr>
        <w:pStyle w:val="CodeItalic"/>
      </w:pPr>
      <w:r w:rsidRPr="0037729F">
        <w:t xml:space="preserve">Id: 1 </w:t>
      </w:r>
      <w:r>
        <w:t>Name</w:t>
      </w:r>
      <w:r w:rsidRPr="0037729F">
        <w:t xml:space="preserve"> John Wayne</w:t>
      </w:r>
    </w:p>
    <w:p w:rsidR="007742E7" w:rsidRPr="0037729F" w:rsidRDefault="007742E7" w:rsidP="009C6846">
      <w:pPr>
        <w:pStyle w:val="CodeItalic"/>
      </w:pPr>
      <w:r w:rsidRPr="0037729F">
        <w:t xml:space="preserve">Id: 2 </w:t>
      </w:r>
      <w:r>
        <w:t>Name</w:t>
      </w:r>
      <w:r w:rsidRPr="0037729F">
        <w:t xml:space="preserve"> Jodie Foster</w:t>
      </w:r>
    </w:p>
    <w:p w:rsidR="007742E7" w:rsidRPr="0037729F" w:rsidRDefault="007742E7" w:rsidP="009C6846">
      <w:pPr>
        <w:pStyle w:val="CodeItalic"/>
      </w:pPr>
      <w:r w:rsidRPr="0037729F">
        <w:t xml:space="preserve">Id: 3 </w:t>
      </w:r>
      <w:r>
        <w:t>Name</w:t>
      </w:r>
      <w:r w:rsidRPr="0037729F">
        <w:t xml:space="preserve"> Clint Eastwood</w:t>
      </w:r>
    </w:p>
    <w:p w:rsidR="007742E7" w:rsidRPr="0037729F" w:rsidRDefault="007742E7" w:rsidP="009C6846">
      <w:pPr>
        <w:pStyle w:val="CodeItalic"/>
      </w:pPr>
      <w:r w:rsidRPr="0037729F">
        <w:t xml:space="preserve">Id: 4 </w:t>
      </w:r>
      <w:r>
        <w:t>Name</w:t>
      </w:r>
      <w:r w:rsidRPr="0037729F">
        <w:t xml:space="preserve"> Julie Andrews</w:t>
      </w:r>
    </w:p>
    <w:p w:rsidR="007742E7" w:rsidRPr="0037729F" w:rsidRDefault="007742E7" w:rsidP="009C6846">
      <w:pPr>
        <w:pStyle w:val="CodeItalic"/>
      </w:pPr>
      <w:r w:rsidRPr="0037729F">
        <w:t xml:space="preserve">Id: 5 </w:t>
      </w:r>
      <w:r>
        <w:t>Name</w:t>
      </w:r>
      <w:r w:rsidRPr="0037729F">
        <w:t xml:space="preserve"> Johnny Depp</w:t>
      </w:r>
    </w:p>
    <w:p w:rsidR="007742E7" w:rsidRPr="0037729F" w:rsidRDefault="007742E7" w:rsidP="009C6846">
      <w:pPr>
        <w:pStyle w:val="CodeItalic"/>
      </w:pPr>
      <w:r>
        <w:t xml:space="preserve">           </w:t>
      </w:r>
      <w:r w:rsidRPr="0037729F">
        <w:t xml:space="preserve">Key: 1 </w:t>
      </w:r>
      <w:r>
        <w:t xml:space="preserve">- </w:t>
      </w:r>
      <w:r w:rsidRPr="0037729F">
        <w:t>Contact1</w:t>
      </w:r>
    </w:p>
    <w:p w:rsidR="007742E7" w:rsidRPr="0037729F" w:rsidRDefault="007742E7" w:rsidP="009C6846">
      <w:pPr>
        <w:pStyle w:val="CodeItalic"/>
      </w:pPr>
      <w:r>
        <w:t xml:space="preserve">           Key: 2 – Contact6</w:t>
      </w:r>
    </w:p>
    <w:p w:rsidR="007742E7" w:rsidRPr="0037729F" w:rsidRDefault="007742E7" w:rsidP="009C6846">
      <w:pPr>
        <w:pStyle w:val="CodeItalic"/>
      </w:pPr>
      <w:r>
        <w:t xml:space="preserve">           </w:t>
      </w:r>
      <w:r w:rsidRPr="0037729F">
        <w:t xml:space="preserve">Key: 3 </w:t>
      </w:r>
      <w:r>
        <w:t xml:space="preserve">- </w:t>
      </w:r>
      <w:r w:rsidRPr="0037729F">
        <w:t>Contact3</w:t>
      </w:r>
    </w:p>
    <w:p w:rsidR="007742E7" w:rsidRPr="0037729F" w:rsidRDefault="007742E7" w:rsidP="009C6846">
      <w:pPr>
        <w:pStyle w:val="CodeItalic"/>
      </w:pPr>
      <w:r>
        <w:t xml:space="preserve">           </w:t>
      </w:r>
      <w:r w:rsidRPr="0037729F">
        <w:t xml:space="preserve">Key: 4 </w:t>
      </w:r>
      <w:r>
        <w:t xml:space="preserve">- </w:t>
      </w:r>
      <w:r w:rsidRPr="0037729F">
        <w:t>Contact4</w:t>
      </w:r>
    </w:p>
    <w:p w:rsidR="007742E7" w:rsidRPr="0037729F" w:rsidRDefault="007742E7" w:rsidP="009C6846">
      <w:pPr>
        <w:pStyle w:val="CodeItalic"/>
      </w:pPr>
      <w:r w:rsidRPr="0037729F">
        <w:t xml:space="preserve">Id: 6 </w:t>
      </w:r>
      <w:r>
        <w:t>Name:</w:t>
      </w:r>
      <w:r w:rsidRPr="0037729F">
        <w:t xml:space="preserve"> Carol Burnett</w:t>
      </w:r>
    </w:p>
    <w:p w:rsidR="007742E7" w:rsidRPr="0037729F" w:rsidRDefault="007742E7" w:rsidP="009C6846">
      <w:pPr>
        <w:pStyle w:val="CodeItalic"/>
      </w:pPr>
      <w:r w:rsidRPr="0037729F">
        <w:t xml:space="preserve">Id: 7 </w:t>
      </w:r>
      <w:r>
        <w:t>Name:</w:t>
      </w:r>
      <w:r w:rsidRPr="0037729F">
        <w:t xml:space="preserve"> Will Smith</w:t>
      </w:r>
    </w:p>
    <w:p w:rsidR="007742E7" w:rsidRPr="0037729F" w:rsidRDefault="007742E7" w:rsidP="009C6846">
      <w:pPr>
        <w:pStyle w:val="CodeItalic"/>
      </w:pPr>
      <w:r w:rsidRPr="0037729F">
        <w:t xml:space="preserve">Id: 8 </w:t>
      </w:r>
      <w:r>
        <w:t>Name:</w:t>
      </w:r>
      <w:r w:rsidRPr="0037729F">
        <w:t xml:space="preserve"> Ann Margaret</w:t>
      </w:r>
    </w:p>
    <w:p w:rsidR="007742E7" w:rsidRPr="0037729F" w:rsidRDefault="007742E7" w:rsidP="009C6846">
      <w:pPr>
        <w:pStyle w:val="CodeItalic"/>
      </w:pPr>
      <w:r w:rsidRPr="0037729F">
        <w:t xml:space="preserve">Id: 9 </w:t>
      </w:r>
      <w:r>
        <w:t>Name:</w:t>
      </w:r>
      <w:r w:rsidRPr="0037729F">
        <w:t xml:space="preserve"> Dean Martin</w:t>
      </w:r>
    </w:p>
    <w:p w:rsidR="007742E7" w:rsidRPr="0037729F" w:rsidRDefault="007742E7" w:rsidP="009C6846">
      <w:pPr>
        <w:pStyle w:val="CodeItalic"/>
      </w:pPr>
      <w:r w:rsidRPr="0037729F">
        <w:t xml:space="preserve">Id: 10 </w:t>
      </w:r>
      <w:r>
        <w:t>Name:</w:t>
      </w:r>
      <w:r w:rsidRPr="0037729F">
        <w:t xml:space="preserve"> Ally Sheedy</w:t>
      </w:r>
    </w:p>
    <w:p w:rsidR="007742E7" w:rsidRPr="0037729F" w:rsidRDefault="007742E7" w:rsidP="009C6846">
      <w:pPr>
        <w:pStyle w:val="CodeItalic"/>
      </w:pPr>
      <w:r w:rsidRPr="0037729F">
        <w:t xml:space="preserve">Id: 11 </w:t>
      </w:r>
      <w:r>
        <w:t>Name:</w:t>
      </w:r>
      <w:r w:rsidRPr="0037729F">
        <w:t xml:space="preserve"> Humphrey Bogart</w:t>
      </w:r>
    </w:p>
    <w:p w:rsidR="007742E7" w:rsidRDefault="007742E7" w:rsidP="009C6846">
      <w:pPr>
        <w:pStyle w:val="CodeItalic"/>
      </w:pPr>
      <w:r w:rsidRPr="0037729F">
        <w:t xml:space="preserve">Id: 12 </w:t>
      </w:r>
      <w:r>
        <w:t>Name:</w:t>
      </w:r>
      <w:r w:rsidRPr="0037729F">
        <w:t xml:space="preserve"> Katharine Hepburn</w:t>
      </w:r>
    </w:p>
    <w:p w:rsidR="007742E7" w:rsidRPr="009C0361" w:rsidRDefault="007742E7" w:rsidP="007742E7">
      <w:pPr>
        <w:pStyle w:val="Code"/>
        <w:ind w:firstLine="0"/>
        <w:rPr>
          <w:b/>
          <w:color w:val="FF0000"/>
        </w:rPr>
      </w:pPr>
    </w:p>
    <w:p w:rsidR="002E7E71" w:rsidRDefault="002E7E71">
      <w:pPr>
        <w:spacing w:after="0" w:line="240" w:lineRule="auto"/>
        <w:ind w:firstLine="0"/>
      </w:pPr>
      <w:r>
        <w:br w:type="page"/>
      </w:r>
    </w:p>
    <w:p w:rsidR="000C2D81" w:rsidRDefault="000C2D81" w:rsidP="000C2D81">
      <w:pPr>
        <w:sectPr w:rsidR="000C2D81" w:rsidSect="00F465F8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0C2D81" w:rsidRPr="0098119B" w:rsidRDefault="0098119B" w:rsidP="00B76B1D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“</w:t>
      </w:r>
      <w:r w:rsidR="00FA4552" w:rsidRPr="0098119B">
        <w:rPr>
          <w:rFonts w:ascii="Arial" w:hAnsi="Arial" w:cs="Arial"/>
          <w:i/>
          <w:sz w:val="32"/>
          <w:szCs w:val="32"/>
        </w:rPr>
        <w:t>It is not hard, when y</w:t>
      </w:r>
      <w:r w:rsidR="00781382" w:rsidRPr="0098119B">
        <w:rPr>
          <w:rFonts w:ascii="Arial" w:hAnsi="Arial" w:cs="Arial"/>
          <w:i/>
          <w:sz w:val="32"/>
          <w:szCs w:val="32"/>
        </w:rPr>
        <w:t>ou don't know what you are talking about.</w:t>
      </w:r>
      <w:r>
        <w:rPr>
          <w:rFonts w:ascii="Arial" w:hAnsi="Arial" w:cs="Arial"/>
          <w:i/>
          <w:sz w:val="32"/>
          <w:szCs w:val="32"/>
        </w:rPr>
        <w:t>”</w:t>
      </w:r>
    </w:p>
    <w:p w:rsidR="000C2D81" w:rsidRDefault="000C2D81" w:rsidP="000C2D81"/>
    <w:p w:rsidR="000C2D81" w:rsidRDefault="000C2D81" w:rsidP="000C2D81">
      <w:pPr>
        <w:ind w:firstLine="0"/>
        <w:sectPr w:rsidR="000C2D81" w:rsidSect="000C2D81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F4731E" w:rsidRPr="003E767D" w:rsidRDefault="00F4731E" w:rsidP="003E767D">
      <w:pPr>
        <w:pStyle w:val="Heading1"/>
        <w:jc w:val="center"/>
        <w:rPr>
          <w:sz w:val="52"/>
          <w:szCs w:val="52"/>
        </w:rPr>
      </w:pPr>
      <w:bookmarkStart w:id="876" w:name="_Toc323692491"/>
      <w:r w:rsidRPr="003E767D">
        <w:rPr>
          <w:sz w:val="52"/>
          <w:szCs w:val="52"/>
        </w:rPr>
        <w:t>Class &amp; Object Properties - Collection Array of References to Persistent Objects</w:t>
      </w:r>
      <w:bookmarkEnd w:id="876"/>
    </w:p>
    <w:p w:rsidR="002E7E71" w:rsidRDefault="002E7E71" w:rsidP="00390920">
      <w:pPr>
        <w:pStyle w:val="Caption"/>
        <w:keepNext/>
      </w:pPr>
    </w:p>
    <w:p w:rsidR="00F4731E" w:rsidRDefault="00F4731E" w:rsidP="00390920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r>
        <w:t xml:space="preserve"> Object Properties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800"/>
        <w:gridCol w:w="1170"/>
        <w:gridCol w:w="2393"/>
        <w:gridCol w:w="1641"/>
        <w:gridCol w:w="2464"/>
      </w:tblGrid>
      <w:tr w:rsidR="00F4731E" w:rsidRPr="00C16CEC" w:rsidTr="00390920">
        <w:tc>
          <w:tcPr>
            <w:tcW w:w="1800" w:type="dxa"/>
            <w:shd w:val="clear" w:color="auto" w:fill="D9D9D9" w:themeFill="background1" w:themeFillShade="D9"/>
          </w:tcPr>
          <w:p w:rsidR="00F4731E" w:rsidRPr="00C16CEC" w:rsidRDefault="00F4731E" w:rsidP="00390920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Object Property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F4731E" w:rsidRPr="00C16CEC" w:rsidRDefault="00F4731E" w:rsidP="00390920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</w:t>
            </w:r>
            <w:r w:rsidRPr="00C16CEC">
              <w:rPr>
                <w:sz w:val="18"/>
                <w:szCs w:val="18"/>
              </w:rPr>
              <w:t xml:space="preserve"> Type</w:t>
            </w:r>
          </w:p>
        </w:tc>
        <w:tc>
          <w:tcPr>
            <w:tcW w:w="2393" w:type="dxa"/>
            <w:shd w:val="clear" w:color="auto" w:fill="D9D9D9" w:themeFill="background1" w:themeFillShade="D9"/>
          </w:tcPr>
          <w:p w:rsidR="00F4731E" w:rsidRDefault="00F4731E" w:rsidP="00390920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Reference</w:t>
            </w:r>
          </w:p>
          <w:p w:rsidR="00F4731E" w:rsidRDefault="00F4731E" w:rsidP="00390920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Object Class</w:t>
            </w:r>
          </w:p>
          <w:p w:rsidR="00F4731E" w:rsidRPr="00C16CEC" w:rsidRDefault="00F4731E" w:rsidP="00390920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and Name</w:t>
            </w:r>
          </w:p>
        </w:tc>
        <w:tc>
          <w:tcPr>
            <w:tcW w:w="1641" w:type="dxa"/>
            <w:shd w:val="clear" w:color="auto" w:fill="D9D9D9" w:themeFill="background1" w:themeFillShade="D9"/>
          </w:tcPr>
          <w:p w:rsidR="00F4731E" w:rsidRPr="00C16CEC" w:rsidRDefault="00F4731E" w:rsidP="00390920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 we chose</w:t>
            </w:r>
          </w:p>
        </w:tc>
        <w:tc>
          <w:tcPr>
            <w:tcW w:w="2464" w:type="dxa"/>
            <w:shd w:val="clear" w:color="auto" w:fill="D9D9D9" w:themeFill="background1" w:themeFillShade="D9"/>
          </w:tcPr>
          <w:p w:rsidR="00F4731E" w:rsidRPr="00C16CEC" w:rsidRDefault="00F4731E" w:rsidP="00390920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Special Considerations</w:t>
            </w:r>
          </w:p>
        </w:tc>
      </w:tr>
      <w:tr w:rsidR="00F4731E" w:rsidRPr="00C16CEC" w:rsidTr="00390920">
        <w:tc>
          <w:tcPr>
            <w:tcW w:w="1800" w:type="dxa"/>
          </w:tcPr>
          <w:p w:rsidR="00F4731E" w:rsidRPr="00C16CEC" w:rsidRDefault="00F4731E" w:rsidP="00920952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170" w:type="dxa"/>
          </w:tcPr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</w:t>
            </w:r>
          </w:p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(Name of Actor)</w:t>
            </w:r>
          </w:p>
        </w:tc>
        <w:tc>
          <w:tcPr>
            <w:tcW w:w="2464" w:type="dxa"/>
          </w:tcPr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F4731E" w:rsidRPr="00C16CEC" w:rsidTr="00390920">
        <w:tc>
          <w:tcPr>
            <w:tcW w:w="1800" w:type="dxa"/>
          </w:tcPr>
          <w:p w:rsidR="00F4731E" w:rsidRPr="00C16CEC" w:rsidRDefault="00F4731E" w:rsidP="00920952">
            <w:pPr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 xml:space="preserve">Collection List of </w:t>
            </w: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170" w:type="dxa"/>
          </w:tcPr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MyShirts</w:t>
            </w:r>
          </w:p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(Shirts belonging to an Actor)</w:t>
            </w:r>
          </w:p>
        </w:tc>
        <w:tc>
          <w:tcPr>
            <w:tcW w:w="2464" w:type="dxa"/>
          </w:tcPr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Total length cannot exceed 32k</w:t>
            </w:r>
          </w:p>
        </w:tc>
      </w:tr>
      <w:tr w:rsidR="00F4731E" w:rsidRPr="00C16CEC" w:rsidTr="00390920">
        <w:tc>
          <w:tcPr>
            <w:tcW w:w="1800" w:type="dxa"/>
          </w:tcPr>
          <w:p w:rsidR="00F4731E" w:rsidRPr="00C16CEC" w:rsidRDefault="00F4731E" w:rsidP="00920952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Data Types</w:t>
            </w:r>
          </w:p>
        </w:tc>
        <w:tc>
          <w:tcPr>
            <w:tcW w:w="1170" w:type="dxa"/>
          </w:tcPr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MyHats</w:t>
            </w:r>
          </w:p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(Hats belonging to an Actor)</w:t>
            </w:r>
          </w:p>
        </w:tc>
        <w:tc>
          <w:tcPr>
            <w:tcW w:w="2464" w:type="dxa"/>
          </w:tcPr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length limit</w:t>
            </w:r>
          </w:p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SQL must be handled as a Child table</w:t>
            </w:r>
          </w:p>
          <w:p w:rsidR="00F4731E" w:rsidRPr="00C16CEC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Must specify a Key when accessing</w:t>
            </w:r>
          </w:p>
        </w:tc>
      </w:tr>
      <w:tr w:rsidR="00F4731E" w:rsidRPr="00C16CEC" w:rsidTr="00390920">
        <w:tc>
          <w:tcPr>
            <w:tcW w:w="1800" w:type="dxa"/>
          </w:tcPr>
          <w:p w:rsidR="00F4731E" w:rsidRDefault="00F4731E" w:rsidP="00920952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List of References to Persistent Objects</w:t>
            </w:r>
          </w:p>
        </w:tc>
        <w:tc>
          <w:tcPr>
            <w:tcW w:w="1170" w:type="dxa"/>
          </w:tcPr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Objects</w:t>
            </w:r>
          </w:p>
          <w:p w:rsidR="00F4731E" w:rsidRDefault="00F4731E" w:rsidP="00920952">
            <w:pPr>
              <w:spacing w:after="0"/>
              <w:ind w:firstLine="0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MyContacts</w:t>
            </w:r>
          </w:p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(Contacts of the Actor)</w:t>
            </w:r>
          </w:p>
        </w:tc>
        <w:tc>
          <w:tcPr>
            <w:tcW w:w="2464" w:type="dxa"/>
          </w:tcPr>
          <w:p w:rsidR="00F4731E" w:rsidRDefault="00F4731E" w:rsidP="00920952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  <w:tr w:rsidR="00F4731E" w:rsidRPr="00C16CEC" w:rsidTr="00390920">
        <w:tc>
          <w:tcPr>
            <w:tcW w:w="1800" w:type="dxa"/>
          </w:tcPr>
          <w:p w:rsidR="00F4731E" w:rsidRDefault="00F4731E" w:rsidP="00920952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References to Persistent Objects</w:t>
            </w:r>
          </w:p>
        </w:tc>
        <w:tc>
          <w:tcPr>
            <w:tcW w:w="1170" w:type="dxa"/>
          </w:tcPr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Objects</w:t>
            </w:r>
          </w:p>
          <w:p w:rsidR="00F4731E" w:rsidRDefault="00F4731E" w:rsidP="00920952">
            <w:pPr>
              <w:spacing w:after="0"/>
              <w:ind w:firstLine="0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MyClients</w:t>
            </w:r>
          </w:p>
          <w:p w:rsidR="00F4731E" w:rsidRDefault="00F4731E" w:rsidP="00920952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(Clients of the Actor)</w:t>
            </w:r>
          </w:p>
        </w:tc>
        <w:tc>
          <w:tcPr>
            <w:tcW w:w="2464" w:type="dxa"/>
          </w:tcPr>
          <w:p w:rsidR="00F4731E" w:rsidRDefault="00F4731E" w:rsidP="00920952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</w:tbl>
    <w:p w:rsidR="00F4731E" w:rsidRDefault="00F4731E" w:rsidP="00F4731E"/>
    <w:p w:rsidR="002E7E71" w:rsidRDefault="002E7E71" w:rsidP="00F4731E">
      <w:pPr>
        <w:pStyle w:val="Caption"/>
      </w:pPr>
      <w:bookmarkStart w:id="877" w:name="_Ref307058724"/>
    </w:p>
    <w:p w:rsidR="00F4731E" w:rsidRPr="00262837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877"/>
      <w:r>
        <w:t xml:space="preserve"> Class Definition – Creating the Clients Class</w:t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000080"/>
        </w:rPr>
        <w:t xml:space="preserve"> </w:t>
      </w:r>
      <w:r>
        <w:br/>
      </w:r>
      <w:r w:rsidRPr="00103EEA">
        <w:rPr>
          <w:color w:val="auto"/>
        </w:rPr>
        <w:t>Class MyPackage.</w:t>
      </w:r>
      <w:r>
        <w:rPr>
          <w:color w:val="auto"/>
        </w:rPr>
        <w:t>Clients</w:t>
      </w:r>
      <w:r w:rsidRPr="00103EEA">
        <w:rPr>
          <w:color w:val="auto"/>
        </w:rPr>
        <w:t> Extends </w:t>
      </w:r>
      <w:r w:rsidRPr="009B14FC">
        <w:rPr>
          <w:color w:val="auto"/>
          <w:u w:val="single"/>
        </w:rPr>
        <w:t>%Persistent</w:t>
      </w:r>
      <w:r w:rsidRPr="00103EEA">
        <w:rPr>
          <w:color w:val="auto"/>
        </w:rPr>
        <w:br/>
        <w:t>{</w:t>
      </w:r>
      <w:r w:rsidRPr="00103EEA">
        <w:rPr>
          <w:color w:val="auto"/>
        </w:rPr>
        <w:br/>
      </w:r>
      <w:r w:rsidRPr="00103EEA">
        <w:rPr>
          <w:color w:val="auto"/>
        </w:rPr>
        <w:br/>
        <w:t>Property </w:t>
      </w:r>
      <w:r>
        <w:rPr>
          <w:color w:val="auto"/>
        </w:rPr>
        <w:t>ClientName</w:t>
      </w:r>
      <w:r w:rsidRPr="00103EEA">
        <w:rPr>
          <w:color w:val="auto"/>
        </w:rPr>
        <w:t xml:space="preserve"> As %String [ Required ];</w:t>
      </w:r>
      <w:r w:rsidRPr="00103EEA">
        <w:rPr>
          <w:color w:val="auto"/>
        </w:rPr>
        <w:br/>
      </w:r>
      <w:r w:rsidRPr="00103EEA">
        <w:rPr>
          <w:color w:val="auto"/>
        </w:rPr>
        <w:br/>
        <w:t>Index </w:t>
      </w:r>
      <w:r>
        <w:rPr>
          <w:color w:val="auto"/>
        </w:rPr>
        <w:t>ClientName</w:t>
      </w:r>
      <w:r w:rsidRPr="00103EEA">
        <w:rPr>
          <w:color w:val="auto"/>
        </w:rPr>
        <w:t xml:space="preserve">Index On </w:t>
      </w:r>
      <w:r>
        <w:rPr>
          <w:color w:val="auto"/>
        </w:rPr>
        <w:t>ClientName</w:t>
      </w:r>
      <w:r w:rsidRPr="00103EEA">
        <w:rPr>
          <w:color w:val="auto"/>
        </w:rPr>
        <w:t>;</w:t>
      </w:r>
      <w:r w:rsidRPr="00103EEA">
        <w:rPr>
          <w:color w:val="auto"/>
        </w:rPr>
        <w:br/>
      </w:r>
      <w:r w:rsidRPr="00103EEA">
        <w:rPr>
          <w:color w:val="auto"/>
        </w:rPr>
        <w:br/>
        <w:t>}</w:t>
      </w:r>
    </w:p>
    <w:p w:rsidR="00F4731E" w:rsidRPr="00103EEA" w:rsidRDefault="00F4731E" w:rsidP="00F4731E">
      <w:pPr>
        <w:pStyle w:val="Code"/>
        <w:ind w:firstLine="0"/>
        <w:rPr>
          <w:color w:val="auto"/>
        </w:rPr>
      </w:pPr>
    </w:p>
    <w:p w:rsidR="00F4731E" w:rsidRPr="004800F6" w:rsidRDefault="00F4731E" w:rsidP="00F4731E">
      <w:pPr>
        <w:pStyle w:val="Caption"/>
      </w:pPr>
      <w:bookmarkStart w:id="878" w:name="_Ref307058773"/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878"/>
      <w:r>
        <w:t xml:space="preserve"> Populate the Clients Class</w:t>
      </w:r>
    </w:p>
    <w:p w:rsidR="00F4731E" w:rsidRDefault="00F4731E" w:rsidP="00F4731E">
      <w:pPr>
        <w:pStyle w:val="Code"/>
      </w:pPr>
    </w:p>
    <w:p w:rsidR="00F4731E" w:rsidRPr="00103EEA" w:rsidRDefault="00F4731E" w:rsidP="00F4731E">
      <w:pPr>
        <w:pStyle w:val="Code"/>
        <w:ind w:firstLine="0"/>
        <w:rPr>
          <w:color w:val="auto"/>
        </w:rPr>
      </w:pPr>
      <w:r w:rsidRPr="00103EEA">
        <w:rPr>
          <w:color w:val="auto"/>
        </w:rPr>
        <w:t xml:space="preserve"> </w:t>
      </w:r>
      <w:r>
        <w:rPr>
          <w:color w:val="auto"/>
        </w:rPr>
        <w:t xml:space="preserve">For </w:t>
      </w:r>
      <w:r w:rsidRPr="00103EEA">
        <w:rPr>
          <w:color w:val="auto"/>
        </w:rPr>
        <w:t>Name="</w:t>
      </w:r>
      <w:r>
        <w:rPr>
          <w:color w:val="auto"/>
        </w:rPr>
        <w:t>Client</w:t>
      </w:r>
      <w:r w:rsidRPr="00103EEA">
        <w:rPr>
          <w:color w:val="auto"/>
        </w:rPr>
        <w:t>1",</w:t>
      </w:r>
      <w:r>
        <w:rPr>
          <w:color w:val="auto"/>
        </w:rPr>
        <w:t>"Client2","Client3"</w:t>
      </w:r>
      <w:r w:rsidRPr="00103EEA">
        <w:rPr>
          <w:color w:val="auto"/>
        </w:rPr>
        <w:t> </w:t>
      </w:r>
      <w:r>
        <w:rPr>
          <w:color w:val="auto"/>
        </w:rPr>
        <w:t xml:space="preserve">Do </w:t>
      </w:r>
      <w:r w:rsidRPr="00103EEA">
        <w:rPr>
          <w:color w:val="auto"/>
        </w:rPr>
        <w:t>CreateObject(Name)</w:t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Name="Client4</w:t>
      </w:r>
      <w:r w:rsidRPr="00103EEA">
        <w:rPr>
          <w:color w:val="auto"/>
        </w:rPr>
        <w:t>",</w:t>
      </w:r>
      <w:r>
        <w:rPr>
          <w:color w:val="auto"/>
        </w:rPr>
        <w:t>"Client5","Client6"</w:t>
      </w:r>
      <w:r w:rsidRPr="00103EEA">
        <w:rPr>
          <w:color w:val="auto"/>
        </w:rPr>
        <w:t> </w:t>
      </w:r>
      <w:r>
        <w:rPr>
          <w:color w:val="auto"/>
        </w:rPr>
        <w:t xml:space="preserve">Do </w:t>
      </w:r>
      <w:r w:rsidRPr="00103EEA">
        <w:rPr>
          <w:color w:val="auto"/>
        </w:rPr>
        <w:t>CreateObject(Name)</w:t>
      </w:r>
    </w:p>
    <w:p w:rsidR="00F4731E" w:rsidRPr="00103EEA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03EEA">
        <w:rPr>
          <w:color w:val="auto"/>
        </w:rPr>
        <w:t>Q</w:t>
      </w:r>
      <w:r>
        <w:rPr>
          <w:color w:val="auto"/>
        </w:rPr>
        <w:t>uit</w:t>
      </w:r>
    </w:p>
    <w:p w:rsidR="00F4731E" w:rsidRDefault="00F4731E" w:rsidP="00F4731E">
      <w:pPr>
        <w:pStyle w:val="Code"/>
        <w:ind w:firstLine="0"/>
        <w:rPr>
          <w:color w:val="auto"/>
        </w:rPr>
      </w:pPr>
      <w:r w:rsidRPr="00103EEA">
        <w:rPr>
          <w:color w:val="auto"/>
        </w:rPr>
        <w:br/>
      </w:r>
      <w:r>
        <w:rPr>
          <w:color w:val="auto"/>
        </w:rPr>
        <w:t xml:space="preserve"> </w:t>
      </w:r>
      <w:r w:rsidRPr="00103EEA">
        <w:rPr>
          <w:color w:val="auto"/>
        </w:rPr>
        <w:t>CreateObject(Name) [] Public {</w:t>
      </w:r>
      <w:r w:rsidRPr="00103EEA">
        <w:rPr>
          <w:color w:val="auto"/>
        </w:rPr>
        <w:br/>
        <w:t>  </w:t>
      </w:r>
      <w:r>
        <w:rPr>
          <w:color w:val="auto"/>
        </w:rPr>
        <w:t xml:space="preserve">   Set ActorOref</w:t>
      </w:r>
      <w:r w:rsidRPr="00103EEA">
        <w:rPr>
          <w:color w:val="auto"/>
        </w:rPr>
        <w:t>=##class(MyPackage.</w:t>
      </w:r>
      <w:r>
        <w:rPr>
          <w:color w:val="auto"/>
        </w:rPr>
        <w:t>Clients</w:t>
      </w:r>
      <w:r w:rsidR="00FA5663">
        <w:rPr>
          <w:color w:val="auto"/>
        </w:rPr>
        <w:t xml:space="preserve">).%New() </w:t>
      </w:r>
      <w:r w:rsidR="00FA5663">
        <w:rPr>
          <w:color w:val="auto"/>
        </w:rPr>
        <w:tab/>
        <w:t>;create</w:t>
      </w:r>
      <w:r w:rsidRPr="00103EEA">
        <w:rPr>
          <w:color w:val="auto"/>
        </w:rPr>
        <w:t xml:space="preserve"> new object reference</w:t>
      </w:r>
      <w:r w:rsidRPr="00103EEA">
        <w:rPr>
          <w:color w:val="auto"/>
        </w:rPr>
        <w:br/>
        <w:t>  </w:t>
      </w:r>
      <w:r>
        <w:rPr>
          <w:color w:val="auto"/>
        </w:rPr>
        <w:t xml:space="preserve">   Set ActorOref</w:t>
      </w:r>
      <w:r w:rsidRPr="00103EEA">
        <w:rPr>
          <w:color w:val="auto"/>
        </w:rPr>
        <w:t>.</w:t>
      </w:r>
      <w:r>
        <w:rPr>
          <w:color w:val="auto"/>
        </w:rPr>
        <w:t xml:space="preserve">ClientName=Name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03EEA">
        <w:rPr>
          <w:color w:val="auto"/>
        </w:rPr>
        <w:t>;populate object with a nam</w:t>
      </w:r>
      <w:r>
        <w:rPr>
          <w:color w:val="auto"/>
        </w:rPr>
        <w:t xml:space="preserve">e </w:t>
      </w:r>
      <w:r>
        <w:rPr>
          <w:color w:val="auto"/>
        </w:rPr>
        <w:br/>
        <w:t xml:space="preserve">     Do ActorOref.%Save()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03EEA">
        <w:rPr>
          <w:color w:val="auto"/>
        </w:rPr>
        <w:t>;save the object</w:t>
      </w:r>
      <w:r w:rsidRPr="00103EEA">
        <w:rPr>
          <w:color w:val="auto"/>
        </w:rPr>
        <w:br/>
        <w:t>  </w:t>
      </w:r>
      <w:r>
        <w:rPr>
          <w:color w:val="auto"/>
        </w:rPr>
        <w:t xml:space="preserve">   Set </w:t>
      </w:r>
      <w:r w:rsidRPr="00103EEA">
        <w:rPr>
          <w:color w:val="auto"/>
        </w:rPr>
        <w:t>NewId=</w:t>
      </w:r>
      <w:r>
        <w:rPr>
          <w:color w:val="auto"/>
        </w:rPr>
        <w:t>ActorOref</w:t>
      </w:r>
      <w:r w:rsidRPr="00103EEA">
        <w:rPr>
          <w:color w:val="auto"/>
        </w:rPr>
        <w:t xml:space="preserve">.%Id() </w:t>
      </w:r>
      <w:r>
        <w:rPr>
          <w:color w:val="auto"/>
        </w:rPr>
        <w:t xml:space="preserve">Write !,"Id: ",NewId </w:t>
      </w:r>
      <w:r>
        <w:rPr>
          <w:color w:val="auto"/>
        </w:rPr>
        <w:tab/>
      </w:r>
      <w:r w:rsidRPr="00103EEA">
        <w:rPr>
          <w:color w:val="auto"/>
        </w:rPr>
        <w:t>;write ID of new Object</w:t>
      </w:r>
      <w:r w:rsidRPr="00103EEA">
        <w:rPr>
          <w:color w:val="auto"/>
        </w:rPr>
        <w:br/>
        <w:t>  </w:t>
      </w:r>
      <w:r>
        <w:rPr>
          <w:color w:val="auto"/>
        </w:rPr>
        <w:t xml:space="preserve">   Write </w:t>
      </w:r>
      <w:r w:rsidRPr="00103EEA">
        <w:rPr>
          <w:color w:val="auto"/>
        </w:rPr>
        <w:t>" – ",</w:t>
      </w:r>
      <w:r>
        <w:rPr>
          <w:color w:val="auto"/>
        </w:rPr>
        <w:t>ActorOref</w:t>
      </w:r>
      <w:r w:rsidRPr="00103EEA">
        <w:rPr>
          <w:color w:val="auto"/>
        </w:rPr>
        <w:t>.</w:t>
      </w:r>
      <w:r>
        <w:rPr>
          <w:color w:val="auto"/>
        </w:rPr>
        <w:t>Client</w:t>
      </w:r>
      <w:r w:rsidRPr="00103EEA">
        <w:rPr>
          <w:color w:val="auto"/>
        </w:rPr>
        <w:t>Name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;write name of the new Object</w:t>
      </w:r>
      <w:r w:rsidRPr="00103EEA">
        <w:rPr>
          <w:color w:val="auto"/>
        </w:rPr>
        <w:br/>
      </w:r>
      <w:r>
        <w:rPr>
          <w:color w:val="auto"/>
        </w:rPr>
        <w:t xml:space="preserve"> </w:t>
      </w:r>
      <w:r w:rsidRPr="00103EEA">
        <w:rPr>
          <w:color w:val="auto"/>
        </w:rPr>
        <w:t>}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48211B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Pr="00103EEA" w:rsidRDefault="00F4731E" w:rsidP="00F4731E">
      <w:pPr>
        <w:pStyle w:val="Code"/>
        <w:ind w:firstLine="0"/>
        <w:rPr>
          <w:color w:val="auto"/>
        </w:rPr>
      </w:pPr>
    </w:p>
    <w:p w:rsidR="00F4731E" w:rsidRPr="002A7825" w:rsidRDefault="00F4731E" w:rsidP="009C6846">
      <w:pPr>
        <w:pStyle w:val="CodeItalic"/>
      </w:pPr>
      <w:r w:rsidRPr="002A7825">
        <w:t xml:space="preserve">Id: 1 – </w:t>
      </w:r>
      <w:r>
        <w:t>Client</w:t>
      </w:r>
      <w:r w:rsidRPr="002A7825">
        <w:t>1</w:t>
      </w:r>
    </w:p>
    <w:p w:rsidR="00F4731E" w:rsidRPr="002A7825" w:rsidRDefault="00F4731E" w:rsidP="009C6846">
      <w:pPr>
        <w:pStyle w:val="CodeItalic"/>
      </w:pPr>
      <w:r w:rsidRPr="002A7825">
        <w:t xml:space="preserve">Id: 2 – </w:t>
      </w:r>
      <w:r>
        <w:t>Client</w:t>
      </w:r>
      <w:r w:rsidRPr="002A7825">
        <w:t>2</w:t>
      </w:r>
    </w:p>
    <w:p w:rsidR="00F4731E" w:rsidRPr="002A7825" w:rsidRDefault="00F4731E" w:rsidP="009C6846">
      <w:pPr>
        <w:pStyle w:val="CodeItalic"/>
      </w:pPr>
      <w:r w:rsidRPr="002A7825">
        <w:t xml:space="preserve">Id: 3 – </w:t>
      </w:r>
      <w:r>
        <w:t>Client</w:t>
      </w:r>
      <w:r w:rsidRPr="002A7825">
        <w:t>3</w:t>
      </w:r>
    </w:p>
    <w:p w:rsidR="00F4731E" w:rsidRPr="002A7825" w:rsidRDefault="00F4731E" w:rsidP="009C6846">
      <w:pPr>
        <w:pStyle w:val="CodeItalic"/>
      </w:pPr>
      <w:r w:rsidRPr="002A7825">
        <w:t xml:space="preserve">Id: 4 – </w:t>
      </w:r>
      <w:r>
        <w:t>Client</w:t>
      </w:r>
      <w:r w:rsidRPr="002A7825">
        <w:t>4</w:t>
      </w:r>
    </w:p>
    <w:p w:rsidR="00F4731E" w:rsidRPr="002A7825" w:rsidRDefault="00F4731E" w:rsidP="009C6846">
      <w:pPr>
        <w:pStyle w:val="CodeItalic"/>
      </w:pPr>
      <w:r w:rsidRPr="002A7825">
        <w:t xml:space="preserve">Id: 5 – </w:t>
      </w:r>
      <w:r>
        <w:t>Client</w:t>
      </w:r>
      <w:r w:rsidRPr="002A7825">
        <w:t>5</w:t>
      </w:r>
    </w:p>
    <w:p w:rsidR="00F4731E" w:rsidRDefault="00F4731E" w:rsidP="009C6846">
      <w:pPr>
        <w:pStyle w:val="CodeItalic"/>
      </w:pPr>
      <w:r w:rsidRPr="002A7825">
        <w:t xml:space="preserve">Id: 6 – </w:t>
      </w:r>
      <w:r>
        <w:t>Client</w:t>
      </w:r>
      <w:r w:rsidRPr="002A7825">
        <w:t>6</w:t>
      </w:r>
    </w:p>
    <w:p w:rsidR="00F4731E" w:rsidRPr="002A7825" w:rsidRDefault="00F4731E" w:rsidP="00F4731E">
      <w:pPr>
        <w:pStyle w:val="Code"/>
        <w:ind w:firstLine="0"/>
        <w:rPr>
          <w:b/>
          <w:color w:val="FF0000"/>
        </w:rPr>
      </w:pPr>
    </w:p>
    <w:p w:rsidR="002E7E71" w:rsidRDefault="002E7E71" w:rsidP="00F4731E">
      <w:pPr>
        <w:pStyle w:val="Caption"/>
      </w:pPr>
      <w:bookmarkStart w:id="879" w:name="_Ref307058822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879"/>
      <w:r>
        <w:t xml:space="preserve"> Actor Class Redefinition – add Reference Property that will point to the Clients Class</w:t>
      </w:r>
    </w:p>
    <w:p w:rsidR="00F4731E" w:rsidRPr="009B2758" w:rsidRDefault="00F4731E" w:rsidP="00F4731E">
      <w:pPr>
        <w:pStyle w:val="Code"/>
        <w:rPr>
          <w:color w:val="auto"/>
        </w:rPr>
      </w:pPr>
    </w:p>
    <w:p w:rsidR="00F4731E" w:rsidRDefault="00F4731E" w:rsidP="00F4731E">
      <w:pPr>
        <w:pStyle w:val="Code"/>
        <w:ind w:firstLine="0"/>
        <w:rPr>
          <w:color w:val="auto"/>
        </w:rPr>
      </w:pPr>
      <w:r w:rsidRPr="009B2758">
        <w:rPr>
          <w:color w:val="auto"/>
        </w:rPr>
        <w:t>Class MyPackage.Actor Extends %Persistent</w:t>
      </w:r>
      <w:r w:rsidRPr="009B2758">
        <w:rPr>
          <w:color w:val="auto"/>
        </w:rPr>
        <w:br/>
        <w:t>{</w:t>
      </w:r>
      <w:r w:rsidRPr="009B2758">
        <w:rPr>
          <w:color w:val="auto"/>
        </w:rPr>
        <w:br/>
      </w:r>
      <w:r w:rsidRPr="009B2758">
        <w:rPr>
          <w:color w:val="auto"/>
        </w:rPr>
        <w:br/>
        <w:t>Property Name As %String [ Required ];</w:t>
      </w:r>
      <w:r w:rsidRPr="009B2758">
        <w:rPr>
          <w:color w:val="auto"/>
        </w:rPr>
        <w:br/>
      </w:r>
      <w:r w:rsidRPr="009B2758">
        <w:rPr>
          <w:color w:val="auto"/>
        </w:rPr>
        <w:br/>
        <w:t>Index NameIndex On Name;</w:t>
      </w:r>
      <w:r w:rsidRPr="009B2758">
        <w:rPr>
          <w:color w:val="auto"/>
        </w:rPr>
        <w:br/>
      </w:r>
      <w:r w:rsidRPr="009B2758">
        <w:rPr>
          <w:color w:val="auto"/>
        </w:rPr>
        <w:br/>
        <w:t>Property MyAccountant As Accountants;</w:t>
      </w:r>
      <w:r w:rsidRPr="009B2758">
        <w:rPr>
          <w:color w:val="auto"/>
        </w:rPr>
        <w:br/>
      </w:r>
      <w:r w:rsidRPr="009B2758">
        <w:rPr>
          <w:color w:val="auto"/>
        </w:rPr>
        <w:br/>
        <w:t>Property MyHome As Address;</w:t>
      </w:r>
      <w:r w:rsidRPr="009B2758">
        <w:rPr>
          <w:color w:val="auto"/>
        </w:rPr>
        <w:br/>
      </w:r>
      <w:r w:rsidRPr="009B2758">
        <w:rPr>
          <w:color w:val="auto"/>
        </w:rPr>
        <w:br/>
        <w:t>Property MyShirts As list Of %String;</w:t>
      </w:r>
      <w:r w:rsidRPr="009B2758">
        <w:rPr>
          <w:color w:val="auto"/>
        </w:rPr>
        <w:br/>
      </w:r>
      <w:r w:rsidRPr="009B2758">
        <w:rPr>
          <w:color w:val="auto"/>
        </w:rPr>
        <w:br/>
        <w:t>Property MyHats As array Of %String;</w:t>
      </w:r>
      <w:r w:rsidRPr="009B2758">
        <w:rPr>
          <w:color w:val="auto"/>
        </w:rPr>
        <w:br/>
      </w:r>
      <w:r w:rsidRPr="009B2758">
        <w:rPr>
          <w:color w:val="auto"/>
        </w:rPr>
        <w:br/>
        <w:t>Property MyContacts As list Of Contacts;</w:t>
      </w:r>
      <w:r w:rsidRPr="009B2758">
        <w:rPr>
          <w:color w:val="auto"/>
        </w:rPr>
        <w:br/>
      </w:r>
      <w:r w:rsidRPr="009B2758">
        <w:rPr>
          <w:color w:val="auto"/>
        </w:rPr>
        <w:br/>
      </w:r>
      <w:r w:rsidRPr="00AC0673">
        <w:rPr>
          <w:color w:val="auto"/>
          <w:u w:val="single"/>
        </w:rPr>
        <w:t>Property MyClients As array Of Clients;</w:t>
      </w:r>
      <w:r w:rsidRPr="00902A0C">
        <w:rPr>
          <w:b/>
          <w:color w:val="FF0000"/>
        </w:rPr>
        <w:br/>
      </w:r>
      <w:r w:rsidRPr="009B2758">
        <w:rPr>
          <w:color w:val="auto"/>
        </w:rPr>
        <w:br/>
        <w:t>}</w:t>
      </w:r>
    </w:p>
    <w:p w:rsidR="00F4731E" w:rsidRPr="009B2758" w:rsidRDefault="00F4731E" w:rsidP="00F4731E">
      <w:pPr>
        <w:pStyle w:val="Code"/>
        <w:ind w:firstLine="0"/>
        <w:rPr>
          <w:color w:val="auto"/>
        </w:rPr>
      </w:pPr>
    </w:p>
    <w:p w:rsidR="002E7E71" w:rsidRDefault="002E7E71" w:rsidP="00F4731E">
      <w:pPr>
        <w:pStyle w:val="Caption"/>
      </w:pPr>
      <w:bookmarkStart w:id="880" w:name="_Ref307058859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880"/>
      <w:r>
        <w:t xml:space="preserve"> </w:t>
      </w:r>
      <w:r w:rsidRPr="00961C39">
        <w:t xml:space="preserve">Clear </w:t>
      </w:r>
      <w:r>
        <w:t>and Count Methods</w:t>
      </w:r>
      <w:r w:rsidRPr="00961C39">
        <w:t xml:space="preserve"> - Deletes all elements</w:t>
      </w:r>
      <w:r>
        <w:t xml:space="preserve"> and show the count</w:t>
      </w:r>
    </w:p>
    <w:p w:rsidR="00F4731E" w:rsidRDefault="00F4731E" w:rsidP="00F4731E">
      <w:pPr>
        <w:pStyle w:val="Code"/>
        <w:ind w:firstLine="0"/>
        <w:rPr>
          <w:color w:val="0000FF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Clear Method – </w:t>
      </w:r>
      <w:r w:rsidRPr="009E0CDC">
        <w:rPr>
          <w:color w:val="auto"/>
        </w:rPr>
        <w:t>Clears or Deletes the Collection of Elements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Count Method - </w:t>
      </w:r>
      <w:r w:rsidRPr="009E0CDC">
        <w:rPr>
          <w:color w:val="auto"/>
        </w:rPr>
        <w:t>Returns the Number of Elements in the Collection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752E0D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752E0D">
        <w:rPr>
          <w:color w:val="auto"/>
        </w:rPr>
        <w:t>=##clas</w:t>
      </w:r>
      <w:r>
        <w:rPr>
          <w:color w:val="auto"/>
        </w:rPr>
        <w:t>s(MyPackage.Actor).%OpenId(6)</w:t>
      </w:r>
      <w:r>
        <w:rPr>
          <w:color w:val="auto"/>
        </w:rPr>
        <w:tab/>
      </w:r>
      <w:r w:rsidRPr="00752E0D">
        <w:rPr>
          <w:color w:val="auto"/>
        </w:rPr>
        <w:t xml:space="preserve">;bring object </w:t>
      </w:r>
      <w:r>
        <w:rPr>
          <w:color w:val="auto"/>
        </w:rPr>
        <w:t>Carol Burnett</w:t>
      </w:r>
      <w:r w:rsidRPr="00752E0D">
        <w:rPr>
          <w:color w:val="auto"/>
        </w:rPr>
        <w:t xml:space="preserve"> </w:t>
      </w:r>
    </w:p>
    <w:p w:rsidR="00F4731E" w:rsidRPr="00752E0D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;into memory</w:t>
      </w:r>
    </w:p>
    <w:p w:rsidR="00F4731E" w:rsidRPr="00752E0D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752E0D">
        <w:rPr>
          <w:color w:val="auto"/>
        </w:rPr>
        <w:t>;</w:t>
      </w:r>
      <w:r w:rsidRPr="00752E0D">
        <w:rPr>
          <w:color w:val="auto"/>
        </w:rPr>
        <w:br/>
      </w:r>
      <w:r>
        <w:rPr>
          <w:color w:val="auto"/>
        </w:rPr>
        <w:t xml:space="preserve"> Do </w:t>
      </w:r>
      <w:r>
        <w:rPr>
          <w:color w:val="auto"/>
          <w:u w:val="single"/>
        </w:rPr>
        <w:t>ActorOref</w:t>
      </w:r>
      <w:r w:rsidRPr="009E0CDC">
        <w:rPr>
          <w:color w:val="auto"/>
          <w:u w:val="single"/>
        </w:rPr>
        <w:t>.MyClients.Clear()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 xml:space="preserve">;clear </w:t>
      </w:r>
      <w:r>
        <w:rPr>
          <w:color w:val="auto"/>
        </w:rPr>
        <w:t>Array</w:t>
      </w:r>
      <w:r w:rsidRPr="00752E0D">
        <w:rPr>
          <w:color w:val="auto"/>
        </w:rPr>
        <w:t xml:space="preserve"> of </w:t>
      </w:r>
      <w:r>
        <w:rPr>
          <w:color w:val="auto"/>
        </w:rPr>
        <w:t>Clients</w:t>
      </w:r>
      <w:r w:rsidRPr="00752E0D">
        <w:rPr>
          <w:color w:val="auto"/>
        </w:rPr>
        <w:br/>
      </w:r>
      <w:r>
        <w:rPr>
          <w:color w:val="auto"/>
        </w:rPr>
        <w:t xml:space="preserve"> Write </w:t>
      </w:r>
      <w:r w:rsidRPr="009E0CDC">
        <w:rPr>
          <w:color w:val="auto"/>
          <w:u w:val="single"/>
        </w:rPr>
        <w:t>!,"Count: ",</w:t>
      </w:r>
      <w:r>
        <w:rPr>
          <w:color w:val="auto"/>
          <w:u w:val="single"/>
        </w:rPr>
        <w:t>ActorOref</w:t>
      </w:r>
      <w:r w:rsidRPr="009E0CDC">
        <w:rPr>
          <w:color w:val="auto"/>
          <w:u w:val="single"/>
        </w:rPr>
        <w:t>.MyClients.Count()</w:t>
      </w:r>
      <w:r>
        <w:rPr>
          <w:color w:val="auto"/>
        </w:rPr>
        <w:tab/>
      </w:r>
      <w:r>
        <w:rPr>
          <w:color w:val="auto"/>
        </w:rPr>
        <w:tab/>
        <w:t>;</w:t>
      </w:r>
      <w:r w:rsidRPr="00752E0D">
        <w:rPr>
          <w:color w:val="auto"/>
        </w:rPr>
        <w:t>count of elements</w:t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;Save the object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F4731E" w:rsidRPr="00752E0D" w:rsidRDefault="00F4731E" w:rsidP="00F4731E">
      <w:pPr>
        <w:pStyle w:val="Code"/>
        <w:ind w:firstLine="0"/>
        <w:rPr>
          <w:color w:val="auto"/>
        </w:rPr>
      </w:pPr>
    </w:p>
    <w:p w:rsidR="00F4731E" w:rsidRPr="00800F30" w:rsidRDefault="00F4731E" w:rsidP="009C6846">
      <w:pPr>
        <w:pStyle w:val="CodeItalic"/>
      </w:pPr>
      <w:r>
        <w:t>Count:</w:t>
      </w:r>
      <w:r w:rsidRPr="00800F30">
        <w:t xml:space="preserve"> 0</w:t>
      </w:r>
    </w:p>
    <w:p w:rsidR="00F4731E" w:rsidRPr="0048211B" w:rsidRDefault="00F4731E" w:rsidP="009C6846">
      <w:pPr>
        <w:pStyle w:val="CodeItalic"/>
      </w:pPr>
      <w:r w:rsidRPr="0048211B">
        <w:t>1</w:t>
      </w:r>
    </w:p>
    <w:p w:rsidR="00F4731E" w:rsidRDefault="00F4731E" w:rsidP="00F4731E">
      <w:pPr>
        <w:pStyle w:val="Code"/>
        <w:ind w:firstLine="0"/>
      </w:pPr>
    </w:p>
    <w:p w:rsidR="00534F4F" w:rsidRDefault="00534F4F" w:rsidP="004C7AE2">
      <w:pPr>
        <w:pStyle w:val="Caption"/>
        <w:keepNext/>
      </w:pPr>
      <w:bookmarkStart w:id="881" w:name="_Ref307058889"/>
    </w:p>
    <w:p w:rsidR="00F4731E" w:rsidRDefault="00F4731E" w:rsidP="004C7AE2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881"/>
      <w:r>
        <w:t xml:space="preserve"> SetAt</w:t>
      </w:r>
      <w:r w:rsidRPr="00961C39">
        <w:t xml:space="preserve"> Method </w:t>
      </w:r>
      <w:r>
        <w:t>–</w:t>
      </w:r>
      <w:r w:rsidRPr="00961C39">
        <w:t xml:space="preserve"> </w:t>
      </w:r>
      <w:r>
        <w:t>SetAt four Clients into the Collection</w:t>
      </w:r>
    </w:p>
    <w:p w:rsidR="00F4731E" w:rsidRDefault="00F4731E" w:rsidP="004C7AE2">
      <w:pPr>
        <w:pStyle w:val="Code"/>
        <w:keepNext/>
        <w:ind w:firstLine="0"/>
        <w:rPr>
          <w:color w:val="0000FF"/>
        </w:rPr>
      </w:pPr>
    </w:p>
    <w:p w:rsidR="00F4731E" w:rsidRDefault="00F4731E" w:rsidP="004C7AE2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4C7AE2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4C7AE2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4C7AE2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SetAt Method - </w:t>
      </w:r>
      <w:r w:rsidRPr="00EA0B0E">
        <w:rPr>
          <w:color w:val="auto"/>
        </w:rPr>
        <w:t>Set an Oref at the specific Key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A410B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(6)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Carol Burnett</w:t>
      </w:r>
      <w:r w:rsidRPr="00A410BE">
        <w:rPr>
          <w:color w:val="auto"/>
        </w:rPr>
        <w:t xml:space="preserve"> 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  <w:t>;into memory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>Set Client</w:t>
      </w:r>
      <w:r w:rsidRPr="00F27B5E">
        <w:rPr>
          <w:color w:val="auto"/>
        </w:rPr>
        <w:t>1Oref=##class(MyPackage.</w:t>
      </w:r>
      <w:r>
        <w:rPr>
          <w:color w:val="auto"/>
        </w:rPr>
        <w:t>Clients</w:t>
      </w:r>
      <w:r w:rsidRPr="00F27B5E">
        <w:rPr>
          <w:color w:val="auto"/>
        </w:rPr>
        <w:t>).%OpenId(1)</w:t>
      </w:r>
      <w:r>
        <w:rPr>
          <w:color w:val="auto"/>
        </w:rPr>
        <w:tab/>
        <w:t>;bring object</w:t>
      </w:r>
      <w:r w:rsidRPr="00F27B5E">
        <w:rPr>
          <w:color w:val="auto"/>
        </w:rPr>
        <w:t xml:space="preserve"> </w:t>
      </w:r>
      <w:r>
        <w:rPr>
          <w:color w:val="auto"/>
        </w:rPr>
        <w:t>Client1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;into memory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>Set Client</w:t>
      </w:r>
      <w:r w:rsidRPr="00F27B5E">
        <w:rPr>
          <w:color w:val="auto"/>
        </w:rPr>
        <w:t>2Oref=##class(MyPackage.</w:t>
      </w:r>
      <w:r>
        <w:rPr>
          <w:color w:val="auto"/>
        </w:rPr>
        <w:t>Clients</w:t>
      </w:r>
      <w:r w:rsidRPr="00F27B5E">
        <w:rPr>
          <w:color w:val="auto"/>
        </w:rPr>
        <w:t>).%OpenId(2)</w:t>
      </w:r>
      <w:r>
        <w:rPr>
          <w:color w:val="auto"/>
        </w:rPr>
        <w:tab/>
        <w:t>;bring object</w:t>
      </w:r>
      <w:r w:rsidRPr="00F27B5E">
        <w:rPr>
          <w:color w:val="auto"/>
        </w:rPr>
        <w:t xml:space="preserve"> </w:t>
      </w:r>
      <w:r>
        <w:rPr>
          <w:color w:val="auto"/>
        </w:rPr>
        <w:t>Client2</w:t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;into memory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>Set Client</w:t>
      </w:r>
      <w:r w:rsidRPr="00F27B5E">
        <w:rPr>
          <w:color w:val="auto"/>
        </w:rPr>
        <w:t>3Oref=##class(MyPackage.</w:t>
      </w:r>
      <w:r>
        <w:rPr>
          <w:color w:val="auto"/>
        </w:rPr>
        <w:t>Clients</w:t>
      </w:r>
      <w:r w:rsidRPr="00F27B5E">
        <w:rPr>
          <w:color w:val="auto"/>
        </w:rPr>
        <w:t>).%OpenId(3)</w:t>
      </w:r>
      <w:r>
        <w:rPr>
          <w:color w:val="auto"/>
        </w:rPr>
        <w:tab/>
        <w:t>;</w:t>
      </w:r>
      <w:r w:rsidRPr="00F27B5E">
        <w:rPr>
          <w:color w:val="auto"/>
        </w:rPr>
        <w:t xml:space="preserve">bring object </w:t>
      </w:r>
      <w:r>
        <w:rPr>
          <w:color w:val="auto"/>
        </w:rPr>
        <w:t>Client3</w:t>
      </w:r>
      <w:r w:rsidRPr="00F27B5E">
        <w:rPr>
          <w:color w:val="auto"/>
        </w:rPr>
        <w:t xml:space="preserve"> 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;into memory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>Set Client4</w:t>
      </w:r>
      <w:r w:rsidRPr="00F27B5E">
        <w:rPr>
          <w:color w:val="auto"/>
        </w:rPr>
        <w:t>Oref=##class(MyPack</w:t>
      </w:r>
      <w:r>
        <w:rPr>
          <w:color w:val="auto"/>
        </w:rPr>
        <w:t>age.Clients).%OpenId(4</w:t>
      </w:r>
      <w:r w:rsidRPr="00F27B5E">
        <w:rPr>
          <w:color w:val="auto"/>
        </w:rPr>
        <w:t>)</w:t>
      </w:r>
      <w:r>
        <w:rPr>
          <w:color w:val="auto"/>
        </w:rPr>
        <w:tab/>
        <w:t>;bring object Client4</w:t>
      </w:r>
      <w:r w:rsidRPr="00F27B5E">
        <w:rPr>
          <w:color w:val="auto"/>
        </w:rPr>
        <w:t xml:space="preserve"> 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;into memory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 w:rsidRPr="00F27B5E">
        <w:rPr>
          <w:color w:val="auto"/>
        </w:rPr>
        <w:t xml:space="preserve">    </w:t>
      </w:r>
    </w:p>
    <w:p w:rsidR="00F4731E" w:rsidRDefault="00F4731E" w:rsidP="00F4731E">
      <w:pPr>
        <w:pStyle w:val="Code"/>
        <w:ind w:firstLine="0"/>
        <w:rPr>
          <w:color w:val="auto"/>
        </w:rPr>
      </w:pPr>
      <w:r w:rsidRPr="00F27B5E">
        <w:rPr>
          <w:color w:val="auto"/>
          <w:u w:val="single"/>
        </w:rPr>
        <w:t>Do ActorOref.My</w:t>
      </w:r>
      <w:r>
        <w:rPr>
          <w:color w:val="auto"/>
          <w:u w:val="single"/>
        </w:rPr>
        <w:t>Clients</w:t>
      </w:r>
      <w:r w:rsidRPr="00F27B5E">
        <w:rPr>
          <w:color w:val="auto"/>
          <w:u w:val="single"/>
        </w:rPr>
        <w:t>.</w:t>
      </w:r>
      <w:r>
        <w:rPr>
          <w:color w:val="auto"/>
          <w:u w:val="single"/>
        </w:rPr>
        <w:t>SetAt</w:t>
      </w:r>
      <w:r w:rsidRPr="00F27B5E">
        <w:rPr>
          <w:color w:val="auto"/>
          <w:u w:val="single"/>
        </w:rPr>
        <w:t>(</w:t>
      </w:r>
      <w:r>
        <w:rPr>
          <w:color w:val="auto"/>
          <w:u w:val="single"/>
        </w:rPr>
        <w:t>Client</w:t>
      </w:r>
      <w:r w:rsidRPr="00F27B5E">
        <w:rPr>
          <w:color w:val="auto"/>
          <w:u w:val="single"/>
        </w:rPr>
        <w:t>1Oref</w:t>
      </w:r>
      <w:r>
        <w:rPr>
          <w:color w:val="auto"/>
          <w:u w:val="single"/>
        </w:rPr>
        <w:t>,1</w:t>
      </w:r>
      <w:r w:rsidRPr="00F27B5E">
        <w:rPr>
          <w:color w:val="auto"/>
          <w:u w:val="single"/>
        </w:rPr>
        <w:t>)</w:t>
      </w:r>
      <w:r w:rsidRPr="00F27B5E">
        <w:rPr>
          <w:color w:val="auto"/>
        </w:rPr>
        <w:tab/>
      </w:r>
      <w:r>
        <w:rPr>
          <w:color w:val="auto"/>
        </w:rPr>
        <w:t>;associate Client</w:t>
      </w:r>
      <w:r w:rsidRPr="00F27B5E">
        <w:rPr>
          <w:color w:val="auto"/>
        </w:rPr>
        <w:t>1</w:t>
      </w:r>
      <w:r>
        <w:rPr>
          <w:color w:val="auto"/>
        </w:rPr>
        <w:t xml:space="preserve"> with 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  <w:t>;</w:t>
      </w:r>
      <w:r>
        <w:rPr>
          <w:color w:val="auto"/>
        </w:rPr>
        <w:t>Actress Carol Burnett at key 1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 w:rsidRPr="00F27B5E">
        <w:rPr>
          <w:color w:val="auto"/>
          <w:u w:val="single"/>
        </w:rPr>
        <w:t>Do ActorOref.My</w:t>
      </w:r>
      <w:r>
        <w:rPr>
          <w:color w:val="auto"/>
          <w:u w:val="single"/>
        </w:rPr>
        <w:t>Clients</w:t>
      </w:r>
      <w:r w:rsidRPr="00F27B5E">
        <w:rPr>
          <w:color w:val="auto"/>
          <w:u w:val="single"/>
        </w:rPr>
        <w:t>.</w:t>
      </w:r>
      <w:r>
        <w:rPr>
          <w:color w:val="auto"/>
          <w:u w:val="single"/>
        </w:rPr>
        <w:t>SetAt</w:t>
      </w:r>
      <w:r w:rsidRPr="00F27B5E">
        <w:rPr>
          <w:color w:val="auto"/>
          <w:u w:val="single"/>
        </w:rPr>
        <w:t>(</w:t>
      </w:r>
      <w:r>
        <w:rPr>
          <w:color w:val="auto"/>
          <w:u w:val="single"/>
        </w:rPr>
        <w:t>Client</w:t>
      </w:r>
      <w:r w:rsidRPr="00F27B5E">
        <w:rPr>
          <w:color w:val="auto"/>
          <w:u w:val="single"/>
        </w:rPr>
        <w:t>2Oref</w:t>
      </w:r>
      <w:r>
        <w:rPr>
          <w:color w:val="auto"/>
          <w:u w:val="single"/>
        </w:rPr>
        <w:t>,2</w:t>
      </w:r>
      <w:r w:rsidRPr="00F27B5E">
        <w:rPr>
          <w:color w:val="auto"/>
          <w:u w:val="single"/>
        </w:rPr>
        <w:t>)</w:t>
      </w:r>
      <w:r w:rsidRPr="00F27B5E">
        <w:rPr>
          <w:color w:val="auto"/>
        </w:rPr>
        <w:tab/>
        <w:t>;</w:t>
      </w:r>
      <w:r>
        <w:rPr>
          <w:color w:val="auto"/>
        </w:rPr>
        <w:t>associate Client</w:t>
      </w:r>
      <w:r w:rsidRPr="00F27B5E">
        <w:rPr>
          <w:color w:val="auto"/>
        </w:rPr>
        <w:t>2</w:t>
      </w:r>
      <w:r>
        <w:rPr>
          <w:color w:val="auto"/>
        </w:rPr>
        <w:t xml:space="preserve"> with</w:t>
      </w:r>
      <w:r w:rsidRPr="00F27B5E">
        <w:rPr>
          <w:color w:val="auto"/>
        </w:rPr>
        <w:br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  <w:t>;</w:t>
      </w:r>
      <w:r>
        <w:rPr>
          <w:color w:val="auto"/>
        </w:rPr>
        <w:t>Actress Carol Burnett at key 2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 w:rsidRPr="00F27B5E">
        <w:rPr>
          <w:color w:val="auto"/>
          <w:u w:val="single"/>
        </w:rPr>
        <w:t>Do ActorOref.My</w:t>
      </w:r>
      <w:r>
        <w:rPr>
          <w:color w:val="auto"/>
          <w:u w:val="single"/>
        </w:rPr>
        <w:t>Clients</w:t>
      </w:r>
      <w:r w:rsidRPr="00F27B5E">
        <w:rPr>
          <w:color w:val="auto"/>
          <w:u w:val="single"/>
        </w:rPr>
        <w:t>.</w:t>
      </w:r>
      <w:r>
        <w:rPr>
          <w:color w:val="auto"/>
          <w:u w:val="single"/>
        </w:rPr>
        <w:t>SetAt</w:t>
      </w:r>
      <w:r w:rsidRPr="00F27B5E">
        <w:rPr>
          <w:color w:val="auto"/>
          <w:u w:val="single"/>
        </w:rPr>
        <w:t>(</w:t>
      </w:r>
      <w:r>
        <w:rPr>
          <w:color w:val="auto"/>
          <w:u w:val="single"/>
        </w:rPr>
        <w:t>Client</w:t>
      </w:r>
      <w:r w:rsidRPr="00F27B5E">
        <w:rPr>
          <w:color w:val="auto"/>
          <w:u w:val="single"/>
        </w:rPr>
        <w:t>3Oref</w:t>
      </w:r>
      <w:r>
        <w:rPr>
          <w:color w:val="auto"/>
          <w:u w:val="single"/>
        </w:rPr>
        <w:t>,3</w:t>
      </w:r>
      <w:r w:rsidRPr="00F27B5E">
        <w:rPr>
          <w:color w:val="auto"/>
          <w:u w:val="single"/>
        </w:rPr>
        <w:t>)</w:t>
      </w:r>
      <w:r w:rsidRPr="00F27B5E">
        <w:rPr>
          <w:color w:val="auto"/>
        </w:rPr>
        <w:tab/>
        <w:t>;</w:t>
      </w:r>
      <w:r>
        <w:rPr>
          <w:color w:val="auto"/>
        </w:rPr>
        <w:t>associate Client</w:t>
      </w:r>
      <w:r w:rsidRPr="00F27B5E">
        <w:rPr>
          <w:color w:val="auto"/>
        </w:rPr>
        <w:t>3</w:t>
      </w:r>
      <w:r>
        <w:rPr>
          <w:color w:val="auto"/>
        </w:rPr>
        <w:t xml:space="preserve"> with</w:t>
      </w:r>
      <w:r w:rsidRPr="00F27B5E">
        <w:rPr>
          <w:color w:val="auto"/>
        </w:rPr>
        <w:br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  <w:t>;</w:t>
      </w:r>
      <w:r>
        <w:rPr>
          <w:color w:val="auto"/>
        </w:rPr>
        <w:t>Actress Carol Burnett at key 3</w:t>
      </w:r>
    </w:p>
    <w:p w:rsidR="00F4731E" w:rsidRDefault="00F4731E" w:rsidP="00F4731E">
      <w:pPr>
        <w:pStyle w:val="Code"/>
        <w:ind w:firstLine="0"/>
        <w:rPr>
          <w:color w:val="auto"/>
        </w:rPr>
      </w:pPr>
      <w:r w:rsidRPr="00F27B5E">
        <w:rPr>
          <w:color w:val="auto"/>
          <w:u w:val="single"/>
        </w:rPr>
        <w:t>Do Acto</w:t>
      </w:r>
      <w:r>
        <w:rPr>
          <w:color w:val="auto"/>
          <w:u w:val="single"/>
        </w:rPr>
        <w:t>rOref.MyClients.SetAt(Client4</w:t>
      </w:r>
      <w:r w:rsidRPr="00F27B5E">
        <w:rPr>
          <w:color w:val="auto"/>
          <w:u w:val="single"/>
        </w:rPr>
        <w:t>Oref</w:t>
      </w:r>
      <w:r>
        <w:rPr>
          <w:color w:val="auto"/>
          <w:u w:val="single"/>
        </w:rPr>
        <w:t>,4</w:t>
      </w:r>
      <w:r w:rsidRPr="00F27B5E">
        <w:rPr>
          <w:color w:val="auto"/>
          <w:u w:val="single"/>
        </w:rPr>
        <w:t>)</w:t>
      </w:r>
      <w:r w:rsidRPr="00F27B5E">
        <w:rPr>
          <w:color w:val="auto"/>
        </w:rPr>
        <w:tab/>
        <w:t>;</w:t>
      </w:r>
      <w:r>
        <w:rPr>
          <w:color w:val="auto"/>
        </w:rPr>
        <w:t>associate Client4 with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</w:r>
      <w:r w:rsidRPr="00C27755">
        <w:rPr>
          <w:color w:val="auto"/>
        </w:rPr>
        <w:tab/>
        <w:t>;</w:t>
      </w:r>
      <w:r>
        <w:rPr>
          <w:color w:val="auto"/>
        </w:rPr>
        <w:t>Actress Carol Burnett at key 4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 w:rsidRPr="00F27B5E">
        <w:rPr>
          <w:color w:val="auto"/>
        </w:rPr>
        <w:br/>
      </w:r>
      <w:r>
        <w:rPr>
          <w:color w:val="auto"/>
        </w:rPr>
        <w:t xml:space="preserve">Write </w:t>
      </w:r>
      <w:r w:rsidRPr="00F27B5E">
        <w:rPr>
          <w:color w:val="auto"/>
        </w:rPr>
        <w:t>!,"Count: ",ActorOref.My</w:t>
      </w:r>
      <w:r>
        <w:rPr>
          <w:color w:val="auto"/>
        </w:rPr>
        <w:t>Clients</w:t>
      </w:r>
      <w:r w:rsidRPr="00F27B5E">
        <w:rPr>
          <w:color w:val="auto"/>
        </w:rPr>
        <w:t>.Count()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>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;Save the object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F4731E" w:rsidRPr="00752E0D" w:rsidRDefault="00F4731E" w:rsidP="00F4731E">
      <w:pPr>
        <w:pStyle w:val="Code"/>
        <w:ind w:firstLine="0"/>
        <w:rPr>
          <w:color w:val="auto"/>
        </w:rPr>
      </w:pPr>
    </w:p>
    <w:p w:rsidR="00F4731E" w:rsidRPr="00800F30" w:rsidRDefault="00F4731E" w:rsidP="009C6846">
      <w:pPr>
        <w:pStyle w:val="CodeItalic"/>
      </w:pPr>
      <w:r>
        <w:t>Count: 4</w:t>
      </w:r>
    </w:p>
    <w:p w:rsidR="00F4731E" w:rsidRPr="0048211B" w:rsidRDefault="00F4731E" w:rsidP="009C6846">
      <w:pPr>
        <w:pStyle w:val="CodeItalic"/>
      </w:pPr>
      <w:r w:rsidRPr="0048211B">
        <w:t>1</w:t>
      </w:r>
    </w:p>
    <w:p w:rsidR="00F4731E" w:rsidRDefault="00F4731E" w:rsidP="00F4731E">
      <w:pPr>
        <w:pStyle w:val="Code"/>
        <w:ind w:firstLine="0"/>
      </w:pPr>
    </w:p>
    <w:p w:rsidR="00534F4F" w:rsidRDefault="00534F4F" w:rsidP="00F4731E">
      <w:pPr>
        <w:pStyle w:val="Caption"/>
      </w:pPr>
      <w:bookmarkStart w:id="882" w:name="_Ref307058930"/>
    </w:p>
    <w:p w:rsidR="00F4731E" w:rsidRPr="00FD550C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882"/>
      <w:r>
        <w:t xml:space="preserve"> Global generated from Class MyPackage.Actor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ZW ^MyPackage.ActorD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^MyPackage.ActorD=13</w:t>
      </w:r>
    </w:p>
    <w:p w:rsidR="00F4731E" w:rsidRPr="00AE3167" w:rsidRDefault="00F4731E" w:rsidP="00F4731E">
      <w:pPr>
        <w:pStyle w:val="Code"/>
        <w:ind w:firstLine="0"/>
        <w:rPr>
          <w:color w:val="auto"/>
        </w:rPr>
      </w:pPr>
      <w:r w:rsidRPr="00FB606F">
        <w:rPr>
          <w:color w:val="auto"/>
        </w:rPr>
        <w:t xml:space="preserve">^MyPackage.ActorD(1)=$lb("","John </w:t>
      </w:r>
      <w:r>
        <w:rPr>
          <w:color w:val="auto"/>
        </w:rPr>
        <w:t xml:space="preserve"> </w:t>
      </w:r>
      <w:r w:rsidRPr="00AE3167">
        <w:rPr>
          <w:color w:val="auto"/>
        </w:rPr>
        <w:t>Wayne","",$lb("","","",""),"Blue",$lb("BlueShirt","CyanShirt","RedShirt",""WhiteShirt"))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^MyPackage.ActorD(2)=$lb("","Jodie Foster","",$lb("","","",""),"Green","")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^MyPackage.ActorD(2,"MyHats",1)="</w:t>
      </w:r>
      <w:r>
        <w:rPr>
          <w:color w:val="auto"/>
        </w:rPr>
        <w:t>Bowler</w:t>
      </w:r>
      <w:r w:rsidRPr="00B95149">
        <w:rPr>
          <w:color w:val="auto"/>
        </w:rPr>
        <w:t>"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^MyPackage.ActorD(2,"MyHats",2)="BigBirdHat"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^MyPackage.ActorD(2,"MyHats","Top")="TopHat"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^MyPackage.ActorD(3)=$lb("","Clint Eastwood","2",$lb("","","",""),"Cyan")</w:t>
      </w:r>
    </w:p>
    <w:p w:rsidR="002730CA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^MyPackage.ActorD(4)=$lb("","Julie Andrews","",$lb("123 Main St.","Marlboro",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 w:rsidRPr="00B95149">
        <w:rPr>
          <w:color w:val="auto"/>
        </w:rPr>
        <w:t>"MA","01752"),"Brown")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^MyPackage.ActorD(5)=$lb("","Johnny Depp","",$lb("","","",""),"Tan","",$lb($lb("1"),$lb("6"),$lb("3"),$lb("4")))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EB3AF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^MyPackage.ActorD(6)=$lb("","Carol Burnett","",$lb("","","",""),"Red","","")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EB3AF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^MyPackage.ActorD(6,"MyClients",1)=1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EB3AF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^MyPackage.ActorD(6,"MyClients",2)=2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EB3AF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^MyPackage.ActorD(6,"MyClients",3)=3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EB3AF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^MyPackage.ActorD(6,"MyClients",4)=4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^MyPackage.ActorD(7)=$lb("","Will Smith","",$lb("","","",""),"Navy")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^MyPackage.ActorD(8)=$lb("","Ann Margaret","",$lb("","","",""),"Yellow")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^MyPackage.ActorD(9)=$lb("","Dean Martin","",$lb("","","",""),"Green")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^MyPackage.ActorD(10)=$lb("","Ally Sheedy","",$lb("","","",""),"Black")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^MyPackage.ActorD(11)=$lb("","Humphrey Bogart","",$lb("","","",""),"Brown")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 xml:space="preserve">^MyPackage.ActorD(12)=$lb("","Katharine </w:t>
      </w:r>
      <w:r>
        <w:rPr>
          <w:color w:val="auto"/>
        </w:rPr>
        <w:t>Hepburn</w:t>
      </w:r>
      <w:r w:rsidRPr="00B95149">
        <w:rPr>
          <w:color w:val="auto"/>
        </w:rPr>
        <w:t>","2",$lb("","","",""),"Blue")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 w:rsidRPr="00B95149">
        <w:rPr>
          <w:color w:val="auto"/>
        </w:rPr>
        <w:t xml:space="preserve"> 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ZW ^MyPackage.ClientsD</w:t>
      </w:r>
    </w:p>
    <w:p w:rsidR="00F4731E" w:rsidRPr="00B951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95149">
        <w:rPr>
          <w:color w:val="auto"/>
        </w:rPr>
        <w:t>^MyPackage.ClientsD=6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DC65E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^MyPackage.ClientsD(1)=$lb("","Client1")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DC65E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^MyPackage.ClientsD(2)=$lb("","Client2")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DC65E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^MyPackage.ClientsD(3)=$lb("","Client3")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DC65E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^MyPackage.ClientsD(4)=$lb("","Client4")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DC65E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^MyPackage.ClientsD(5)=$lb("","Client5")</w:t>
      </w:r>
    </w:p>
    <w:p w:rsidR="00F4731E" w:rsidRPr="006E1C92" w:rsidRDefault="00F4731E" w:rsidP="00F4731E">
      <w:pPr>
        <w:pStyle w:val="Code"/>
        <w:ind w:firstLine="0"/>
        <w:rPr>
          <w:color w:val="auto"/>
          <w:u w:val="single"/>
        </w:rPr>
      </w:pPr>
      <w:r w:rsidRPr="00DC65E6">
        <w:rPr>
          <w:color w:val="auto"/>
        </w:rPr>
        <w:t xml:space="preserve"> </w:t>
      </w:r>
      <w:r w:rsidRPr="006E1C92">
        <w:rPr>
          <w:color w:val="auto"/>
          <w:u w:val="single"/>
        </w:rPr>
        <w:t>^MyPackage.ClientsD(6)=$lb("","Client6")</w:t>
      </w:r>
    </w:p>
    <w:p w:rsidR="00F4731E" w:rsidRPr="00171A14" w:rsidRDefault="00F4731E" w:rsidP="00F4731E">
      <w:pPr>
        <w:pStyle w:val="Code"/>
        <w:ind w:firstLine="0"/>
        <w:rPr>
          <w:color w:val="auto"/>
        </w:rPr>
      </w:pPr>
      <w:r w:rsidRPr="00171A14">
        <w:rPr>
          <w:color w:val="auto"/>
        </w:rPr>
        <w:t xml:space="preserve"> </w:t>
      </w:r>
    </w:p>
    <w:p w:rsidR="00534F4F" w:rsidRDefault="00534F4F" w:rsidP="00F4731E">
      <w:pPr>
        <w:pStyle w:val="Caption"/>
      </w:pPr>
      <w:bookmarkStart w:id="883" w:name="_Ref307058967"/>
      <w:bookmarkStart w:id="884" w:name="_Ref213994249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883"/>
      <w:r>
        <w:t xml:space="preserve"> IsDefined Method – See if a Key is defined</w:t>
      </w:r>
    </w:p>
    <w:bookmarkEnd w:id="884"/>
    <w:p w:rsidR="00F4731E" w:rsidRDefault="00F4731E" w:rsidP="00F4731E">
      <w:pPr>
        <w:pStyle w:val="Code"/>
        <w:ind w:firstLine="0"/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IsDefined Method - </w:t>
      </w:r>
      <w:r w:rsidRPr="007A02DA">
        <w:rPr>
          <w:color w:val="auto"/>
        </w:rPr>
        <w:t>Returns a 1 if the Key is defined otherwise 0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1623A8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>Set ActorO</w:t>
      </w:r>
      <w:r w:rsidRPr="001623A8">
        <w:rPr>
          <w:color w:val="auto"/>
        </w:rPr>
        <w:t>ref=##class(</w:t>
      </w:r>
      <w:r>
        <w:rPr>
          <w:color w:val="auto"/>
        </w:rPr>
        <w:t>MyPackage.Actor).%OpenId(6)</w:t>
      </w:r>
      <w:r>
        <w:rPr>
          <w:color w:val="auto"/>
        </w:rPr>
        <w:tab/>
      </w:r>
      <w:r w:rsidRPr="001623A8">
        <w:rPr>
          <w:color w:val="auto"/>
        </w:rPr>
        <w:t xml:space="preserve">;bring object </w:t>
      </w:r>
      <w:r>
        <w:rPr>
          <w:color w:val="auto"/>
        </w:rPr>
        <w:t>Carol Burnett</w:t>
      </w:r>
      <w:r w:rsidRPr="001623A8">
        <w:rPr>
          <w:color w:val="auto"/>
        </w:rPr>
        <w:t xml:space="preserve"> </w:t>
      </w:r>
    </w:p>
    <w:p w:rsidR="00F4731E" w:rsidRPr="001623A8" w:rsidRDefault="00F4731E" w:rsidP="00F4731E">
      <w:pPr>
        <w:pStyle w:val="Code"/>
        <w:ind w:firstLine="0"/>
        <w:rPr>
          <w:color w:val="auto"/>
        </w:rPr>
      </w:pP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  <w:t>;into memory</w:t>
      </w:r>
    </w:p>
    <w:p w:rsidR="00F4731E" w:rsidRPr="00A02D40" w:rsidRDefault="00F4731E" w:rsidP="00F4731E">
      <w:pPr>
        <w:pStyle w:val="Code"/>
        <w:ind w:firstLine="0"/>
        <w:rPr>
          <w:color w:val="auto"/>
        </w:rPr>
      </w:pPr>
    </w:p>
    <w:p w:rsidR="00F4731E" w:rsidRPr="00A3639B" w:rsidRDefault="00F4731E" w:rsidP="00F4731E">
      <w:pPr>
        <w:pStyle w:val="Code"/>
        <w:ind w:firstLine="0"/>
        <w:rPr>
          <w:rStyle w:val="CodeItalicChar"/>
          <w:color w:val="auto"/>
        </w:rPr>
      </w:pPr>
      <w:r w:rsidRPr="00A3639B">
        <w:rPr>
          <w:color w:val="auto"/>
        </w:rPr>
        <w:t xml:space="preserve"> </w:t>
      </w:r>
      <w:r w:rsidRPr="00A3639B">
        <w:rPr>
          <w:color w:val="auto"/>
          <w:u w:val="single"/>
        </w:rPr>
        <w:t>Write ActorOref.MyClients.IsDefined(1)</w:t>
      </w:r>
      <w:r w:rsidRPr="00A3639B">
        <w:rPr>
          <w:color w:val="auto"/>
        </w:rPr>
        <w:tab/>
      </w:r>
      <w:r w:rsidRPr="00A3639B">
        <w:rPr>
          <w:color w:val="auto"/>
        </w:rPr>
        <w:tab/>
        <w:t>;Is key 1 defined? - Yes</w:t>
      </w:r>
      <w:r w:rsidRPr="00A3639B">
        <w:rPr>
          <w:color w:val="auto"/>
        </w:rPr>
        <w:br/>
      </w:r>
      <w:r w:rsidRPr="00A3639B">
        <w:rPr>
          <w:rStyle w:val="CodeItalicChar"/>
          <w:color w:val="auto"/>
        </w:rPr>
        <w:t>1</w:t>
      </w:r>
    </w:p>
    <w:p w:rsidR="00F4731E" w:rsidRPr="00A3639B" w:rsidRDefault="00F4731E" w:rsidP="00F4731E">
      <w:pPr>
        <w:pStyle w:val="Code"/>
        <w:ind w:firstLine="0"/>
        <w:rPr>
          <w:color w:val="auto"/>
        </w:rPr>
      </w:pPr>
    </w:p>
    <w:p w:rsidR="00F4731E" w:rsidRPr="00A3639B" w:rsidRDefault="00F4731E" w:rsidP="00F4731E">
      <w:pPr>
        <w:pStyle w:val="Code"/>
        <w:ind w:firstLine="0"/>
        <w:rPr>
          <w:rStyle w:val="CodeItalicChar"/>
          <w:color w:val="auto"/>
        </w:rPr>
      </w:pPr>
      <w:r w:rsidRPr="00A3639B">
        <w:rPr>
          <w:color w:val="auto"/>
        </w:rPr>
        <w:t xml:space="preserve"> </w:t>
      </w:r>
      <w:r w:rsidRPr="00A3639B">
        <w:rPr>
          <w:color w:val="auto"/>
          <w:u w:val="single"/>
        </w:rPr>
        <w:t>Write ActorOref.MyClients.IsDefined(3)</w:t>
      </w:r>
      <w:r w:rsidRPr="00A3639B">
        <w:rPr>
          <w:color w:val="auto"/>
        </w:rPr>
        <w:tab/>
      </w:r>
      <w:r w:rsidRPr="00A3639B">
        <w:rPr>
          <w:color w:val="auto"/>
        </w:rPr>
        <w:tab/>
        <w:t>;Is key 3 defined? - Yes</w:t>
      </w:r>
      <w:r w:rsidRPr="00A3639B">
        <w:rPr>
          <w:color w:val="auto"/>
        </w:rPr>
        <w:br/>
      </w:r>
      <w:r w:rsidRPr="00A3639B">
        <w:rPr>
          <w:rStyle w:val="CodeItalicChar"/>
          <w:color w:val="auto"/>
        </w:rPr>
        <w:t>1</w:t>
      </w:r>
    </w:p>
    <w:p w:rsidR="00F4731E" w:rsidRPr="00A3639B" w:rsidRDefault="00F4731E" w:rsidP="00F4731E">
      <w:pPr>
        <w:pStyle w:val="Code"/>
        <w:ind w:firstLine="0"/>
        <w:rPr>
          <w:color w:val="auto"/>
        </w:rPr>
      </w:pPr>
    </w:p>
    <w:p w:rsidR="00F4731E" w:rsidRPr="00A3639B" w:rsidRDefault="00F4731E" w:rsidP="00F4731E">
      <w:pPr>
        <w:pStyle w:val="Code"/>
        <w:ind w:firstLine="0"/>
        <w:rPr>
          <w:rStyle w:val="CodeItalicChar"/>
          <w:color w:val="auto"/>
        </w:rPr>
      </w:pPr>
      <w:r w:rsidRPr="00A3639B">
        <w:rPr>
          <w:color w:val="auto"/>
        </w:rPr>
        <w:t xml:space="preserve"> </w:t>
      </w:r>
      <w:r w:rsidRPr="00A3639B">
        <w:rPr>
          <w:color w:val="auto"/>
          <w:u w:val="single"/>
        </w:rPr>
        <w:t>Write ActorOref.MyClients.IsDefined(6)</w:t>
      </w:r>
      <w:r w:rsidRPr="00A3639B">
        <w:rPr>
          <w:color w:val="auto"/>
        </w:rPr>
        <w:tab/>
      </w:r>
      <w:r w:rsidRPr="00A3639B">
        <w:rPr>
          <w:color w:val="auto"/>
        </w:rPr>
        <w:tab/>
        <w:t>;Is key 6 defined? - No</w:t>
      </w:r>
      <w:r w:rsidRPr="00A3639B">
        <w:rPr>
          <w:color w:val="auto"/>
        </w:rPr>
        <w:br/>
      </w:r>
      <w:r w:rsidRPr="00A3639B">
        <w:rPr>
          <w:rStyle w:val="CodeItalicChar"/>
          <w:color w:val="auto"/>
        </w:rPr>
        <w:t>0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725288" w:rsidRDefault="00F4731E" w:rsidP="00F4731E">
      <w:pPr>
        <w:pStyle w:val="Caption"/>
      </w:pPr>
      <w:r>
        <w:t xml:space="preserve">In </w:t>
      </w:r>
      <w:r w:rsidR="00C01119">
        <w:fldChar w:fldCharType="begin"/>
      </w:r>
      <w:r>
        <w:instrText xml:space="preserve"> REF _Ref307058967 \h </w:instrText>
      </w:r>
      <w:r w:rsidR="00C01119">
        <w:fldChar w:fldCharType="separate"/>
      </w:r>
    </w:p>
    <w:p w:rsidR="00F4731E" w:rsidRDefault="00725288" w:rsidP="00F4731E">
      <w:r>
        <w:t xml:space="preserve">Example </w:t>
      </w:r>
      <w:r>
        <w:rPr>
          <w:noProof/>
        </w:rPr>
        <w:t>28</w:t>
      </w:r>
      <w:r>
        <w:noBreakHyphen/>
      </w:r>
      <w:r>
        <w:rPr>
          <w:noProof/>
        </w:rPr>
        <w:t>7</w:t>
      </w:r>
      <w:r w:rsidR="00C01119">
        <w:fldChar w:fldCharType="end"/>
      </w:r>
      <w:r w:rsidR="00F4731E">
        <w:t xml:space="preserve"> we see a demonstration of the </w:t>
      </w:r>
      <w:r w:rsidR="00F4731E" w:rsidRPr="007A02DA">
        <w:rPr>
          <w:rStyle w:val="varname"/>
        </w:rPr>
        <w:t>IsDefined Method</w:t>
      </w:r>
      <w:r w:rsidR="00F4731E">
        <w:t xml:space="preserve"> that determines if a </w:t>
      </w:r>
      <w:r w:rsidR="00F4731E" w:rsidRPr="006928B1">
        <w:rPr>
          <w:i/>
        </w:rPr>
        <w:t>key</w:t>
      </w:r>
      <w:r w:rsidR="00F4731E">
        <w:t xml:space="preserve"> exists. </w:t>
      </w:r>
    </w:p>
    <w:p w:rsidR="00534F4F" w:rsidRDefault="00534F4F" w:rsidP="00F4731E">
      <w:pPr>
        <w:pStyle w:val="Caption"/>
      </w:pPr>
      <w:bookmarkStart w:id="885" w:name="_Ref307058999"/>
    </w:p>
    <w:p w:rsidR="00F4731E" w:rsidRPr="00CE4772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885"/>
      <w:r>
        <w:t xml:space="preserve"> GetAt</w:t>
      </w:r>
      <w:r w:rsidRPr="00961C39">
        <w:t xml:space="preserve"> Method </w:t>
      </w:r>
      <w:r>
        <w:t>–</w:t>
      </w:r>
      <w:r w:rsidRPr="00961C39">
        <w:t xml:space="preserve"> </w:t>
      </w:r>
      <w:r>
        <w:t>Returns the Elements associated with the Key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 w:rsidRPr="00B34649">
        <w:rPr>
          <w:color w:val="auto"/>
        </w:rPr>
        <w:t xml:space="preserve"> </w:t>
      </w: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GetAt Method - </w:t>
      </w:r>
      <w:r w:rsidRPr="00EA0B0E">
        <w:rPr>
          <w:color w:val="auto"/>
        </w:rPr>
        <w:t>Returns the Element associated with a Key</w:t>
      </w:r>
    </w:p>
    <w:p w:rsidR="00F4731E" w:rsidRDefault="00F4731E" w:rsidP="00DD24D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F4731E" w:rsidRPr="00B34649" w:rsidRDefault="00F4731E" w:rsidP="00DD24D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(MyPackage.Actor).%OpenId(6)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Carol Burnett</w:t>
      </w:r>
      <w:r w:rsidRPr="00B34649">
        <w:rPr>
          <w:color w:val="auto"/>
        </w:rPr>
        <w:t xml:space="preserve"> </w:t>
      </w:r>
    </w:p>
    <w:p w:rsidR="00F4731E" w:rsidRPr="00B34649" w:rsidRDefault="00F4731E" w:rsidP="00DD24DE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F4731E" w:rsidRPr="00B34649" w:rsidRDefault="00F4731E" w:rsidP="00DD24DE">
      <w:pPr>
        <w:pStyle w:val="Code"/>
        <w:ind w:firstLine="0"/>
        <w:rPr>
          <w:color w:val="auto"/>
        </w:rPr>
      </w:pPr>
      <w:r w:rsidRPr="00B34649">
        <w:rPr>
          <w:color w:val="auto"/>
        </w:rPr>
        <w:t> </w:t>
      </w:r>
      <w:r w:rsidRPr="00B34649">
        <w:rPr>
          <w:color w:val="auto"/>
        </w:rPr>
        <w:br/>
        <w:t xml:space="preserve"> </w:t>
      </w:r>
      <w:r>
        <w:rPr>
          <w:color w:val="auto"/>
        </w:rPr>
        <w:t xml:space="preserve">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.My</w:t>
      </w:r>
      <w:r>
        <w:rPr>
          <w:color w:val="auto"/>
        </w:rPr>
        <w:t>Clients.Count()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;count of elements</w:t>
      </w:r>
    </w:p>
    <w:p w:rsidR="00F4731E" w:rsidRDefault="00F4731E" w:rsidP="00DD24DE">
      <w:pPr>
        <w:pStyle w:val="Code"/>
        <w:ind w:firstLine="0"/>
        <w:rPr>
          <w:color w:val="auto"/>
        </w:rPr>
      </w:pPr>
      <w:r w:rsidRPr="00B34649">
        <w:rPr>
          <w:color w:val="auto"/>
        </w:rPr>
        <w:t xml:space="preserve"> </w:t>
      </w:r>
      <w:r>
        <w:rPr>
          <w:color w:val="auto"/>
        </w:rPr>
        <w:t xml:space="preserve">For </w:t>
      </w:r>
      <w:r w:rsidRPr="00B34649">
        <w:rPr>
          <w:color w:val="auto"/>
        </w:rPr>
        <w:t>I</w:t>
      </w:r>
      <w:r>
        <w:rPr>
          <w:color w:val="auto"/>
        </w:rPr>
        <w:t>d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.My</w:t>
      </w:r>
      <w:r>
        <w:rPr>
          <w:color w:val="auto"/>
        </w:rPr>
        <w:t>Clients</w:t>
      </w:r>
      <w:r w:rsidRPr="00B34649">
        <w:rPr>
          <w:color w:val="auto"/>
        </w:rPr>
        <w:t>.Count() {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;Display each element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</w:t>
      </w:r>
      <w:r w:rsidRPr="00B34649">
        <w:rPr>
          <w:color w:val="auto"/>
        </w:rPr>
        <w:t>!,"</w:t>
      </w:r>
      <w:r>
        <w:rPr>
          <w:color w:val="auto"/>
        </w:rPr>
        <w:t>Id:</w:t>
      </w:r>
      <w:r w:rsidRPr="00B34649">
        <w:rPr>
          <w:color w:val="auto"/>
        </w:rPr>
        <w:t xml:space="preserve"> ",I</w:t>
      </w:r>
      <w:r>
        <w:rPr>
          <w:color w:val="auto"/>
        </w:rPr>
        <w:t>d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 xml:space="preserve">;of Collection </w:t>
      </w:r>
      <w:r>
        <w:rPr>
          <w:color w:val="auto"/>
        </w:rPr>
        <w:t>Array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" - "</w:t>
      </w:r>
      <w:r w:rsidRPr="00B34649">
        <w:rPr>
          <w:color w:val="auto"/>
        </w:rPr>
        <w:t>,</w:t>
      </w:r>
      <w:r w:rsidRPr="00DD24DE">
        <w:rPr>
          <w:color w:val="auto"/>
        </w:rPr>
        <w:t>ActorOref.MyClients.GetAt(Id).ClientName</w:t>
      </w:r>
      <w:r>
        <w:rPr>
          <w:color w:val="auto"/>
        </w:rPr>
        <w:tab/>
        <w:t xml:space="preserve"> </w:t>
      </w:r>
      <w:r w:rsidRPr="00B34649">
        <w:rPr>
          <w:color w:val="auto"/>
        </w:rPr>
        <w:t>;Property: My</w:t>
      </w:r>
      <w:r>
        <w:rPr>
          <w:color w:val="auto"/>
        </w:rPr>
        <w:t>Clients</w:t>
      </w:r>
      <w:r w:rsidRPr="00B34649">
        <w:rPr>
          <w:color w:val="auto"/>
        </w:rPr>
        <w:br/>
        <w:t> }</w:t>
      </w:r>
    </w:p>
    <w:p w:rsidR="00F4731E" w:rsidRDefault="00F4731E" w:rsidP="00DD24D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Pr="00B34649" w:rsidRDefault="00F4731E" w:rsidP="00DD24DE">
      <w:pPr>
        <w:pStyle w:val="Code"/>
        <w:ind w:firstLine="0"/>
        <w:rPr>
          <w:color w:val="auto"/>
        </w:rPr>
      </w:pPr>
    </w:p>
    <w:p w:rsidR="00F4731E" w:rsidRPr="00DD24DE" w:rsidRDefault="00F4731E" w:rsidP="009C6846">
      <w:pPr>
        <w:pStyle w:val="CodeItalic"/>
      </w:pPr>
      <w:r w:rsidRPr="00DD24DE">
        <w:t>Count: 4</w:t>
      </w:r>
    </w:p>
    <w:p w:rsidR="00F4731E" w:rsidRPr="00DD24DE" w:rsidRDefault="00F4731E" w:rsidP="009C6846">
      <w:pPr>
        <w:pStyle w:val="CodeItalic"/>
      </w:pPr>
      <w:r w:rsidRPr="00DD24DE">
        <w:t>Id: 1 - Client1</w:t>
      </w:r>
    </w:p>
    <w:p w:rsidR="00F4731E" w:rsidRPr="00DD24DE" w:rsidRDefault="00F4731E" w:rsidP="009C6846">
      <w:pPr>
        <w:pStyle w:val="CodeItalic"/>
      </w:pPr>
      <w:r w:rsidRPr="00DD24DE">
        <w:t>Id: 2 - Client2</w:t>
      </w:r>
    </w:p>
    <w:p w:rsidR="00F4731E" w:rsidRPr="00DD24DE" w:rsidRDefault="00F4731E" w:rsidP="009C6846">
      <w:pPr>
        <w:pStyle w:val="CodeItalic"/>
      </w:pPr>
      <w:r w:rsidRPr="00DD24DE">
        <w:t>Id: 3 - Client3</w:t>
      </w:r>
    </w:p>
    <w:p w:rsidR="00F4731E" w:rsidRPr="00DD24DE" w:rsidRDefault="00F4731E" w:rsidP="009C6846">
      <w:pPr>
        <w:pStyle w:val="CodeItalic"/>
      </w:pPr>
      <w:r w:rsidRPr="00DD24DE">
        <w:t>Id: 4 – Client4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</w:p>
    <w:p w:rsidR="00534F4F" w:rsidRDefault="00534F4F" w:rsidP="00F4731E">
      <w:pPr>
        <w:pStyle w:val="Caption"/>
      </w:pPr>
      <w:bookmarkStart w:id="886" w:name="_Ref307059035"/>
    </w:p>
    <w:p w:rsidR="00F4731E" w:rsidRPr="00CE4772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886"/>
      <w:r>
        <w:t xml:space="preserve"> Find</w:t>
      </w:r>
      <w:r w:rsidRPr="00961C39">
        <w:t xml:space="preserve"> Method </w:t>
      </w:r>
      <w:r>
        <w:t>–</w:t>
      </w:r>
      <w:r w:rsidRPr="00961C39">
        <w:t xml:space="preserve"> </w:t>
      </w:r>
      <w:r>
        <w:t>Finds the associated ID for a String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Find Code – Finds the associated Id for a String</w:t>
      </w:r>
    </w:p>
    <w:p w:rsidR="00F4731E" w:rsidRDefault="00F4731E" w:rsidP="00DD24DE">
      <w:pPr>
        <w:pStyle w:val="Code"/>
        <w:ind w:firstLine="0"/>
        <w:rPr>
          <w:color w:val="auto"/>
        </w:rPr>
      </w:pP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 xml:space="preserve"> Set ActorOref=##class(MyPackage.Actor).%OpenId(6) </w:t>
      </w:r>
      <w:r w:rsidRPr="00DD24DE">
        <w:rPr>
          <w:color w:val="auto"/>
        </w:rPr>
        <w:tab/>
        <w:t xml:space="preserve">;bring object Carol Burnett </w:t>
      </w:r>
      <w:r w:rsidRPr="00DD24DE">
        <w:rPr>
          <w:color w:val="auto"/>
        </w:rPr>
        <w:br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  <w:t>;into memory</w:t>
      </w:r>
      <w:r w:rsidRPr="00DD24DE">
        <w:rPr>
          <w:color w:val="auto"/>
        </w:rPr>
        <w:br/>
        <w:t> </w:t>
      </w:r>
      <w:r w:rsidRPr="00DD24DE">
        <w:rPr>
          <w:color w:val="auto"/>
        </w:rPr>
        <w:br/>
        <w:t> Set NameToFind="Client3"</w:t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  <w:t>;Name to Find</w:t>
      </w:r>
      <w:r w:rsidRPr="00DD24DE">
        <w:rPr>
          <w:color w:val="auto"/>
        </w:rPr>
        <w:br/>
        <w:t> Set FoundId=""</w:t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  <w:t>;initialized FoundId</w:t>
      </w:r>
      <w:r w:rsidRPr="00DD24DE">
        <w:rPr>
          <w:color w:val="auto"/>
        </w:rPr>
        <w:br/>
      </w:r>
      <w:r w:rsidRPr="00DD24DE">
        <w:rPr>
          <w:color w:val="auto"/>
        </w:rPr>
        <w:br/>
        <w:t> For Id=1:1:ActorOref.MyClients.Count() {</w:t>
      </w:r>
      <w:r w:rsidRPr="00DD24DE">
        <w:rPr>
          <w:color w:val="auto"/>
        </w:rPr>
        <w:br/>
        <w:t>     If ActorOref.MyClients.IsDefined(Id) {</w:t>
      </w:r>
      <w:r w:rsidRPr="00DD24DE">
        <w:rPr>
          <w:color w:val="auto"/>
        </w:rPr>
        <w:tab/>
      </w:r>
      <w:r w:rsidRPr="00DD24DE">
        <w:rPr>
          <w:color w:val="auto"/>
        </w:rPr>
        <w:tab/>
        <w:t>;Does the Id exist?</w:t>
      </w:r>
      <w:r w:rsidRPr="00DD24DE">
        <w:rPr>
          <w:color w:val="auto"/>
        </w:rPr>
        <w:br/>
        <w:t>         If NameToFind= ActorOref.MyClients.GetAt(Id).ClientName Set FoundId=Id Quit</w:t>
      </w:r>
      <w:r w:rsidRPr="00DD24DE">
        <w:rPr>
          <w:color w:val="auto"/>
        </w:rPr>
        <w:br/>
        <w:t>   }</w:t>
      </w:r>
      <w:r w:rsidRPr="00DD24DE">
        <w:rPr>
          <w:color w:val="auto"/>
        </w:rPr>
        <w:br/>
        <w:t> }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br/>
        <w:t> If FoundId’="" {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ab/>
        <w:t xml:space="preserve"> Write !, "Found: ", NameToFind," at Id: ",FoundId</w:t>
      </w:r>
      <w:r w:rsidRPr="00DD24DE">
        <w:rPr>
          <w:color w:val="auto"/>
        </w:rPr>
        <w:tab/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 xml:space="preserve"> }</w:t>
      </w:r>
      <w:r w:rsidRPr="00DD24DE">
        <w:rPr>
          <w:color w:val="auto"/>
        </w:rPr>
        <w:br/>
        <w:t> Else{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ab/>
        <w:t xml:space="preserve"> Write !, "Could not find: ", NameToFind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 xml:space="preserve"> }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</w:p>
    <w:p w:rsidR="00F4731E" w:rsidRPr="00DD24DE" w:rsidRDefault="00F4731E" w:rsidP="009C6846">
      <w:pPr>
        <w:pStyle w:val="CodeItalic"/>
      </w:pPr>
      <w:r w:rsidRPr="00DD24DE">
        <w:t>Found: Client3 at Id: 3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</w:p>
    <w:p w:rsidR="00F4731E" w:rsidRPr="002A6B16" w:rsidRDefault="00F4731E" w:rsidP="00DD24DE">
      <w:pPr>
        <w:pStyle w:val="Code"/>
        <w:ind w:firstLine="0"/>
        <w:rPr>
          <w:color w:val="auto"/>
        </w:rPr>
      </w:pPr>
      <w:r w:rsidRPr="002A6B16">
        <w:rPr>
          <w:color w:val="auto"/>
        </w:rPr>
        <w:t xml:space="preserve">    = = = = = = = = = = = = = = = = = = = = = = = = = = = = = = = =  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> Set NameToFind="Client5"</w:t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  <w:t>;Name to Find</w:t>
      </w:r>
      <w:r w:rsidRPr="00DD24DE">
        <w:rPr>
          <w:color w:val="auto"/>
        </w:rPr>
        <w:br/>
        <w:t> Set FoundId=""</w:t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</w:r>
      <w:r w:rsidRPr="00DD24DE">
        <w:rPr>
          <w:color w:val="auto"/>
        </w:rPr>
        <w:tab/>
        <w:t>;initialized FoundId</w:t>
      </w:r>
      <w:r w:rsidRPr="00DD24DE">
        <w:rPr>
          <w:color w:val="auto"/>
        </w:rPr>
        <w:br/>
      </w:r>
      <w:r w:rsidRPr="00DD24DE">
        <w:rPr>
          <w:color w:val="auto"/>
        </w:rPr>
        <w:br/>
        <w:t> For Id=1:1:ActorOref.MyClients.Count() {</w:t>
      </w:r>
      <w:r w:rsidRPr="00DD24DE">
        <w:rPr>
          <w:color w:val="auto"/>
        </w:rPr>
        <w:br/>
        <w:t>     If ActorOref.MyClients.IsDefined(Id) {</w:t>
      </w:r>
      <w:r w:rsidRPr="00DD24DE">
        <w:rPr>
          <w:color w:val="auto"/>
        </w:rPr>
        <w:tab/>
      </w:r>
      <w:r w:rsidRPr="00DD24DE">
        <w:rPr>
          <w:color w:val="auto"/>
        </w:rPr>
        <w:tab/>
        <w:t>;Does the Id exist?</w:t>
      </w:r>
      <w:r w:rsidRPr="00DD24DE">
        <w:rPr>
          <w:color w:val="auto"/>
        </w:rPr>
        <w:br/>
        <w:t>        If NameToFind= ActorOref.MyClients.GetAt(Id).ClientName Set FoundId=Id Quit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>     }</w:t>
      </w:r>
      <w:r w:rsidRPr="00DD24DE">
        <w:rPr>
          <w:color w:val="auto"/>
        </w:rPr>
        <w:br/>
        <w:t> }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br/>
        <w:t> If FoundId’="" {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ab/>
        <w:t>Write !, "Found: ", NameToFind," at Id: ",FoundId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 xml:space="preserve"> }</w:t>
      </w:r>
      <w:r w:rsidRPr="00DD24DE">
        <w:rPr>
          <w:color w:val="auto"/>
        </w:rPr>
        <w:br/>
        <w:t> Else{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ab/>
        <w:t>Write !, "Could not find: ", NameToFind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  <w:r w:rsidRPr="00DD24DE">
        <w:rPr>
          <w:color w:val="auto"/>
        </w:rPr>
        <w:t xml:space="preserve"> }</w:t>
      </w:r>
    </w:p>
    <w:p w:rsidR="00F4731E" w:rsidRPr="00DD24DE" w:rsidRDefault="00F4731E" w:rsidP="00DD24D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Pr="00DD24DE" w:rsidRDefault="00F4731E" w:rsidP="00DD24DE">
      <w:pPr>
        <w:pStyle w:val="Code"/>
        <w:ind w:firstLine="0"/>
        <w:rPr>
          <w:b/>
          <w:color w:val="FF0000"/>
        </w:rPr>
      </w:pPr>
    </w:p>
    <w:p w:rsidR="00F4731E" w:rsidRPr="00DD24DE" w:rsidRDefault="00F4731E" w:rsidP="009C6846">
      <w:pPr>
        <w:pStyle w:val="CodeItalic"/>
      </w:pPr>
      <w:r w:rsidRPr="00DD24DE">
        <w:t>Could not find: Client5</w:t>
      </w:r>
    </w:p>
    <w:p w:rsidR="00F4731E" w:rsidRPr="00DD24DE" w:rsidRDefault="00F4731E" w:rsidP="00DD24DE">
      <w:pPr>
        <w:pStyle w:val="Code"/>
        <w:ind w:firstLine="0"/>
        <w:rPr>
          <w:b/>
          <w:color w:val="FF0000"/>
        </w:rPr>
      </w:pPr>
    </w:p>
    <w:p w:rsidR="00534F4F" w:rsidRDefault="00534F4F" w:rsidP="00F4731E">
      <w:pPr>
        <w:pStyle w:val="Caption"/>
      </w:pPr>
    </w:p>
    <w:p w:rsidR="00F4731E" w:rsidRDefault="00F4731E" w:rsidP="00F4731E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r>
        <w:t xml:space="preserve"> Traversing Methods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84"/>
        <w:gridCol w:w="3192"/>
        <w:gridCol w:w="3192"/>
      </w:tblGrid>
      <w:tr w:rsidR="00C24C4E" w:rsidTr="00C24C4E">
        <w:tc>
          <w:tcPr>
            <w:tcW w:w="3084" w:type="dxa"/>
            <w:shd w:val="clear" w:color="auto" w:fill="BFBFBF" w:themeFill="background1" w:themeFillShade="BF"/>
          </w:tcPr>
          <w:p w:rsidR="00C24C4E" w:rsidRDefault="00C24C4E" w:rsidP="001D53DB">
            <w:pPr>
              <w:ind w:firstLine="0"/>
            </w:pPr>
            <w:r>
              <w:t>Method</w:t>
            </w:r>
          </w:p>
        </w:tc>
        <w:tc>
          <w:tcPr>
            <w:tcW w:w="3192" w:type="dxa"/>
            <w:shd w:val="clear" w:color="auto" w:fill="BFBFBF" w:themeFill="background1" w:themeFillShade="BF"/>
          </w:tcPr>
          <w:p w:rsidR="00C24C4E" w:rsidRDefault="00C24C4E" w:rsidP="001D53DB">
            <w:pPr>
              <w:ind w:firstLine="0"/>
            </w:pPr>
          </w:p>
        </w:tc>
        <w:tc>
          <w:tcPr>
            <w:tcW w:w="3192" w:type="dxa"/>
            <w:shd w:val="clear" w:color="auto" w:fill="BFBFBF" w:themeFill="background1" w:themeFillShade="BF"/>
          </w:tcPr>
          <w:p w:rsidR="00C24C4E" w:rsidRDefault="00C24C4E" w:rsidP="001D53DB">
            <w:pPr>
              <w:ind w:firstLine="0"/>
            </w:pPr>
            <w:r>
              <w:t>How Key or Slot is passed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Next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Value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Previous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Value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GetNext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Reference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GetPrevious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Reference</w:t>
            </w:r>
          </w:p>
        </w:tc>
      </w:tr>
    </w:tbl>
    <w:p w:rsidR="00F4731E" w:rsidRPr="00D20F1F" w:rsidRDefault="00F4731E" w:rsidP="00F4731E"/>
    <w:p w:rsidR="00534F4F" w:rsidRDefault="00534F4F" w:rsidP="00F4731E">
      <w:pPr>
        <w:pStyle w:val="Caption"/>
      </w:pPr>
      <w:bookmarkStart w:id="887" w:name="_Ref307059087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887"/>
      <w:r>
        <w:t xml:space="preserve"> Next Method – Returns the Element for the next Key</w:t>
      </w:r>
    </w:p>
    <w:p w:rsidR="00F4731E" w:rsidRDefault="00F4731E" w:rsidP="00F4731E">
      <w:pPr>
        <w:pStyle w:val="Code"/>
        <w:ind w:firstLine="0"/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Next Method - </w:t>
      </w:r>
      <w:r w:rsidRPr="00EA0B0E">
        <w:rPr>
          <w:color w:val="auto"/>
        </w:rPr>
        <w:t>Returns the Element for the next Key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(MyPackage.Actor).%OpenId(6)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Carol Burnett</w:t>
      </w:r>
      <w:r w:rsidRPr="00B34649">
        <w:rPr>
          <w:color w:val="auto"/>
        </w:rPr>
        <w:t xml:space="preserve"> </w:t>
      </w: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F4731E" w:rsidRPr="00FD4147" w:rsidRDefault="00F4731E" w:rsidP="00F4731E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MyClients.Count()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F4731E" w:rsidRPr="00FD4147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 </w:t>
      </w:r>
      <w:r>
        <w:rPr>
          <w:color w:val="auto"/>
        </w:rPr>
        <w:t>Key</w:t>
      </w:r>
      <w:r w:rsidRPr="00FD4147">
        <w:rPr>
          <w:color w:val="auto"/>
        </w:rPr>
        <w:t xml:space="preserve"> = ""</w:t>
      </w:r>
      <w:r>
        <w:rPr>
          <w:color w:val="auto"/>
        </w:rPr>
        <w:t xml:space="preserve"> </w:t>
      </w:r>
      <w:r w:rsidRPr="00FD4147">
        <w:rPr>
          <w:color w:val="auto"/>
        </w:rPr>
        <w:t>Do {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 null</w:t>
      </w:r>
    </w:p>
    <w:p w:rsidR="00F4731E" w:rsidRDefault="00F4731E" w:rsidP="00F4731E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EA0B0E">
        <w:rPr>
          <w:color w:val="auto"/>
          <w:u w:val="single"/>
        </w:rPr>
        <w:t>Key=</w:t>
      </w:r>
      <w:r>
        <w:rPr>
          <w:color w:val="auto"/>
          <w:u w:val="single"/>
        </w:rPr>
        <w:t>ActorOref</w:t>
      </w:r>
      <w:r w:rsidRPr="00EA0B0E">
        <w:rPr>
          <w:color w:val="auto"/>
          <w:u w:val="single"/>
        </w:rPr>
        <w:t>.MyClients.Next(Key)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;get the next </w:t>
      </w:r>
      <w:r>
        <w:rPr>
          <w:color w:val="auto"/>
        </w:rPr>
        <w:t>Key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  If Key</w:t>
      </w:r>
      <w:r w:rsidRPr="00FD4147">
        <w:rPr>
          <w:color w:val="auto"/>
        </w:rPr>
        <w:t>'="" {</w:t>
      </w:r>
      <w:r>
        <w:rPr>
          <w:color w:val="auto"/>
        </w:rPr>
        <w:tab/>
      </w:r>
      <w:r w:rsidRPr="00FD4147">
        <w:rPr>
          <w:color w:val="auto"/>
        </w:rPr>
        <w:br/>
      </w:r>
      <w:r>
        <w:rPr>
          <w:color w:val="auto"/>
        </w:rPr>
        <w:t xml:space="preserve">    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Key number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>" -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MyClients</w:t>
      </w:r>
      <w:r w:rsidRPr="00FD4147">
        <w:rPr>
          <w:color w:val="auto"/>
        </w:rPr>
        <w:t>.</w:t>
      </w:r>
      <w:r>
        <w:rPr>
          <w:color w:val="auto"/>
        </w:rPr>
        <w:t>GetAt(Key).ClientName</w:t>
      </w:r>
      <w:r>
        <w:rPr>
          <w:color w:val="auto"/>
        </w:rPr>
        <w:tab/>
        <w:t>;display the Client</w:t>
      </w:r>
    </w:p>
    <w:p w:rsidR="00F4731E" w:rsidRDefault="00F4731E" w:rsidP="00F4731E">
      <w:pPr>
        <w:pStyle w:val="Code"/>
        <w:ind w:firstLine="0"/>
        <w:rPr>
          <w:color w:val="auto"/>
        </w:rPr>
      </w:pPr>
      <w:r w:rsidRPr="00FD4147">
        <w:rPr>
          <w:color w:val="auto"/>
        </w:rPr>
        <w:t>  </w:t>
      </w:r>
      <w:r>
        <w:rPr>
          <w:color w:val="auto"/>
        </w:rPr>
        <w:t xml:space="preserve">  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Pr="00FD4147" w:rsidRDefault="00F4731E" w:rsidP="00F4731E">
      <w:pPr>
        <w:pStyle w:val="Code"/>
        <w:ind w:firstLine="0"/>
        <w:rPr>
          <w:color w:val="auto"/>
        </w:rPr>
      </w:pPr>
    </w:p>
    <w:p w:rsidR="00F4731E" w:rsidRPr="00E56806" w:rsidRDefault="00F4731E" w:rsidP="009C6846">
      <w:pPr>
        <w:pStyle w:val="CodeItalic"/>
      </w:pPr>
      <w:r>
        <w:t>Count: 4</w:t>
      </w:r>
    </w:p>
    <w:p w:rsidR="00F4731E" w:rsidRPr="004F6A74" w:rsidRDefault="00F4731E" w:rsidP="009C6846">
      <w:pPr>
        <w:pStyle w:val="CodeItalic"/>
      </w:pPr>
      <w:r w:rsidRPr="004F6A74">
        <w:t xml:space="preserve">Key: 1 - </w:t>
      </w:r>
      <w:r>
        <w:t>Client</w:t>
      </w:r>
      <w:r w:rsidRPr="004F6A74">
        <w:t>1</w:t>
      </w:r>
    </w:p>
    <w:p w:rsidR="00F4731E" w:rsidRPr="004F6A74" w:rsidRDefault="00F4731E" w:rsidP="009C6846">
      <w:pPr>
        <w:pStyle w:val="CodeItalic"/>
      </w:pPr>
      <w:r w:rsidRPr="004F6A74">
        <w:t xml:space="preserve">Key: 2 - </w:t>
      </w:r>
      <w:r>
        <w:t>Client</w:t>
      </w:r>
      <w:r w:rsidRPr="004F6A74">
        <w:t>2</w:t>
      </w:r>
    </w:p>
    <w:p w:rsidR="00F4731E" w:rsidRPr="004F6A74" w:rsidRDefault="00F4731E" w:rsidP="009C6846">
      <w:pPr>
        <w:pStyle w:val="CodeItalic"/>
      </w:pPr>
      <w:r w:rsidRPr="004F6A74">
        <w:t xml:space="preserve">Key: 3 - </w:t>
      </w:r>
      <w:r>
        <w:t>Client</w:t>
      </w:r>
      <w:r w:rsidRPr="004F6A74">
        <w:t>3</w:t>
      </w:r>
    </w:p>
    <w:p w:rsidR="00F4731E" w:rsidRDefault="00F4731E" w:rsidP="009C6846">
      <w:pPr>
        <w:pStyle w:val="CodeItalic"/>
      </w:pPr>
      <w:r w:rsidRPr="004F6A74">
        <w:t xml:space="preserve">Key: 4 - </w:t>
      </w:r>
      <w:r>
        <w:t>Client</w:t>
      </w:r>
      <w:r w:rsidRPr="004F6A74">
        <w:t>4</w:t>
      </w:r>
    </w:p>
    <w:p w:rsidR="00F4731E" w:rsidRPr="0064660C" w:rsidRDefault="00F4731E" w:rsidP="00F4731E">
      <w:pPr>
        <w:pStyle w:val="Code"/>
        <w:ind w:firstLine="0"/>
        <w:rPr>
          <w:b/>
          <w:color w:val="FF0000"/>
        </w:rPr>
      </w:pPr>
    </w:p>
    <w:p w:rsidR="00534F4F" w:rsidRDefault="00534F4F" w:rsidP="00F4731E">
      <w:pPr>
        <w:pStyle w:val="Caption"/>
      </w:pPr>
      <w:bookmarkStart w:id="888" w:name="_Ref307059121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888"/>
      <w:r>
        <w:t xml:space="preserve"> Previous Method – Returns the Element for the previous Key </w:t>
      </w:r>
    </w:p>
    <w:p w:rsidR="00F4731E" w:rsidRDefault="00F4731E" w:rsidP="00F4731E">
      <w:pPr>
        <w:pStyle w:val="Code"/>
        <w:ind w:firstLine="0"/>
      </w:pPr>
      <w:r>
        <w:t> 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Previous Method - </w:t>
      </w:r>
      <w:r w:rsidRPr="001E522C">
        <w:rPr>
          <w:color w:val="auto"/>
        </w:rPr>
        <w:t>Returns the Element  for the previous Key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(MyPackage.Actor).%OpenId(6)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Carol Burnett</w:t>
      </w:r>
      <w:r w:rsidRPr="00B34649">
        <w:rPr>
          <w:color w:val="auto"/>
        </w:rPr>
        <w:t xml:space="preserve"> </w:t>
      </w: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F4731E" w:rsidRPr="00FD4147" w:rsidRDefault="00F4731E" w:rsidP="00F4731E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MyClients.Count()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F4731E" w:rsidRPr="00FD4147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 </w:t>
      </w:r>
      <w:r>
        <w:rPr>
          <w:color w:val="auto"/>
        </w:rPr>
        <w:t>Key</w:t>
      </w:r>
      <w:r w:rsidRPr="00FD4147">
        <w:rPr>
          <w:color w:val="auto"/>
        </w:rPr>
        <w:t xml:space="preserve"> = ""</w:t>
      </w:r>
      <w:r>
        <w:rPr>
          <w:color w:val="auto"/>
        </w:rPr>
        <w:t xml:space="preserve"> </w:t>
      </w:r>
      <w:r w:rsidRPr="00FD4147">
        <w:rPr>
          <w:color w:val="auto"/>
        </w:rPr>
        <w:t>Do {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 null</w:t>
      </w:r>
    </w:p>
    <w:p w:rsidR="00F4731E" w:rsidRDefault="00F4731E" w:rsidP="00F4731E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1E522C">
        <w:rPr>
          <w:color w:val="auto"/>
          <w:u w:val="single"/>
        </w:rPr>
        <w:t>Key=</w:t>
      </w:r>
      <w:r>
        <w:rPr>
          <w:color w:val="auto"/>
          <w:u w:val="single"/>
        </w:rPr>
        <w:t>ActorOref</w:t>
      </w:r>
      <w:r w:rsidRPr="001E522C">
        <w:rPr>
          <w:color w:val="auto"/>
          <w:u w:val="single"/>
        </w:rPr>
        <w:t>.MyClients.Previous(Key)</w:t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;get the </w:t>
      </w:r>
      <w:r>
        <w:rPr>
          <w:color w:val="auto"/>
        </w:rPr>
        <w:t>previous</w:t>
      </w:r>
      <w:r w:rsidRPr="00FD4147">
        <w:rPr>
          <w:color w:val="auto"/>
        </w:rPr>
        <w:t xml:space="preserve"> </w:t>
      </w:r>
      <w:r>
        <w:rPr>
          <w:color w:val="auto"/>
        </w:rPr>
        <w:t>Key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  If Key</w:t>
      </w:r>
      <w:r w:rsidRPr="00FD4147">
        <w:rPr>
          <w:color w:val="auto"/>
        </w:rPr>
        <w:t>'="" {</w:t>
      </w:r>
      <w:r w:rsidRPr="00FD4147">
        <w:rPr>
          <w:color w:val="auto"/>
        </w:rPr>
        <w:br/>
      </w:r>
      <w:r>
        <w:rPr>
          <w:color w:val="auto"/>
        </w:rPr>
        <w:t xml:space="preserve">    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Key number</w:t>
      </w:r>
      <w:r>
        <w:rPr>
          <w:color w:val="auto"/>
        </w:rPr>
        <w:br/>
        <w:t xml:space="preserve">         Write </w:t>
      </w:r>
      <w:r w:rsidRPr="00FD4147">
        <w:rPr>
          <w:color w:val="auto"/>
        </w:rPr>
        <w:t>" -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MyClients</w:t>
      </w:r>
      <w:r w:rsidRPr="00FD4147">
        <w:rPr>
          <w:color w:val="auto"/>
        </w:rPr>
        <w:t>.</w:t>
      </w:r>
      <w:r>
        <w:rPr>
          <w:color w:val="auto"/>
        </w:rPr>
        <w:t>GetAt(Key).ClientName</w:t>
      </w:r>
      <w:r>
        <w:rPr>
          <w:color w:val="auto"/>
        </w:rPr>
        <w:tab/>
        <w:t>;display the Client</w:t>
      </w:r>
    </w:p>
    <w:p w:rsidR="00F4731E" w:rsidRDefault="00F4731E" w:rsidP="00F4731E">
      <w:pPr>
        <w:pStyle w:val="Code"/>
        <w:ind w:firstLine="0"/>
        <w:rPr>
          <w:color w:val="auto"/>
        </w:rPr>
      </w:pPr>
      <w:r w:rsidRPr="00FD4147">
        <w:rPr>
          <w:color w:val="auto"/>
        </w:rPr>
        <w:t>  </w:t>
      </w:r>
      <w:r>
        <w:rPr>
          <w:color w:val="auto"/>
        </w:rPr>
        <w:t xml:space="preserve">  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Pr="00FD4147" w:rsidRDefault="00F4731E" w:rsidP="00F4731E">
      <w:pPr>
        <w:pStyle w:val="Code"/>
        <w:ind w:firstLine="0"/>
        <w:rPr>
          <w:color w:val="auto"/>
        </w:rPr>
      </w:pPr>
    </w:p>
    <w:p w:rsidR="00F4731E" w:rsidRPr="00E56806" w:rsidRDefault="00F4731E" w:rsidP="009C6846">
      <w:pPr>
        <w:pStyle w:val="CodeItalic"/>
      </w:pPr>
      <w:r>
        <w:t>Count: 4</w:t>
      </w:r>
    </w:p>
    <w:p w:rsidR="00F4731E" w:rsidRPr="004F6A74" w:rsidRDefault="00F4731E" w:rsidP="009C6846">
      <w:pPr>
        <w:pStyle w:val="CodeItalic"/>
      </w:pPr>
      <w:r w:rsidRPr="004F6A74">
        <w:t xml:space="preserve">Key: 4 - </w:t>
      </w:r>
      <w:r>
        <w:t>Client</w:t>
      </w:r>
      <w:r w:rsidRPr="004F6A74">
        <w:t>4</w:t>
      </w:r>
    </w:p>
    <w:p w:rsidR="00F4731E" w:rsidRPr="004F6A74" w:rsidRDefault="00F4731E" w:rsidP="009C6846">
      <w:pPr>
        <w:pStyle w:val="CodeItalic"/>
      </w:pPr>
      <w:r w:rsidRPr="004F6A74">
        <w:t xml:space="preserve">Key: 3 - </w:t>
      </w:r>
      <w:r>
        <w:t>Client</w:t>
      </w:r>
      <w:r w:rsidRPr="004F6A74">
        <w:t>3</w:t>
      </w:r>
    </w:p>
    <w:p w:rsidR="00F4731E" w:rsidRPr="004F6A74" w:rsidRDefault="00F4731E" w:rsidP="009C6846">
      <w:pPr>
        <w:pStyle w:val="CodeItalic"/>
      </w:pPr>
      <w:r w:rsidRPr="004F6A74">
        <w:t xml:space="preserve">Key: 2 - </w:t>
      </w:r>
      <w:r>
        <w:t>Client</w:t>
      </w:r>
      <w:r w:rsidRPr="004F6A74">
        <w:t>2</w:t>
      </w:r>
    </w:p>
    <w:p w:rsidR="00F4731E" w:rsidRDefault="00F4731E" w:rsidP="009C6846">
      <w:pPr>
        <w:pStyle w:val="CodeItalic"/>
      </w:pPr>
      <w:r w:rsidRPr="004F6A74">
        <w:t xml:space="preserve">Key: 1 - </w:t>
      </w:r>
      <w:r>
        <w:t>Client</w:t>
      </w:r>
      <w:r w:rsidRPr="004F6A74">
        <w:t>1</w:t>
      </w:r>
    </w:p>
    <w:p w:rsidR="00F4731E" w:rsidRPr="00B82980" w:rsidRDefault="00F4731E" w:rsidP="00F4731E">
      <w:pPr>
        <w:pStyle w:val="Code"/>
        <w:ind w:firstLine="0"/>
        <w:rPr>
          <w:b/>
          <w:color w:val="FF0000"/>
        </w:rPr>
      </w:pPr>
    </w:p>
    <w:p w:rsidR="00534F4F" w:rsidRDefault="00534F4F" w:rsidP="00F4731E">
      <w:pPr>
        <w:pStyle w:val="Caption"/>
      </w:pPr>
      <w:bookmarkStart w:id="889" w:name="_Ref307059161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889"/>
      <w:r>
        <w:t xml:space="preserve"> GetNext Method – Returns the Element for the next Key </w:t>
      </w:r>
    </w:p>
    <w:p w:rsidR="00F4731E" w:rsidRDefault="00F4731E" w:rsidP="00F4731E">
      <w:pPr>
        <w:pStyle w:val="Code"/>
        <w:ind w:firstLine="0"/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GetNext Method - </w:t>
      </w:r>
      <w:r w:rsidRPr="001E522C">
        <w:rPr>
          <w:color w:val="auto"/>
        </w:rPr>
        <w:t>Returns the Element for the next Key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(MyPackage.Actor).%OpenId(6)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Carol Burnett</w:t>
      </w:r>
      <w:r w:rsidRPr="00B34649">
        <w:rPr>
          <w:color w:val="auto"/>
        </w:rPr>
        <w:t xml:space="preserve"> </w:t>
      </w: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F4731E" w:rsidRPr="00715A6A" w:rsidRDefault="00F4731E" w:rsidP="00F4731E">
      <w:pPr>
        <w:pStyle w:val="Code"/>
        <w:ind w:firstLine="0"/>
        <w:rPr>
          <w:color w:val="auto"/>
        </w:rPr>
      </w:pPr>
    </w:p>
    <w:p w:rsidR="00F4731E" w:rsidRPr="00715A6A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715A6A">
        <w:rPr>
          <w:color w:val="auto"/>
        </w:rPr>
        <w:t>!,"Count: ",</w:t>
      </w:r>
      <w:r>
        <w:rPr>
          <w:color w:val="auto"/>
        </w:rPr>
        <w:t>ActorOref</w:t>
      </w:r>
      <w:r w:rsidRPr="00715A6A">
        <w:rPr>
          <w:color w:val="auto"/>
        </w:rPr>
        <w:t>.</w:t>
      </w:r>
      <w:r>
        <w:rPr>
          <w:color w:val="auto"/>
        </w:rPr>
        <w:t>MyClients</w:t>
      </w:r>
      <w:r w:rsidRPr="00715A6A">
        <w:rPr>
          <w:color w:val="auto"/>
        </w:rPr>
        <w:t>.</w:t>
      </w:r>
      <w:r>
        <w:rPr>
          <w:color w:val="auto"/>
        </w:rPr>
        <w:t>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Key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t xml:space="preserve">;start with beginning </w:t>
      </w:r>
      <w:r>
        <w:rPr>
          <w:color w:val="auto"/>
        </w:rPr>
        <w:t>Key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 xml:space="preserve"> 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1E522C">
        <w:rPr>
          <w:color w:val="auto"/>
          <w:u w:val="single"/>
        </w:rPr>
        <w:t>Client=</w:t>
      </w:r>
      <w:r>
        <w:rPr>
          <w:color w:val="auto"/>
          <w:u w:val="single"/>
        </w:rPr>
        <w:t>ActorOref</w:t>
      </w:r>
      <w:r w:rsidRPr="001E522C">
        <w:rPr>
          <w:color w:val="auto"/>
          <w:u w:val="single"/>
        </w:rPr>
        <w:t>.MyClients.GetNext(.Key)</w:t>
      </w:r>
      <w:r>
        <w:rPr>
          <w:color w:val="auto"/>
        </w:rPr>
        <w:tab/>
        <w:t>;get n</w:t>
      </w:r>
      <w:r w:rsidRPr="00715A6A">
        <w:rPr>
          <w:color w:val="auto"/>
        </w:rPr>
        <w:t xml:space="preserve">ext </w:t>
      </w:r>
      <w:r>
        <w:rPr>
          <w:color w:val="auto"/>
        </w:rPr>
        <w:t>Key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 xml:space="preserve">  </w:t>
      </w:r>
      <w:r>
        <w:rPr>
          <w:color w:val="auto"/>
        </w:rPr>
        <w:t xml:space="preserve">  If Key</w:t>
      </w:r>
      <w:r w:rsidRPr="00715A6A">
        <w:rPr>
          <w:color w:val="auto"/>
        </w:rPr>
        <w:t xml:space="preserve">'="" </w:t>
      </w:r>
      <w:r>
        <w:rPr>
          <w:color w:val="auto"/>
        </w:rPr>
        <w:t xml:space="preserve">Write </w:t>
      </w:r>
      <w:r w:rsidRPr="00715A6A">
        <w:rPr>
          <w:color w:val="auto"/>
        </w:rPr>
        <w:t>!,"</w:t>
      </w:r>
      <w:r>
        <w:rPr>
          <w:color w:val="auto"/>
        </w:rPr>
        <w:t>Key</w:t>
      </w:r>
      <w:r w:rsidRPr="00715A6A">
        <w:rPr>
          <w:color w:val="auto"/>
        </w:rPr>
        <w:t>: ",</w:t>
      </w:r>
      <w:r>
        <w:rPr>
          <w:color w:val="auto"/>
        </w:rPr>
        <w:t>Key</w:t>
      </w:r>
      <w:r w:rsidRPr="00715A6A">
        <w:rPr>
          <w:color w:val="auto"/>
        </w:rPr>
        <w:t>," ",</w:t>
      </w:r>
      <w:r>
        <w:rPr>
          <w:color w:val="auto"/>
        </w:rPr>
        <w:t>Client.ClientName</w:t>
      </w:r>
      <w:r w:rsidRPr="00715A6A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715A6A">
        <w:rPr>
          <w:color w:val="auto"/>
        </w:rPr>
        <w:t xml:space="preserve">;display </w:t>
      </w:r>
      <w:r>
        <w:rPr>
          <w:color w:val="auto"/>
        </w:rPr>
        <w:t>Key</w:t>
      </w:r>
      <w:r w:rsidRPr="00715A6A">
        <w:rPr>
          <w:color w:val="auto"/>
        </w:rPr>
        <w:t xml:space="preserve"> </w:t>
      </w:r>
      <w:r>
        <w:rPr>
          <w:color w:val="auto"/>
        </w:rPr>
        <w:t>with Client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>} While (</w:t>
      </w:r>
      <w:r>
        <w:rPr>
          <w:color w:val="auto"/>
        </w:rPr>
        <w:t>Key</w:t>
      </w:r>
      <w:r w:rsidRPr="00715A6A">
        <w:rPr>
          <w:color w:val="auto"/>
        </w:rPr>
        <w:t xml:space="preserve"> '= "")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Pr="00715A6A" w:rsidRDefault="00F4731E" w:rsidP="00F4731E">
      <w:pPr>
        <w:pStyle w:val="Code"/>
        <w:ind w:firstLine="0"/>
        <w:rPr>
          <w:color w:val="auto"/>
        </w:rPr>
      </w:pPr>
    </w:p>
    <w:p w:rsidR="00F4731E" w:rsidRPr="00E56806" w:rsidRDefault="00F4731E" w:rsidP="009C6846">
      <w:pPr>
        <w:pStyle w:val="CodeItalic"/>
      </w:pPr>
      <w:r>
        <w:t>Count: 4</w:t>
      </w:r>
    </w:p>
    <w:p w:rsidR="00F4731E" w:rsidRPr="004F6A74" w:rsidRDefault="00F4731E" w:rsidP="009C6846">
      <w:pPr>
        <w:pStyle w:val="CodeItalic"/>
      </w:pPr>
      <w:r w:rsidRPr="004F6A74">
        <w:t xml:space="preserve">Key: 1 - </w:t>
      </w:r>
      <w:r>
        <w:t>Client</w:t>
      </w:r>
      <w:r w:rsidRPr="004F6A74">
        <w:t>1</w:t>
      </w:r>
    </w:p>
    <w:p w:rsidR="00F4731E" w:rsidRPr="004F6A74" w:rsidRDefault="00F4731E" w:rsidP="009C6846">
      <w:pPr>
        <w:pStyle w:val="CodeItalic"/>
      </w:pPr>
      <w:r w:rsidRPr="004F6A74">
        <w:t xml:space="preserve">Key: 2 - </w:t>
      </w:r>
      <w:r>
        <w:t>Client</w:t>
      </w:r>
      <w:r w:rsidRPr="004F6A74">
        <w:t>2</w:t>
      </w:r>
    </w:p>
    <w:p w:rsidR="00F4731E" w:rsidRPr="004F6A74" w:rsidRDefault="00F4731E" w:rsidP="009C6846">
      <w:pPr>
        <w:pStyle w:val="CodeItalic"/>
      </w:pPr>
      <w:r w:rsidRPr="004F6A74">
        <w:t xml:space="preserve">Key: 3 - </w:t>
      </w:r>
      <w:r>
        <w:t>Client</w:t>
      </w:r>
      <w:r w:rsidRPr="004F6A74">
        <w:t>3</w:t>
      </w:r>
    </w:p>
    <w:p w:rsidR="00F4731E" w:rsidRDefault="00F4731E" w:rsidP="009C6846">
      <w:pPr>
        <w:pStyle w:val="CodeItalic"/>
      </w:pPr>
      <w:r w:rsidRPr="004F6A74">
        <w:t xml:space="preserve">Key: 4 - </w:t>
      </w:r>
      <w:r>
        <w:t>Client</w:t>
      </w:r>
      <w:r w:rsidRPr="004F6A74">
        <w:t>4</w:t>
      </w:r>
    </w:p>
    <w:p w:rsidR="00F4731E" w:rsidRDefault="00F4731E" w:rsidP="00F4731E">
      <w:pPr>
        <w:pStyle w:val="Code"/>
        <w:ind w:firstLine="0"/>
        <w:rPr>
          <w:b/>
          <w:color w:val="FF0000"/>
        </w:rPr>
      </w:pPr>
    </w:p>
    <w:p w:rsidR="00534F4F" w:rsidRDefault="00534F4F" w:rsidP="00F4731E">
      <w:pPr>
        <w:pStyle w:val="Caption"/>
      </w:pPr>
      <w:bookmarkStart w:id="890" w:name="_Ref307059213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890"/>
      <w:r>
        <w:t xml:space="preserve"> GetPrevious Method – Returns the Element for the Previous Key </w:t>
      </w:r>
    </w:p>
    <w:p w:rsidR="00F4731E" w:rsidRDefault="00F4731E" w:rsidP="00F4731E">
      <w:pPr>
        <w:pStyle w:val="Code"/>
        <w:ind w:firstLine="0"/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GetPrevious Method - </w:t>
      </w:r>
      <w:r w:rsidRPr="001E522C">
        <w:rPr>
          <w:color w:val="auto"/>
        </w:rPr>
        <w:t>Returns the Element  for the previous Key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(MyPackage.Actor).%OpenId(6)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Carol Burnett</w:t>
      </w:r>
      <w:r w:rsidRPr="00B34649">
        <w:rPr>
          <w:color w:val="auto"/>
        </w:rPr>
        <w:t xml:space="preserve"> </w:t>
      </w: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F4731E" w:rsidRPr="00FD4147" w:rsidRDefault="00F4731E" w:rsidP="00F4731E">
      <w:pPr>
        <w:pStyle w:val="Code"/>
        <w:ind w:firstLine="0"/>
        <w:rPr>
          <w:color w:val="auto"/>
        </w:rPr>
      </w:pPr>
      <w:r w:rsidRPr="00FD4147">
        <w:rPr>
          <w:color w:val="auto"/>
        </w:rPr>
        <w:tab/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F2BEA">
        <w:rPr>
          <w:color w:val="auto"/>
        </w:rPr>
        <w:t>!,"Count: ",</w:t>
      </w:r>
      <w:r>
        <w:rPr>
          <w:color w:val="auto"/>
        </w:rPr>
        <w:t>ActorOref</w:t>
      </w:r>
      <w:r w:rsidRPr="00BF2BEA">
        <w:rPr>
          <w:color w:val="auto"/>
        </w:rPr>
        <w:t xml:space="preserve">.MyContacts.Count() </w:t>
      </w:r>
      <w:r w:rsidRPr="00BF2BEA">
        <w:rPr>
          <w:color w:val="auto"/>
        </w:rPr>
        <w:tab/>
        <w:t>;count of elements</w:t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 xml:space="preserve">Set </w:t>
      </w:r>
      <w:r>
        <w:rPr>
          <w:color w:val="auto"/>
        </w:rPr>
        <w:t>Key</w:t>
      </w:r>
      <w:r w:rsidRPr="00FD4147">
        <w:rPr>
          <w:color w:val="auto"/>
        </w:rPr>
        <w:t xml:space="preserve">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t xml:space="preserve">;start with beginning </w:t>
      </w:r>
      <w:r>
        <w:rPr>
          <w:color w:val="auto"/>
        </w:rPr>
        <w:t>Key</w:t>
      </w:r>
      <w:r w:rsidRPr="00FD4147">
        <w:rPr>
          <w:color w:val="auto"/>
        </w:rPr>
        <w:br/>
      </w:r>
      <w:r>
        <w:rPr>
          <w:color w:val="auto"/>
        </w:rPr>
        <w:t xml:space="preserve">  </w:t>
      </w:r>
      <w:r w:rsidRPr="00FD4147">
        <w:rPr>
          <w:color w:val="auto"/>
        </w:rPr>
        <w:t xml:space="preserve">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1E522C">
        <w:rPr>
          <w:color w:val="auto"/>
          <w:u w:val="single"/>
        </w:rPr>
        <w:t>Client=</w:t>
      </w:r>
      <w:r>
        <w:rPr>
          <w:color w:val="auto"/>
          <w:u w:val="single"/>
        </w:rPr>
        <w:t>ActorOref</w:t>
      </w:r>
      <w:r w:rsidRPr="001E522C">
        <w:rPr>
          <w:color w:val="auto"/>
          <w:u w:val="single"/>
        </w:rPr>
        <w:t>.MyClients.GetPrevious(.Key)</w:t>
      </w:r>
      <w:r>
        <w:rPr>
          <w:color w:val="auto"/>
        </w:rPr>
        <w:tab/>
        <w:t>;get previous Key</w:t>
      </w:r>
      <w:r w:rsidRPr="00FD4147">
        <w:rPr>
          <w:color w:val="auto"/>
        </w:rPr>
        <w:br/>
      </w:r>
      <w:r>
        <w:rPr>
          <w:color w:val="auto"/>
        </w:rPr>
        <w:t xml:space="preserve">  </w:t>
      </w:r>
      <w:r w:rsidRPr="00FD4147">
        <w:rPr>
          <w:color w:val="auto"/>
        </w:rPr>
        <w:t xml:space="preserve"> </w:t>
      </w:r>
      <w:r>
        <w:rPr>
          <w:color w:val="auto"/>
        </w:rPr>
        <w:t xml:space="preserve">  If Key</w:t>
      </w:r>
      <w:r w:rsidRPr="00FD4147">
        <w:rPr>
          <w:color w:val="auto"/>
        </w:rPr>
        <w:t xml:space="preserve">'="" </w:t>
      </w:r>
      <w:r>
        <w:rPr>
          <w:color w:val="auto"/>
        </w:rPr>
        <w:t xml:space="preserve">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>," ",</w:t>
      </w:r>
      <w:r>
        <w:rPr>
          <w:color w:val="auto"/>
        </w:rPr>
        <w:t>Client.ClientName ;display Key with Client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 While 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Default="00F4731E" w:rsidP="00F4731E">
      <w:pPr>
        <w:pStyle w:val="Code"/>
        <w:ind w:firstLine="0"/>
      </w:pPr>
    </w:p>
    <w:p w:rsidR="00F4731E" w:rsidRPr="00E56806" w:rsidRDefault="00F4731E" w:rsidP="009C6846">
      <w:pPr>
        <w:pStyle w:val="CodeItalic"/>
      </w:pPr>
      <w:r>
        <w:t>Count: 4</w:t>
      </w:r>
    </w:p>
    <w:p w:rsidR="00F4731E" w:rsidRPr="004F6A74" w:rsidRDefault="00F4731E" w:rsidP="009C6846">
      <w:pPr>
        <w:pStyle w:val="CodeItalic"/>
      </w:pPr>
      <w:r w:rsidRPr="004F6A74">
        <w:t xml:space="preserve">Key: 4 - </w:t>
      </w:r>
      <w:r>
        <w:t>Client</w:t>
      </w:r>
      <w:r w:rsidRPr="004F6A74">
        <w:t>4</w:t>
      </w:r>
    </w:p>
    <w:p w:rsidR="00F4731E" w:rsidRPr="004F6A74" w:rsidRDefault="00F4731E" w:rsidP="009C6846">
      <w:pPr>
        <w:pStyle w:val="CodeItalic"/>
      </w:pPr>
      <w:r w:rsidRPr="004F6A74">
        <w:t xml:space="preserve">Key: 3 - </w:t>
      </w:r>
      <w:r>
        <w:t>Client</w:t>
      </w:r>
      <w:r w:rsidRPr="004F6A74">
        <w:t>3</w:t>
      </w:r>
    </w:p>
    <w:p w:rsidR="00F4731E" w:rsidRPr="004F6A74" w:rsidRDefault="00F4731E" w:rsidP="009C6846">
      <w:pPr>
        <w:pStyle w:val="CodeItalic"/>
      </w:pPr>
      <w:r w:rsidRPr="004F6A74">
        <w:t xml:space="preserve">Key: 2 - </w:t>
      </w:r>
      <w:r>
        <w:t>Client</w:t>
      </w:r>
      <w:r w:rsidRPr="004F6A74">
        <w:t>2</w:t>
      </w:r>
    </w:p>
    <w:p w:rsidR="00F4731E" w:rsidRDefault="00F4731E" w:rsidP="009C6846">
      <w:pPr>
        <w:pStyle w:val="CodeItalic"/>
      </w:pPr>
      <w:r w:rsidRPr="004F6A74">
        <w:t xml:space="preserve">Key: 1 - </w:t>
      </w:r>
      <w:r>
        <w:t>Client</w:t>
      </w:r>
      <w:r w:rsidRPr="004F6A74">
        <w:t>1</w:t>
      </w:r>
    </w:p>
    <w:p w:rsidR="00F4731E" w:rsidRPr="00347BCC" w:rsidRDefault="00F4731E" w:rsidP="00F4731E">
      <w:pPr>
        <w:pStyle w:val="Code"/>
        <w:ind w:firstLine="0"/>
        <w:rPr>
          <w:b/>
          <w:color w:val="FF0000"/>
        </w:rPr>
      </w:pPr>
    </w:p>
    <w:p w:rsidR="00534F4F" w:rsidRDefault="00534F4F" w:rsidP="00F4731E">
      <w:pPr>
        <w:pStyle w:val="Caption"/>
      </w:pPr>
      <w:bookmarkStart w:id="891" w:name="_Ref307059246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891"/>
      <w:r>
        <w:t xml:space="preserve"> SetAt Method – Replace a specific Client</w:t>
      </w:r>
    </w:p>
    <w:p w:rsidR="00F4731E" w:rsidRDefault="00F4731E" w:rsidP="00F4731E">
      <w:pPr>
        <w:pStyle w:val="Code"/>
        <w:ind w:firstLine="0"/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SetAt Method - </w:t>
      </w:r>
      <w:r w:rsidRPr="007A02DA">
        <w:rPr>
          <w:color w:val="auto"/>
        </w:rPr>
        <w:t>Set an Oref at the specific Key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</w:t>
      </w:r>
      <w:r w:rsidRPr="00B34649">
        <w:rPr>
          <w:color w:val="auto"/>
        </w:rPr>
        <w:t>ref=##class</w:t>
      </w:r>
      <w:r>
        <w:rPr>
          <w:color w:val="auto"/>
        </w:rPr>
        <w:t>(MyPackage.Actor).%OpenId(6)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Carol Burnett</w:t>
      </w:r>
      <w:r w:rsidRPr="00B34649">
        <w:rPr>
          <w:color w:val="auto"/>
        </w:rPr>
        <w:t xml:space="preserve"> </w:t>
      </w: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Client6</w:t>
      </w:r>
      <w:r w:rsidRPr="00F27B5E">
        <w:rPr>
          <w:color w:val="auto"/>
        </w:rPr>
        <w:t>Oref=##class(MyPackage.</w:t>
      </w:r>
      <w:r>
        <w:rPr>
          <w:color w:val="auto"/>
        </w:rPr>
        <w:t>Clients).%OpenId(6</w:t>
      </w:r>
      <w:r w:rsidRPr="00F27B5E">
        <w:rPr>
          <w:color w:val="auto"/>
        </w:rPr>
        <w:t>)</w:t>
      </w:r>
      <w:r>
        <w:rPr>
          <w:color w:val="auto"/>
        </w:rPr>
        <w:tab/>
        <w:t>;</w:t>
      </w:r>
      <w:r w:rsidRPr="00F27B5E">
        <w:rPr>
          <w:color w:val="auto"/>
        </w:rPr>
        <w:t xml:space="preserve">bring object into </w:t>
      </w:r>
    </w:p>
    <w:p w:rsidR="00F4731E" w:rsidRPr="00F27B5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;memory – Client6</w:t>
      </w:r>
    </w:p>
    <w:p w:rsidR="00F4731E" w:rsidRDefault="00F4731E" w:rsidP="00F4731E">
      <w:pPr>
        <w:pStyle w:val="Code"/>
        <w:ind w:firstLine="0"/>
        <w:rPr>
          <w:color w:val="auto"/>
          <w:u w:val="single"/>
        </w:rPr>
      </w:pPr>
    </w:p>
    <w:p w:rsidR="00F4731E" w:rsidRDefault="00F4731E" w:rsidP="00F4731E">
      <w:pPr>
        <w:pStyle w:val="Code"/>
        <w:ind w:firstLine="0"/>
        <w:rPr>
          <w:color w:val="auto"/>
        </w:rPr>
      </w:pPr>
      <w:r w:rsidRPr="007A02DA">
        <w:rPr>
          <w:color w:val="auto"/>
        </w:rPr>
        <w:t xml:space="preserve"> </w:t>
      </w:r>
      <w:r w:rsidRPr="00BF03BF">
        <w:rPr>
          <w:color w:val="auto"/>
          <w:u w:val="single"/>
        </w:rPr>
        <w:t xml:space="preserve">Do </w:t>
      </w:r>
      <w:r>
        <w:rPr>
          <w:color w:val="auto"/>
          <w:u w:val="single"/>
        </w:rPr>
        <w:t>ActorO</w:t>
      </w:r>
      <w:r w:rsidRPr="00BF03BF">
        <w:rPr>
          <w:color w:val="auto"/>
          <w:u w:val="single"/>
        </w:rPr>
        <w:t>ref.My</w:t>
      </w:r>
      <w:r>
        <w:rPr>
          <w:color w:val="auto"/>
          <w:u w:val="single"/>
        </w:rPr>
        <w:t>Clients.Set</w:t>
      </w:r>
      <w:r w:rsidRPr="00BF03BF">
        <w:rPr>
          <w:color w:val="auto"/>
          <w:u w:val="single"/>
        </w:rPr>
        <w:t>At(</w:t>
      </w:r>
      <w:r>
        <w:rPr>
          <w:color w:val="auto"/>
          <w:u w:val="single"/>
        </w:rPr>
        <w:t>Client6Oref</w:t>
      </w:r>
      <w:r w:rsidRPr="00BF03BF">
        <w:rPr>
          <w:color w:val="auto"/>
          <w:u w:val="single"/>
        </w:rPr>
        <w:t>,2)</w:t>
      </w:r>
      <w:r w:rsidRPr="00BF03BF">
        <w:rPr>
          <w:color w:val="auto"/>
        </w:rPr>
        <w:tab/>
      </w:r>
      <w:r>
        <w:rPr>
          <w:color w:val="auto"/>
        </w:rPr>
        <w:tab/>
      </w:r>
      <w:r w:rsidRPr="00BF03BF">
        <w:rPr>
          <w:color w:val="auto"/>
        </w:rPr>
        <w:t>;</w:t>
      </w:r>
      <w:r>
        <w:rPr>
          <w:color w:val="auto"/>
        </w:rPr>
        <w:t>Replace Client with</w:t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;Client6 at the 2nd</w:t>
      </w:r>
    </w:p>
    <w:p w:rsidR="00F4731E" w:rsidRPr="00D25812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;position</w:t>
      </w:r>
      <w:r w:rsidRPr="00D25812">
        <w:rPr>
          <w:color w:val="auto"/>
        </w:rPr>
        <w:t xml:space="preserve"> </w:t>
      </w:r>
    </w:p>
    <w:p w:rsidR="00F4731E" w:rsidRPr="00B34649" w:rsidRDefault="00F4731E" w:rsidP="00F4731E">
      <w:pPr>
        <w:pStyle w:val="Code"/>
        <w:ind w:firstLine="0"/>
        <w:rPr>
          <w:color w:val="auto"/>
        </w:rPr>
      </w:pPr>
      <w:r w:rsidRPr="00BF03BF">
        <w:rPr>
          <w:color w:val="auto"/>
        </w:rPr>
        <w:br/>
      </w:r>
      <w:r>
        <w:rPr>
          <w:color w:val="auto"/>
        </w:rPr>
        <w:t xml:space="preserve"> 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.My</w:t>
      </w:r>
      <w:r>
        <w:rPr>
          <w:color w:val="auto"/>
        </w:rPr>
        <w:t>Clients</w:t>
      </w:r>
      <w:r w:rsidRPr="00B34649">
        <w:rPr>
          <w:color w:val="auto"/>
        </w:rPr>
        <w:t>.Count()</w:t>
      </w:r>
      <w:r w:rsidRPr="00B34649">
        <w:rPr>
          <w:color w:val="auto"/>
        </w:rPr>
        <w:tab/>
      </w:r>
      <w:r w:rsidRPr="00B34649">
        <w:rPr>
          <w:color w:val="auto"/>
        </w:rPr>
        <w:tab/>
        <w:t>;count of elements</w:t>
      </w: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B34649">
        <w:rPr>
          <w:color w:val="auto"/>
        </w:rPr>
        <w:t>I</w:t>
      </w:r>
      <w:r>
        <w:rPr>
          <w:color w:val="auto"/>
        </w:rPr>
        <w:t>d</w:t>
      </w:r>
      <w:r w:rsidRPr="00B34649">
        <w:rPr>
          <w:color w:val="auto"/>
        </w:rPr>
        <w:t>=1:1:</w:t>
      </w:r>
      <w:r>
        <w:rPr>
          <w:color w:val="auto"/>
        </w:rPr>
        <w:t>ActorOref.MyClients.Count() {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;Display each element</w:t>
      </w:r>
      <w:r w:rsidRPr="00B34649">
        <w:rPr>
          <w:color w:val="auto"/>
        </w:rPr>
        <w:br/>
      </w:r>
      <w:r>
        <w:rPr>
          <w:color w:val="auto"/>
        </w:rPr>
        <w:t xml:space="preserve">     Write </w:t>
      </w:r>
      <w:r w:rsidRPr="00B34649">
        <w:rPr>
          <w:color w:val="auto"/>
        </w:rPr>
        <w:t>!,"</w:t>
      </w:r>
      <w:r>
        <w:rPr>
          <w:color w:val="auto"/>
        </w:rPr>
        <w:t>Id:</w:t>
      </w:r>
      <w:r w:rsidRPr="00B34649">
        <w:rPr>
          <w:color w:val="auto"/>
        </w:rPr>
        <w:t xml:space="preserve"> ",I</w:t>
      </w:r>
      <w:r>
        <w:rPr>
          <w:color w:val="auto"/>
        </w:rPr>
        <w:t>d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 xml:space="preserve">;of Collection </w:t>
      </w:r>
      <w:r>
        <w:rPr>
          <w:color w:val="auto"/>
        </w:rPr>
        <w:t>Array</w:t>
      </w:r>
      <w:r w:rsidRPr="00B34649">
        <w:rPr>
          <w:color w:val="auto"/>
        </w:rPr>
        <w:br/>
      </w:r>
      <w:r>
        <w:rPr>
          <w:color w:val="auto"/>
        </w:rPr>
        <w:t xml:space="preserve">     Write " - "</w:t>
      </w:r>
      <w:r w:rsidRPr="00B34649">
        <w:rPr>
          <w:color w:val="auto"/>
        </w:rPr>
        <w:t>,</w:t>
      </w:r>
      <w:r>
        <w:rPr>
          <w:color w:val="auto"/>
        </w:rPr>
        <w:t>ActorOref</w:t>
      </w:r>
      <w:r w:rsidRPr="00B34649">
        <w:rPr>
          <w:color w:val="auto"/>
        </w:rPr>
        <w:t>.My</w:t>
      </w:r>
      <w:r>
        <w:rPr>
          <w:color w:val="auto"/>
        </w:rPr>
        <w:t>Clients</w:t>
      </w:r>
      <w:r w:rsidRPr="00B34649">
        <w:rPr>
          <w:color w:val="auto"/>
        </w:rPr>
        <w:t>.GetAt(I</w:t>
      </w:r>
      <w:r>
        <w:rPr>
          <w:color w:val="auto"/>
        </w:rPr>
        <w:t>d).ClientName  ;Property: MyClients</w:t>
      </w:r>
      <w:r>
        <w:rPr>
          <w:color w:val="auto"/>
        </w:rPr>
        <w:br/>
        <w:t xml:space="preserve"> </w:t>
      </w:r>
      <w:r w:rsidRPr="00B34649">
        <w:rPr>
          <w:color w:val="auto"/>
        </w:rPr>
        <w:t>}</w:t>
      </w:r>
    </w:p>
    <w:p w:rsidR="00F4731E" w:rsidRPr="00B34649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</w:t>
      </w:r>
      <w:r w:rsidRPr="00BF03BF">
        <w:rPr>
          <w:color w:val="auto"/>
        </w:rPr>
        <w:t>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;Save the Object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Pr="00BF03BF" w:rsidRDefault="00F4731E" w:rsidP="00F4731E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</w:p>
    <w:p w:rsidR="00F4731E" w:rsidRPr="00EC5EC2" w:rsidRDefault="00F4731E" w:rsidP="009C6846">
      <w:pPr>
        <w:pStyle w:val="CodeItalic"/>
      </w:pPr>
      <w:r w:rsidRPr="00EC5EC2">
        <w:t>Count: 5</w:t>
      </w:r>
    </w:p>
    <w:p w:rsidR="00F4731E" w:rsidRPr="00EC5EC2" w:rsidRDefault="00F4731E" w:rsidP="009C6846">
      <w:pPr>
        <w:pStyle w:val="CodeItalic"/>
      </w:pPr>
      <w:r w:rsidRPr="00EC5EC2">
        <w:t xml:space="preserve">Id: 1 - </w:t>
      </w:r>
      <w:r>
        <w:t>Client</w:t>
      </w:r>
      <w:r w:rsidRPr="00EC5EC2">
        <w:t>1</w:t>
      </w:r>
    </w:p>
    <w:p w:rsidR="00F4731E" w:rsidRPr="00EC5EC2" w:rsidRDefault="00F4731E" w:rsidP="009C6846">
      <w:pPr>
        <w:pStyle w:val="CodeItalic"/>
      </w:pPr>
      <w:r>
        <w:t>Id: 2 – Client6</w:t>
      </w:r>
    </w:p>
    <w:p w:rsidR="00F4731E" w:rsidRPr="00EC5EC2" w:rsidRDefault="00F4731E" w:rsidP="009C6846">
      <w:pPr>
        <w:pStyle w:val="CodeItalic"/>
      </w:pPr>
      <w:r>
        <w:t>Id: 3</w:t>
      </w:r>
      <w:r w:rsidRPr="00EC5EC2">
        <w:t xml:space="preserve"> - </w:t>
      </w:r>
      <w:r>
        <w:t>Client</w:t>
      </w:r>
      <w:r w:rsidRPr="00EC5EC2">
        <w:t>3</w:t>
      </w:r>
    </w:p>
    <w:p w:rsidR="00F4731E" w:rsidRDefault="00F4731E" w:rsidP="009C6846">
      <w:pPr>
        <w:pStyle w:val="CodeItalic"/>
      </w:pPr>
      <w:r>
        <w:t>Id: 4</w:t>
      </w:r>
      <w:r w:rsidRPr="00EC5EC2">
        <w:t xml:space="preserve"> - </w:t>
      </w:r>
      <w:r>
        <w:t>Client</w:t>
      </w:r>
      <w:r w:rsidRPr="00EC5EC2">
        <w:t>4</w:t>
      </w:r>
    </w:p>
    <w:p w:rsidR="00F4731E" w:rsidRPr="00B82980" w:rsidRDefault="00F4731E" w:rsidP="009C6846">
      <w:pPr>
        <w:pStyle w:val="CodeItalic"/>
      </w:pPr>
      <w:r>
        <w:t>1</w:t>
      </w:r>
    </w:p>
    <w:p w:rsidR="00F4731E" w:rsidRDefault="00F4731E" w:rsidP="00F4731E">
      <w:pPr>
        <w:pStyle w:val="Code"/>
        <w:ind w:firstLine="0"/>
        <w:rPr>
          <w:b/>
          <w:color w:val="FF0000"/>
        </w:rPr>
      </w:pPr>
    </w:p>
    <w:p w:rsidR="00534F4F" w:rsidRDefault="00534F4F" w:rsidP="00F4731E">
      <w:pPr>
        <w:pStyle w:val="Caption"/>
      </w:pPr>
      <w:bookmarkStart w:id="892" w:name="_Ref307059291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892"/>
      <w:r>
        <w:t xml:space="preserve"> RemoveAt Method – Remove a specific Client</w:t>
      </w:r>
    </w:p>
    <w:p w:rsidR="00F4731E" w:rsidRDefault="00F4731E" w:rsidP="00F4731E">
      <w:pPr>
        <w:pStyle w:val="Code"/>
        <w:ind w:firstLine="0"/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MyClients Property is defined as a 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Persistent Objects</w:t>
      </w: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RemoveAt Method - </w:t>
      </w:r>
      <w:r w:rsidRPr="007A02DA">
        <w:rPr>
          <w:color w:val="auto"/>
        </w:rPr>
        <w:t>Remove the Element associated with the Key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Pr="00C81184" w:rsidRDefault="00F4731E" w:rsidP="00F4731E">
      <w:pPr>
        <w:pStyle w:val="Code"/>
        <w:ind w:firstLine="0"/>
        <w:rPr>
          <w:color w:val="000000" w:themeColor="text1"/>
        </w:rPr>
      </w:pPr>
      <w:r w:rsidRPr="00C81184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Set </w:t>
      </w:r>
      <w:r w:rsidRPr="00C81184">
        <w:rPr>
          <w:color w:val="000000" w:themeColor="text1"/>
        </w:rPr>
        <w:t>ActorOref=##class(MyPackage.Actor).%OpenId(6)</w:t>
      </w:r>
      <w:r w:rsidRPr="00C81184">
        <w:rPr>
          <w:color w:val="000000" w:themeColor="text1"/>
        </w:rPr>
        <w:tab/>
        <w:t xml:space="preserve">;bring object Carol Burnett </w:t>
      </w:r>
    </w:p>
    <w:p w:rsidR="00F4731E" w:rsidRPr="00C81184" w:rsidRDefault="00F4731E" w:rsidP="00F4731E">
      <w:pPr>
        <w:pStyle w:val="Code"/>
        <w:ind w:firstLine="0"/>
        <w:rPr>
          <w:color w:val="000000" w:themeColor="text1"/>
        </w:rPr>
      </w:pP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  <w:t>;into memory</w:t>
      </w:r>
    </w:p>
    <w:p w:rsidR="00F4731E" w:rsidRPr="00C81184" w:rsidRDefault="00F4731E" w:rsidP="00F4731E">
      <w:pPr>
        <w:pStyle w:val="Code"/>
        <w:ind w:firstLine="0"/>
        <w:rPr>
          <w:color w:val="000000" w:themeColor="text1"/>
        </w:rPr>
      </w:pPr>
    </w:p>
    <w:p w:rsidR="00F4731E" w:rsidRPr="00C81184" w:rsidRDefault="00F4731E" w:rsidP="00F4731E">
      <w:pPr>
        <w:pStyle w:val="Code"/>
        <w:ind w:firstLine="0"/>
        <w:rPr>
          <w:color w:val="000000" w:themeColor="text1"/>
        </w:rPr>
      </w:pPr>
      <w:r w:rsidRPr="00C81184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Do </w:t>
      </w:r>
      <w:r w:rsidRPr="00C81184">
        <w:rPr>
          <w:color w:val="000000" w:themeColor="text1"/>
          <w:u w:val="single"/>
        </w:rPr>
        <w:t>ActorOref.MyClients.RemoveAt(3)</w:t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  <w:t xml:space="preserve">;Remove Client at </w:t>
      </w:r>
    </w:p>
    <w:p w:rsidR="00F4731E" w:rsidRPr="00C81184" w:rsidRDefault="00F4731E" w:rsidP="00F4731E">
      <w:pPr>
        <w:pStyle w:val="Code"/>
        <w:ind w:firstLine="0"/>
        <w:rPr>
          <w:color w:val="000000" w:themeColor="text1"/>
        </w:rPr>
      </w:pP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  <w:t>;Key 3, Client3</w:t>
      </w:r>
    </w:p>
    <w:p w:rsidR="00F4731E" w:rsidRDefault="00F4731E" w:rsidP="00F4731E">
      <w:pPr>
        <w:pStyle w:val="Code"/>
        <w:ind w:firstLine="0"/>
        <w:rPr>
          <w:color w:val="000000" w:themeColor="text1"/>
        </w:rPr>
      </w:pPr>
      <w:r w:rsidRPr="00C81184">
        <w:rPr>
          <w:color w:val="000000" w:themeColor="text1"/>
        </w:rPr>
        <w:t> </w:t>
      </w:r>
      <w:r>
        <w:rPr>
          <w:color w:val="000000" w:themeColor="text1"/>
        </w:rPr>
        <w:t xml:space="preserve">Write </w:t>
      </w:r>
      <w:r w:rsidRPr="00C81184">
        <w:rPr>
          <w:color w:val="000000" w:themeColor="text1"/>
        </w:rPr>
        <w:t xml:space="preserve">!,"Count: ",ActorOref.MyClients.Count()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C81184">
        <w:rPr>
          <w:color w:val="000000" w:themeColor="text1"/>
        </w:rPr>
        <w:t>;count of elements</w:t>
      </w:r>
      <w:r w:rsidRPr="00C81184">
        <w:rPr>
          <w:color w:val="000000" w:themeColor="text1"/>
        </w:rPr>
        <w:br/>
        <w:t> Set Key = "" Do {</w:t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 w:rsidRPr="00C81184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81184">
        <w:rPr>
          <w:color w:val="000000" w:themeColor="text1"/>
        </w:rPr>
        <w:t>;start with beginning Key</w:t>
      </w:r>
      <w:r w:rsidRPr="00C81184">
        <w:rPr>
          <w:color w:val="000000" w:themeColor="text1"/>
        </w:rPr>
        <w:br/>
        <w:t>   </w:t>
      </w:r>
      <w:r>
        <w:rPr>
          <w:color w:val="000000" w:themeColor="text1"/>
        </w:rPr>
        <w:t xml:space="preserve">  Set </w:t>
      </w:r>
      <w:r w:rsidRPr="00C81184">
        <w:rPr>
          <w:color w:val="000000" w:themeColor="text1"/>
        </w:rPr>
        <w:t xml:space="preserve">Client=ActorOref.MyClients.GetNext(.Key) </w:t>
      </w:r>
      <w:r>
        <w:rPr>
          <w:color w:val="000000" w:themeColor="text1"/>
        </w:rPr>
        <w:tab/>
      </w:r>
      <w:r w:rsidRPr="00C81184">
        <w:rPr>
          <w:color w:val="000000" w:themeColor="text1"/>
        </w:rPr>
        <w:t>;get next Key</w:t>
      </w:r>
      <w:r w:rsidRPr="00C81184">
        <w:rPr>
          <w:color w:val="000000" w:themeColor="text1"/>
        </w:rPr>
        <w:br/>
        <w:t>   </w:t>
      </w:r>
      <w:r>
        <w:rPr>
          <w:color w:val="000000" w:themeColor="text1"/>
        </w:rPr>
        <w:t xml:space="preserve">  If </w:t>
      </w:r>
      <w:r w:rsidRPr="00C81184">
        <w:rPr>
          <w:color w:val="000000" w:themeColor="text1"/>
        </w:rPr>
        <w:t>Key'="" </w:t>
      </w:r>
      <w:r>
        <w:rPr>
          <w:color w:val="000000" w:themeColor="text1"/>
        </w:rPr>
        <w:t xml:space="preserve">Write </w:t>
      </w:r>
      <w:r w:rsidRPr="00C81184">
        <w:rPr>
          <w:color w:val="000000" w:themeColor="text1"/>
        </w:rPr>
        <w:t>!,"Key: ",Key," ",Client.</w:t>
      </w:r>
      <w:r>
        <w:rPr>
          <w:color w:val="000000" w:themeColor="text1"/>
        </w:rPr>
        <w:t>ClientName ;display Key with Client</w:t>
      </w:r>
      <w:r w:rsidRPr="00C81184">
        <w:rPr>
          <w:color w:val="000000" w:themeColor="text1"/>
        </w:rPr>
        <w:br/>
        <w:t xml:space="preserve"> } While (Key '= "") </w:t>
      </w:r>
    </w:p>
    <w:p w:rsidR="00F4731E" w:rsidRDefault="00F4731E" w:rsidP="00F4731E">
      <w:pPr>
        <w:pStyle w:val="Code"/>
        <w:ind w:firstLine="0"/>
        <w:rPr>
          <w:color w:val="000000" w:themeColor="text1"/>
        </w:rPr>
      </w:pPr>
    </w:p>
    <w:p w:rsidR="00F4731E" w:rsidRDefault="00F4731E" w:rsidP="00F4731E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Write</w:t>
      </w:r>
      <w:r w:rsidRPr="00C81184">
        <w:rPr>
          <w:color w:val="000000" w:themeColor="text1"/>
        </w:rPr>
        <w:t xml:space="preserve"> </w:t>
      </w:r>
      <w:r>
        <w:rPr>
          <w:color w:val="000000" w:themeColor="text1"/>
        </w:rPr>
        <w:t>!,</w:t>
      </w:r>
      <w:r w:rsidRPr="00C81184">
        <w:rPr>
          <w:color w:val="000000" w:themeColor="text1"/>
        </w:rPr>
        <w:t>ActorO</w:t>
      </w:r>
      <w:r>
        <w:rPr>
          <w:color w:val="000000" w:themeColor="text1"/>
        </w:rPr>
        <w:t>ref.%Save()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C81184">
        <w:rPr>
          <w:color w:val="000000" w:themeColor="text1"/>
        </w:rPr>
        <w:t>;Save the object</w:t>
      </w:r>
    </w:p>
    <w:p w:rsidR="00F4731E" w:rsidRPr="00C81184" w:rsidRDefault="00F4731E" w:rsidP="00F4731E">
      <w:pPr>
        <w:pStyle w:val="Code"/>
        <w:ind w:firstLine="0"/>
        <w:rPr>
          <w:color w:val="000000" w:themeColor="text1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Default="00F4731E" w:rsidP="00F4731E">
      <w:pPr>
        <w:pStyle w:val="Code"/>
        <w:ind w:firstLine="0"/>
        <w:rPr>
          <w:b/>
          <w:color w:val="FF0000"/>
        </w:rPr>
      </w:pPr>
    </w:p>
    <w:p w:rsidR="00F4731E" w:rsidRPr="004D460E" w:rsidRDefault="00F4731E" w:rsidP="009C6846">
      <w:pPr>
        <w:pStyle w:val="CodeItalic"/>
      </w:pPr>
      <w:r>
        <w:t>Count: 3</w:t>
      </w:r>
    </w:p>
    <w:p w:rsidR="00F4731E" w:rsidRPr="004D460E" w:rsidRDefault="00F4731E" w:rsidP="009C6846">
      <w:pPr>
        <w:pStyle w:val="CodeItalic"/>
      </w:pPr>
      <w:r w:rsidRPr="004D460E">
        <w:t xml:space="preserve">Id: 1 - </w:t>
      </w:r>
      <w:r>
        <w:t>Client</w:t>
      </w:r>
      <w:r w:rsidRPr="004D460E">
        <w:t>1</w:t>
      </w:r>
    </w:p>
    <w:p w:rsidR="00F4731E" w:rsidRPr="004D460E" w:rsidRDefault="00F4731E" w:rsidP="009C6846">
      <w:pPr>
        <w:pStyle w:val="CodeItalic"/>
      </w:pPr>
      <w:r w:rsidRPr="004D460E">
        <w:t xml:space="preserve">Id: 2 - </w:t>
      </w:r>
      <w:r>
        <w:t>Client</w:t>
      </w:r>
      <w:r w:rsidRPr="004D460E">
        <w:t>6</w:t>
      </w:r>
    </w:p>
    <w:p w:rsidR="00F4731E" w:rsidRDefault="00F4731E" w:rsidP="009C6846">
      <w:pPr>
        <w:pStyle w:val="CodeItalic"/>
      </w:pPr>
      <w:r w:rsidRPr="004D460E">
        <w:t xml:space="preserve">Id: 4 - </w:t>
      </w:r>
      <w:r>
        <w:t>Client</w:t>
      </w:r>
      <w:r w:rsidRPr="004D460E">
        <w:t>4</w:t>
      </w:r>
    </w:p>
    <w:p w:rsidR="00F4731E" w:rsidRDefault="00F4731E" w:rsidP="009C6846">
      <w:pPr>
        <w:pStyle w:val="CodeItalic"/>
      </w:pPr>
      <w:r>
        <w:t>1</w:t>
      </w:r>
    </w:p>
    <w:p w:rsidR="00F4731E" w:rsidRDefault="00F4731E" w:rsidP="00F4731E">
      <w:pPr>
        <w:pStyle w:val="Code"/>
        <w:ind w:firstLine="0"/>
      </w:pPr>
    </w:p>
    <w:p w:rsidR="00534F4F" w:rsidRDefault="00534F4F" w:rsidP="00F4731E">
      <w:pPr>
        <w:pStyle w:val="Caption"/>
      </w:pPr>
      <w:bookmarkStart w:id="893" w:name="_Ref307059328"/>
    </w:p>
    <w:p w:rsidR="00F4731E" w:rsidRPr="002A13C1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893"/>
      <w:r>
        <w:t xml:space="preserve"> </w:t>
      </w:r>
      <w:r w:rsidRPr="002A13C1">
        <w:t>Display MyClients Data using Embedded SQL</w:t>
      </w:r>
    </w:p>
    <w:p w:rsidR="00F4731E" w:rsidRPr="002A13C1" w:rsidRDefault="00F4731E" w:rsidP="00F4731E">
      <w:pPr>
        <w:pStyle w:val="Code"/>
        <w:ind w:firstLine="0"/>
        <w:rPr>
          <w:b/>
        </w:rPr>
      </w:pPr>
      <w:r w:rsidRPr="002A13C1">
        <w:rPr>
          <w:b/>
        </w:rPr>
        <w:t> </w:t>
      </w:r>
    </w:p>
    <w:p w:rsidR="00F4731E" w:rsidRDefault="00F4731E" w:rsidP="00F4731E">
      <w:pPr>
        <w:pStyle w:val="Code"/>
        <w:ind w:firstLine="0"/>
        <w:rPr>
          <w:color w:val="auto"/>
        </w:rPr>
      </w:pPr>
      <w:r w:rsidRPr="00F3363D">
        <w:rPr>
          <w:color w:val="auto"/>
        </w:rPr>
        <w:t> New actorname,my</w:t>
      </w:r>
      <w:r>
        <w:rPr>
          <w:color w:val="auto"/>
        </w:rPr>
        <w:t>client</w:t>
      </w:r>
      <w:r w:rsidRPr="00F3363D">
        <w:rPr>
          <w:color w:val="auto"/>
        </w:rPr>
        <w:t>s</w:t>
      </w:r>
      <w:r w:rsidRPr="00F3363D">
        <w:rPr>
          <w:color w:val="auto"/>
        </w:rPr>
        <w:br/>
        <w:t> &amp;sql(Declare MyCursor CURSOR FOR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SELECT </w:t>
      </w:r>
      <w:r w:rsidRPr="00F3363D">
        <w:rPr>
          <w:color w:val="auto"/>
          <w:u w:val="single"/>
        </w:rPr>
        <w:t>Actor-&gt;Name</w:t>
      </w:r>
      <w:r w:rsidRPr="00F3363D">
        <w:rPr>
          <w:color w:val="auto"/>
        </w:rPr>
        <w:t>, My</w:t>
      </w:r>
      <w:r>
        <w:rPr>
          <w:color w:val="auto"/>
        </w:rPr>
        <w:t>Client</w:t>
      </w:r>
      <w:r w:rsidRPr="00F3363D">
        <w:rPr>
          <w:color w:val="auto"/>
        </w:rPr>
        <w:t>s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INTO :actorname, :my</w:t>
      </w:r>
      <w:r>
        <w:rPr>
          <w:color w:val="auto"/>
        </w:rPr>
        <w:t>client</w:t>
      </w:r>
      <w:r w:rsidRPr="00F3363D">
        <w:rPr>
          <w:color w:val="auto"/>
        </w:rPr>
        <w:t>s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FROM </w:t>
      </w:r>
      <w:r w:rsidRPr="00F3363D">
        <w:rPr>
          <w:color w:val="auto"/>
          <w:u w:val="single"/>
        </w:rPr>
        <w:t>MyPackage.Actor_My</w:t>
      </w:r>
      <w:r>
        <w:rPr>
          <w:color w:val="auto"/>
          <w:u w:val="single"/>
        </w:rPr>
        <w:t>Client</w:t>
      </w:r>
      <w:r w:rsidRPr="00F3363D">
        <w:rPr>
          <w:color w:val="auto"/>
          <w:u w:val="single"/>
        </w:rPr>
        <w:t>s</w:t>
      </w:r>
      <w:r w:rsidRPr="00F904A6">
        <w:rPr>
          <w:color w:val="auto"/>
        </w:rPr>
        <w:tab/>
      </w:r>
      <w:r w:rsidRPr="00F904A6">
        <w:rPr>
          <w:color w:val="auto"/>
        </w:rPr>
        <w:br/>
      </w:r>
      <w:r w:rsidRPr="00F3363D">
        <w:rPr>
          <w:color w:val="auto"/>
        </w:rPr>
        <w:t> </w:t>
      </w:r>
      <w:r w:rsidRPr="00F3363D">
        <w:rPr>
          <w:color w:val="auto"/>
        </w:rPr>
        <w:tab/>
        <w:t>ORDER BY Name)</w:t>
      </w:r>
      <w:r w:rsidRPr="00F3363D">
        <w:rPr>
          <w:color w:val="auto"/>
        </w:rPr>
        <w:br/>
        <w:t> &amp;sql(OPEN MyCursor)</w:t>
      </w:r>
      <w:r w:rsidRPr="00F3363D">
        <w:rPr>
          <w:color w:val="auto"/>
        </w:rPr>
        <w:br/>
        <w:t> &amp;sql(FETCH MyCursor)</w:t>
      </w:r>
      <w:r w:rsidRPr="00F3363D">
        <w:rPr>
          <w:color w:val="auto"/>
        </w:rPr>
        <w:br/>
        <w:t> While (SQLCODE = 0) {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Write !,"Name: ",actorname</w:t>
      </w:r>
      <w:r w:rsidRPr="00F3363D">
        <w:rPr>
          <w:color w:val="auto"/>
        </w:rPr>
        <w:br/>
        <w:t> </w:t>
      </w:r>
      <w:r w:rsidRPr="00F3363D">
        <w:rPr>
          <w:color w:val="auto"/>
        </w:rPr>
        <w:tab/>
        <w:t>Write ?25,"My</w:t>
      </w:r>
      <w:r>
        <w:rPr>
          <w:color w:val="auto"/>
        </w:rPr>
        <w:t>Client</w:t>
      </w:r>
      <w:r w:rsidRPr="00F3363D">
        <w:rPr>
          <w:color w:val="auto"/>
        </w:rPr>
        <w:t>s: ",my</w:t>
      </w:r>
      <w:r>
        <w:rPr>
          <w:color w:val="auto"/>
        </w:rPr>
        <w:t>client</w:t>
      </w:r>
      <w:r w:rsidRPr="00F3363D">
        <w:rPr>
          <w:color w:val="auto"/>
        </w:rPr>
        <w:t>s</w:t>
      </w:r>
      <w:r w:rsidRPr="00F3363D">
        <w:rPr>
          <w:color w:val="auto"/>
        </w:rPr>
        <w:br/>
      </w:r>
      <w:r w:rsidRPr="00F3363D">
        <w:rPr>
          <w:color w:val="auto"/>
        </w:rPr>
        <w:tab/>
        <w:t>&amp;sql(FETCH MyCursor)</w:t>
      </w:r>
      <w:r w:rsidRPr="00F3363D">
        <w:rPr>
          <w:color w:val="auto"/>
        </w:rPr>
        <w:br/>
        <w:t> }</w:t>
      </w:r>
      <w:r w:rsidRPr="00F3363D">
        <w:rPr>
          <w:color w:val="auto"/>
        </w:rPr>
        <w:br/>
        <w:t> &amp;sql(CLOSE MyCursor)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Pr="00F3363D" w:rsidRDefault="00F4731E" w:rsidP="00F4731E">
      <w:pPr>
        <w:pStyle w:val="Code"/>
        <w:ind w:firstLine="0"/>
        <w:rPr>
          <w:color w:val="auto"/>
        </w:rPr>
      </w:pPr>
    </w:p>
    <w:p w:rsidR="00F4731E" w:rsidRPr="00BF2C56" w:rsidRDefault="00F4731E" w:rsidP="009C6846">
      <w:pPr>
        <w:pStyle w:val="CodeItalic"/>
      </w:pPr>
      <w:r>
        <w:t>N</w:t>
      </w:r>
      <w:r w:rsidRPr="00BF2C56">
        <w:t>ame: Carol Burnett      MyClients: 1</w:t>
      </w:r>
    </w:p>
    <w:p w:rsidR="00F4731E" w:rsidRPr="00BF2C56" w:rsidRDefault="00F4731E" w:rsidP="009C6846">
      <w:pPr>
        <w:pStyle w:val="CodeItalic"/>
      </w:pPr>
      <w:r w:rsidRPr="00BF2C56">
        <w:t>Name: Carol Burnett      MyClients: 6</w:t>
      </w:r>
    </w:p>
    <w:p w:rsidR="00F4731E" w:rsidRDefault="00F4731E" w:rsidP="009C6846">
      <w:pPr>
        <w:pStyle w:val="CodeItalic"/>
      </w:pPr>
      <w:r w:rsidRPr="00BF2C56">
        <w:t>Name: Carol Burnett      MyClients: 4</w:t>
      </w:r>
    </w:p>
    <w:p w:rsidR="00F4731E" w:rsidRPr="007F06B8" w:rsidRDefault="00F4731E" w:rsidP="00F4731E">
      <w:pPr>
        <w:pStyle w:val="Code"/>
        <w:ind w:firstLine="0"/>
        <w:rPr>
          <w:color w:val="000000" w:themeColor="text1"/>
        </w:rPr>
      </w:pPr>
    </w:p>
    <w:p w:rsidR="00534F4F" w:rsidRDefault="00534F4F" w:rsidP="00F4731E">
      <w:pPr>
        <w:pStyle w:val="Caption"/>
      </w:pPr>
      <w:bookmarkStart w:id="894" w:name="_Ref307059372"/>
    </w:p>
    <w:p w:rsidR="00F4731E" w:rsidRDefault="00F4731E" w:rsidP="00F4731E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28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894"/>
      <w:r>
        <w:t xml:space="preserve"> Display MyClients Data using Dynamic SQL</w:t>
      </w:r>
    </w:p>
    <w:p w:rsidR="00F4731E" w:rsidRDefault="00F4731E" w:rsidP="00F4731E">
      <w:pPr>
        <w:pStyle w:val="Code"/>
        <w:ind w:firstLine="0"/>
      </w:pPr>
      <w:r>
        <w:t> </w:t>
      </w:r>
    </w:p>
    <w:p w:rsidR="00F4731E" w:rsidRDefault="00F4731E" w:rsidP="00F4731E">
      <w:pPr>
        <w:pStyle w:val="Code"/>
        <w:ind w:firstLine="0"/>
        <w:rPr>
          <w:color w:val="auto"/>
        </w:rPr>
      </w:pPr>
      <w:r w:rsidRPr="00153ABF">
        <w:rPr>
          <w:color w:val="auto"/>
        </w:rPr>
        <w:t xml:space="preserve"> </w:t>
      </w:r>
      <w:r>
        <w:rPr>
          <w:color w:val="auto"/>
        </w:rPr>
        <w:t>Set MyQuery="SELECT Actor-&gt;Name,MyClients</w:t>
      </w:r>
      <w:r w:rsidRPr="00153ABF">
        <w:rPr>
          <w:color w:val="auto"/>
        </w:rPr>
        <w:t xml:space="preserve"> FROM MyPackage.Actor</w:t>
      </w:r>
      <w:r>
        <w:rPr>
          <w:color w:val="auto"/>
        </w:rPr>
        <w:t>_MyClients"</w:t>
      </w:r>
      <w:r w:rsidRPr="00153ABF">
        <w:rPr>
          <w:color w:val="auto"/>
        </w:rPr>
        <w:br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br/>
        <w:t> </w:t>
      </w:r>
      <w:r>
        <w:rPr>
          <w:color w:val="auto"/>
        </w:rPr>
        <w:t xml:space="preserve">Set </w:t>
      </w:r>
      <w:r w:rsidRPr="00153ABF">
        <w:rPr>
          <w:color w:val="auto"/>
        </w:rPr>
        <w:t>ResultSet=##class(%ResultSet).%New("%DynamicQuery:SQL")</w:t>
      </w:r>
      <w:r w:rsidRPr="00153ABF">
        <w:rPr>
          <w:color w:val="auto"/>
        </w:rPr>
        <w:br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</w:r>
      <w:r w:rsidRPr="00153ABF">
        <w:rPr>
          <w:color w:val="auto"/>
        </w:rPr>
        <w:tab/>
        <w:t>;Create a new Instance of %ResultSet</w:t>
      </w:r>
      <w:r w:rsidRPr="00153ABF">
        <w:rPr>
          <w:color w:val="auto"/>
        </w:rPr>
        <w:br/>
      </w:r>
      <w:r w:rsidRPr="00153ABF">
        <w:rPr>
          <w:color w:val="auto"/>
        </w:rPr>
        <w:br/>
        <w:t> </w:t>
      </w:r>
      <w:r>
        <w:rPr>
          <w:color w:val="auto"/>
        </w:rPr>
        <w:t xml:space="preserve">Set </w:t>
      </w:r>
      <w:r w:rsidRPr="00153ABF">
        <w:rPr>
          <w:color w:val="auto"/>
        </w:rPr>
        <w:t xml:space="preserve">SC=ResultSet.Prepare(MyQuery) </w:t>
      </w:r>
      <w:r>
        <w:rPr>
          <w:color w:val="auto"/>
        </w:rPr>
        <w:tab/>
      </w:r>
      <w:r>
        <w:rPr>
          <w:color w:val="auto"/>
        </w:rPr>
        <w:tab/>
      </w:r>
      <w:r w:rsidRPr="00153ABF">
        <w:rPr>
          <w:color w:val="auto"/>
        </w:rPr>
        <w:t>;Prepare the Query</w:t>
      </w:r>
      <w:r w:rsidRPr="00153ABF">
        <w:rPr>
          <w:color w:val="auto"/>
        </w:rPr>
        <w:br/>
      </w:r>
      <w:r w:rsidRPr="00153ABF">
        <w:rPr>
          <w:color w:val="auto"/>
        </w:rPr>
        <w:br/>
        <w:t> </w:t>
      </w:r>
      <w:r>
        <w:rPr>
          <w:color w:val="auto"/>
        </w:rPr>
        <w:t xml:space="preserve">Set </w:t>
      </w:r>
      <w:r w:rsidRPr="00153ABF">
        <w:rPr>
          <w:color w:val="auto"/>
        </w:rPr>
        <w:t xml:space="preserve">SC=ResultSet.Execute()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53ABF">
        <w:rPr>
          <w:color w:val="auto"/>
        </w:rPr>
        <w:t>;Execute the Query</w:t>
      </w:r>
      <w:r w:rsidRPr="00153ABF">
        <w:rPr>
          <w:color w:val="auto"/>
        </w:rPr>
        <w:br/>
      </w:r>
      <w:r w:rsidRPr="00153ABF">
        <w:rPr>
          <w:color w:val="auto"/>
        </w:rPr>
        <w:br/>
        <w:t xml:space="preserve"> While ResultSet.Next() </w:t>
      </w:r>
      <w:r>
        <w:rPr>
          <w:color w:val="auto"/>
        </w:rPr>
        <w:t>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53ABF">
        <w:rPr>
          <w:color w:val="auto"/>
        </w:rPr>
        <w:t>;Process the Query results</w:t>
      </w:r>
      <w:r w:rsidRPr="00153ABF">
        <w:rPr>
          <w:color w:val="auto"/>
        </w:rPr>
        <w:br/>
        <w:t>     </w:t>
      </w:r>
      <w:r>
        <w:rPr>
          <w:color w:val="auto"/>
        </w:rPr>
        <w:t xml:space="preserve">Write </w:t>
      </w:r>
      <w:r w:rsidRPr="00153ABF">
        <w:rPr>
          <w:color w:val="auto"/>
        </w:rPr>
        <w:t>!,ResultSet.Data("Name")," - "</w:t>
      </w:r>
      <w:r w:rsidRPr="00153ABF">
        <w:rPr>
          <w:color w:val="auto"/>
        </w:rPr>
        <w:br/>
        <w:t>    </w:t>
      </w:r>
      <w:r>
        <w:rPr>
          <w:color w:val="auto"/>
        </w:rPr>
        <w:t xml:space="preserve"> Write </w:t>
      </w:r>
      <w:r w:rsidRPr="00153ABF">
        <w:rPr>
          <w:color w:val="auto"/>
        </w:rPr>
        <w:t>"</w:t>
      </w:r>
      <w:r>
        <w:rPr>
          <w:color w:val="auto"/>
        </w:rPr>
        <w:t xml:space="preserve">Client: </w:t>
      </w:r>
      <w:r w:rsidRPr="00153ABF">
        <w:rPr>
          <w:color w:val="auto"/>
        </w:rPr>
        <w:t>"</w:t>
      </w:r>
      <w:r>
        <w:rPr>
          <w:color w:val="auto"/>
        </w:rPr>
        <w:t>,ResultSet.Data("MyClients</w:t>
      </w:r>
      <w:r w:rsidRPr="00153ABF">
        <w:rPr>
          <w:color w:val="auto"/>
        </w:rPr>
        <w:t>")</w:t>
      </w:r>
      <w:r w:rsidRPr="00153ABF">
        <w:rPr>
          <w:color w:val="auto"/>
        </w:rPr>
        <w:br/>
        <w:t>  }</w:t>
      </w:r>
      <w:r w:rsidRPr="00153ABF">
        <w:rPr>
          <w:color w:val="auto"/>
        </w:rPr>
        <w:br/>
      </w:r>
      <w:r w:rsidRPr="00153ABF">
        <w:rPr>
          <w:color w:val="auto"/>
        </w:rPr>
        <w:br/>
        <w:t> </w:t>
      </w:r>
      <w:r>
        <w:rPr>
          <w:color w:val="auto"/>
        </w:rPr>
        <w:t xml:space="preserve">Set </w:t>
      </w:r>
      <w:r w:rsidRPr="00153ABF">
        <w:rPr>
          <w:color w:val="auto"/>
        </w:rPr>
        <w:t xml:space="preserve">SC=ResultSet.Close()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53ABF">
        <w:rPr>
          <w:color w:val="auto"/>
        </w:rPr>
        <w:t>;Close the Query</w:t>
      </w:r>
    </w:p>
    <w:p w:rsidR="00F4731E" w:rsidRDefault="00F4731E" w:rsidP="00F4731E">
      <w:pPr>
        <w:pStyle w:val="Code"/>
        <w:ind w:firstLine="0"/>
        <w:rPr>
          <w:color w:val="auto"/>
        </w:rPr>
      </w:pPr>
    </w:p>
    <w:p w:rsidR="00F4731E" w:rsidRDefault="00F4731E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F4731E" w:rsidRDefault="00F4731E" w:rsidP="00F4731E">
      <w:pPr>
        <w:pStyle w:val="Code"/>
        <w:ind w:firstLine="0"/>
        <w:rPr>
          <w:b/>
          <w:color w:val="FF0000"/>
        </w:rPr>
      </w:pPr>
    </w:p>
    <w:p w:rsidR="00F4731E" w:rsidRPr="00BF2C56" w:rsidRDefault="00F4731E" w:rsidP="009C6846">
      <w:pPr>
        <w:pStyle w:val="CodeItalic"/>
      </w:pPr>
      <w:r w:rsidRPr="00BF2C56">
        <w:t>Carol Burnett - Client: 1</w:t>
      </w:r>
    </w:p>
    <w:p w:rsidR="00F4731E" w:rsidRPr="00BF2C56" w:rsidRDefault="00F4731E" w:rsidP="009C6846">
      <w:pPr>
        <w:pStyle w:val="CodeItalic"/>
      </w:pPr>
      <w:r w:rsidRPr="00BF2C56">
        <w:t>Carol Burnett - Client: 6</w:t>
      </w:r>
    </w:p>
    <w:p w:rsidR="00F4731E" w:rsidRDefault="00F4731E" w:rsidP="009C6846">
      <w:pPr>
        <w:pStyle w:val="CodeItalic"/>
      </w:pPr>
      <w:r w:rsidRPr="00BF2C56">
        <w:t>Carol Burnett - Client: 4</w:t>
      </w:r>
    </w:p>
    <w:p w:rsidR="00F4731E" w:rsidRPr="009C0361" w:rsidRDefault="00F4731E" w:rsidP="00F4731E">
      <w:pPr>
        <w:pStyle w:val="Code"/>
        <w:ind w:firstLine="0"/>
        <w:rPr>
          <w:b/>
          <w:color w:val="FF0000"/>
        </w:rPr>
      </w:pPr>
    </w:p>
    <w:p w:rsidR="00534F4F" w:rsidRDefault="00534F4F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8"/>
          <w:szCs w:val="28"/>
        </w:rPr>
      </w:pPr>
      <w:bookmarkStart w:id="895" w:name="_Toc323692494"/>
      <w:r>
        <w:br w:type="page"/>
      </w:r>
    </w:p>
    <w:bookmarkEnd w:id="895"/>
    <w:p w:rsidR="00E32C39" w:rsidRDefault="00E32C39" w:rsidP="00AD3987"/>
    <w:p w:rsidR="00E32C39" w:rsidRDefault="00E32C39" w:rsidP="00AD3987"/>
    <w:p w:rsidR="00E32C39" w:rsidRDefault="00E32C39" w:rsidP="00AD3987"/>
    <w:p w:rsidR="00E32C39" w:rsidRDefault="00E32C39" w:rsidP="00AD3987"/>
    <w:p w:rsidR="00E32C39" w:rsidRDefault="00E32C39" w:rsidP="00AD3987"/>
    <w:p w:rsidR="00E32C39" w:rsidRDefault="00E32C39" w:rsidP="00AD3987"/>
    <w:p w:rsidR="00E32C39" w:rsidRDefault="00E32C39" w:rsidP="00AD3987"/>
    <w:p w:rsidR="00E32C39" w:rsidRDefault="00E32C39" w:rsidP="00AD3987"/>
    <w:p w:rsidR="00E32C39" w:rsidRDefault="00E32C39" w:rsidP="00AD3987"/>
    <w:p w:rsidR="00E32C39" w:rsidRDefault="00E32C39" w:rsidP="00AD3987"/>
    <w:p w:rsidR="00E32C39" w:rsidRDefault="00E32C39" w:rsidP="00AD3987"/>
    <w:p w:rsidR="00E32C39" w:rsidRDefault="00E32C39" w:rsidP="00AD3987"/>
    <w:p w:rsidR="00E32C39" w:rsidRPr="0098119B" w:rsidRDefault="0098119B" w:rsidP="004B55EC">
      <w:pPr>
        <w:ind w:firstLine="0"/>
        <w:jc w:val="center"/>
        <w:rPr>
          <w:rFonts w:ascii="Arial" w:hAnsi="Arial" w:cs="Arial"/>
          <w:i/>
          <w:sz w:val="32"/>
          <w:szCs w:val="32"/>
        </w:rPr>
        <w:sectPr w:rsidR="00E32C39" w:rsidRPr="0098119B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  <w:r>
        <w:rPr>
          <w:rFonts w:ascii="Arial" w:hAnsi="Arial" w:cs="Arial"/>
          <w:i/>
          <w:sz w:val="32"/>
          <w:szCs w:val="32"/>
        </w:rPr>
        <w:t>“</w:t>
      </w:r>
      <w:r w:rsidR="00E32C39" w:rsidRPr="0098119B">
        <w:rPr>
          <w:rFonts w:ascii="Arial" w:hAnsi="Arial" w:cs="Arial"/>
          <w:i/>
          <w:sz w:val="32"/>
          <w:szCs w:val="32"/>
        </w:rPr>
        <w:t>Let another praise you, and not your own mouth; a stranger, and not your own lips.</w:t>
      </w:r>
      <w:r>
        <w:rPr>
          <w:rFonts w:ascii="Arial" w:hAnsi="Arial" w:cs="Arial"/>
          <w:i/>
          <w:sz w:val="32"/>
          <w:szCs w:val="32"/>
        </w:rPr>
        <w:t>”</w:t>
      </w:r>
      <w:r w:rsidR="00E32C39" w:rsidRPr="0098119B">
        <w:rPr>
          <w:rFonts w:ascii="Arial" w:hAnsi="Arial" w:cs="Arial"/>
          <w:i/>
          <w:sz w:val="32"/>
          <w:szCs w:val="32"/>
        </w:rPr>
        <w:t xml:space="preserve"> - Proverbs 27:2</w:t>
      </w:r>
    </w:p>
    <w:p w:rsidR="000A4FD7" w:rsidRPr="003E767D" w:rsidRDefault="000A4FD7" w:rsidP="003E767D">
      <w:pPr>
        <w:pStyle w:val="Heading1"/>
        <w:jc w:val="center"/>
        <w:rPr>
          <w:sz w:val="52"/>
          <w:szCs w:val="52"/>
        </w:rPr>
      </w:pPr>
      <w:bookmarkStart w:id="896" w:name="_Toc323692495"/>
      <w:r w:rsidRPr="003E767D">
        <w:rPr>
          <w:sz w:val="52"/>
          <w:szCs w:val="52"/>
        </w:rPr>
        <w:t>Class &amp; Object Properties - Collection List of References to Embedded Objects</w:t>
      </w:r>
      <w:bookmarkEnd w:id="896"/>
    </w:p>
    <w:p w:rsidR="00534F4F" w:rsidRDefault="00534F4F" w:rsidP="0016476D">
      <w:pPr>
        <w:pStyle w:val="Caption"/>
        <w:keepNext/>
      </w:pPr>
    </w:p>
    <w:p w:rsidR="000A4FD7" w:rsidRDefault="000A4FD7" w:rsidP="0016476D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r>
        <w:t xml:space="preserve"> Object Properties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800"/>
        <w:gridCol w:w="1170"/>
        <w:gridCol w:w="2393"/>
        <w:gridCol w:w="1641"/>
        <w:gridCol w:w="2464"/>
      </w:tblGrid>
      <w:tr w:rsidR="000A4FD7" w:rsidRPr="00C16CEC" w:rsidTr="00B46C96">
        <w:tc>
          <w:tcPr>
            <w:tcW w:w="1800" w:type="dxa"/>
            <w:shd w:val="clear" w:color="auto" w:fill="D9D9D9" w:themeFill="background1" w:themeFillShade="D9"/>
          </w:tcPr>
          <w:p w:rsidR="000A4FD7" w:rsidRPr="00C16CEC" w:rsidRDefault="000A4FD7" w:rsidP="0016476D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Object Property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0A4FD7" w:rsidRPr="00C16CEC" w:rsidRDefault="000A4FD7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</w:t>
            </w:r>
            <w:r w:rsidRPr="00C16CEC">
              <w:rPr>
                <w:sz w:val="18"/>
                <w:szCs w:val="18"/>
              </w:rPr>
              <w:t xml:space="preserve"> Type</w:t>
            </w:r>
          </w:p>
        </w:tc>
        <w:tc>
          <w:tcPr>
            <w:tcW w:w="2393" w:type="dxa"/>
            <w:shd w:val="clear" w:color="auto" w:fill="D9D9D9" w:themeFill="background1" w:themeFillShade="D9"/>
          </w:tcPr>
          <w:p w:rsidR="000A4FD7" w:rsidRDefault="000A4FD7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Reference</w:t>
            </w:r>
          </w:p>
          <w:p w:rsidR="000A4FD7" w:rsidRDefault="000A4FD7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Object Class</w:t>
            </w:r>
          </w:p>
          <w:p w:rsidR="000A4FD7" w:rsidRPr="00C16CEC" w:rsidRDefault="000A4FD7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and Name</w:t>
            </w:r>
          </w:p>
        </w:tc>
        <w:tc>
          <w:tcPr>
            <w:tcW w:w="1641" w:type="dxa"/>
            <w:shd w:val="clear" w:color="auto" w:fill="D9D9D9" w:themeFill="background1" w:themeFillShade="D9"/>
          </w:tcPr>
          <w:p w:rsidR="000A4FD7" w:rsidRPr="00C16CEC" w:rsidRDefault="000A4FD7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 we chose</w:t>
            </w:r>
          </w:p>
        </w:tc>
        <w:tc>
          <w:tcPr>
            <w:tcW w:w="2464" w:type="dxa"/>
            <w:shd w:val="clear" w:color="auto" w:fill="D9D9D9" w:themeFill="background1" w:themeFillShade="D9"/>
          </w:tcPr>
          <w:p w:rsidR="000A4FD7" w:rsidRPr="00C16CEC" w:rsidRDefault="000A4FD7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Special Considerations</w:t>
            </w:r>
          </w:p>
        </w:tc>
      </w:tr>
      <w:tr w:rsidR="000A4FD7" w:rsidRPr="00C16CEC" w:rsidTr="00B46C96">
        <w:tc>
          <w:tcPr>
            <w:tcW w:w="1800" w:type="dxa"/>
          </w:tcPr>
          <w:p w:rsidR="000A4FD7" w:rsidRPr="00C16CEC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170" w:type="dxa"/>
          </w:tcPr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</w:t>
            </w:r>
          </w:p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(Name of Actor)</w:t>
            </w:r>
          </w:p>
        </w:tc>
        <w:tc>
          <w:tcPr>
            <w:tcW w:w="2464" w:type="dxa"/>
          </w:tcPr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0A4FD7" w:rsidRPr="00C16CEC" w:rsidTr="00B46C96">
        <w:tc>
          <w:tcPr>
            <w:tcW w:w="1800" w:type="dxa"/>
          </w:tcPr>
          <w:p w:rsidR="000A4FD7" w:rsidRPr="00C16CEC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 xml:space="preserve">Collection List of </w:t>
            </w: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170" w:type="dxa"/>
          </w:tcPr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MyShirts</w:t>
            </w:r>
          </w:p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(Shirts belonging to an Actor)</w:t>
            </w:r>
          </w:p>
        </w:tc>
        <w:tc>
          <w:tcPr>
            <w:tcW w:w="2464" w:type="dxa"/>
          </w:tcPr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Total length cannot exceed 32k</w:t>
            </w:r>
          </w:p>
        </w:tc>
      </w:tr>
      <w:tr w:rsidR="000A4FD7" w:rsidRPr="00C16CEC" w:rsidTr="00B46C96">
        <w:tc>
          <w:tcPr>
            <w:tcW w:w="1800" w:type="dxa"/>
          </w:tcPr>
          <w:p w:rsidR="000A4FD7" w:rsidRPr="00C16CEC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Data Types</w:t>
            </w:r>
          </w:p>
        </w:tc>
        <w:tc>
          <w:tcPr>
            <w:tcW w:w="1170" w:type="dxa"/>
          </w:tcPr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MyHats</w:t>
            </w:r>
          </w:p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(Hats belonging to an Actor)</w:t>
            </w:r>
          </w:p>
        </w:tc>
        <w:tc>
          <w:tcPr>
            <w:tcW w:w="2464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length limit</w:t>
            </w:r>
          </w:p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SQL must be handled as a Child table</w:t>
            </w:r>
          </w:p>
          <w:p w:rsidR="000A4FD7" w:rsidRPr="00C16CEC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Must specify a Key when accessing</w:t>
            </w:r>
          </w:p>
        </w:tc>
      </w:tr>
      <w:tr w:rsidR="000A4FD7" w:rsidRPr="00C16CEC" w:rsidTr="00B46C96">
        <w:tc>
          <w:tcPr>
            <w:tcW w:w="1800" w:type="dxa"/>
          </w:tcPr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List of References to Persistent Objects</w:t>
            </w:r>
          </w:p>
        </w:tc>
        <w:tc>
          <w:tcPr>
            <w:tcW w:w="1170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Objects</w:t>
            </w:r>
          </w:p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MyContacts</w:t>
            </w:r>
          </w:p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(Contacts of the Actor)</w:t>
            </w:r>
          </w:p>
        </w:tc>
        <w:tc>
          <w:tcPr>
            <w:tcW w:w="2464" w:type="dxa"/>
          </w:tcPr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  <w:tr w:rsidR="000A4FD7" w:rsidRPr="00C16CEC" w:rsidTr="00B46C96">
        <w:tc>
          <w:tcPr>
            <w:tcW w:w="1800" w:type="dxa"/>
          </w:tcPr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References to Persistent Objects</w:t>
            </w:r>
          </w:p>
        </w:tc>
        <w:tc>
          <w:tcPr>
            <w:tcW w:w="1170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Objects</w:t>
            </w:r>
          </w:p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MyClients</w:t>
            </w:r>
          </w:p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(Clients of the Actor)</w:t>
            </w:r>
          </w:p>
        </w:tc>
        <w:tc>
          <w:tcPr>
            <w:tcW w:w="2464" w:type="dxa"/>
          </w:tcPr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  <w:tr w:rsidR="000A4FD7" w:rsidRPr="00C16CEC" w:rsidTr="00B46C96">
        <w:tc>
          <w:tcPr>
            <w:tcW w:w="1800" w:type="dxa"/>
          </w:tcPr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List of References to Embedded Objects</w:t>
            </w:r>
          </w:p>
        </w:tc>
        <w:tc>
          <w:tcPr>
            <w:tcW w:w="1170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Embedded Objects</w:t>
            </w:r>
          </w:p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%Serial Class</w:t>
            </w:r>
          </w:p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MyRentals</w:t>
            </w:r>
          </w:p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(Rental Property</w:t>
            </w:r>
          </w:p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of the Actor)</w:t>
            </w:r>
          </w:p>
        </w:tc>
        <w:tc>
          <w:tcPr>
            <w:tcW w:w="2464" w:type="dxa"/>
          </w:tcPr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  <w:tr w:rsidR="000A4FD7" w:rsidRPr="00C16CEC" w:rsidTr="00B46C96">
        <w:tc>
          <w:tcPr>
            <w:tcW w:w="1800" w:type="dxa"/>
          </w:tcPr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References to Embedded Objects</w:t>
            </w:r>
          </w:p>
        </w:tc>
        <w:tc>
          <w:tcPr>
            <w:tcW w:w="1170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Embedded Objects</w:t>
            </w:r>
          </w:p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%Serial Class</w:t>
            </w:r>
          </w:p>
        </w:tc>
        <w:tc>
          <w:tcPr>
            <w:tcW w:w="1641" w:type="dxa"/>
          </w:tcPr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MyPets</w:t>
            </w:r>
          </w:p>
          <w:p w:rsidR="000A4FD7" w:rsidRDefault="000A4FD7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(Pets of the Actor)</w:t>
            </w:r>
          </w:p>
        </w:tc>
        <w:tc>
          <w:tcPr>
            <w:tcW w:w="2464" w:type="dxa"/>
          </w:tcPr>
          <w:p w:rsidR="000A4FD7" w:rsidRDefault="000A4FD7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</w:tbl>
    <w:p w:rsidR="000A4FD7" w:rsidRDefault="000A4FD7" w:rsidP="009F4C74"/>
    <w:p w:rsidR="00534F4F" w:rsidRDefault="00534F4F" w:rsidP="000C2D81">
      <w:pPr>
        <w:pStyle w:val="Caption"/>
        <w:keepNext/>
      </w:pPr>
      <w:bookmarkStart w:id="897" w:name="_Ref307721365"/>
    </w:p>
    <w:p w:rsidR="000A4FD7" w:rsidRPr="00262837" w:rsidRDefault="000A4FD7" w:rsidP="000C2D8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897"/>
      <w:r>
        <w:t xml:space="preserve"> Class Definition – Creating the Rentals Class</w:t>
      </w:r>
    </w:p>
    <w:p w:rsidR="000A4FD7" w:rsidRPr="00293C80" w:rsidRDefault="000A4FD7" w:rsidP="000C2D81">
      <w:pPr>
        <w:pStyle w:val="Code"/>
        <w:keepNext/>
        <w:ind w:firstLine="0"/>
        <w:rPr>
          <w:color w:val="auto"/>
        </w:rPr>
      </w:pPr>
      <w:r w:rsidRPr="00B04D1C">
        <w:rPr>
          <w:color w:val="auto"/>
        </w:rPr>
        <w:t xml:space="preserve"> </w:t>
      </w:r>
      <w:r w:rsidRPr="00B04D1C">
        <w:rPr>
          <w:color w:val="auto"/>
        </w:rPr>
        <w:br/>
      </w:r>
      <w:r w:rsidRPr="00293C80">
        <w:rPr>
          <w:color w:val="auto"/>
        </w:rPr>
        <w:t>Class </w:t>
      </w:r>
      <w:r>
        <w:rPr>
          <w:color w:val="auto"/>
        </w:rPr>
        <w:t>MyPackage.Rentals</w:t>
      </w:r>
      <w:r w:rsidRPr="00293C80">
        <w:rPr>
          <w:color w:val="auto"/>
        </w:rPr>
        <w:t> Extends </w:t>
      </w:r>
      <w:r w:rsidRPr="00072AE6">
        <w:rPr>
          <w:color w:val="auto"/>
          <w:u w:val="single"/>
        </w:rPr>
        <w:t>%SerialObject</w:t>
      </w:r>
      <w:r w:rsidRPr="00293C80">
        <w:rPr>
          <w:color w:val="auto"/>
        </w:rPr>
        <w:br/>
        <w:t>{</w:t>
      </w:r>
      <w:r w:rsidRPr="00293C80">
        <w:rPr>
          <w:color w:val="auto"/>
        </w:rPr>
        <w:br/>
      </w:r>
      <w:r w:rsidRPr="00293C80">
        <w:rPr>
          <w:color w:val="auto"/>
        </w:rPr>
        <w:br/>
        <w:t>Property Street As %String(MAXLEN = 80);</w:t>
      </w:r>
      <w:r w:rsidRPr="00293C80">
        <w:rPr>
          <w:color w:val="auto"/>
        </w:rPr>
        <w:br/>
      </w:r>
      <w:r w:rsidRPr="00293C80">
        <w:rPr>
          <w:color w:val="auto"/>
        </w:rPr>
        <w:br/>
        <w:t>Property City As %String(MAXLEN = 30);</w:t>
      </w:r>
      <w:r w:rsidRPr="00293C80">
        <w:rPr>
          <w:color w:val="auto"/>
        </w:rPr>
        <w:br/>
      </w:r>
      <w:r w:rsidRPr="00293C80">
        <w:rPr>
          <w:color w:val="auto"/>
        </w:rPr>
        <w:br/>
        <w:t>Property State As %String(MAXLEN = 2);</w:t>
      </w:r>
      <w:r w:rsidRPr="00293C80">
        <w:rPr>
          <w:color w:val="auto"/>
        </w:rPr>
        <w:br/>
      </w:r>
      <w:r w:rsidRPr="00293C80">
        <w:rPr>
          <w:color w:val="auto"/>
        </w:rPr>
        <w:br/>
        <w:t>Property Zip As %String(MAXLEN = 10);</w:t>
      </w:r>
      <w:r w:rsidRPr="00293C80">
        <w:rPr>
          <w:color w:val="auto"/>
        </w:rPr>
        <w:br/>
      </w:r>
      <w:r w:rsidRPr="00293C80">
        <w:rPr>
          <w:color w:val="auto"/>
        </w:rPr>
        <w:br/>
        <w:t>}</w:t>
      </w:r>
    </w:p>
    <w:p w:rsidR="000A4FD7" w:rsidRPr="00B04D1C" w:rsidRDefault="000A4FD7" w:rsidP="009F4C74">
      <w:pPr>
        <w:pStyle w:val="Code"/>
        <w:ind w:firstLine="0"/>
        <w:rPr>
          <w:color w:val="auto"/>
        </w:rPr>
      </w:pPr>
      <w:r w:rsidRPr="00B04D1C">
        <w:rPr>
          <w:color w:val="auto"/>
        </w:rPr>
        <w:t xml:space="preserve"> </w:t>
      </w:r>
    </w:p>
    <w:p w:rsidR="00534F4F" w:rsidRDefault="00534F4F" w:rsidP="009F4C74">
      <w:pPr>
        <w:pStyle w:val="Caption"/>
      </w:pPr>
      <w:bookmarkStart w:id="898" w:name="_Ref307721395"/>
    </w:p>
    <w:p w:rsidR="000A4FD7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898"/>
      <w:r>
        <w:t xml:space="preserve"> Actor Class Redefinition – add Reference Property that will point to the Rentals Class</w:t>
      </w:r>
    </w:p>
    <w:p w:rsidR="000A4FD7" w:rsidRPr="00B04D1C" w:rsidRDefault="000A4FD7" w:rsidP="009F4C74">
      <w:pPr>
        <w:pStyle w:val="Code"/>
        <w:ind w:firstLine="0"/>
        <w:rPr>
          <w:color w:val="auto"/>
        </w:rPr>
      </w:pPr>
    </w:p>
    <w:p w:rsidR="000A4FD7" w:rsidRPr="00DD6E09" w:rsidRDefault="000A4FD7" w:rsidP="009F4C74">
      <w:pPr>
        <w:pStyle w:val="Code"/>
        <w:ind w:firstLine="0"/>
        <w:rPr>
          <w:color w:val="auto"/>
        </w:rPr>
      </w:pPr>
      <w:r w:rsidRPr="00DD6E09">
        <w:rPr>
          <w:color w:val="auto"/>
        </w:rPr>
        <w:t>Class MyPackage.Actor Extends %Persistent</w:t>
      </w:r>
      <w:r w:rsidRPr="00DD6E09">
        <w:rPr>
          <w:color w:val="auto"/>
        </w:rPr>
        <w:br/>
        <w:t>{</w:t>
      </w:r>
      <w:r w:rsidRPr="00DD6E09">
        <w:rPr>
          <w:color w:val="auto"/>
        </w:rPr>
        <w:br/>
      </w:r>
      <w:r w:rsidRPr="00DD6E09">
        <w:rPr>
          <w:color w:val="auto"/>
        </w:rPr>
        <w:br/>
        <w:t>Property Name As %String [ Required ];</w:t>
      </w:r>
      <w:r w:rsidRPr="00DD6E09">
        <w:rPr>
          <w:color w:val="auto"/>
        </w:rPr>
        <w:br/>
      </w:r>
      <w:r w:rsidRPr="00DD6E09">
        <w:rPr>
          <w:color w:val="auto"/>
        </w:rPr>
        <w:br/>
        <w:t>Index NameIndex On Name;</w:t>
      </w:r>
      <w:r w:rsidRPr="00DD6E09">
        <w:rPr>
          <w:color w:val="auto"/>
        </w:rPr>
        <w:br/>
      </w:r>
      <w:r w:rsidRPr="00DD6E09">
        <w:rPr>
          <w:color w:val="auto"/>
        </w:rPr>
        <w:br/>
        <w:t>Property MyAccountant As Accountants;</w:t>
      </w:r>
      <w:r w:rsidRPr="00DD6E09">
        <w:rPr>
          <w:color w:val="auto"/>
        </w:rPr>
        <w:br/>
      </w:r>
      <w:r w:rsidRPr="00DD6E09">
        <w:rPr>
          <w:color w:val="auto"/>
        </w:rPr>
        <w:br/>
        <w:t>Property MyHome As Address;</w:t>
      </w:r>
      <w:r w:rsidRPr="00DD6E09">
        <w:rPr>
          <w:color w:val="auto"/>
        </w:rPr>
        <w:br/>
      </w:r>
      <w:r w:rsidRPr="00DD6E09">
        <w:rPr>
          <w:color w:val="auto"/>
        </w:rPr>
        <w:br/>
        <w:t>Property MyShirts As list Of %String;</w:t>
      </w:r>
      <w:r w:rsidRPr="00DD6E09">
        <w:rPr>
          <w:color w:val="auto"/>
        </w:rPr>
        <w:br/>
      </w:r>
      <w:r w:rsidRPr="00DD6E09">
        <w:rPr>
          <w:color w:val="auto"/>
        </w:rPr>
        <w:br/>
        <w:t>Property MyHats As array Of %String;</w:t>
      </w:r>
      <w:r w:rsidRPr="00DD6E09">
        <w:rPr>
          <w:color w:val="auto"/>
        </w:rPr>
        <w:br/>
      </w:r>
      <w:r w:rsidRPr="00DD6E09">
        <w:rPr>
          <w:color w:val="auto"/>
        </w:rPr>
        <w:br/>
        <w:t>Property MyContacts As list Of Contacts;</w:t>
      </w:r>
      <w:r w:rsidRPr="00DD6E09">
        <w:rPr>
          <w:color w:val="auto"/>
        </w:rPr>
        <w:br/>
      </w:r>
      <w:r w:rsidRPr="00DD6E09">
        <w:rPr>
          <w:color w:val="auto"/>
        </w:rPr>
        <w:br/>
        <w:t>Property MyClients As array Of Clients;</w:t>
      </w:r>
      <w:r w:rsidRPr="00DD6E09">
        <w:rPr>
          <w:color w:val="auto"/>
        </w:rPr>
        <w:br/>
      </w:r>
      <w:r w:rsidRPr="00DD6E09">
        <w:rPr>
          <w:color w:val="auto"/>
        </w:rPr>
        <w:br/>
      </w:r>
      <w:r w:rsidRPr="00F37E08">
        <w:rPr>
          <w:color w:val="auto"/>
          <w:u w:val="single"/>
        </w:rPr>
        <w:t>Property MyRentals As list Of Rentals;</w:t>
      </w:r>
      <w:r w:rsidRPr="00DD6E09">
        <w:rPr>
          <w:b/>
          <w:color w:val="FF0000"/>
        </w:rPr>
        <w:br/>
      </w:r>
      <w:r w:rsidRPr="00DD6E09">
        <w:rPr>
          <w:color w:val="auto"/>
        </w:rPr>
        <w:br/>
        <w:t>}</w:t>
      </w:r>
    </w:p>
    <w:p w:rsidR="000A4FD7" w:rsidRDefault="000A4FD7" w:rsidP="009F4C74">
      <w:pPr>
        <w:pStyle w:val="Code"/>
        <w:ind w:firstLine="0"/>
        <w:rPr>
          <w:color w:val="000000"/>
        </w:rPr>
      </w:pPr>
    </w:p>
    <w:p w:rsidR="00534F4F" w:rsidRDefault="00534F4F" w:rsidP="009F4C74">
      <w:pPr>
        <w:pStyle w:val="Caption"/>
      </w:pPr>
      <w:bookmarkStart w:id="899" w:name="_Ref307721444"/>
    </w:p>
    <w:p w:rsidR="000A4FD7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899"/>
      <w:r>
        <w:t xml:space="preserve"> </w:t>
      </w:r>
      <w:r w:rsidRPr="00961C39">
        <w:t xml:space="preserve">Clear </w:t>
      </w:r>
      <w:r>
        <w:t>and Count Methods</w:t>
      </w:r>
      <w:r w:rsidRPr="00961C39">
        <w:t xml:space="preserve"> - Deletes all elements</w:t>
      </w:r>
      <w:r>
        <w:t xml:space="preserve"> and show the count</w:t>
      </w:r>
    </w:p>
    <w:p w:rsidR="000A4FD7" w:rsidRDefault="000A4FD7" w:rsidP="009F4C74">
      <w:pPr>
        <w:pStyle w:val="Code"/>
        <w:ind w:firstLine="0"/>
        <w:rPr>
          <w:color w:val="0000FF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Clear Method – </w:t>
      </w:r>
      <w:r w:rsidRPr="00F14F67">
        <w:rPr>
          <w:color w:val="auto"/>
        </w:rPr>
        <w:t>Clears or Deletes the Collection of Elements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Count Method - </w:t>
      </w:r>
      <w:r w:rsidRPr="00F14F67">
        <w:rPr>
          <w:color w:val="auto"/>
        </w:rPr>
        <w:t>Returns the Number of Elements in the Collection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752E0D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752E0D">
        <w:rPr>
          <w:color w:val="auto"/>
        </w:rPr>
        <w:t>=##clas</w:t>
      </w:r>
      <w:r>
        <w:rPr>
          <w:color w:val="auto"/>
        </w:rPr>
        <w:t>s(MyPackage.Actor).%OpenId(9)</w:t>
      </w:r>
      <w:r>
        <w:rPr>
          <w:color w:val="auto"/>
        </w:rPr>
        <w:tab/>
      </w:r>
      <w:r w:rsidRPr="00752E0D">
        <w:rPr>
          <w:color w:val="auto"/>
        </w:rPr>
        <w:t xml:space="preserve">;bring object </w:t>
      </w:r>
      <w:r>
        <w:rPr>
          <w:color w:val="auto"/>
        </w:rPr>
        <w:t>Dean Martin</w:t>
      </w:r>
      <w:r w:rsidRPr="00752E0D">
        <w:rPr>
          <w:color w:val="auto"/>
        </w:rPr>
        <w:t xml:space="preserve"> </w:t>
      </w:r>
    </w:p>
    <w:p w:rsidR="000A4FD7" w:rsidRPr="00752E0D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;into memory</w:t>
      </w:r>
    </w:p>
    <w:p w:rsidR="000A4FD7" w:rsidRPr="00752E0D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752E0D">
        <w:rPr>
          <w:color w:val="auto"/>
        </w:rPr>
        <w:t>;</w:t>
      </w:r>
      <w:r w:rsidRPr="00752E0D">
        <w:rPr>
          <w:color w:val="auto"/>
        </w:rPr>
        <w:br/>
      </w:r>
      <w:r>
        <w:rPr>
          <w:color w:val="auto"/>
        </w:rPr>
        <w:t xml:space="preserve"> </w:t>
      </w:r>
      <w:r>
        <w:rPr>
          <w:color w:val="auto"/>
          <w:u w:val="single"/>
        </w:rPr>
        <w:t xml:space="preserve">Do </w:t>
      </w:r>
      <w:r w:rsidRPr="00F14F67">
        <w:rPr>
          <w:color w:val="auto"/>
          <w:u w:val="single"/>
        </w:rPr>
        <w:t>ActorOref.</w:t>
      </w:r>
      <w:r>
        <w:rPr>
          <w:color w:val="auto"/>
          <w:u w:val="single"/>
        </w:rPr>
        <w:t>MyRentals</w:t>
      </w:r>
      <w:r w:rsidRPr="00F14F67">
        <w:rPr>
          <w:color w:val="auto"/>
          <w:u w:val="single"/>
        </w:rPr>
        <w:t>.Clear()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 xml:space="preserve">;clear list of </w:t>
      </w:r>
      <w:r>
        <w:rPr>
          <w:color w:val="auto"/>
        </w:rPr>
        <w:t>Rentals</w:t>
      </w:r>
      <w:r w:rsidRPr="00752E0D">
        <w:rPr>
          <w:color w:val="auto"/>
        </w:rPr>
        <w:br/>
      </w:r>
      <w:r>
        <w:rPr>
          <w:color w:val="auto"/>
        </w:rPr>
        <w:t xml:space="preserve"> </w:t>
      </w:r>
      <w:r>
        <w:rPr>
          <w:color w:val="auto"/>
          <w:u w:val="single"/>
        </w:rPr>
        <w:t xml:space="preserve">Write </w:t>
      </w:r>
      <w:r w:rsidRPr="00F14F67">
        <w:rPr>
          <w:color w:val="auto"/>
          <w:u w:val="single"/>
        </w:rPr>
        <w:t>!,"Count: ",ActorOref.</w:t>
      </w:r>
      <w:r>
        <w:rPr>
          <w:color w:val="auto"/>
          <w:u w:val="single"/>
        </w:rPr>
        <w:t>MyRentals</w:t>
      </w:r>
      <w:r w:rsidRPr="00F14F67">
        <w:rPr>
          <w:color w:val="auto"/>
          <w:u w:val="single"/>
        </w:rPr>
        <w:t>.Count()</w:t>
      </w:r>
      <w:r>
        <w:rPr>
          <w:color w:val="auto"/>
        </w:rPr>
        <w:tab/>
      </w:r>
      <w:r>
        <w:rPr>
          <w:color w:val="auto"/>
        </w:rPr>
        <w:tab/>
        <w:t>;</w:t>
      </w:r>
      <w:r w:rsidRPr="00752E0D">
        <w:rPr>
          <w:color w:val="auto"/>
        </w:rPr>
        <w:t>count of elements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;Save the object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run the above code from the Terminal, you should get the following output.</w:t>
      </w:r>
    </w:p>
    <w:p w:rsidR="000A4FD7" w:rsidRPr="00752E0D" w:rsidRDefault="000A4FD7" w:rsidP="009F4C74">
      <w:pPr>
        <w:pStyle w:val="Code"/>
        <w:ind w:firstLine="0"/>
        <w:rPr>
          <w:color w:val="auto"/>
        </w:rPr>
      </w:pPr>
    </w:p>
    <w:p w:rsidR="000A4FD7" w:rsidRPr="00800F30" w:rsidRDefault="000A4FD7" w:rsidP="009C6846">
      <w:pPr>
        <w:pStyle w:val="CodeItalic"/>
      </w:pPr>
      <w:r>
        <w:t>Count:</w:t>
      </w:r>
      <w:r w:rsidRPr="00800F30">
        <w:t xml:space="preserve"> 0</w:t>
      </w:r>
    </w:p>
    <w:p w:rsidR="000A4FD7" w:rsidRPr="0048211B" w:rsidRDefault="000A4FD7" w:rsidP="009C6846">
      <w:pPr>
        <w:pStyle w:val="CodeItalic"/>
      </w:pPr>
      <w:r w:rsidRPr="0048211B">
        <w:t>1</w:t>
      </w:r>
    </w:p>
    <w:p w:rsidR="000A4FD7" w:rsidRDefault="000A4FD7" w:rsidP="009F4C74">
      <w:pPr>
        <w:pStyle w:val="Code"/>
        <w:ind w:firstLine="0"/>
      </w:pPr>
    </w:p>
    <w:p w:rsidR="00534F4F" w:rsidRDefault="00534F4F" w:rsidP="009F4C74">
      <w:pPr>
        <w:pStyle w:val="Caption"/>
      </w:pPr>
      <w:bookmarkStart w:id="900" w:name="_Ref307721473"/>
    </w:p>
    <w:p w:rsidR="000A4FD7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900"/>
      <w:r>
        <w:t xml:space="preserve"> Insert</w:t>
      </w:r>
      <w:r w:rsidRPr="00961C39">
        <w:t xml:space="preserve"> Method </w:t>
      </w:r>
      <w:r>
        <w:t>–</w:t>
      </w:r>
      <w:r w:rsidRPr="00961C39">
        <w:t xml:space="preserve"> </w:t>
      </w:r>
      <w:r>
        <w:t>Insert three Rentals into the Collection</w:t>
      </w:r>
    </w:p>
    <w:p w:rsidR="000A4FD7" w:rsidRDefault="000A4FD7" w:rsidP="009F4C74">
      <w:pPr>
        <w:pStyle w:val="Code"/>
        <w:ind w:firstLine="0"/>
        <w:rPr>
          <w:color w:val="0000FF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Insert Method - </w:t>
      </w:r>
      <w:r w:rsidRPr="00F14F67">
        <w:rPr>
          <w:color w:val="auto"/>
        </w:rPr>
        <w:t>Inserts an Oref at the end of the collection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A410BE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A410BE">
        <w:rPr>
          <w:color w:val="auto"/>
        </w:rPr>
        <w:t>=##class</w:t>
      </w:r>
      <w:r>
        <w:rPr>
          <w:color w:val="auto"/>
        </w:rPr>
        <w:t xml:space="preserve">(MyPackage.Actor).%OpenId(9) </w:t>
      </w:r>
      <w:r>
        <w:rPr>
          <w:color w:val="auto"/>
        </w:rPr>
        <w:tab/>
      </w:r>
      <w:r w:rsidRPr="00A410BE">
        <w:rPr>
          <w:color w:val="auto"/>
        </w:rPr>
        <w:t xml:space="preserve">;bring object </w:t>
      </w:r>
      <w:r>
        <w:rPr>
          <w:color w:val="auto"/>
        </w:rPr>
        <w:t>Dean Martin</w:t>
      </w:r>
      <w:r w:rsidRPr="00A410BE">
        <w:rPr>
          <w:color w:val="auto"/>
        </w:rPr>
        <w:t xml:space="preserve"> </w:t>
      </w:r>
    </w:p>
    <w:p w:rsidR="000A4FD7" w:rsidRPr="00F27B5E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;into memory</w:t>
      </w:r>
    </w:p>
    <w:p w:rsidR="000A4FD7" w:rsidRPr="00F27B5E" w:rsidRDefault="000A4FD7" w:rsidP="009F4C74">
      <w:pPr>
        <w:pStyle w:val="Code"/>
        <w:ind w:firstLine="0"/>
        <w:rPr>
          <w:color w:val="auto"/>
        </w:rPr>
      </w:pPr>
    </w:p>
    <w:p w:rsidR="000A4FD7" w:rsidRPr="001E4B70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AddressOref1</w:t>
      </w:r>
      <w:r w:rsidRPr="00D770F6">
        <w:rPr>
          <w:color w:val="auto"/>
          <w:u w:val="single"/>
        </w:rPr>
        <w:t>=##class(</w:t>
      </w:r>
      <w:r>
        <w:rPr>
          <w:color w:val="auto"/>
          <w:u w:val="single"/>
        </w:rPr>
        <w:t>MyPackage.Rentals</w:t>
      </w:r>
      <w:r w:rsidRPr="00D770F6">
        <w:rPr>
          <w:color w:val="auto"/>
          <w:u w:val="single"/>
        </w:rPr>
        <w:t>).%New()</w:t>
      </w:r>
      <w:r>
        <w:rPr>
          <w:color w:val="auto"/>
        </w:rPr>
        <w:t xml:space="preserve"> </w:t>
      </w:r>
      <w:r>
        <w:rPr>
          <w:color w:val="auto"/>
        </w:rPr>
        <w:tab/>
        <w:t xml:space="preserve">;create </w:t>
      </w:r>
      <w:r w:rsidRPr="001E4B70">
        <w:rPr>
          <w:color w:val="auto"/>
        </w:rPr>
        <w:t xml:space="preserve">new Address </w:t>
      </w:r>
      <w:r>
        <w:rPr>
          <w:color w:val="auto"/>
        </w:rPr>
        <w:t>Oref</w:t>
      </w:r>
      <w:r w:rsidRPr="001E4B70">
        <w:rPr>
          <w:color w:val="auto"/>
        </w:rPr>
        <w:t>1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AddressOref1.Street="123 Main St."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Street 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AddressOref1</w:t>
      </w:r>
      <w:r w:rsidRPr="00CB4B45">
        <w:rPr>
          <w:color w:val="auto"/>
          <w:u w:val="single"/>
        </w:rPr>
        <w:t>.City</w:t>
      </w:r>
      <w:r>
        <w:rPr>
          <w:color w:val="auto"/>
          <w:u w:val="single"/>
        </w:rPr>
        <w:t>=</w:t>
      </w:r>
      <w:r w:rsidRPr="00CB4B45">
        <w:rPr>
          <w:color w:val="auto"/>
          <w:u w:val="single"/>
        </w:rPr>
        <w:t>"Pittsburgh</w:t>
      </w:r>
      <w:r>
        <w:rPr>
          <w:color w:val="auto"/>
          <w:u w:val="single"/>
        </w:rPr>
        <w:t>"</w:t>
      </w:r>
      <w:r w:rsidRPr="00B04D1C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04D1C">
        <w:rPr>
          <w:color w:val="auto"/>
        </w:rPr>
        <w:t>;</w:t>
      </w:r>
      <w:r>
        <w:rPr>
          <w:color w:val="auto"/>
        </w:rPr>
        <w:t>Set the City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AddressOref1</w:t>
      </w:r>
      <w:r w:rsidRPr="00CB4B45">
        <w:rPr>
          <w:color w:val="auto"/>
          <w:u w:val="single"/>
        </w:rPr>
        <w:t>.State</w:t>
      </w:r>
      <w:r>
        <w:rPr>
          <w:color w:val="auto"/>
          <w:u w:val="single"/>
        </w:rPr>
        <w:t>=</w:t>
      </w:r>
      <w:r w:rsidRPr="00CB4B45">
        <w:rPr>
          <w:color w:val="auto"/>
          <w:u w:val="single"/>
        </w:rPr>
        <w:t>"PA</w:t>
      </w:r>
      <w:r>
        <w:rPr>
          <w:color w:val="auto"/>
          <w:u w:val="single"/>
        </w:rPr>
        <w:t>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State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AddressOref1.Zip="01600"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Zip 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1E4B70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AddressOref2</w:t>
      </w:r>
      <w:r w:rsidRPr="00D770F6">
        <w:rPr>
          <w:color w:val="auto"/>
          <w:u w:val="single"/>
        </w:rPr>
        <w:t>=##class(</w:t>
      </w:r>
      <w:r>
        <w:rPr>
          <w:color w:val="auto"/>
          <w:u w:val="single"/>
        </w:rPr>
        <w:t>MyPackage.Rentals</w:t>
      </w:r>
      <w:r w:rsidRPr="00D770F6">
        <w:rPr>
          <w:color w:val="auto"/>
          <w:u w:val="single"/>
        </w:rPr>
        <w:t>).%New()</w:t>
      </w:r>
      <w:r>
        <w:rPr>
          <w:color w:val="auto"/>
        </w:rPr>
        <w:t xml:space="preserve"> </w:t>
      </w:r>
      <w:r>
        <w:rPr>
          <w:color w:val="auto"/>
        </w:rPr>
        <w:tab/>
        <w:t xml:space="preserve">;create </w:t>
      </w:r>
      <w:r w:rsidRPr="001E4B70">
        <w:rPr>
          <w:color w:val="auto"/>
        </w:rPr>
        <w:t xml:space="preserve">new Address </w:t>
      </w:r>
      <w:r>
        <w:rPr>
          <w:color w:val="auto"/>
        </w:rPr>
        <w:t>Oref2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AddressOref2.Street="53 Elm St."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Street 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AddressOref2.City="L.A."</w:t>
      </w:r>
      <w:r w:rsidRPr="00B04D1C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04D1C">
        <w:rPr>
          <w:color w:val="auto"/>
        </w:rPr>
        <w:t>;</w:t>
      </w:r>
      <w:r>
        <w:rPr>
          <w:color w:val="auto"/>
        </w:rPr>
        <w:t>Set the City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AddressOref2.State="CA"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State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AddressOref2.Zip="95602"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Zip 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1E4B70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AddressOref3</w:t>
      </w:r>
      <w:r w:rsidRPr="00D770F6">
        <w:rPr>
          <w:color w:val="auto"/>
          <w:u w:val="single"/>
        </w:rPr>
        <w:t>=##class(</w:t>
      </w:r>
      <w:r>
        <w:rPr>
          <w:color w:val="auto"/>
          <w:u w:val="single"/>
        </w:rPr>
        <w:t>MyPackage.Rentals</w:t>
      </w:r>
      <w:r w:rsidRPr="00D770F6">
        <w:rPr>
          <w:color w:val="auto"/>
          <w:u w:val="single"/>
        </w:rPr>
        <w:t>).%New()</w:t>
      </w:r>
      <w:r w:rsidRPr="001E4B70">
        <w:rPr>
          <w:color w:val="auto"/>
        </w:rPr>
        <w:tab/>
      </w:r>
      <w:r>
        <w:rPr>
          <w:color w:val="auto"/>
        </w:rPr>
        <w:t>;create new Address Oref3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AddressOref3.Street="9 Pershing St."</w:t>
      </w:r>
      <w:r w:rsidRPr="00F27B5E">
        <w:rPr>
          <w:color w:val="auto"/>
        </w:rPr>
        <w:tab/>
      </w:r>
      <w:r>
        <w:rPr>
          <w:color w:val="auto"/>
        </w:rPr>
        <w:tab/>
        <w:t xml:space="preserve">;Set the Street 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AddressOref3.City="Worcester"</w:t>
      </w:r>
      <w:r w:rsidRPr="00B04D1C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04D1C">
        <w:rPr>
          <w:color w:val="auto"/>
        </w:rPr>
        <w:t>;</w:t>
      </w:r>
      <w:r>
        <w:rPr>
          <w:color w:val="auto"/>
        </w:rPr>
        <w:t>Set the City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AddressOref3.State="MA"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State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Set AddressOref3.Zip="01752"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Zip </w:t>
      </w:r>
    </w:p>
    <w:p w:rsidR="000A4FD7" w:rsidRPr="00833159" w:rsidRDefault="000A4FD7" w:rsidP="009F4C74">
      <w:pPr>
        <w:pStyle w:val="Code"/>
        <w:ind w:firstLine="0"/>
        <w:rPr>
          <w:color w:val="auto"/>
        </w:rPr>
      </w:pPr>
    </w:p>
    <w:p w:rsidR="000A4FD7" w:rsidRPr="00D770F6" w:rsidRDefault="000A4FD7" w:rsidP="009F4C74">
      <w:pPr>
        <w:pStyle w:val="Code"/>
        <w:ind w:firstLine="0"/>
        <w:rPr>
          <w:color w:val="auto"/>
          <w:u w:val="single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770F6">
        <w:rPr>
          <w:color w:val="auto"/>
          <w:u w:val="single"/>
        </w:rPr>
        <w:t>.</w:t>
      </w:r>
      <w:r>
        <w:rPr>
          <w:color w:val="auto"/>
          <w:u w:val="single"/>
        </w:rPr>
        <w:t>MyRentals</w:t>
      </w:r>
      <w:r w:rsidRPr="00D770F6">
        <w:rPr>
          <w:color w:val="auto"/>
          <w:u w:val="single"/>
        </w:rPr>
        <w:t>.Insert(</w:t>
      </w:r>
      <w:r>
        <w:rPr>
          <w:color w:val="auto"/>
          <w:u w:val="single"/>
        </w:rPr>
        <w:t>AddressOref1</w:t>
      </w:r>
      <w:r w:rsidRPr="00D770F6">
        <w:rPr>
          <w:color w:val="auto"/>
          <w:u w:val="single"/>
        </w:rPr>
        <w:t>)</w:t>
      </w:r>
      <w:r w:rsidRPr="00833159">
        <w:rPr>
          <w:color w:val="auto"/>
        </w:rPr>
        <w:tab/>
        <w:t xml:space="preserve">;associate </w:t>
      </w:r>
      <w:r>
        <w:rPr>
          <w:color w:val="auto"/>
        </w:rPr>
        <w:t>AddressOref</w:t>
      </w:r>
      <w:r w:rsidRPr="00833159">
        <w:rPr>
          <w:color w:val="auto"/>
        </w:rPr>
        <w:t>1 with Actor</w:t>
      </w:r>
    </w:p>
    <w:p w:rsidR="000A4FD7" w:rsidRPr="00D770F6" w:rsidRDefault="000A4FD7" w:rsidP="009F4C74">
      <w:pPr>
        <w:pStyle w:val="Code"/>
        <w:ind w:firstLine="0"/>
        <w:rPr>
          <w:color w:val="auto"/>
          <w:u w:val="single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770F6">
        <w:rPr>
          <w:color w:val="auto"/>
          <w:u w:val="single"/>
        </w:rPr>
        <w:t>.</w:t>
      </w:r>
      <w:r>
        <w:rPr>
          <w:color w:val="auto"/>
          <w:u w:val="single"/>
        </w:rPr>
        <w:t>MyRentals</w:t>
      </w:r>
      <w:r w:rsidRPr="00D770F6">
        <w:rPr>
          <w:color w:val="auto"/>
          <w:u w:val="single"/>
        </w:rPr>
        <w:t>.Insert(</w:t>
      </w:r>
      <w:r>
        <w:rPr>
          <w:color w:val="auto"/>
          <w:u w:val="single"/>
        </w:rPr>
        <w:t>AddressOref2</w:t>
      </w:r>
      <w:r w:rsidRPr="00D770F6">
        <w:rPr>
          <w:color w:val="auto"/>
          <w:u w:val="single"/>
        </w:rPr>
        <w:t>)</w:t>
      </w:r>
      <w:r w:rsidRPr="00833159">
        <w:rPr>
          <w:color w:val="auto"/>
        </w:rPr>
        <w:t xml:space="preserve"> </w:t>
      </w:r>
      <w:r w:rsidRPr="00833159">
        <w:rPr>
          <w:color w:val="auto"/>
        </w:rPr>
        <w:tab/>
        <w:t>;asso</w:t>
      </w:r>
      <w:r>
        <w:rPr>
          <w:color w:val="auto"/>
        </w:rPr>
        <w:t>ciate AddressOref2</w:t>
      </w:r>
      <w:r w:rsidRPr="00833159">
        <w:rPr>
          <w:color w:val="auto"/>
        </w:rPr>
        <w:t xml:space="preserve"> with Actor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F14F67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770F6">
        <w:rPr>
          <w:color w:val="auto"/>
          <w:u w:val="single"/>
        </w:rPr>
        <w:t>.</w:t>
      </w:r>
      <w:r>
        <w:rPr>
          <w:color w:val="auto"/>
          <w:u w:val="single"/>
        </w:rPr>
        <w:t>MyRentals</w:t>
      </w:r>
      <w:r w:rsidRPr="00D770F6">
        <w:rPr>
          <w:color w:val="auto"/>
          <w:u w:val="single"/>
        </w:rPr>
        <w:t>.Insert(</w:t>
      </w:r>
      <w:r>
        <w:rPr>
          <w:color w:val="auto"/>
          <w:u w:val="single"/>
        </w:rPr>
        <w:t>AddressOref3</w:t>
      </w:r>
      <w:r w:rsidRPr="00D770F6">
        <w:rPr>
          <w:color w:val="auto"/>
          <w:u w:val="single"/>
        </w:rPr>
        <w:t>)</w:t>
      </w:r>
      <w:r w:rsidRPr="00833159">
        <w:rPr>
          <w:color w:val="auto"/>
        </w:rPr>
        <w:t xml:space="preserve"> </w:t>
      </w:r>
      <w:r w:rsidRPr="00833159">
        <w:rPr>
          <w:color w:val="auto"/>
        </w:rPr>
        <w:tab/>
        <w:t>;asso</w:t>
      </w:r>
      <w:r>
        <w:rPr>
          <w:color w:val="auto"/>
        </w:rPr>
        <w:t>ciate AddressOref3</w:t>
      </w:r>
      <w:r w:rsidRPr="00833159">
        <w:rPr>
          <w:color w:val="auto"/>
        </w:rPr>
        <w:t xml:space="preserve"> with Actor</w:t>
      </w:r>
    </w:p>
    <w:p w:rsidR="000A4FD7" w:rsidRDefault="000A4FD7" w:rsidP="009F4C74">
      <w:pPr>
        <w:pStyle w:val="Code"/>
        <w:ind w:firstLine="0"/>
        <w:rPr>
          <w:color w:val="auto"/>
          <w:u w:val="single"/>
        </w:rPr>
      </w:pPr>
    </w:p>
    <w:p w:rsidR="000A4FD7" w:rsidRPr="00752E0D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;Save the object</w:t>
      </w:r>
    </w:p>
    <w:p w:rsidR="000A4FD7" w:rsidRDefault="000A4FD7" w:rsidP="009F4C74">
      <w:pPr>
        <w:pStyle w:val="Code"/>
        <w:ind w:firstLine="0"/>
      </w:pPr>
    </w:p>
    <w:p w:rsidR="00534F4F" w:rsidRDefault="00534F4F" w:rsidP="009F4C74">
      <w:pPr>
        <w:pStyle w:val="Caption"/>
      </w:pPr>
      <w:bookmarkStart w:id="901" w:name="_Ref307721503"/>
    </w:p>
    <w:p w:rsidR="000A4FD7" w:rsidRPr="00FD550C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901"/>
      <w:r>
        <w:t xml:space="preserve"> Global generated from Class MyPackage.Actor</w:t>
      </w:r>
    </w:p>
    <w:p w:rsidR="000A4FD7" w:rsidRPr="008D4B02" w:rsidRDefault="000A4FD7" w:rsidP="009F4C74">
      <w:pPr>
        <w:pStyle w:val="Code"/>
        <w:rPr>
          <w:lang w:bidi="ar-SA"/>
        </w:rPr>
      </w:pPr>
    </w:p>
    <w:p w:rsidR="000A4FD7" w:rsidRPr="007B68CD" w:rsidRDefault="000A4FD7" w:rsidP="009F4C74">
      <w:pPr>
        <w:pStyle w:val="Code"/>
        <w:ind w:firstLine="0"/>
        <w:rPr>
          <w:color w:val="auto"/>
        </w:rPr>
      </w:pPr>
      <w:r w:rsidRPr="007B68CD">
        <w:rPr>
          <w:color w:val="auto"/>
        </w:rPr>
        <w:t xml:space="preserve"> ZW ^MyPackage.ActorD</w:t>
      </w:r>
    </w:p>
    <w:p w:rsidR="000A4FD7" w:rsidRPr="007B68CD" w:rsidRDefault="000A4FD7" w:rsidP="009F4C74">
      <w:pPr>
        <w:pStyle w:val="Code"/>
        <w:ind w:firstLine="0"/>
        <w:rPr>
          <w:color w:val="auto"/>
        </w:rPr>
      </w:pPr>
      <w:r w:rsidRPr="007B68CD">
        <w:rPr>
          <w:color w:val="auto"/>
        </w:rPr>
        <w:t xml:space="preserve"> ^MyPackage.ActorD=13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 w:rsidRPr="00886035">
        <w:rPr>
          <w:color w:val="auto"/>
        </w:rPr>
        <w:t>^MyPackage.ActorD(1)=$lb("","John Wayne","",$lb("","","",""),"Blue",</w:t>
      </w:r>
      <w:r w:rsidRPr="007B68CD">
        <w:rPr>
          <w:color w:val="auto"/>
        </w:rPr>
        <w:t>$lb("BlueShirt","CyanShirt","RedShirt","WhiteShirt"))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^MyPackage.ActorD(2)=$lb("","Jodie Foster","",$lb("","","",""),"Green","")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^MyPackage.ActorD(2,"MyHats",1)="</w:t>
      </w:r>
      <w:r>
        <w:rPr>
          <w:color w:val="auto"/>
        </w:rPr>
        <w:t>Bowler</w:t>
      </w:r>
      <w:r w:rsidRPr="00886035">
        <w:rPr>
          <w:color w:val="auto"/>
        </w:rPr>
        <w:t>"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^MyPackage.ActorD(2,"MyHats",2)="BigBirdHat"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^MyPackage.ActorD(2,"MyHats","Top")="TopHat"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^MyPackage.ActorD(3)=$lb("","Clint Eastwood","2",$lb("","","",""),"Cyan")</w:t>
      </w:r>
    </w:p>
    <w:p w:rsidR="00656FBD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^MyPackage.ActorD(4)=$lb("","Julie Andrews","",$lb("123 Main St.","Marlboro",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 w:rsidRPr="00886035">
        <w:rPr>
          <w:color w:val="auto"/>
        </w:rPr>
        <w:t>"MA","01752"),"Brown")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^MyPackage.ActorD(5)=$lb("","Johnny Depp","",$lb("","","",""),"Tan","",$lb($lb("1"),$lb("6"),$lb("3"),$lb("4")))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^MyPackage.ActorD(6)=$lb("","Carol Burnett","",$lb("","","",""),"Red","","")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^MyPackage.ActorD(6,"MyClients",1)=1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^MyPackage.ActorD(6,"MyClients",2)=6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^MyPackage.ActorD(6,"MyClients",4)=4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^MyPackage.ActorD(7)=$lb("","Will Smith","",$lb("","","",""),"Navy")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^MyPackage.ActorD(8)=$lb("","Ann Margaret","",$lb("","","",""),"Yellow")</w:t>
      </w:r>
    </w:p>
    <w:p w:rsidR="00656FBD" w:rsidRDefault="000A4FD7" w:rsidP="009F4C74">
      <w:pPr>
        <w:pStyle w:val="Code"/>
        <w:ind w:firstLine="0"/>
        <w:rPr>
          <w:color w:val="auto"/>
          <w:u w:val="single"/>
        </w:rPr>
      </w:pPr>
      <w:r w:rsidRPr="008E5109">
        <w:rPr>
          <w:color w:val="auto"/>
          <w:u w:val="single"/>
        </w:rPr>
        <w:t xml:space="preserve"> ^MyPackage.ActorD(9)=$lb("","Dean Martin","",$lb("","","",""),"Green","","",</w:t>
      </w:r>
    </w:p>
    <w:p w:rsidR="000A4FD7" w:rsidRPr="008E5109" w:rsidRDefault="000A4FD7" w:rsidP="009F4C74">
      <w:pPr>
        <w:pStyle w:val="Code"/>
        <w:ind w:firstLine="0"/>
        <w:rPr>
          <w:color w:val="auto"/>
          <w:u w:val="single"/>
        </w:rPr>
      </w:pPr>
      <w:r w:rsidRPr="008E5109">
        <w:rPr>
          <w:color w:val="auto"/>
          <w:u w:val="single"/>
        </w:rPr>
        <w:t>$lb($lb($lb("123 Main St.","Pittsburgh","PA","01600")),$lb($lb("53 Elm St.","L.A.","CA","95602")),$lb($lb("9 Pershing St.","Worcester","MA","01752"))))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^MyPackage.ActorD(10)=$lb("","Ally Sheedy","",$lb("","","",""),"Black")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>^MyPackage.ActorD(11)=$lb("","Humphrey Bogart","",$lb("","","",""),"Brown")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886035">
        <w:rPr>
          <w:color w:val="auto"/>
        </w:rPr>
        <w:t xml:space="preserve">^MyPackage.ActorD(12)=$lb("","Katharine </w:t>
      </w:r>
      <w:r>
        <w:rPr>
          <w:color w:val="auto"/>
        </w:rPr>
        <w:t>Hepburn</w:t>
      </w:r>
      <w:r w:rsidRPr="00886035">
        <w:rPr>
          <w:color w:val="auto"/>
        </w:rPr>
        <w:t>","2",$lb("","","",""),"Blue")</w:t>
      </w:r>
    </w:p>
    <w:p w:rsidR="000A4FD7" w:rsidRPr="00886035" w:rsidRDefault="000A4FD7" w:rsidP="009F4C74">
      <w:pPr>
        <w:pStyle w:val="Code"/>
        <w:ind w:firstLine="0"/>
        <w:rPr>
          <w:color w:val="auto"/>
        </w:rPr>
      </w:pPr>
      <w:r w:rsidRPr="00886035">
        <w:rPr>
          <w:color w:val="auto"/>
        </w:rPr>
        <w:t xml:space="preserve"> </w:t>
      </w:r>
    </w:p>
    <w:p w:rsidR="00534F4F" w:rsidRDefault="00534F4F" w:rsidP="009F4C74">
      <w:pPr>
        <w:pStyle w:val="Caption"/>
      </w:pPr>
      <w:bookmarkStart w:id="902" w:name="_Ref307721532"/>
    </w:p>
    <w:p w:rsidR="000A4FD7" w:rsidRPr="00CE4772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902"/>
      <w:r>
        <w:t xml:space="preserve"> GetAt</w:t>
      </w:r>
      <w:r w:rsidRPr="00961C39">
        <w:t xml:space="preserve"> Method </w:t>
      </w:r>
      <w:r>
        <w:t>–</w:t>
      </w:r>
      <w:r w:rsidRPr="00961C39">
        <w:t xml:space="preserve"> </w:t>
      </w:r>
      <w:r>
        <w:t>Returns the Elements associated with the Key</w:t>
      </w:r>
    </w:p>
    <w:p w:rsidR="000A4FD7" w:rsidRPr="00AD3987" w:rsidRDefault="000A4FD7" w:rsidP="00AD3987">
      <w:pPr>
        <w:pStyle w:val="Code"/>
        <w:ind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GetAt Method - </w:t>
      </w:r>
      <w:r w:rsidRPr="00C21C51">
        <w:rPr>
          <w:color w:val="auto"/>
        </w:rPr>
        <w:t>Returns the Element associated with a Key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0A4FD7" w:rsidRPr="00B34649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(MyPackage.Actor).%OpenId(9)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Dean Martin</w:t>
      </w:r>
      <w:r w:rsidRPr="00B34649">
        <w:rPr>
          <w:color w:val="auto"/>
        </w:rPr>
        <w:t xml:space="preserve"> </w:t>
      </w:r>
    </w:p>
    <w:p w:rsidR="000A4FD7" w:rsidRPr="00B34649" w:rsidRDefault="000A4FD7" w:rsidP="00AD3987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0A4FD7" w:rsidRPr="00B34649" w:rsidRDefault="000A4FD7" w:rsidP="00AD3987">
      <w:pPr>
        <w:pStyle w:val="Code"/>
        <w:ind w:firstLine="0"/>
        <w:rPr>
          <w:color w:val="auto"/>
        </w:rPr>
      </w:pPr>
      <w:r w:rsidRPr="00B34649">
        <w:rPr>
          <w:color w:val="auto"/>
        </w:rPr>
        <w:t> </w:t>
      </w:r>
      <w:r w:rsidRPr="00B34649">
        <w:rPr>
          <w:color w:val="auto"/>
        </w:rPr>
        <w:br/>
        <w:t xml:space="preserve"> </w:t>
      </w:r>
      <w:r>
        <w:rPr>
          <w:color w:val="auto"/>
        </w:rPr>
        <w:t xml:space="preserve">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MyRentals.Count()</w:t>
      </w:r>
      <w:r>
        <w:rPr>
          <w:color w:val="auto"/>
        </w:rPr>
        <w:tab/>
      </w:r>
      <w:r w:rsidRPr="00B34649">
        <w:rPr>
          <w:color w:val="auto"/>
        </w:rPr>
        <w:t>;count of elements</w:t>
      </w:r>
    </w:p>
    <w:p w:rsidR="000A4FD7" w:rsidRDefault="000A4FD7" w:rsidP="00AD3987">
      <w:pPr>
        <w:pStyle w:val="Code"/>
        <w:ind w:firstLine="0"/>
        <w:rPr>
          <w:color w:val="auto"/>
        </w:rPr>
      </w:pPr>
      <w:r w:rsidRPr="00B34649">
        <w:rPr>
          <w:color w:val="auto"/>
        </w:rPr>
        <w:t xml:space="preserve"> </w:t>
      </w:r>
      <w:r>
        <w:rPr>
          <w:color w:val="auto"/>
        </w:rPr>
        <w:t>For Key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</w:t>
      </w:r>
      <w:r w:rsidRPr="00B34649">
        <w:rPr>
          <w:color w:val="auto"/>
        </w:rPr>
        <w:t>.Count() {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;Display each element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</w:t>
      </w:r>
      <w:r w:rsidRPr="00B34649">
        <w:rPr>
          <w:color w:val="auto"/>
        </w:rPr>
        <w:t>!,"</w:t>
      </w:r>
      <w:r>
        <w:rPr>
          <w:color w:val="auto"/>
        </w:rPr>
        <w:t>Key:</w:t>
      </w:r>
      <w:r w:rsidRPr="00B34649">
        <w:rPr>
          <w:color w:val="auto"/>
        </w:rPr>
        <w:t xml:space="preserve"> ",</w:t>
      </w:r>
      <w:r>
        <w:rPr>
          <w:color w:val="auto"/>
        </w:rPr>
        <w:t>Key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;of Collection List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" - "</w:t>
      </w:r>
      <w:r w:rsidRPr="00B34649">
        <w:rPr>
          <w:color w:val="auto"/>
        </w:rPr>
        <w:t>,</w:t>
      </w:r>
      <w:r w:rsidRPr="00AD3987">
        <w:rPr>
          <w:color w:val="auto"/>
        </w:rPr>
        <w:t>ActorOref.MyRentals.GetAt(Key).Street</w:t>
      </w:r>
      <w:r>
        <w:rPr>
          <w:color w:val="auto"/>
        </w:rPr>
        <w:tab/>
      </w:r>
      <w:r w:rsidRPr="00B34649">
        <w:rPr>
          <w:color w:val="auto"/>
        </w:rPr>
        <w:t xml:space="preserve">;Property: </w:t>
      </w:r>
      <w:r>
        <w:rPr>
          <w:color w:val="auto"/>
        </w:rPr>
        <w:t>MyRentals – Street</w:t>
      </w:r>
    </w:p>
    <w:p w:rsidR="000A4FD7" w:rsidRDefault="000A4FD7" w:rsidP="00AD3987">
      <w:pPr>
        <w:pStyle w:val="Code"/>
        <w:ind w:firstLine="0"/>
        <w:rPr>
          <w:color w:val="auto"/>
        </w:rPr>
      </w:pPr>
      <w:r w:rsidRPr="00B34649">
        <w:rPr>
          <w:color w:val="auto"/>
        </w:rPr>
        <w:t>  </w:t>
      </w:r>
      <w:r>
        <w:rPr>
          <w:color w:val="auto"/>
        </w:rPr>
        <w:t xml:space="preserve"> Write ?30</w:t>
      </w:r>
      <w:r w:rsidRPr="00B34649">
        <w:rPr>
          <w:color w:val="auto"/>
        </w:rPr>
        <w:t>,</w:t>
      </w:r>
      <w:r w:rsidRPr="00AD3987">
        <w:rPr>
          <w:color w:val="auto"/>
        </w:rPr>
        <w:t>ActorOref.MyRentals.GetAt(Key).City</w:t>
      </w:r>
      <w:r w:rsidRPr="00F61902">
        <w:rPr>
          <w:color w:val="auto"/>
        </w:rPr>
        <w:tab/>
      </w:r>
      <w:r w:rsidRPr="00B34649">
        <w:rPr>
          <w:color w:val="auto"/>
        </w:rPr>
        <w:t xml:space="preserve">;Property: </w:t>
      </w:r>
      <w:r>
        <w:rPr>
          <w:color w:val="auto"/>
        </w:rPr>
        <w:t>MyRentals - City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?50</w:t>
      </w:r>
      <w:r w:rsidRPr="00B34649">
        <w:rPr>
          <w:color w:val="auto"/>
        </w:rPr>
        <w:t>,</w:t>
      </w:r>
      <w:r w:rsidRPr="00AD3987">
        <w:rPr>
          <w:color w:val="auto"/>
        </w:rPr>
        <w:t>ActorOref.MyRentals.GetAt(Key).State</w:t>
      </w:r>
      <w:r>
        <w:rPr>
          <w:color w:val="auto"/>
        </w:rPr>
        <w:tab/>
      </w:r>
      <w:r w:rsidRPr="00B34649">
        <w:rPr>
          <w:color w:val="auto"/>
        </w:rPr>
        <w:t xml:space="preserve">;Property: </w:t>
      </w:r>
      <w:r>
        <w:rPr>
          <w:color w:val="auto"/>
        </w:rPr>
        <w:t>MyRentals - State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?60</w:t>
      </w:r>
      <w:r w:rsidRPr="00B34649">
        <w:rPr>
          <w:color w:val="auto"/>
        </w:rPr>
        <w:t>,</w:t>
      </w:r>
      <w:r w:rsidRPr="00AD3987">
        <w:rPr>
          <w:color w:val="auto"/>
        </w:rPr>
        <w:t>ActorOref.MyRentals.GetAt(Key).Zip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 xml:space="preserve">;Property: </w:t>
      </w:r>
      <w:r>
        <w:rPr>
          <w:color w:val="auto"/>
        </w:rPr>
        <w:t>MyRentals - Zip</w:t>
      </w:r>
      <w:r w:rsidRPr="00B34649">
        <w:rPr>
          <w:color w:val="auto"/>
        </w:rPr>
        <w:br/>
        <w:t> }</w:t>
      </w:r>
    </w:p>
    <w:p w:rsidR="000A4FD7" w:rsidRDefault="000A4FD7" w:rsidP="00AD3987">
      <w:pPr>
        <w:pStyle w:val="Code"/>
        <w:ind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Pr="00AD3987" w:rsidRDefault="000A4FD7" w:rsidP="00AD3987">
      <w:pPr>
        <w:pStyle w:val="Code"/>
        <w:ind w:firstLine="0"/>
        <w:rPr>
          <w:b/>
          <w:color w:val="FF0000"/>
        </w:rPr>
      </w:pPr>
    </w:p>
    <w:p w:rsidR="000A4FD7" w:rsidRPr="00AD3987" w:rsidRDefault="000A4FD7" w:rsidP="009C6846">
      <w:pPr>
        <w:pStyle w:val="CodeItalic"/>
      </w:pPr>
      <w:r w:rsidRPr="00AD3987">
        <w:t>Count: 3</w:t>
      </w:r>
    </w:p>
    <w:p w:rsidR="000A4FD7" w:rsidRPr="00AD3987" w:rsidRDefault="000A4FD7" w:rsidP="009C6846">
      <w:pPr>
        <w:pStyle w:val="CodeItalic"/>
      </w:pPr>
      <w:r w:rsidRPr="00AD3987">
        <w:t>Key: 1 - 123 Main St.          Pittsburgh          PA        01600</w:t>
      </w:r>
    </w:p>
    <w:p w:rsidR="000A4FD7" w:rsidRPr="00AD3987" w:rsidRDefault="000A4FD7" w:rsidP="009C6846">
      <w:pPr>
        <w:pStyle w:val="CodeItalic"/>
      </w:pPr>
      <w:r w:rsidRPr="00AD3987">
        <w:t>Key: 2 - 53 Elm St.            L.A.                CA        95602</w:t>
      </w:r>
    </w:p>
    <w:p w:rsidR="000A4FD7" w:rsidRPr="00AD3987" w:rsidRDefault="000A4FD7" w:rsidP="009C6846">
      <w:pPr>
        <w:pStyle w:val="CodeItalic"/>
      </w:pPr>
      <w:r w:rsidRPr="00AD3987">
        <w:t>Key: 3 - 9 Pershing St.        Worcester           MA        01752</w:t>
      </w:r>
    </w:p>
    <w:p w:rsidR="000A4FD7" w:rsidRPr="00AD3987" w:rsidRDefault="000A4FD7" w:rsidP="00AD3987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  <w:bookmarkStart w:id="903" w:name="_Ref307721567"/>
    </w:p>
    <w:p w:rsidR="000A4FD7" w:rsidRPr="00CE4772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903"/>
      <w:r>
        <w:t xml:space="preserve"> Find</w:t>
      </w:r>
      <w:r w:rsidRPr="00961C39">
        <w:t xml:space="preserve"> Method </w:t>
      </w:r>
      <w:r>
        <w:t>–</w:t>
      </w:r>
      <w:r w:rsidRPr="00961C39">
        <w:t xml:space="preserve"> </w:t>
      </w:r>
      <w:r>
        <w:t>Finds the associated KEY for a String</w:t>
      </w:r>
    </w:p>
    <w:p w:rsidR="000A4FD7" w:rsidRPr="00AD3987" w:rsidRDefault="000A4FD7" w:rsidP="00AD3987">
      <w:pPr>
        <w:pStyle w:val="Code"/>
        <w:ind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Find Code – Finds the associated Key for a String</w:t>
      </w:r>
    </w:p>
    <w:p w:rsidR="000A4FD7" w:rsidRDefault="000A4FD7" w:rsidP="00AD3987">
      <w:pPr>
        <w:pStyle w:val="Code"/>
        <w:ind w:firstLine="0"/>
        <w:rPr>
          <w:color w:val="auto"/>
        </w:rPr>
      </w:pPr>
    </w:p>
    <w:p w:rsidR="000A4FD7" w:rsidRPr="00B34649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(MyPackage.Actor).%OpenId(9)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Dean Martin</w:t>
      </w:r>
      <w:r w:rsidRPr="00B34649">
        <w:rPr>
          <w:color w:val="auto"/>
        </w:rPr>
        <w:t xml:space="preserve"> </w:t>
      </w:r>
    </w:p>
    <w:p w:rsidR="000A4FD7" w:rsidRPr="00B34649" w:rsidRDefault="000A4FD7" w:rsidP="00AD3987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0A4FD7" w:rsidRDefault="000A4FD7" w:rsidP="00AD3987">
      <w:pPr>
        <w:pStyle w:val="Code"/>
        <w:ind w:firstLine="0"/>
        <w:rPr>
          <w:color w:val="auto"/>
        </w:rPr>
      </w:pPr>
      <w:r w:rsidRPr="00B34649">
        <w:rPr>
          <w:color w:val="auto"/>
        </w:rPr>
        <w:t> </w:t>
      </w:r>
    </w:p>
    <w:p w:rsidR="000A4FD7" w:rsidRPr="00E03CFE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E03CFE">
        <w:rPr>
          <w:color w:val="auto"/>
        </w:rPr>
        <w:t>StreetToFind="53 Elm St."</w:t>
      </w:r>
      <w:r w:rsidRPr="00E03CFE">
        <w:rPr>
          <w:color w:val="auto"/>
        </w:rPr>
        <w:tab/>
      </w:r>
      <w:r w:rsidRPr="00E03CFE">
        <w:rPr>
          <w:color w:val="auto"/>
        </w:rPr>
        <w:tab/>
      </w:r>
      <w:r w:rsidRPr="00E03CFE">
        <w:rPr>
          <w:color w:val="auto"/>
        </w:rPr>
        <w:tab/>
      </w:r>
      <w:r w:rsidRPr="00E03CFE">
        <w:rPr>
          <w:color w:val="auto"/>
        </w:rPr>
        <w:tab/>
        <w:t>;Street to Find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FoundKey=""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;initialized FoundKey</w:t>
      </w:r>
    </w:p>
    <w:p w:rsidR="000A4FD7" w:rsidRDefault="000A4FD7" w:rsidP="00AD3987">
      <w:pPr>
        <w:pStyle w:val="Code"/>
        <w:ind w:firstLine="0"/>
        <w:rPr>
          <w:color w:val="auto"/>
        </w:rPr>
      </w:pP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Key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</w:t>
      </w:r>
      <w:r w:rsidRPr="00B34649">
        <w:rPr>
          <w:color w:val="auto"/>
        </w:rPr>
        <w:t>.Count() {</w:t>
      </w:r>
    </w:p>
    <w:p w:rsidR="000A4FD7" w:rsidRDefault="000A4FD7" w:rsidP="00AD3987">
      <w:pPr>
        <w:pStyle w:val="Code"/>
        <w:ind w:firstLine="0"/>
        <w:rPr>
          <w:color w:val="auto"/>
        </w:rPr>
      </w:pPr>
      <w:r w:rsidRPr="00E03CFE">
        <w:rPr>
          <w:color w:val="auto"/>
        </w:rPr>
        <w:t> </w:t>
      </w:r>
      <w:r>
        <w:rPr>
          <w:color w:val="auto"/>
        </w:rPr>
        <w:t xml:space="preserve"> </w:t>
      </w:r>
      <w:r w:rsidRPr="00E03CFE">
        <w:rPr>
          <w:color w:val="auto"/>
        </w:rPr>
        <w:t> </w:t>
      </w:r>
      <w:r>
        <w:rPr>
          <w:color w:val="auto"/>
        </w:rPr>
        <w:t xml:space="preserve">  If </w:t>
      </w:r>
      <w:r w:rsidRPr="00E03CFE">
        <w:rPr>
          <w:color w:val="auto"/>
        </w:rPr>
        <w:t>StreetToFind=ActorOref.</w:t>
      </w:r>
      <w:r>
        <w:rPr>
          <w:color w:val="auto"/>
        </w:rPr>
        <w:t>MyRentals</w:t>
      </w:r>
      <w:r w:rsidRPr="00E03CFE">
        <w:rPr>
          <w:color w:val="auto"/>
        </w:rPr>
        <w:t>.GetAt(</w:t>
      </w:r>
      <w:r>
        <w:rPr>
          <w:color w:val="auto"/>
        </w:rPr>
        <w:t>Key</w:t>
      </w:r>
      <w:r w:rsidRPr="00E03CFE">
        <w:rPr>
          <w:color w:val="auto"/>
        </w:rPr>
        <w:t>).</w:t>
      </w:r>
      <w:r>
        <w:rPr>
          <w:color w:val="auto"/>
        </w:rPr>
        <w:t>Street Set FoundKey=Key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}</w:t>
      </w:r>
    </w:p>
    <w:p w:rsidR="000A4FD7" w:rsidRPr="00E03CFE" w:rsidRDefault="000A4FD7" w:rsidP="00AD3987">
      <w:pPr>
        <w:pStyle w:val="Code"/>
        <w:ind w:firstLine="0"/>
        <w:rPr>
          <w:color w:val="auto"/>
        </w:rPr>
      </w:pP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FoundKey’="" {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Write !,</w:t>
      </w:r>
      <w:r w:rsidRPr="00F270AF">
        <w:rPr>
          <w:color w:val="auto"/>
        </w:rPr>
        <w:t xml:space="preserve"> </w:t>
      </w:r>
      <w:r>
        <w:rPr>
          <w:color w:val="auto"/>
        </w:rPr>
        <w:t>"Found: ",</w:t>
      </w:r>
      <w:r w:rsidRPr="00F270AF">
        <w:rPr>
          <w:color w:val="auto"/>
        </w:rPr>
        <w:t xml:space="preserve"> </w:t>
      </w:r>
      <w:r>
        <w:rPr>
          <w:color w:val="auto"/>
        </w:rPr>
        <w:t>StreetToFind," at Key: ",FoundKey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}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Else{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Write !,</w:t>
      </w:r>
      <w:r w:rsidRPr="00F270AF">
        <w:rPr>
          <w:color w:val="auto"/>
        </w:rPr>
        <w:t xml:space="preserve"> </w:t>
      </w:r>
      <w:r>
        <w:rPr>
          <w:color w:val="auto"/>
        </w:rPr>
        <w:t>"Could not find: ",</w:t>
      </w:r>
      <w:r w:rsidRPr="00F270AF">
        <w:rPr>
          <w:color w:val="auto"/>
        </w:rPr>
        <w:t xml:space="preserve"> </w:t>
      </w:r>
      <w:r>
        <w:rPr>
          <w:color w:val="auto"/>
        </w:rPr>
        <w:t>StreetToFind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}</w:t>
      </w:r>
    </w:p>
    <w:p w:rsidR="000A4FD7" w:rsidRDefault="000A4FD7" w:rsidP="00AD3987">
      <w:pPr>
        <w:pStyle w:val="Code"/>
        <w:ind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Default="000A4FD7" w:rsidP="00AD3987">
      <w:pPr>
        <w:pStyle w:val="Code"/>
        <w:ind w:firstLine="0"/>
        <w:rPr>
          <w:color w:val="auto"/>
        </w:rPr>
      </w:pPr>
    </w:p>
    <w:p w:rsidR="000A4FD7" w:rsidRPr="00AD3987" w:rsidRDefault="000A4FD7" w:rsidP="009C6846">
      <w:pPr>
        <w:pStyle w:val="CodeItalic"/>
      </w:pPr>
      <w:r w:rsidRPr="00AD3987">
        <w:t>Found: 53 Elm St. at Key: 2</w:t>
      </w:r>
    </w:p>
    <w:p w:rsidR="000A4FD7" w:rsidRPr="00AD3987" w:rsidRDefault="000A4FD7" w:rsidP="00AD3987">
      <w:pPr>
        <w:pStyle w:val="Code"/>
        <w:ind w:firstLine="0"/>
        <w:rPr>
          <w:color w:val="auto"/>
        </w:rPr>
      </w:pPr>
    </w:p>
    <w:p w:rsidR="000A4FD7" w:rsidRPr="006718C5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</w:t>
      </w:r>
      <w:r w:rsidRPr="006718C5">
        <w:rPr>
          <w:color w:val="auto"/>
        </w:rPr>
        <w:t xml:space="preserve">= = = = = = = = = = = = = = = = = = = = = = = = = = = = = = = =  </w:t>
      </w:r>
    </w:p>
    <w:p w:rsidR="000A4FD7" w:rsidRDefault="000A4FD7" w:rsidP="00AD3987">
      <w:pPr>
        <w:pStyle w:val="Code"/>
        <w:ind w:firstLine="0"/>
        <w:rPr>
          <w:color w:val="auto"/>
        </w:rPr>
      </w:pPr>
      <w:r w:rsidRPr="00E03CFE">
        <w:rPr>
          <w:color w:val="auto"/>
        </w:rPr>
        <w:t xml:space="preserve"> </w:t>
      </w:r>
    </w:p>
    <w:p w:rsidR="000A4FD7" w:rsidRPr="00E03CFE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City</w:t>
      </w:r>
      <w:r w:rsidRPr="00E03CFE">
        <w:rPr>
          <w:color w:val="auto"/>
        </w:rPr>
        <w:t>ToFind="</w:t>
      </w:r>
      <w:r>
        <w:rPr>
          <w:color w:val="auto"/>
        </w:rPr>
        <w:t>Worcester</w:t>
      </w:r>
      <w:r w:rsidRPr="00E03CFE">
        <w:rPr>
          <w:color w:val="auto"/>
        </w:rPr>
        <w:t>"</w:t>
      </w:r>
      <w:r w:rsidRPr="00E03CFE">
        <w:rPr>
          <w:color w:val="auto"/>
        </w:rPr>
        <w:tab/>
      </w:r>
      <w:r w:rsidRPr="00E03CFE">
        <w:rPr>
          <w:color w:val="auto"/>
        </w:rPr>
        <w:tab/>
      </w:r>
      <w:r w:rsidRPr="00E03CFE">
        <w:rPr>
          <w:color w:val="auto"/>
        </w:rPr>
        <w:tab/>
      </w:r>
      <w:r w:rsidRPr="00E03CFE">
        <w:rPr>
          <w:color w:val="auto"/>
        </w:rPr>
        <w:tab/>
        <w:t>;</w:t>
      </w:r>
      <w:r>
        <w:rPr>
          <w:color w:val="auto"/>
        </w:rPr>
        <w:t xml:space="preserve">City </w:t>
      </w:r>
      <w:r w:rsidRPr="00E03CFE">
        <w:rPr>
          <w:color w:val="auto"/>
        </w:rPr>
        <w:t>to Find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FoundKey=""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;initialized FoundKey</w:t>
      </w:r>
    </w:p>
    <w:p w:rsidR="000A4FD7" w:rsidRDefault="000A4FD7" w:rsidP="00AD3987">
      <w:pPr>
        <w:pStyle w:val="Code"/>
        <w:ind w:firstLine="0"/>
        <w:rPr>
          <w:color w:val="auto"/>
        </w:rPr>
      </w:pP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Key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</w:t>
      </w:r>
      <w:r w:rsidRPr="00B34649">
        <w:rPr>
          <w:color w:val="auto"/>
        </w:rPr>
        <w:t>.Count() {</w:t>
      </w:r>
    </w:p>
    <w:p w:rsidR="000A4FD7" w:rsidRDefault="000A4FD7" w:rsidP="00AD3987">
      <w:pPr>
        <w:pStyle w:val="Code"/>
        <w:ind w:firstLine="0"/>
        <w:rPr>
          <w:color w:val="auto"/>
        </w:rPr>
      </w:pPr>
      <w:r w:rsidRPr="00E03CFE">
        <w:rPr>
          <w:color w:val="auto"/>
        </w:rPr>
        <w:t> </w:t>
      </w:r>
      <w:r>
        <w:rPr>
          <w:color w:val="auto"/>
        </w:rPr>
        <w:t xml:space="preserve"> </w:t>
      </w:r>
      <w:r w:rsidRPr="00E03CFE">
        <w:rPr>
          <w:color w:val="auto"/>
        </w:rPr>
        <w:t> </w:t>
      </w:r>
      <w:r>
        <w:rPr>
          <w:color w:val="auto"/>
        </w:rPr>
        <w:t>If City</w:t>
      </w:r>
      <w:r w:rsidRPr="00E03CFE">
        <w:rPr>
          <w:color w:val="auto"/>
        </w:rPr>
        <w:t>ToFind=ActorOref.</w:t>
      </w:r>
      <w:r>
        <w:rPr>
          <w:color w:val="auto"/>
        </w:rPr>
        <w:t>MyRentals</w:t>
      </w:r>
      <w:r w:rsidRPr="00E03CFE">
        <w:rPr>
          <w:color w:val="auto"/>
        </w:rPr>
        <w:t>.GetAt(</w:t>
      </w:r>
      <w:r>
        <w:rPr>
          <w:color w:val="auto"/>
        </w:rPr>
        <w:t>Key</w:t>
      </w:r>
      <w:r w:rsidRPr="00E03CFE">
        <w:rPr>
          <w:color w:val="auto"/>
        </w:rPr>
        <w:t>).</w:t>
      </w:r>
      <w:r>
        <w:rPr>
          <w:color w:val="auto"/>
        </w:rPr>
        <w:t>City Set FoundKey=Key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}</w:t>
      </w:r>
    </w:p>
    <w:p w:rsidR="000A4FD7" w:rsidRPr="00E03CFE" w:rsidRDefault="000A4FD7" w:rsidP="00AD3987">
      <w:pPr>
        <w:pStyle w:val="Code"/>
        <w:ind w:firstLine="0"/>
        <w:rPr>
          <w:color w:val="auto"/>
        </w:rPr>
      </w:pP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FoundKey’="" {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>Write !,</w:t>
      </w:r>
      <w:r w:rsidRPr="00F270AF">
        <w:rPr>
          <w:color w:val="auto"/>
        </w:rPr>
        <w:t xml:space="preserve"> </w:t>
      </w:r>
      <w:r>
        <w:rPr>
          <w:color w:val="auto"/>
        </w:rPr>
        <w:t>"Found: ",</w:t>
      </w:r>
      <w:r w:rsidRPr="00F270AF">
        <w:rPr>
          <w:color w:val="auto"/>
        </w:rPr>
        <w:t xml:space="preserve"> </w:t>
      </w:r>
      <w:r>
        <w:rPr>
          <w:color w:val="auto"/>
        </w:rPr>
        <w:t>CityToFind," at Key: ",FoundKey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Else{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>Write !,</w:t>
      </w:r>
      <w:r w:rsidRPr="00F270AF">
        <w:rPr>
          <w:color w:val="auto"/>
        </w:rPr>
        <w:t xml:space="preserve"> </w:t>
      </w:r>
      <w:r>
        <w:rPr>
          <w:color w:val="auto"/>
        </w:rPr>
        <w:t>"Could not find: ",</w:t>
      </w:r>
      <w:r w:rsidRPr="00F270AF">
        <w:rPr>
          <w:color w:val="auto"/>
        </w:rPr>
        <w:t xml:space="preserve"> </w:t>
      </w:r>
      <w:r>
        <w:rPr>
          <w:color w:val="auto"/>
        </w:rPr>
        <w:t>CityToFind</w:t>
      </w:r>
    </w:p>
    <w:p w:rsidR="000A4FD7" w:rsidRDefault="000A4FD7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</w:p>
    <w:p w:rsidR="000A4FD7" w:rsidRDefault="000A4FD7" w:rsidP="00AD3987">
      <w:pPr>
        <w:pStyle w:val="Code"/>
        <w:ind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Pr="00AD3987" w:rsidRDefault="000A4FD7" w:rsidP="00AD3987">
      <w:pPr>
        <w:pStyle w:val="Code"/>
        <w:ind w:firstLine="0"/>
        <w:rPr>
          <w:b/>
          <w:color w:val="FF0000"/>
        </w:rPr>
      </w:pPr>
    </w:p>
    <w:p w:rsidR="000A4FD7" w:rsidRPr="00AD3987" w:rsidRDefault="000A4FD7" w:rsidP="009C6846">
      <w:pPr>
        <w:pStyle w:val="CodeItalic"/>
      </w:pPr>
      <w:r w:rsidRPr="00AD3987">
        <w:t>Found: Worcester at Key: 3</w:t>
      </w:r>
    </w:p>
    <w:p w:rsidR="000A4FD7" w:rsidRPr="00AD3987" w:rsidRDefault="000A4FD7" w:rsidP="00AD3987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</w:p>
    <w:p w:rsidR="000A4FD7" w:rsidRDefault="000A4FD7" w:rsidP="009F4C74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r>
        <w:t xml:space="preserve"> Traversing Methods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84"/>
        <w:gridCol w:w="3192"/>
        <w:gridCol w:w="3192"/>
      </w:tblGrid>
      <w:tr w:rsidR="00C24C4E" w:rsidTr="00C24C4E">
        <w:tc>
          <w:tcPr>
            <w:tcW w:w="3084" w:type="dxa"/>
            <w:shd w:val="clear" w:color="auto" w:fill="BFBFBF" w:themeFill="background1" w:themeFillShade="BF"/>
          </w:tcPr>
          <w:p w:rsidR="00C24C4E" w:rsidRDefault="00C24C4E" w:rsidP="001D53DB">
            <w:pPr>
              <w:ind w:firstLine="0"/>
            </w:pPr>
            <w:r>
              <w:t>Method</w:t>
            </w:r>
          </w:p>
        </w:tc>
        <w:tc>
          <w:tcPr>
            <w:tcW w:w="3192" w:type="dxa"/>
            <w:shd w:val="clear" w:color="auto" w:fill="BFBFBF" w:themeFill="background1" w:themeFillShade="BF"/>
          </w:tcPr>
          <w:p w:rsidR="00C24C4E" w:rsidRDefault="00C24C4E" w:rsidP="001D53DB">
            <w:pPr>
              <w:ind w:firstLine="0"/>
            </w:pPr>
          </w:p>
        </w:tc>
        <w:tc>
          <w:tcPr>
            <w:tcW w:w="3192" w:type="dxa"/>
            <w:shd w:val="clear" w:color="auto" w:fill="BFBFBF" w:themeFill="background1" w:themeFillShade="BF"/>
          </w:tcPr>
          <w:p w:rsidR="00C24C4E" w:rsidRDefault="00C24C4E" w:rsidP="001D53DB">
            <w:pPr>
              <w:ind w:firstLine="0"/>
            </w:pPr>
            <w:r>
              <w:t>How Key or Slot is passed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Next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Value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Previous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Value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GetNext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Reference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GetPrevious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Reference</w:t>
            </w:r>
          </w:p>
        </w:tc>
      </w:tr>
    </w:tbl>
    <w:p w:rsidR="000A4FD7" w:rsidRDefault="000A4FD7" w:rsidP="009F4C74"/>
    <w:p w:rsidR="00534F4F" w:rsidRDefault="00534F4F" w:rsidP="000C2D81">
      <w:pPr>
        <w:pStyle w:val="Caption"/>
        <w:keepNext/>
      </w:pPr>
      <w:bookmarkStart w:id="904" w:name="_Ref307721630"/>
    </w:p>
    <w:p w:rsidR="000A4FD7" w:rsidRDefault="000A4FD7" w:rsidP="000C2D8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904"/>
      <w:r>
        <w:t xml:space="preserve"> Next Method – Returns the Element for the next Key</w:t>
      </w:r>
    </w:p>
    <w:p w:rsidR="000A4FD7" w:rsidRDefault="000A4FD7" w:rsidP="009F4C74">
      <w:pPr>
        <w:pStyle w:val="Code"/>
        <w:ind w:firstLine="0"/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Next Method - </w:t>
      </w:r>
      <w:r w:rsidRPr="005A777B">
        <w:rPr>
          <w:color w:val="auto"/>
        </w:rPr>
        <w:t>Returns the Element for the next Key</w:t>
      </w:r>
    </w:p>
    <w:p w:rsidR="000A4FD7" w:rsidRDefault="000A4FD7" w:rsidP="0086438F">
      <w:pPr>
        <w:pStyle w:val="Code"/>
        <w:pBdr>
          <w:left w:val="single" w:sz="6" w:space="3" w:color="auto"/>
        </w:pBdr>
        <w:ind w:left="389" w:firstLine="0"/>
        <w:rPr>
          <w:color w:val="auto"/>
        </w:rPr>
      </w:pPr>
    </w:p>
    <w:p w:rsidR="000A4FD7" w:rsidRPr="00B34649" w:rsidRDefault="000A4FD7" w:rsidP="0086438F">
      <w:pPr>
        <w:pStyle w:val="Code"/>
        <w:pBdr>
          <w:left w:val="single" w:sz="6" w:space="3" w:color="auto"/>
        </w:pBdr>
        <w:ind w:left="389"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(MyPackage.Actor).%OpenId(9)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Dean Martin</w:t>
      </w:r>
      <w:r w:rsidRPr="00B34649">
        <w:rPr>
          <w:color w:val="auto"/>
        </w:rPr>
        <w:t xml:space="preserve"> </w:t>
      </w:r>
    </w:p>
    <w:p w:rsidR="000A4FD7" w:rsidRPr="00B34649" w:rsidRDefault="000A4FD7" w:rsidP="0086438F">
      <w:pPr>
        <w:pStyle w:val="Code"/>
        <w:pBdr>
          <w:left w:val="single" w:sz="6" w:space="3" w:color="auto"/>
        </w:pBdr>
        <w:ind w:left="389"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0A4FD7" w:rsidRPr="00FD4147" w:rsidRDefault="000A4FD7" w:rsidP="0086438F">
      <w:pPr>
        <w:pStyle w:val="Code"/>
        <w:pBdr>
          <w:left w:val="single" w:sz="6" w:space="3" w:color="auto"/>
        </w:pBdr>
        <w:ind w:left="389"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MyRentals.Count()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0A4FD7" w:rsidRPr="00FD4147" w:rsidRDefault="000A4FD7" w:rsidP="0086438F">
      <w:pPr>
        <w:pStyle w:val="Code"/>
        <w:pBdr>
          <w:left w:val="single" w:sz="6" w:space="3" w:color="auto"/>
        </w:pBdr>
        <w:ind w:left="389"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 </w:t>
      </w:r>
      <w:r>
        <w:rPr>
          <w:color w:val="auto"/>
        </w:rPr>
        <w:t>Key</w:t>
      </w:r>
      <w:r w:rsidRPr="00FD4147">
        <w:rPr>
          <w:color w:val="auto"/>
        </w:rPr>
        <w:t xml:space="preserve"> = </w:t>
      </w:r>
      <w:r>
        <w:rPr>
          <w:color w:val="auto"/>
        </w:rPr>
        <w:t xml:space="preserve">"" </w:t>
      </w:r>
      <w:r w:rsidRPr="00FD4147">
        <w:rPr>
          <w:color w:val="auto"/>
        </w:rPr>
        <w:t>Do {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 null</w:t>
      </w:r>
    </w:p>
    <w:p w:rsidR="000A4FD7" w:rsidRPr="00682416" w:rsidRDefault="000A4FD7" w:rsidP="009F4C74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  <w:u w:val="single"/>
        </w:rPr>
        <w:t xml:space="preserve">Set </w:t>
      </w:r>
      <w:r w:rsidRPr="005A777B">
        <w:rPr>
          <w:color w:val="auto"/>
          <w:u w:val="single"/>
        </w:rPr>
        <w:t>Key=ActorOref.</w:t>
      </w:r>
      <w:r>
        <w:rPr>
          <w:color w:val="auto"/>
          <w:u w:val="single"/>
        </w:rPr>
        <w:t>MyRentals</w:t>
      </w:r>
      <w:r w:rsidRPr="005A777B">
        <w:rPr>
          <w:color w:val="auto"/>
          <w:u w:val="single"/>
        </w:rPr>
        <w:t>.Next(Key)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;get the next </w:t>
      </w:r>
      <w:r>
        <w:rPr>
          <w:color w:val="auto"/>
        </w:rPr>
        <w:t>Key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If Key</w:t>
      </w:r>
      <w:r w:rsidRPr="00FD4147">
        <w:rPr>
          <w:color w:val="auto"/>
        </w:rPr>
        <w:t>'="" {</w:t>
      </w:r>
      <w:r w:rsidRPr="00FD4147">
        <w:rPr>
          <w:color w:val="auto"/>
        </w:rPr>
        <w:br/>
      </w:r>
      <w:r>
        <w:rPr>
          <w:color w:val="auto"/>
        </w:rPr>
        <w:t xml:space="preserve">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Key number</w:t>
      </w:r>
      <w:r>
        <w:rPr>
          <w:color w:val="auto"/>
        </w:rPr>
        <w:br/>
      </w:r>
      <w:r w:rsidRPr="00682416">
        <w:rPr>
          <w:color w:val="auto"/>
        </w:rPr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" - ",ActorOref.</w:t>
      </w:r>
      <w:r>
        <w:rPr>
          <w:color w:val="auto"/>
        </w:rPr>
        <w:t>MyRentals</w:t>
      </w:r>
      <w:r w:rsidRPr="00682416">
        <w:rPr>
          <w:color w:val="auto"/>
        </w:rPr>
        <w:t>.GetAt(Key).Street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– Street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?30,ActorOref.</w:t>
      </w:r>
      <w:r>
        <w:rPr>
          <w:color w:val="auto"/>
        </w:rPr>
        <w:t>MyRentals</w:t>
      </w:r>
      <w:r w:rsidRPr="00682416">
        <w:rPr>
          <w:color w:val="auto"/>
        </w:rPr>
        <w:t>.GetAt(Key).City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City</w:t>
      </w:r>
      <w:r w:rsidRPr="00682416">
        <w:rPr>
          <w:color w:val="auto"/>
        </w:rPr>
        <w:br/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?50,ActorOref.</w:t>
      </w:r>
      <w:r>
        <w:rPr>
          <w:color w:val="auto"/>
        </w:rPr>
        <w:t>MyRentals</w:t>
      </w:r>
      <w:r w:rsidRPr="00682416">
        <w:rPr>
          <w:color w:val="auto"/>
        </w:rPr>
        <w:t>.GetAt(Key).State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State</w:t>
      </w:r>
      <w:r w:rsidRPr="00682416">
        <w:rPr>
          <w:color w:val="auto"/>
        </w:rPr>
        <w:br/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?60,ActorOref.</w:t>
      </w:r>
      <w:r>
        <w:rPr>
          <w:color w:val="auto"/>
        </w:rPr>
        <w:t>MyRentals</w:t>
      </w:r>
      <w:r w:rsidRPr="00682416">
        <w:rPr>
          <w:color w:val="auto"/>
        </w:rPr>
        <w:t>.GetAt(Key).</w:t>
      </w:r>
      <w:r>
        <w:rPr>
          <w:color w:val="auto"/>
        </w:rPr>
        <w:t>Zip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Zip</w:t>
      </w:r>
      <w:r w:rsidRPr="00682416">
        <w:rPr>
          <w:color w:val="auto"/>
        </w:rPr>
        <w:br/>
      </w:r>
      <w:r w:rsidRPr="00FD4147">
        <w:rPr>
          <w:color w:val="auto"/>
        </w:rPr>
        <w:t>  </w:t>
      </w:r>
      <w:r>
        <w:rPr>
          <w:color w:val="auto"/>
        </w:rPr>
        <w:t xml:space="preserve">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FD414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Pr="00FD4147" w:rsidRDefault="000A4FD7" w:rsidP="009F4C74">
      <w:pPr>
        <w:pStyle w:val="Code"/>
        <w:ind w:firstLine="0"/>
        <w:rPr>
          <w:color w:val="auto"/>
        </w:rPr>
      </w:pPr>
    </w:p>
    <w:p w:rsidR="000A4FD7" w:rsidRPr="00DF3970" w:rsidRDefault="000A4FD7" w:rsidP="009C6846">
      <w:pPr>
        <w:pStyle w:val="CodeItalic"/>
      </w:pPr>
      <w:r w:rsidRPr="00DF3970">
        <w:t>Count: 3</w:t>
      </w:r>
    </w:p>
    <w:p w:rsidR="000A4FD7" w:rsidRPr="00DF3970" w:rsidRDefault="000A4FD7" w:rsidP="009C6846">
      <w:pPr>
        <w:pStyle w:val="CodeItalic"/>
      </w:pPr>
      <w:r w:rsidRPr="00DF3970">
        <w:t>Key: 1 - 123 Main St.         Pittsburgh          PA        01600</w:t>
      </w:r>
    </w:p>
    <w:p w:rsidR="000A4FD7" w:rsidRPr="00DF3970" w:rsidRDefault="000A4FD7" w:rsidP="009C6846">
      <w:pPr>
        <w:pStyle w:val="CodeItalic"/>
      </w:pPr>
      <w:r w:rsidRPr="00DF3970">
        <w:t>Key: 2 - 53 Elm St.           L.A.                CA        95602</w:t>
      </w:r>
    </w:p>
    <w:p w:rsidR="000A4FD7" w:rsidRDefault="000A4FD7" w:rsidP="009C6846">
      <w:pPr>
        <w:pStyle w:val="CodeItalic"/>
      </w:pPr>
      <w:r w:rsidRPr="00DF3970">
        <w:t>Key: 3 - 9 Pershing St.       Worcester           MA        0175</w:t>
      </w:r>
      <w:r>
        <w:t>2</w:t>
      </w:r>
    </w:p>
    <w:p w:rsidR="000A4FD7" w:rsidRPr="0064660C" w:rsidRDefault="000A4FD7" w:rsidP="009F4C74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  <w:bookmarkStart w:id="905" w:name="_Ref307744933"/>
    </w:p>
    <w:p w:rsidR="000A4FD7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905"/>
      <w:r>
        <w:t xml:space="preserve"> Previous Method – Returns the Element for the previous Key </w:t>
      </w:r>
    </w:p>
    <w:p w:rsidR="000A4FD7" w:rsidRDefault="000A4FD7" w:rsidP="009F4C74">
      <w:pPr>
        <w:pStyle w:val="Code"/>
        <w:ind w:firstLine="0"/>
      </w:pPr>
      <w:r>
        <w:t> 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Previous Method - </w:t>
      </w:r>
      <w:r w:rsidRPr="005A777B">
        <w:rPr>
          <w:color w:val="auto"/>
        </w:rPr>
        <w:t>Returns the Element  for the previous Key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(MyPackage.Actor).%OpenId(9)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Dean Martin</w:t>
      </w:r>
      <w:r w:rsidRPr="00B34649">
        <w:rPr>
          <w:color w:val="auto"/>
        </w:rPr>
        <w:t xml:space="preserve"> </w:t>
      </w: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0A4FD7" w:rsidRPr="00FD4147" w:rsidRDefault="000A4FD7" w:rsidP="009F4C74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MyRentals.Count()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0A4FD7" w:rsidRPr="00FD4147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 </w:t>
      </w:r>
      <w:r>
        <w:rPr>
          <w:color w:val="auto"/>
        </w:rPr>
        <w:t>Key</w:t>
      </w:r>
      <w:r w:rsidRPr="00FD4147">
        <w:rPr>
          <w:color w:val="auto"/>
        </w:rPr>
        <w:t xml:space="preserve"> = </w:t>
      </w:r>
      <w:r>
        <w:rPr>
          <w:color w:val="auto"/>
        </w:rPr>
        <w:t xml:space="preserve">"" </w:t>
      </w:r>
      <w:r w:rsidRPr="00FD4147">
        <w:rPr>
          <w:color w:val="auto"/>
        </w:rPr>
        <w:t>Do {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 null</w:t>
      </w:r>
    </w:p>
    <w:p w:rsidR="000A4FD7" w:rsidRPr="00682416" w:rsidRDefault="000A4FD7" w:rsidP="009F4C74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  <w:u w:val="single"/>
        </w:rPr>
        <w:t xml:space="preserve">Set </w:t>
      </w:r>
      <w:r w:rsidRPr="005A777B">
        <w:rPr>
          <w:color w:val="auto"/>
          <w:u w:val="single"/>
        </w:rPr>
        <w:t>Key=ActorOref.</w:t>
      </w:r>
      <w:r>
        <w:rPr>
          <w:color w:val="auto"/>
          <w:u w:val="single"/>
        </w:rPr>
        <w:t>MyRentals</w:t>
      </w:r>
      <w:r w:rsidRPr="005A777B">
        <w:rPr>
          <w:color w:val="auto"/>
          <w:u w:val="single"/>
        </w:rPr>
        <w:t>.Previous(Key)</w:t>
      </w:r>
      <w:r w:rsidRPr="00867EC6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;get the </w:t>
      </w:r>
      <w:r>
        <w:rPr>
          <w:color w:val="auto"/>
        </w:rPr>
        <w:t>previous</w:t>
      </w:r>
      <w:r w:rsidRPr="00FD4147">
        <w:rPr>
          <w:color w:val="auto"/>
        </w:rPr>
        <w:t xml:space="preserve"> </w:t>
      </w:r>
      <w:r>
        <w:rPr>
          <w:color w:val="auto"/>
        </w:rPr>
        <w:t>Key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If Key</w:t>
      </w:r>
      <w:r w:rsidRPr="00FD4147">
        <w:rPr>
          <w:color w:val="auto"/>
        </w:rPr>
        <w:t>'="" {</w:t>
      </w:r>
      <w:r w:rsidRPr="00FD4147">
        <w:rPr>
          <w:color w:val="auto"/>
        </w:rPr>
        <w:br/>
      </w:r>
      <w:r>
        <w:rPr>
          <w:color w:val="auto"/>
        </w:rPr>
        <w:t xml:space="preserve">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;display the Key number</w:t>
      </w:r>
      <w:r>
        <w:rPr>
          <w:color w:val="auto"/>
        </w:rPr>
        <w:br/>
      </w:r>
      <w:r w:rsidRPr="00682416">
        <w:rPr>
          <w:color w:val="auto"/>
        </w:rPr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" - ",ActorOref.</w:t>
      </w:r>
      <w:r>
        <w:rPr>
          <w:color w:val="auto"/>
        </w:rPr>
        <w:t>MyRentals</w:t>
      </w:r>
      <w:r w:rsidRPr="00682416">
        <w:rPr>
          <w:color w:val="auto"/>
        </w:rPr>
        <w:t>.GetAt(Key).Street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– Street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?30,ActorOref.</w:t>
      </w:r>
      <w:r>
        <w:rPr>
          <w:color w:val="auto"/>
        </w:rPr>
        <w:t>MyRentals</w:t>
      </w:r>
      <w:r w:rsidRPr="00682416">
        <w:rPr>
          <w:color w:val="auto"/>
        </w:rPr>
        <w:t>.GetAt(Key).City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City</w:t>
      </w:r>
      <w:r w:rsidRPr="00682416">
        <w:rPr>
          <w:color w:val="auto"/>
        </w:rPr>
        <w:br/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?50,ActorOref.</w:t>
      </w:r>
      <w:r>
        <w:rPr>
          <w:color w:val="auto"/>
        </w:rPr>
        <w:t>MyRentals</w:t>
      </w:r>
      <w:r w:rsidRPr="00682416">
        <w:rPr>
          <w:color w:val="auto"/>
        </w:rPr>
        <w:t>.GetAt(Key).State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State</w:t>
      </w:r>
      <w:r w:rsidRPr="00682416">
        <w:rPr>
          <w:color w:val="auto"/>
        </w:rPr>
        <w:br/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?60,ActorOref.</w:t>
      </w:r>
      <w:r>
        <w:rPr>
          <w:color w:val="auto"/>
        </w:rPr>
        <w:t>MyRentals</w:t>
      </w:r>
      <w:r w:rsidRPr="00682416">
        <w:rPr>
          <w:color w:val="auto"/>
        </w:rPr>
        <w:t>.GetAt(Key).</w:t>
      </w:r>
      <w:r>
        <w:rPr>
          <w:color w:val="auto"/>
        </w:rPr>
        <w:t>Zip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Zip</w:t>
      </w:r>
      <w:r w:rsidRPr="00682416">
        <w:rPr>
          <w:color w:val="auto"/>
        </w:rPr>
        <w:br/>
      </w:r>
      <w:r w:rsidRPr="00FD4147">
        <w:rPr>
          <w:color w:val="auto"/>
        </w:rPr>
        <w:t>  </w:t>
      </w:r>
      <w:r>
        <w:rPr>
          <w:color w:val="auto"/>
        </w:rPr>
        <w:t xml:space="preserve">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FD414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Default="000A4FD7" w:rsidP="009F4C74">
      <w:pPr>
        <w:pStyle w:val="Code"/>
        <w:ind w:firstLine="0"/>
        <w:rPr>
          <w:b/>
          <w:color w:val="FF0000"/>
        </w:rPr>
      </w:pPr>
    </w:p>
    <w:p w:rsidR="000A4FD7" w:rsidRPr="00DF3970" w:rsidRDefault="000A4FD7" w:rsidP="009C6846">
      <w:pPr>
        <w:pStyle w:val="CodeItalic"/>
      </w:pPr>
      <w:r w:rsidRPr="00DF3970">
        <w:t>Count: 3</w:t>
      </w:r>
    </w:p>
    <w:p w:rsidR="000A4FD7" w:rsidRPr="00DF3970" w:rsidRDefault="000A4FD7" w:rsidP="009C6846">
      <w:pPr>
        <w:pStyle w:val="CodeItalic"/>
      </w:pPr>
      <w:r w:rsidRPr="00DF3970">
        <w:t>Key: 3 - 9 Pershing St.       Worcester           MA        0175</w:t>
      </w:r>
      <w:r>
        <w:t>2</w:t>
      </w:r>
    </w:p>
    <w:p w:rsidR="000A4FD7" w:rsidRPr="00DF3970" w:rsidRDefault="000A4FD7" w:rsidP="009C6846">
      <w:pPr>
        <w:pStyle w:val="CodeItalic"/>
      </w:pPr>
      <w:r w:rsidRPr="00DF3970">
        <w:t>Key: 2 - 53 Elm St.           L.A.                CA        95602</w:t>
      </w:r>
    </w:p>
    <w:p w:rsidR="000A4FD7" w:rsidRDefault="000A4FD7" w:rsidP="009C6846">
      <w:pPr>
        <w:pStyle w:val="CodeItalic"/>
      </w:pPr>
      <w:r w:rsidRPr="00DF3970">
        <w:t>Key: 1 - 123 Main St.         Pittsburgh          PA        01600</w:t>
      </w:r>
    </w:p>
    <w:p w:rsidR="000A4FD7" w:rsidRPr="00B82980" w:rsidRDefault="000A4FD7" w:rsidP="009F4C74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  <w:bookmarkStart w:id="906" w:name="_Ref307744982"/>
    </w:p>
    <w:p w:rsidR="000A4FD7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906"/>
      <w:r>
        <w:t xml:space="preserve"> GetNext Method – Returns the Element for the next Key </w:t>
      </w:r>
    </w:p>
    <w:p w:rsidR="000A4FD7" w:rsidRDefault="000A4FD7" w:rsidP="009F4C74">
      <w:pPr>
        <w:pStyle w:val="Code"/>
        <w:ind w:firstLine="0"/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GetNext Method - </w:t>
      </w:r>
      <w:r w:rsidRPr="003B66E8">
        <w:rPr>
          <w:color w:val="auto"/>
        </w:rPr>
        <w:t>Returns the Element for the next Key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(MyPackage.Actor).%OpenId(9)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Dean Martin</w:t>
      </w:r>
      <w:r w:rsidRPr="00B34649">
        <w:rPr>
          <w:color w:val="auto"/>
        </w:rPr>
        <w:t xml:space="preserve"> </w:t>
      </w: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0A4FD7" w:rsidRPr="00715A6A" w:rsidRDefault="000A4FD7" w:rsidP="009F4C74">
      <w:pPr>
        <w:pStyle w:val="Code"/>
        <w:ind w:firstLine="0"/>
        <w:rPr>
          <w:color w:val="auto"/>
        </w:rPr>
      </w:pPr>
    </w:p>
    <w:p w:rsidR="000A4FD7" w:rsidRPr="00715A6A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715A6A">
        <w:rPr>
          <w:color w:val="auto"/>
        </w:rPr>
        <w:t>!,"Count: ",</w:t>
      </w:r>
      <w:r>
        <w:rPr>
          <w:color w:val="auto"/>
        </w:rPr>
        <w:t>ActorOref</w:t>
      </w:r>
      <w:r w:rsidRPr="00715A6A">
        <w:rPr>
          <w:color w:val="auto"/>
        </w:rPr>
        <w:t>.</w:t>
      </w:r>
      <w:r>
        <w:rPr>
          <w:color w:val="auto"/>
        </w:rPr>
        <w:t>MyRentals</w:t>
      </w:r>
      <w:r w:rsidRPr="00715A6A">
        <w:rPr>
          <w:color w:val="auto"/>
        </w:rPr>
        <w:t>.</w:t>
      </w:r>
      <w:r>
        <w:rPr>
          <w:color w:val="auto"/>
        </w:rPr>
        <w:t>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0A4FD7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Key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t xml:space="preserve">;start with beginning </w:t>
      </w:r>
      <w:r>
        <w:rPr>
          <w:color w:val="auto"/>
        </w:rPr>
        <w:t>Key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3B66E8">
        <w:rPr>
          <w:color w:val="auto"/>
          <w:u w:val="single"/>
        </w:rPr>
        <w:t>Contact=ActorOref.</w:t>
      </w:r>
      <w:r>
        <w:rPr>
          <w:color w:val="auto"/>
          <w:u w:val="single"/>
        </w:rPr>
        <w:t>MyRentals</w:t>
      </w:r>
      <w:r w:rsidRPr="003B66E8">
        <w:rPr>
          <w:color w:val="auto"/>
          <w:u w:val="single"/>
        </w:rPr>
        <w:t>.GetNext(.Key)</w:t>
      </w:r>
      <w:r>
        <w:rPr>
          <w:color w:val="auto"/>
        </w:rPr>
        <w:tab/>
        <w:t>;get n</w:t>
      </w:r>
      <w:r w:rsidRPr="00715A6A">
        <w:rPr>
          <w:color w:val="auto"/>
        </w:rPr>
        <w:t xml:space="preserve">ext </w:t>
      </w:r>
      <w:r>
        <w:rPr>
          <w:color w:val="auto"/>
        </w:rPr>
        <w:t>Key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 xml:space="preserve">  </w:t>
      </w:r>
      <w:r>
        <w:rPr>
          <w:color w:val="auto"/>
        </w:rPr>
        <w:t>If Key</w:t>
      </w:r>
      <w:r w:rsidRPr="00715A6A">
        <w:rPr>
          <w:color w:val="auto"/>
        </w:rPr>
        <w:t xml:space="preserve">'="" </w:t>
      </w:r>
      <w:r>
        <w:rPr>
          <w:color w:val="auto"/>
        </w:rPr>
        <w:t>{</w:t>
      </w:r>
    </w:p>
    <w:p w:rsidR="000A4FD7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Write </w:t>
      </w:r>
      <w:r w:rsidRPr="00715A6A">
        <w:rPr>
          <w:color w:val="auto"/>
        </w:rPr>
        <w:t>!,"</w:t>
      </w:r>
      <w:r>
        <w:rPr>
          <w:color w:val="auto"/>
        </w:rPr>
        <w:t>Key</w:t>
      </w:r>
      <w:r w:rsidRPr="00715A6A">
        <w:rPr>
          <w:color w:val="auto"/>
        </w:rPr>
        <w:t>: ",</w:t>
      </w:r>
      <w:r>
        <w:rPr>
          <w:color w:val="auto"/>
        </w:rPr>
        <w:t>Key," 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t xml:space="preserve">;display </w:t>
      </w:r>
      <w:r>
        <w:rPr>
          <w:color w:val="auto"/>
        </w:rPr>
        <w:t>Key</w:t>
      </w:r>
    </w:p>
    <w:p w:rsidR="000A4FD7" w:rsidRPr="00682416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" - ",ActorOref.</w:t>
      </w:r>
      <w:r>
        <w:rPr>
          <w:color w:val="auto"/>
        </w:rPr>
        <w:t>MyRentals</w:t>
      </w:r>
      <w:r w:rsidRPr="00682416">
        <w:rPr>
          <w:color w:val="auto"/>
        </w:rPr>
        <w:t>.GetAt(Key).Street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– Street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?30,ActorOref.</w:t>
      </w:r>
      <w:r>
        <w:rPr>
          <w:color w:val="auto"/>
        </w:rPr>
        <w:t>MyRentals</w:t>
      </w:r>
      <w:r w:rsidRPr="00682416">
        <w:rPr>
          <w:color w:val="auto"/>
        </w:rPr>
        <w:t>.GetAt(Key).City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City</w:t>
      </w:r>
      <w:r w:rsidRPr="00682416">
        <w:rPr>
          <w:color w:val="auto"/>
        </w:rPr>
        <w:br/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?50,ActorOref.</w:t>
      </w:r>
      <w:r>
        <w:rPr>
          <w:color w:val="auto"/>
        </w:rPr>
        <w:t>MyRentals</w:t>
      </w:r>
      <w:r w:rsidRPr="00682416">
        <w:rPr>
          <w:color w:val="auto"/>
        </w:rPr>
        <w:t>.GetAt(Key).State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State</w:t>
      </w:r>
      <w:r w:rsidRPr="00682416">
        <w:rPr>
          <w:color w:val="auto"/>
        </w:rPr>
        <w:br/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?60,ActorOref.</w:t>
      </w:r>
      <w:r>
        <w:rPr>
          <w:color w:val="auto"/>
        </w:rPr>
        <w:t>MyRentals</w:t>
      </w:r>
      <w:r w:rsidRPr="00682416">
        <w:rPr>
          <w:color w:val="auto"/>
        </w:rPr>
        <w:t>.GetAt(Key).</w:t>
      </w:r>
      <w:r>
        <w:rPr>
          <w:color w:val="auto"/>
        </w:rPr>
        <w:t>Zip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Zip</w:t>
      </w:r>
      <w:r w:rsidRPr="00682416">
        <w:rPr>
          <w:color w:val="auto"/>
        </w:rPr>
        <w:br/>
      </w:r>
      <w:r>
        <w:rPr>
          <w:color w:val="auto"/>
        </w:rPr>
        <w:t xml:space="preserve">   }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>} While (</w:t>
      </w:r>
      <w:r>
        <w:rPr>
          <w:color w:val="auto"/>
        </w:rPr>
        <w:t>Key</w:t>
      </w:r>
      <w:r w:rsidRPr="00715A6A">
        <w:rPr>
          <w:color w:val="auto"/>
        </w:rPr>
        <w:t xml:space="preserve"> '= "")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Pr="00715A6A" w:rsidRDefault="000A4FD7" w:rsidP="009F4C74">
      <w:pPr>
        <w:pStyle w:val="Code"/>
        <w:ind w:firstLine="0"/>
        <w:rPr>
          <w:color w:val="auto"/>
        </w:rPr>
      </w:pPr>
    </w:p>
    <w:p w:rsidR="000A4FD7" w:rsidRPr="00AC2F91" w:rsidRDefault="000A4FD7" w:rsidP="009C6846">
      <w:pPr>
        <w:pStyle w:val="CodeItalic"/>
      </w:pPr>
      <w:r w:rsidRPr="00AC2F91">
        <w:t>Count: 3</w:t>
      </w:r>
    </w:p>
    <w:p w:rsidR="000A4FD7" w:rsidRPr="00AC2F91" w:rsidRDefault="000A4FD7" w:rsidP="009C6846">
      <w:pPr>
        <w:pStyle w:val="CodeItalic"/>
      </w:pPr>
      <w:r w:rsidRPr="00AC2F91">
        <w:t>Key: 1  - 123 Main St.        Pittsburgh          PA        01600</w:t>
      </w:r>
    </w:p>
    <w:p w:rsidR="000A4FD7" w:rsidRPr="00AC2F91" w:rsidRDefault="000A4FD7" w:rsidP="009C6846">
      <w:pPr>
        <w:pStyle w:val="CodeItalic"/>
      </w:pPr>
      <w:r w:rsidRPr="00AC2F91">
        <w:t>Key: 2  - 53 Elm St.          L.A.                CA        95602</w:t>
      </w:r>
    </w:p>
    <w:p w:rsidR="000A4FD7" w:rsidRDefault="000A4FD7" w:rsidP="009C6846">
      <w:pPr>
        <w:pStyle w:val="CodeItalic"/>
      </w:pPr>
      <w:r w:rsidRPr="00AC2F91">
        <w:t>Key: 3  - 9 Pershing St.      Worcester           MA        0175</w:t>
      </w:r>
      <w:r>
        <w:t>2</w:t>
      </w:r>
    </w:p>
    <w:p w:rsidR="000A4FD7" w:rsidRDefault="000A4FD7" w:rsidP="009F4C74">
      <w:pPr>
        <w:pStyle w:val="Code"/>
        <w:ind w:firstLine="0"/>
        <w:rPr>
          <w:b/>
          <w:color w:val="FF0000"/>
        </w:rPr>
      </w:pPr>
    </w:p>
    <w:p w:rsidR="00534F4F" w:rsidRDefault="00534F4F" w:rsidP="000C2D81">
      <w:pPr>
        <w:pStyle w:val="Caption"/>
        <w:keepNext/>
      </w:pPr>
      <w:bookmarkStart w:id="907" w:name="_Ref307745013"/>
    </w:p>
    <w:p w:rsidR="000A4FD7" w:rsidRDefault="000A4FD7" w:rsidP="000C2D8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907"/>
      <w:r>
        <w:t xml:space="preserve"> GetPrevious Method – Returns the Element for the Previous Key </w:t>
      </w:r>
    </w:p>
    <w:p w:rsidR="000A4FD7" w:rsidRDefault="000A4FD7" w:rsidP="000C2D81">
      <w:pPr>
        <w:pStyle w:val="Code"/>
        <w:keepNext/>
        <w:ind w:firstLine="0"/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GetPrevious Method - </w:t>
      </w:r>
      <w:r w:rsidRPr="003B66E8">
        <w:rPr>
          <w:color w:val="auto"/>
        </w:rPr>
        <w:t>Returns the Element  for the previous Key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</w:t>
      </w:r>
      <w:r>
        <w:rPr>
          <w:color w:val="auto"/>
        </w:rPr>
        <w:t>(MyPackage.Actor).%OpenId(9)</w:t>
      </w:r>
      <w:r w:rsidRPr="00B34649">
        <w:rPr>
          <w:color w:val="auto"/>
        </w:rPr>
        <w:tab/>
        <w:t xml:space="preserve">;bring object </w:t>
      </w:r>
      <w:r>
        <w:rPr>
          <w:color w:val="auto"/>
        </w:rPr>
        <w:t>Dean Martin</w:t>
      </w:r>
      <w:r w:rsidRPr="00B34649">
        <w:rPr>
          <w:color w:val="auto"/>
        </w:rPr>
        <w:t xml:space="preserve"> </w:t>
      </w: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0A4FD7" w:rsidRPr="00FD4147" w:rsidRDefault="000A4FD7" w:rsidP="009F4C74">
      <w:pPr>
        <w:pStyle w:val="Code"/>
        <w:ind w:firstLine="0"/>
        <w:rPr>
          <w:color w:val="auto"/>
        </w:rPr>
      </w:pPr>
      <w:r w:rsidRPr="00FD4147">
        <w:rPr>
          <w:color w:val="auto"/>
        </w:rPr>
        <w:tab/>
      </w:r>
    </w:p>
    <w:p w:rsidR="000A4FD7" w:rsidRPr="00715A6A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715A6A">
        <w:rPr>
          <w:color w:val="auto"/>
        </w:rPr>
        <w:t>!,"Count: ",</w:t>
      </w:r>
      <w:r>
        <w:rPr>
          <w:color w:val="auto"/>
        </w:rPr>
        <w:t>ActorOref</w:t>
      </w:r>
      <w:r w:rsidRPr="00715A6A">
        <w:rPr>
          <w:color w:val="auto"/>
        </w:rPr>
        <w:t>.</w:t>
      </w:r>
      <w:r>
        <w:rPr>
          <w:color w:val="auto"/>
        </w:rPr>
        <w:t>MyRentals</w:t>
      </w:r>
      <w:r w:rsidRPr="00715A6A">
        <w:rPr>
          <w:color w:val="auto"/>
        </w:rPr>
        <w:t>.</w:t>
      </w:r>
      <w:r>
        <w:rPr>
          <w:color w:val="auto"/>
        </w:rPr>
        <w:t>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0A4FD7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Key = "" Do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br/>
        <w:t xml:space="preserve">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3B66E8">
        <w:rPr>
          <w:color w:val="auto"/>
          <w:u w:val="single"/>
        </w:rPr>
        <w:t>Contact=ActorOref.</w:t>
      </w:r>
      <w:r>
        <w:rPr>
          <w:color w:val="auto"/>
          <w:u w:val="single"/>
        </w:rPr>
        <w:t>MyRentals</w:t>
      </w:r>
      <w:r w:rsidRPr="003B66E8">
        <w:rPr>
          <w:color w:val="auto"/>
          <w:u w:val="single"/>
        </w:rPr>
        <w:t>.GetPrevious(.Key)</w:t>
      </w:r>
      <w:r w:rsidRPr="007B68CD">
        <w:rPr>
          <w:color w:val="auto"/>
        </w:rPr>
        <w:tab/>
      </w:r>
      <w:r>
        <w:rPr>
          <w:color w:val="auto"/>
        </w:rPr>
        <w:t>;get n</w:t>
      </w:r>
      <w:r w:rsidRPr="00715A6A">
        <w:rPr>
          <w:color w:val="auto"/>
        </w:rPr>
        <w:t xml:space="preserve">ext </w:t>
      </w:r>
      <w:r>
        <w:rPr>
          <w:color w:val="auto"/>
        </w:rPr>
        <w:t>Key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 xml:space="preserve">  </w:t>
      </w:r>
      <w:r>
        <w:rPr>
          <w:color w:val="auto"/>
        </w:rPr>
        <w:t>If Key</w:t>
      </w:r>
      <w:r w:rsidRPr="00715A6A">
        <w:rPr>
          <w:color w:val="auto"/>
        </w:rPr>
        <w:t xml:space="preserve">'="" </w:t>
      </w:r>
      <w:r>
        <w:rPr>
          <w:color w:val="auto"/>
        </w:rPr>
        <w:t>{</w:t>
      </w:r>
    </w:p>
    <w:p w:rsidR="000A4FD7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Write </w:t>
      </w:r>
      <w:r w:rsidRPr="00715A6A">
        <w:rPr>
          <w:color w:val="auto"/>
        </w:rPr>
        <w:t>!,"</w:t>
      </w:r>
      <w:r>
        <w:rPr>
          <w:color w:val="auto"/>
        </w:rPr>
        <w:t>Key</w:t>
      </w:r>
      <w:r w:rsidRPr="00715A6A">
        <w:rPr>
          <w:color w:val="auto"/>
        </w:rPr>
        <w:t>: ",</w:t>
      </w:r>
      <w:r>
        <w:rPr>
          <w:color w:val="auto"/>
        </w:rPr>
        <w:t>Key," 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15A6A">
        <w:rPr>
          <w:color w:val="auto"/>
        </w:rPr>
        <w:t xml:space="preserve">;display </w:t>
      </w:r>
      <w:r>
        <w:rPr>
          <w:color w:val="auto"/>
        </w:rPr>
        <w:t>Key</w:t>
      </w:r>
    </w:p>
    <w:p w:rsidR="000A4FD7" w:rsidRPr="00682416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" - ",ActorOref.</w:t>
      </w:r>
      <w:r>
        <w:rPr>
          <w:color w:val="auto"/>
        </w:rPr>
        <w:t>MyRentals</w:t>
      </w:r>
      <w:r w:rsidRPr="00682416">
        <w:rPr>
          <w:color w:val="auto"/>
        </w:rPr>
        <w:t>.GetAt(Key).Street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– Street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?30,ActorOref.</w:t>
      </w:r>
      <w:r>
        <w:rPr>
          <w:color w:val="auto"/>
        </w:rPr>
        <w:t>MyRentals</w:t>
      </w:r>
      <w:r w:rsidRPr="00682416">
        <w:rPr>
          <w:color w:val="auto"/>
        </w:rPr>
        <w:t>.GetAt(Key).City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City</w:t>
      </w:r>
      <w:r w:rsidRPr="00682416">
        <w:rPr>
          <w:color w:val="auto"/>
        </w:rPr>
        <w:br/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?50,ActorOref.</w:t>
      </w:r>
      <w:r>
        <w:rPr>
          <w:color w:val="auto"/>
        </w:rPr>
        <w:t>MyRentals</w:t>
      </w:r>
      <w:r w:rsidRPr="00682416">
        <w:rPr>
          <w:color w:val="auto"/>
        </w:rPr>
        <w:t>.GetAt(Key).State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State</w:t>
      </w:r>
      <w:r w:rsidRPr="00682416">
        <w:rPr>
          <w:color w:val="auto"/>
        </w:rPr>
        <w:br/>
        <w:t xml:space="preserve">     </w:t>
      </w:r>
      <w:r>
        <w:rPr>
          <w:color w:val="auto"/>
        </w:rPr>
        <w:t xml:space="preserve">Write </w:t>
      </w:r>
      <w:r w:rsidRPr="00682416">
        <w:rPr>
          <w:color w:val="auto"/>
        </w:rPr>
        <w:t>?60,ActorOref.</w:t>
      </w:r>
      <w:r>
        <w:rPr>
          <w:color w:val="auto"/>
        </w:rPr>
        <w:t>MyRentals</w:t>
      </w:r>
      <w:r w:rsidRPr="00682416">
        <w:rPr>
          <w:color w:val="auto"/>
        </w:rPr>
        <w:t>.GetAt(Key).</w:t>
      </w:r>
      <w:r>
        <w:rPr>
          <w:color w:val="auto"/>
        </w:rPr>
        <w:t>Zip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Zip</w:t>
      </w:r>
      <w:r w:rsidRPr="00682416">
        <w:rPr>
          <w:color w:val="auto"/>
        </w:rPr>
        <w:br/>
      </w:r>
      <w:r>
        <w:rPr>
          <w:color w:val="auto"/>
        </w:rPr>
        <w:t xml:space="preserve">   }</w:t>
      </w:r>
      <w:r w:rsidRPr="00715A6A">
        <w:rPr>
          <w:color w:val="auto"/>
        </w:rPr>
        <w:br/>
      </w:r>
      <w:r>
        <w:rPr>
          <w:color w:val="auto"/>
        </w:rPr>
        <w:t xml:space="preserve"> </w:t>
      </w:r>
      <w:r w:rsidRPr="00715A6A">
        <w:rPr>
          <w:color w:val="auto"/>
        </w:rPr>
        <w:t>} While (</w:t>
      </w:r>
      <w:r>
        <w:rPr>
          <w:color w:val="auto"/>
        </w:rPr>
        <w:t>Key</w:t>
      </w:r>
      <w:r w:rsidRPr="00715A6A">
        <w:rPr>
          <w:color w:val="auto"/>
        </w:rPr>
        <w:t xml:space="preserve"> '= "")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Default="000A4FD7" w:rsidP="009F4C74">
      <w:pPr>
        <w:pStyle w:val="Code"/>
        <w:ind w:firstLine="0"/>
        <w:rPr>
          <w:b/>
          <w:color w:val="FF0000"/>
        </w:rPr>
      </w:pPr>
    </w:p>
    <w:p w:rsidR="000A4FD7" w:rsidRPr="00AC2F91" w:rsidRDefault="000A4FD7" w:rsidP="009C6846">
      <w:pPr>
        <w:pStyle w:val="CodeItalic"/>
      </w:pPr>
      <w:r w:rsidRPr="00AC2F91">
        <w:t>Count: 3</w:t>
      </w:r>
    </w:p>
    <w:p w:rsidR="000A4FD7" w:rsidRPr="00AC2F91" w:rsidRDefault="000A4FD7" w:rsidP="009C6846">
      <w:pPr>
        <w:pStyle w:val="CodeItalic"/>
      </w:pPr>
      <w:r w:rsidRPr="00AC2F91">
        <w:t>Key: 3  - 9 Pershing St.      Worcester           MA        0175</w:t>
      </w:r>
      <w:r>
        <w:t>2</w:t>
      </w:r>
    </w:p>
    <w:p w:rsidR="000A4FD7" w:rsidRPr="00AC2F91" w:rsidRDefault="000A4FD7" w:rsidP="009C6846">
      <w:pPr>
        <w:pStyle w:val="CodeItalic"/>
      </w:pPr>
      <w:r w:rsidRPr="00AC2F91">
        <w:t>Key: 2  - 53 Elm St.          L.A.                CA        95602</w:t>
      </w:r>
    </w:p>
    <w:p w:rsidR="000A4FD7" w:rsidRDefault="000A4FD7" w:rsidP="009C6846">
      <w:pPr>
        <w:pStyle w:val="CodeItalic"/>
      </w:pPr>
      <w:r w:rsidRPr="00AC2F91">
        <w:t>Key: 1  - 123 Main St.        Pittsburgh          PA        01600</w:t>
      </w:r>
    </w:p>
    <w:p w:rsidR="000A4FD7" w:rsidRPr="00AC2F91" w:rsidRDefault="000A4FD7" w:rsidP="009F4C74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  <w:bookmarkStart w:id="908" w:name="_Ref307745048"/>
    </w:p>
    <w:p w:rsidR="000A4FD7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908"/>
      <w:r>
        <w:t xml:space="preserve"> InsertAt</w:t>
      </w:r>
      <w:r w:rsidRPr="00961C39">
        <w:t xml:space="preserve"> Method </w:t>
      </w:r>
      <w:r>
        <w:t>–</w:t>
      </w:r>
      <w:r w:rsidRPr="00961C39">
        <w:t xml:space="preserve"> </w:t>
      </w:r>
      <w:r>
        <w:t xml:space="preserve">Insert a new Address between the </w:t>
      </w:r>
      <w:r w:rsidR="005C490D">
        <w:t>1st</w:t>
      </w:r>
      <w:r>
        <w:t xml:space="preserve"> and </w:t>
      </w:r>
      <w:r w:rsidR="005C490D">
        <w:t>2nd</w:t>
      </w:r>
      <w:r>
        <w:t xml:space="preserve"> Address </w:t>
      </w:r>
    </w:p>
    <w:p w:rsidR="000A4FD7" w:rsidRDefault="000A4FD7" w:rsidP="009F4C74">
      <w:pPr>
        <w:pStyle w:val="Code"/>
        <w:ind w:firstLine="0"/>
        <w:rPr>
          <w:color w:val="0000FF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InsetAt Method - </w:t>
      </w:r>
      <w:r w:rsidRPr="003B66E8">
        <w:rPr>
          <w:color w:val="auto"/>
        </w:rPr>
        <w:t>Insert an Oref into a Collection at the specific key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=##class(</w:t>
      </w:r>
      <w:r>
        <w:rPr>
          <w:color w:val="auto"/>
        </w:rPr>
        <w:t>MyPackage.Actor).%OpenId(9)</w:t>
      </w:r>
      <w:r>
        <w:rPr>
          <w:color w:val="auto"/>
        </w:rPr>
        <w:tab/>
      </w:r>
      <w:r w:rsidRPr="00B34649">
        <w:rPr>
          <w:color w:val="auto"/>
        </w:rPr>
        <w:t xml:space="preserve">;bring object </w:t>
      </w:r>
      <w:r>
        <w:rPr>
          <w:color w:val="auto"/>
        </w:rPr>
        <w:t>Dean Martin</w:t>
      </w:r>
      <w:r w:rsidRPr="00B34649">
        <w:rPr>
          <w:color w:val="auto"/>
        </w:rPr>
        <w:t xml:space="preserve"> 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;into memory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1E4B70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>Set AddressOref</w:t>
      </w:r>
      <w:r w:rsidRPr="00D770F6">
        <w:rPr>
          <w:color w:val="auto"/>
          <w:u w:val="single"/>
        </w:rPr>
        <w:t>=##class(</w:t>
      </w:r>
      <w:r>
        <w:rPr>
          <w:color w:val="auto"/>
          <w:u w:val="single"/>
        </w:rPr>
        <w:t>MyPackage.Rentals</w:t>
      </w:r>
      <w:r w:rsidRPr="00D770F6">
        <w:rPr>
          <w:color w:val="auto"/>
          <w:u w:val="single"/>
        </w:rPr>
        <w:t>).%New()</w:t>
      </w:r>
      <w:r w:rsidRPr="001E4B70">
        <w:rPr>
          <w:color w:val="auto"/>
        </w:rPr>
        <w:tab/>
      </w:r>
      <w:r>
        <w:rPr>
          <w:color w:val="auto"/>
        </w:rPr>
        <w:t>;create new Address ActorOref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>Set AddressOref.Street="39 Pinewold Ave"</w:t>
      </w:r>
      <w:r w:rsidRPr="00F27B5E">
        <w:rPr>
          <w:color w:val="auto"/>
        </w:rPr>
        <w:tab/>
      </w:r>
      <w:r>
        <w:rPr>
          <w:color w:val="auto"/>
        </w:rPr>
        <w:tab/>
        <w:t xml:space="preserve">;Set the Street 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>Set AddressOref.City="Burlington"</w:t>
      </w:r>
      <w:r w:rsidRPr="00B04D1C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04D1C">
        <w:rPr>
          <w:color w:val="auto"/>
        </w:rPr>
        <w:t>;</w:t>
      </w:r>
      <w:r>
        <w:rPr>
          <w:color w:val="auto"/>
        </w:rPr>
        <w:t>Set the City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>Set AddressOref.State="MA"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State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>Set AddressOref.Zip="01803"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Zip </w:t>
      </w:r>
    </w:p>
    <w:p w:rsidR="000A4FD7" w:rsidRPr="00833159" w:rsidRDefault="000A4FD7" w:rsidP="009F4C74">
      <w:pPr>
        <w:pStyle w:val="Code"/>
        <w:ind w:firstLine="0"/>
        <w:rPr>
          <w:color w:val="auto"/>
        </w:rPr>
      </w:pPr>
    </w:p>
    <w:p w:rsidR="000A4FD7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770F6">
        <w:rPr>
          <w:color w:val="auto"/>
          <w:u w:val="single"/>
        </w:rPr>
        <w:t>.</w:t>
      </w:r>
      <w:r>
        <w:rPr>
          <w:color w:val="auto"/>
          <w:u w:val="single"/>
        </w:rPr>
        <w:t>MyRentals</w:t>
      </w:r>
      <w:r w:rsidRPr="00D770F6">
        <w:rPr>
          <w:color w:val="auto"/>
          <w:u w:val="single"/>
        </w:rPr>
        <w:t>.Insert</w:t>
      </w:r>
      <w:r>
        <w:rPr>
          <w:color w:val="auto"/>
          <w:u w:val="single"/>
        </w:rPr>
        <w:t>At</w:t>
      </w:r>
      <w:r w:rsidRPr="00D770F6">
        <w:rPr>
          <w:color w:val="auto"/>
          <w:u w:val="single"/>
        </w:rPr>
        <w:t>(</w:t>
      </w:r>
      <w:r>
        <w:rPr>
          <w:color w:val="auto"/>
          <w:u w:val="single"/>
        </w:rPr>
        <w:t>AddressOref,2</w:t>
      </w:r>
      <w:r w:rsidRPr="00D770F6">
        <w:rPr>
          <w:color w:val="auto"/>
          <w:u w:val="single"/>
        </w:rPr>
        <w:t>)</w:t>
      </w:r>
      <w:r>
        <w:rPr>
          <w:color w:val="auto"/>
        </w:rPr>
        <w:tab/>
      </w:r>
      <w:r>
        <w:rPr>
          <w:color w:val="auto"/>
        </w:rPr>
        <w:tab/>
        <w:t>;Insert AddressOref</w:t>
      </w:r>
    </w:p>
    <w:p w:rsidR="000A4FD7" w:rsidRPr="00D770F6" w:rsidRDefault="000A4FD7" w:rsidP="009F4C74">
      <w:pPr>
        <w:pStyle w:val="Code"/>
        <w:ind w:firstLine="0"/>
        <w:rPr>
          <w:color w:val="auto"/>
          <w:u w:val="single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3D0402">
        <w:rPr>
          <w:color w:val="auto"/>
        </w:rPr>
        <w:t>;</w:t>
      </w:r>
      <w:r>
        <w:rPr>
          <w:color w:val="auto"/>
        </w:rPr>
        <w:t>at Key position 2</w:t>
      </w:r>
      <w:r w:rsidRPr="00833159">
        <w:rPr>
          <w:color w:val="auto"/>
        </w:rPr>
        <w:t xml:space="preserve"> 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F27B5E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;save the object</w:t>
      </w:r>
    </w:p>
    <w:p w:rsidR="000A4FD7" w:rsidRDefault="000A4FD7" w:rsidP="009F4C74">
      <w:pPr>
        <w:pStyle w:val="Code"/>
        <w:ind w:firstLine="0"/>
        <w:rPr>
          <w:color w:val="auto"/>
          <w:u w:val="single"/>
        </w:rPr>
      </w:pP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</w:t>
      </w:r>
      <w:r w:rsidRPr="00B34649">
        <w:rPr>
          <w:color w:val="auto"/>
        </w:rPr>
        <w:t>.Count()</w:t>
      </w:r>
      <w:r w:rsidRPr="00B34649">
        <w:rPr>
          <w:color w:val="auto"/>
        </w:rPr>
        <w:tab/>
      </w:r>
      <w:r w:rsidRPr="00B34649">
        <w:rPr>
          <w:color w:val="auto"/>
        </w:rPr>
        <w:tab/>
        <w:t>;count of elements</w:t>
      </w:r>
    </w:p>
    <w:p w:rsidR="000A4FD7" w:rsidRPr="00682416" w:rsidRDefault="000A4FD7" w:rsidP="009F4C74">
      <w:pPr>
        <w:pStyle w:val="Code"/>
        <w:ind w:firstLine="0"/>
        <w:rPr>
          <w:color w:val="auto"/>
        </w:rPr>
      </w:pPr>
      <w:r w:rsidRPr="00B34649">
        <w:rPr>
          <w:color w:val="auto"/>
        </w:rPr>
        <w:t xml:space="preserve"> </w:t>
      </w:r>
      <w:r>
        <w:rPr>
          <w:color w:val="auto"/>
        </w:rPr>
        <w:t xml:space="preserve">For </w:t>
      </w:r>
      <w:r w:rsidRPr="00B34649">
        <w:rPr>
          <w:color w:val="auto"/>
        </w:rPr>
        <w:t>I</w:t>
      </w:r>
      <w:r>
        <w:rPr>
          <w:color w:val="auto"/>
        </w:rPr>
        <w:t>d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</w:t>
      </w:r>
      <w:r w:rsidRPr="00B34649">
        <w:rPr>
          <w:color w:val="auto"/>
        </w:rPr>
        <w:t>.Count() {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;Display each element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</w:t>
      </w:r>
      <w:r w:rsidRPr="00B34649">
        <w:rPr>
          <w:color w:val="auto"/>
        </w:rPr>
        <w:t>!,"</w:t>
      </w:r>
      <w:r>
        <w:rPr>
          <w:color w:val="auto"/>
        </w:rPr>
        <w:t>Id:</w:t>
      </w:r>
      <w:r w:rsidRPr="00B34649">
        <w:rPr>
          <w:color w:val="auto"/>
        </w:rPr>
        <w:t xml:space="preserve"> ",I</w:t>
      </w:r>
      <w:r>
        <w:rPr>
          <w:color w:val="auto"/>
        </w:rPr>
        <w:t>d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;of Collection List</w:t>
      </w:r>
      <w:r w:rsidRPr="00B34649">
        <w:rPr>
          <w:color w:val="auto"/>
        </w:rPr>
        <w:br/>
      </w:r>
      <w:r w:rsidRPr="00682416">
        <w:rPr>
          <w:color w:val="auto"/>
        </w:rPr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" - ",ActorOref.</w:t>
      </w:r>
      <w:r>
        <w:rPr>
          <w:color w:val="auto"/>
        </w:rPr>
        <w:t>MyRentals</w:t>
      </w:r>
      <w:r w:rsidRPr="00682416">
        <w:rPr>
          <w:color w:val="auto"/>
        </w:rPr>
        <w:t>.GetAt(Id).Street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– Street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?30,ActorOref.</w:t>
      </w:r>
      <w:r>
        <w:rPr>
          <w:color w:val="auto"/>
        </w:rPr>
        <w:t>MyRentals</w:t>
      </w:r>
      <w:r w:rsidRPr="00682416">
        <w:rPr>
          <w:color w:val="auto"/>
        </w:rPr>
        <w:t>.GetAt(Id).City</w:t>
      </w:r>
      <w:r w:rsidRPr="00682416">
        <w:rPr>
          <w:color w:val="auto"/>
        </w:rPr>
        <w:tab/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City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?50,ActorOref.</w:t>
      </w:r>
      <w:r>
        <w:rPr>
          <w:color w:val="auto"/>
        </w:rPr>
        <w:t>MyRentals</w:t>
      </w:r>
      <w:r w:rsidRPr="00682416">
        <w:rPr>
          <w:color w:val="auto"/>
        </w:rPr>
        <w:t>.GetAt(Id).State</w:t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State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?60,ActorOref.</w:t>
      </w:r>
      <w:r>
        <w:rPr>
          <w:color w:val="auto"/>
        </w:rPr>
        <w:t>MyRentals</w:t>
      </w:r>
      <w:r w:rsidRPr="00682416">
        <w:rPr>
          <w:color w:val="auto"/>
        </w:rPr>
        <w:t>.GetAt(Id).</w:t>
      </w:r>
      <w:r>
        <w:rPr>
          <w:color w:val="auto"/>
        </w:rPr>
        <w:t>Zip</w:t>
      </w:r>
      <w:r w:rsidRPr="00682416">
        <w:rPr>
          <w:color w:val="auto"/>
        </w:rPr>
        <w:tab/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Zip</w:t>
      </w:r>
      <w:r w:rsidRPr="00682416">
        <w:rPr>
          <w:color w:val="auto"/>
        </w:rPr>
        <w:br/>
      </w:r>
      <w:r>
        <w:rPr>
          <w:color w:val="auto"/>
        </w:rPr>
        <w:t xml:space="preserve"> }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Default="000A4FD7" w:rsidP="009F4C74">
      <w:pPr>
        <w:pStyle w:val="Code"/>
        <w:ind w:firstLine="0"/>
      </w:pPr>
    </w:p>
    <w:p w:rsidR="000A4FD7" w:rsidRPr="003D0402" w:rsidRDefault="000A4FD7" w:rsidP="009C6846">
      <w:pPr>
        <w:pStyle w:val="CodeItalic"/>
      </w:pPr>
      <w:r w:rsidRPr="003D0402">
        <w:t>Count: 4</w:t>
      </w:r>
    </w:p>
    <w:p w:rsidR="000A4FD7" w:rsidRPr="003D0402" w:rsidRDefault="000A4FD7" w:rsidP="009C6846">
      <w:pPr>
        <w:pStyle w:val="CodeItalic"/>
      </w:pPr>
      <w:r w:rsidRPr="003D0402">
        <w:t>Id: 1 - 123 Main St.          Pittsburgh          PA        01600</w:t>
      </w:r>
    </w:p>
    <w:p w:rsidR="000A4FD7" w:rsidRPr="003D0402" w:rsidRDefault="000A4FD7" w:rsidP="009C6846">
      <w:pPr>
        <w:pStyle w:val="CodeItalic"/>
      </w:pPr>
      <w:r w:rsidRPr="003D0402">
        <w:t>Id: 2 - 39 Pinewold Ave       Burlington          MA        01803</w:t>
      </w:r>
    </w:p>
    <w:p w:rsidR="000A4FD7" w:rsidRPr="003D0402" w:rsidRDefault="000A4FD7" w:rsidP="009C6846">
      <w:pPr>
        <w:pStyle w:val="CodeItalic"/>
      </w:pPr>
      <w:r w:rsidRPr="003D0402">
        <w:t>Id: 3 - 53 Elm St.            L.A.                CA        95602</w:t>
      </w:r>
    </w:p>
    <w:p w:rsidR="000A4FD7" w:rsidRDefault="000A4FD7" w:rsidP="009C6846">
      <w:pPr>
        <w:pStyle w:val="CodeItalic"/>
      </w:pPr>
      <w:r w:rsidRPr="003D0402">
        <w:t>Id: 4 - 9 Pershing St.        Worcester           MA        0175</w:t>
      </w:r>
      <w:r>
        <w:t>2</w:t>
      </w:r>
    </w:p>
    <w:p w:rsidR="000A4FD7" w:rsidRDefault="000A4FD7" w:rsidP="009F4C74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  <w:bookmarkStart w:id="909" w:name="_Ref307745087"/>
    </w:p>
    <w:p w:rsidR="000A4FD7" w:rsidRDefault="000A4FD7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909"/>
      <w:r>
        <w:t xml:space="preserve"> SetAt Method – Replace a specific Address</w:t>
      </w:r>
    </w:p>
    <w:p w:rsidR="000A4FD7" w:rsidRDefault="000A4FD7" w:rsidP="009F4C74">
      <w:pPr>
        <w:pStyle w:val="Code"/>
        <w:ind w:firstLine="0"/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SetAt Method – Set an Oref at the specified Key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B34649">
        <w:rPr>
          <w:color w:val="auto"/>
        </w:rPr>
        <w:t>=##class(</w:t>
      </w:r>
      <w:r>
        <w:rPr>
          <w:color w:val="auto"/>
        </w:rPr>
        <w:t xml:space="preserve">MyPackage.Actor).%OpenId(9) </w:t>
      </w:r>
      <w:r w:rsidRPr="00B34649">
        <w:rPr>
          <w:color w:val="auto"/>
        </w:rPr>
        <w:t xml:space="preserve">;bring object </w:t>
      </w:r>
      <w:r>
        <w:rPr>
          <w:color w:val="auto"/>
        </w:rPr>
        <w:t>Dean Martin</w:t>
      </w:r>
      <w:r w:rsidRPr="00B34649">
        <w:rPr>
          <w:color w:val="auto"/>
        </w:rPr>
        <w:t xml:space="preserve"> </w:t>
      </w: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  <w:t>;into memory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1E4B70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>
        <w:rPr>
          <w:color w:val="auto"/>
          <w:u w:val="single"/>
        </w:rPr>
        <w:t>Set AddressOref</w:t>
      </w:r>
      <w:r w:rsidRPr="00D770F6">
        <w:rPr>
          <w:color w:val="auto"/>
          <w:u w:val="single"/>
        </w:rPr>
        <w:t>=##class(</w:t>
      </w:r>
      <w:r>
        <w:rPr>
          <w:color w:val="auto"/>
          <w:u w:val="single"/>
        </w:rPr>
        <w:t>MyPackage.Rentals</w:t>
      </w:r>
      <w:r w:rsidRPr="00D770F6">
        <w:rPr>
          <w:color w:val="auto"/>
          <w:u w:val="single"/>
        </w:rPr>
        <w:t>).%New()</w:t>
      </w:r>
      <w:r w:rsidRPr="005B6EED">
        <w:rPr>
          <w:color w:val="auto"/>
        </w:rPr>
        <w:t xml:space="preserve"> </w:t>
      </w:r>
      <w:r>
        <w:rPr>
          <w:color w:val="auto"/>
        </w:rPr>
        <w:t xml:space="preserve">;create new </w:t>
      </w:r>
      <w:r w:rsidR="00F832EC">
        <w:rPr>
          <w:color w:val="auto"/>
        </w:rPr>
        <w:t>ActorOref</w:t>
      </w:r>
      <w:r>
        <w:rPr>
          <w:color w:val="auto"/>
        </w:rPr>
        <w:t xml:space="preserve"> 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 xml:space="preserve">Set AddressOref.Street="1040 </w:t>
      </w:r>
      <w:r w:rsidR="002F7FAF">
        <w:rPr>
          <w:color w:val="auto"/>
          <w:u w:val="single"/>
        </w:rPr>
        <w:t>Lincoln</w:t>
      </w:r>
      <w:r>
        <w:rPr>
          <w:color w:val="auto"/>
          <w:u w:val="single"/>
        </w:rPr>
        <w:t xml:space="preserve"> St."</w:t>
      </w:r>
      <w:r w:rsidRPr="00F27B5E">
        <w:rPr>
          <w:color w:val="auto"/>
        </w:rPr>
        <w:tab/>
      </w:r>
      <w:r>
        <w:rPr>
          <w:color w:val="auto"/>
        </w:rPr>
        <w:t xml:space="preserve">;Set the Street 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>Set AddressOref.City="Dallas"</w:t>
      </w:r>
      <w:r w:rsidRPr="00B04D1C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04D1C">
        <w:rPr>
          <w:color w:val="auto"/>
        </w:rPr>
        <w:t>;</w:t>
      </w:r>
      <w:r>
        <w:rPr>
          <w:color w:val="auto"/>
        </w:rPr>
        <w:t>Set the City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>Set AddressOref.State="TX"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State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3B66E8">
        <w:rPr>
          <w:color w:val="auto"/>
        </w:rPr>
        <w:t xml:space="preserve"> </w:t>
      </w:r>
      <w:r>
        <w:rPr>
          <w:color w:val="auto"/>
          <w:u w:val="single"/>
        </w:rPr>
        <w:t>Set AddressOref.Zip="00000"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Zip </w:t>
      </w:r>
    </w:p>
    <w:p w:rsidR="000A4FD7" w:rsidRPr="00833159" w:rsidRDefault="000A4FD7" w:rsidP="009F4C74">
      <w:pPr>
        <w:pStyle w:val="Code"/>
        <w:ind w:firstLine="0"/>
        <w:rPr>
          <w:color w:val="auto"/>
        </w:rPr>
      </w:pPr>
    </w:p>
    <w:p w:rsidR="000A4FD7" w:rsidRDefault="000A4FD7" w:rsidP="009F4C74">
      <w:pPr>
        <w:pStyle w:val="Code"/>
        <w:ind w:firstLine="0"/>
        <w:rPr>
          <w:color w:val="auto"/>
          <w:u w:val="single"/>
        </w:rPr>
      </w:pPr>
    </w:p>
    <w:p w:rsidR="000A4FD7" w:rsidRDefault="000A4FD7" w:rsidP="009F4C74">
      <w:pPr>
        <w:pStyle w:val="Code"/>
        <w:ind w:firstLine="0"/>
        <w:rPr>
          <w:color w:val="auto"/>
        </w:rPr>
      </w:pPr>
      <w:r w:rsidRPr="005B6EED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770F6">
        <w:rPr>
          <w:color w:val="auto"/>
          <w:u w:val="single"/>
        </w:rPr>
        <w:t>.</w:t>
      </w:r>
      <w:r>
        <w:rPr>
          <w:color w:val="auto"/>
          <w:u w:val="single"/>
        </w:rPr>
        <w:t>MyRentals.SetAt</w:t>
      </w:r>
      <w:r w:rsidRPr="00D770F6">
        <w:rPr>
          <w:color w:val="auto"/>
          <w:u w:val="single"/>
        </w:rPr>
        <w:t>(</w:t>
      </w:r>
      <w:r>
        <w:rPr>
          <w:color w:val="auto"/>
          <w:u w:val="single"/>
        </w:rPr>
        <w:t>AddressOref,2</w:t>
      </w:r>
      <w:r w:rsidRPr="00D770F6">
        <w:rPr>
          <w:color w:val="auto"/>
          <w:u w:val="single"/>
        </w:rPr>
        <w:t>)</w:t>
      </w:r>
      <w:r>
        <w:rPr>
          <w:color w:val="auto"/>
        </w:rPr>
        <w:tab/>
        <w:t xml:space="preserve">;Replace AddressOref at Key 2 </w:t>
      </w:r>
    </w:p>
    <w:p w:rsidR="000A4FD7" w:rsidRPr="00F27B5E" w:rsidRDefault="000A4FD7" w:rsidP="009F4C74">
      <w:pPr>
        <w:pStyle w:val="Code"/>
        <w:ind w:firstLine="0"/>
        <w:rPr>
          <w:color w:val="auto"/>
        </w:rPr>
      </w:pPr>
      <w:r w:rsidRPr="00BF03BF">
        <w:rPr>
          <w:color w:val="auto"/>
        </w:rPr>
        <w:br/>
      </w:r>
      <w:r>
        <w:rPr>
          <w:color w:val="auto"/>
        </w:rPr>
        <w:t xml:space="preserve"> Do 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;save the object</w:t>
      </w:r>
    </w:p>
    <w:p w:rsidR="000A4FD7" w:rsidRDefault="000A4FD7" w:rsidP="009F4C74">
      <w:pPr>
        <w:pStyle w:val="Code"/>
        <w:ind w:firstLine="0"/>
        <w:rPr>
          <w:color w:val="auto"/>
          <w:u w:val="single"/>
        </w:rPr>
      </w:pP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MyRentals.Count()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;count of elements</w:t>
      </w:r>
    </w:p>
    <w:p w:rsidR="000A4FD7" w:rsidRPr="00682416" w:rsidRDefault="000A4FD7" w:rsidP="009F4C74">
      <w:pPr>
        <w:pStyle w:val="Code"/>
        <w:ind w:firstLine="0"/>
        <w:rPr>
          <w:color w:val="auto"/>
        </w:rPr>
      </w:pPr>
      <w:r w:rsidRPr="00B34649">
        <w:rPr>
          <w:color w:val="auto"/>
        </w:rPr>
        <w:t xml:space="preserve"> </w:t>
      </w:r>
      <w:r>
        <w:rPr>
          <w:color w:val="auto"/>
        </w:rPr>
        <w:t xml:space="preserve">For </w:t>
      </w:r>
      <w:r w:rsidRPr="00B34649">
        <w:rPr>
          <w:color w:val="auto"/>
        </w:rPr>
        <w:t>I</w:t>
      </w:r>
      <w:r>
        <w:rPr>
          <w:color w:val="auto"/>
        </w:rPr>
        <w:t>d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</w:t>
      </w:r>
      <w:r w:rsidRPr="00B34649">
        <w:rPr>
          <w:color w:val="auto"/>
        </w:rPr>
        <w:t>.Count() {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;Display each element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</w:t>
      </w:r>
      <w:r w:rsidRPr="00B34649">
        <w:rPr>
          <w:color w:val="auto"/>
        </w:rPr>
        <w:t>!,"</w:t>
      </w:r>
      <w:r>
        <w:rPr>
          <w:color w:val="auto"/>
        </w:rPr>
        <w:t>Id:</w:t>
      </w:r>
      <w:r w:rsidRPr="00B34649">
        <w:rPr>
          <w:color w:val="auto"/>
        </w:rPr>
        <w:t xml:space="preserve"> ",I</w:t>
      </w:r>
      <w:r>
        <w:rPr>
          <w:color w:val="auto"/>
        </w:rPr>
        <w:t>d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;of Collection List</w:t>
      </w:r>
      <w:r w:rsidRPr="00B34649">
        <w:rPr>
          <w:color w:val="auto"/>
        </w:rPr>
        <w:br/>
      </w:r>
      <w:r w:rsidRPr="00682416">
        <w:rPr>
          <w:color w:val="auto"/>
        </w:rPr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" - ",ActorOref.</w:t>
      </w:r>
      <w:r>
        <w:rPr>
          <w:color w:val="auto"/>
        </w:rPr>
        <w:t>MyRentals</w:t>
      </w:r>
      <w:r w:rsidRPr="00682416">
        <w:rPr>
          <w:color w:val="auto"/>
        </w:rPr>
        <w:t>.GetAt(Id).Street</w:t>
      </w:r>
      <w:r w:rsidRPr="00682416">
        <w:rPr>
          <w:color w:val="auto"/>
        </w:rPr>
        <w:tab/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– Street</w:t>
      </w:r>
    </w:p>
    <w:p w:rsidR="000A4FD7" w:rsidRPr="00BF03BF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?30,ActorOref</w:t>
      </w:r>
      <w:r>
        <w:rPr>
          <w:color w:val="auto"/>
        </w:rPr>
        <w:t>.MyRentals.GetAt(Id).City</w:t>
      </w:r>
      <w:r>
        <w:rPr>
          <w:color w:val="auto"/>
        </w:rPr>
        <w:tab/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City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?50,ActorOref.</w:t>
      </w:r>
      <w:r>
        <w:rPr>
          <w:color w:val="auto"/>
        </w:rPr>
        <w:t>MyRentals</w:t>
      </w:r>
      <w:r w:rsidRPr="00682416">
        <w:rPr>
          <w:color w:val="auto"/>
        </w:rPr>
        <w:t>.GetA</w:t>
      </w:r>
      <w:r>
        <w:rPr>
          <w:color w:val="auto"/>
        </w:rPr>
        <w:t>t(Id).State</w:t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State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?60,ActorOref.</w:t>
      </w:r>
      <w:r>
        <w:rPr>
          <w:color w:val="auto"/>
        </w:rPr>
        <w:t>MyRentals</w:t>
      </w:r>
      <w:r w:rsidRPr="00682416">
        <w:rPr>
          <w:color w:val="auto"/>
        </w:rPr>
        <w:t>.GetAt(Id).</w:t>
      </w:r>
      <w:r>
        <w:rPr>
          <w:color w:val="auto"/>
        </w:rPr>
        <w:t>Zip</w:t>
      </w:r>
      <w:r w:rsidRPr="00682416">
        <w:rPr>
          <w:color w:val="auto"/>
        </w:rPr>
        <w:tab/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Zip</w:t>
      </w:r>
      <w:r w:rsidRPr="00682416">
        <w:rPr>
          <w:color w:val="auto"/>
        </w:rPr>
        <w:br/>
      </w:r>
      <w:r>
        <w:rPr>
          <w:color w:val="auto"/>
        </w:rPr>
        <w:t xml:space="preserve"> }</w:t>
      </w:r>
    </w:p>
    <w:p w:rsidR="000A4FD7" w:rsidRDefault="000A4FD7" w:rsidP="009F4C74">
      <w:pPr>
        <w:pStyle w:val="Code"/>
        <w:ind w:firstLine="0"/>
        <w:rPr>
          <w:b/>
          <w:color w:val="FF0000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Default="000A4FD7" w:rsidP="009F4C74">
      <w:pPr>
        <w:pStyle w:val="Code"/>
        <w:ind w:firstLine="0"/>
        <w:rPr>
          <w:b/>
          <w:color w:val="FF0000"/>
        </w:rPr>
      </w:pPr>
    </w:p>
    <w:p w:rsidR="000A4FD7" w:rsidRPr="00216717" w:rsidRDefault="000A4FD7" w:rsidP="009C6846">
      <w:pPr>
        <w:pStyle w:val="CodeItalic"/>
      </w:pPr>
      <w:r w:rsidRPr="00216717">
        <w:t>Count: 4</w:t>
      </w:r>
    </w:p>
    <w:p w:rsidR="000A4FD7" w:rsidRPr="00216717" w:rsidRDefault="000A4FD7" w:rsidP="009C6846">
      <w:pPr>
        <w:pStyle w:val="CodeItalic"/>
      </w:pPr>
      <w:r w:rsidRPr="00216717">
        <w:t>Id: 1 - 123 Main St.          Pittsburgh          PA        01600</w:t>
      </w:r>
    </w:p>
    <w:p w:rsidR="000A4FD7" w:rsidRPr="00216717" w:rsidRDefault="000A4FD7" w:rsidP="009C6846">
      <w:pPr>
        <w:pStyle w:val="CodeItalic"/>
      </w:pPr>
      <w:r>
        <w:t xml:space="preserve">Id: 2 - 1040 </w:t>
      </w:r>
      <w:r w:rsidR="002F7FAF">
        <w:t>Lincoln</w:t>
      </w:r>
      <w:r>
        <w:t xml:space="preserve"> St.      Dallas              TX</w:t>
      </w:r>
      <w:r w:rsidRPr="00216717">
        <w:t xml:space="preserve">        00000</w:t>
      </w:r>
    </w:p>
    <w:p w:rsidR="000A4FD7" w:rsidRPr="00216717" w:rsidRDefault="000A4FD7" w:rsidP="009C6846">
      <w:pPr>
        <w:pStyle w:val="CodeItalic"/>
      </w:pPr>
      <w:r w:rsidRPr="00216717">
        <w:t>Id: 3 - 53 Elm St.            L.A.                CA        95602</w:t>
      </w:r>
    </w:p>
    <w:p w:rsidR="000A4FD7" w:rsidRDefault="000A4FD7" w:rsidP="009C6846">
      <w:pPr>
        <w:pStyle w:val="CodeItalic"/>
      </w:pPr>
      <w:r w:rsidRPr="00216717">
        <w:t>Id: 4 - 9 Pershing St.        Worcester           MA        01752</w:t>
      </w:r>
    </w:p>
    <w:p w:rsidR="000A4FD7" w:rsidRDefault="000A4FD7" w:rsidP="009F4C74">
      <w:pPr>
        <w:pStyle w:val="Code"/>
        <w:ind w:firstLine="0"/>
        <w:rPr>
          <w:b/>
          <w:color w:val="FF0000"/>
        </w:rPr>
      </w:pPr>
    </w:p>
    <w:p w:rsidR="00534F4F" w:rsidRDefault="00534F4F" w:rsidP="00D243A9">
      <w:pPr>
        <w:pStyle w:val="Caption"/>
        <w:keepNext/>
      </w:pPr>
      <w:bookmarkStart w:id="910" w:name="_Ref307748344"/>
    </w:p>
    <w:p w:rsidR="000A4FD7" w:rsidRDefault="000A4FD7" w:rsidP="00D243A9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910"/>
      <w:r>
        <w:t xml:space="preserve"> RemoveAt Method – Remove a specific Address</w:t>
      </w:r>
    </w:p>
    <w:p w:rsidR="000A4FD7" w:rsidRDefault="000A4FD7" w:rsidP="00D243A9">
      <w:pPr>
        <w:pStyle w:val="Code"/>
        <w:keepNext/>
        <w:ind w:firstLine="0"/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0A4FD7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RemoveAt Method - </w:t>
      </w:r>
      <w:r w:rsidRPr="003B66E8">
        <w:rPr>
          <w:color w:val="auto"/>
        </w:rPr>
        <w:t>Remove the Element associated with the Key</w:t>
      </w:r>
    </w:p>
    <w:p w:rsidR="000A4FD7" w:rsidRDefault="000A4FD7" w:rsidP="009F4C74">
      <w:pPr>
        <w:pStyle w:val="Code"/>
        <w:ind w:firstLine="0"/>
        <w:rPr>
          <w:color w:val="auto"/>
        </w:rPr>
      </w:pPr>
    </w:p>
    <w:p w:rsidR="000A4FD7" w:rsidRPr="001623A8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1623A8">
        <w:rPr>
          <w:color w:val="auto"/>
        </w:rPr>
        <w:t>=##class(</w:t>
      </w:r>
      <w:r>
        <w:rPr>
          <w:color w:val="auto"/>
        </w:rPr>
        <w:t>MyPackage.Actor).%OpenId(9)</w:t>
      </w:r>
      <w:r>
        <w:rPr>
          <w:color w:val="auto"/>
        </w:rPr>
        <w:tab/>
      </w:r>
      <w:r w:rsidRPr="001623A8">
        <w:rPr>
          <w:color w:val="auto"/>
        </w:rPr>
        <w:t xml:space="preserve">;bring object </w:t>
      </w:r>
      <w:r>
        <w:rPr>
          <w:color w:val="auto"/>
        </w:rPr>
        <w:t>Dean Martin</w:t>
      </w:r>
      <w:r w:rsidRPr="001623A8">
        <w:rPr>
          <w:color w:val="auto"/>
        </w:rPr>
        <w:t xml:space="preserve"> </w:t>
      </w:r>
    </w:p>
    <w:p w:rsidR="000A4FD7" w:rsidRPr="001623A8" w:rsidRDefault="000A4FD7" w:rsidP="009F4C74">
      <w:pPr>
        <w:pStyle w:val="Code"/>
        <w:ind w:firstLine="0"/>
        <w:rPr>
          <w:color w:val="auto"/>
        </w:rPr>
      </w:pP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>
        <w:rPr>
          <w:color w:val="auto"/>
        </w:rPr>
        <w:tab/>
      </w:r>
      <w:r w:rsidRPr="001623A8">
        <w:rPr>
          <w:color w:val="auto"/>
        </w:rPr>
        <w:t>;into memory</w:t>
      </w:r>
    </w:p>
    <w:p w:rsidR="000A4FD7" w:rsidRPr="001623A8" w:rsidRDefault="000A4FD7" w:rsidP="009F4C74">
      <w:pPr>
        <w:pStyle w:val="Code"/>
        <w:ind w:firstLine="0"/>
        <w:rPr>
          <w:color w:val="auto"/>
        </w:rPr>
      </w:pPr>
    </w:p>
    <w:p w:rsidR="000A4FD7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>
        <w:rPr>
          <w:color w:val="auto"/>
          <w:u w:val="single"/>
        </w:rPr>
        <w:t>ActorOref</w:t>
      </w:r>
      <w:r w:rsidRPr="00963BBB">
        <w:rPr>
          <w:color w:val="auto"/>
          <w:u w:val="single"/>
        </w:rPr>
        <w:t>.</w:t>
      </w:r>
      <w:r>
        <w:rPr>
          <w:color w:val="auto"/>
          <w:u w:val="single"/>
        </w:rPr>
        <w:t>MyRentals</w:t>
      </w:r>
      <w:r w:rsidRPr="00963BBB">
        <w:rPr>
          <w:color w:val="auto"/>
          <w:u w:val="single"/>
        </w:rPr>
        <w:t>.Re</w:t>
      </w:r>
      <w:r>
        <w:rPr>
          <w:color w:val="auto"/>
          <w:u w:val="single"/>
        </w:rPr>
        <w:t>moveAt(2</w:t>
      </w:r>
      <w:r w:rsidRPr="00963BBB">
        <w:rPr>
          <w:color w:val="auto"/>
          <w:u w:val="single"/>
        </w:rPr>
        <w:t>)</w:t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  <w:t xml:space="preserve">;Remove </w:t>
      </w:r>
      <w:r>
        <w:rPr>
          <w:color w:val="auto"/>
        </w:rPr>
        <w:t>contact</w:t>
      </w:r>
      <w:r w:rsidRPr="001623A8">
        <w:rPr>
          <w:color w:val="auto"/>
        </w:rPr>
        <w:t xml:space="preserve"> at </w:t>
      </w:r>
    </w:p>
    <w:p w:rsidR="000A4FD7" w:rsidRPr="001623A8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;Key 2</w:t>
      </w:r>
    </w:p>
    <w:p w:rsidR="000A4FD7" w:rsidRPr="00F27B5E" w:rsidRDefault="000A4FD7" w:rsidP="009F4C74">
      <w:pPr>
        <w:pStyle w:val="Code"/>
        <w:ind w:firstLine="0"/>
        <w:rPr>
          <w:color w:val="auto"/>
        </w:rPr>
      </w:pPr>
      <w:r w:rsidRPr="001623A8">
        <w:rPr>
          <w:color w:val="auto"/>
        </w:rPr>
        <w:br/>
      </w:r>
      <w:r>
        <w:rPr>
          <w:color w:val="auto"/>
        </w:rPr>
        <w:t xml:space="preserve"> Do 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;save the object</w:t>
      </w:r>
    </w:p>
    <w:p w:rsidR="000A4FD7" w:rsidRDefault="000A4FD7" w:rsidP="009F4C74">
      <w:pPr>
        <w:pStyle w:val="Code"/>
        <w:ind w:firstLine="0"/>
        <w:rPr>
          <w:color w:val="auto"/>
          <w:u w:val="single"/>
        </w:rPr>
      </w:pPr>
    </w:p>
    <w:p w:rsidR="000A4FD7" w:rsidRPr="00B34649" w:rsidRDefault="000A4FD7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</w:t>
      </w:r>
      <w:r w:rsidRPr="00B34649">
        <w:rPr>
          <w:color w:val="auto"/>
        </w:rPr>
        <w:t>.Count()</w:t>
      </w:r>
      <w:r w:rsidRPr="00B34649">
        <w:rPr>
          <w:color w:val="auto"/>
        </w:rPr>
        <w:tab/>
      </w:r>
      <w:r w:rsidRPr="00B34649">
        <w:rPr>
          <w:color w:val="auto"/>
        </w:rPr>
        <w:tab/>
        <w:t>;count of elements</w:t>
      </w:r>
    </w:p>
    <w:p w:rsidR="000A4FD7" w:rsidRPr="00682416" w:rsidRDefault="000A4FD7" w:rsidP="009F4C74">
      <w:pPr>
        <w:pStyle w:val="Code"/>
        <w:ind w:firstLine="0"/>
        <w:rPr>
          <w:color w:val="auto"/>
        </w:rPr>
      </w:pPr>
      <w:r w:rsidRPr="00B34649">
        <w:rPr>
          <w:color w:val="auto"/>
        </w:rPr>
        <w:t xml:space="preserve"> </w:t>
      </w:r>
      <w:r>
        <w:rPr>
          <w:color w:val="auto"/>
        </w:rPr>
        <w:t xml:space="preserve">For </w:t>
      </w:r>
      <w:r w:rsidRPr="00B34649">
        <w:rPr>
          <w:color w:val="auto"/>
        </w:rPr>
        <w:t>I</w:t>
      </w:r>
      <w:r>
        <w:rPr>
          <w:color w:val="auto"/>
        </w:rPr>
        <w:t>d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</w:t>
      </w:r>
      <w:r w:rsidRPr="00B34649">
        <w:rPr>
          <w:color w:val="auto"/>
        </w:rPr>
        <w:t>.Count() {</w:t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;Display each element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Write </w:t>
      </w:r>
      <w:r w:rsidRPr="00B34649">
        <w:rPr>
          <w:color w:val="auto"/>
        </w:rPr>
        <w:t>!,"</w:t>
      </w:r>
      <w:r>
        <w:rPr>
          <w:color w:val="auto"/>
        </w:rPr>
        <w:t>Id:</w:t>
      </w:r>
      <w:r w:rsidRPr="00B34649">
        <w:rPr>
          <w:color w:val="auto"/>
        </w:rPr>
        <w:t xml:space="preserve"> ",I</w:t>
      </w:r>
      <w:r>
        <w:rPr>
          <w:color w:val="auto"/>
        </w:rPr>
        <w:t>d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;of Collection List</w:t>
      </w:r>
      <w:r w:rsidRPr="00B34649">
        <w:rPr>
          <w:color w:val="auto"/>
        </w:rPr>
        <w:br/>
      </w:r>
      <w:r w:rsidRPr="00682416">
        <w:rPr>
          <w:color w:val="auto"/>
        </w:rPr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" - ",Acto</w:t>
      </w:r>
      <w:r>
        <w:rPr>
          <w:color w:val="auto"/>
        </w:rPr>
        <w:t>rOref.MyRentals.GetAt(Id).Street</w:t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– Street</w:t>
      </w:r>
    </w:p>
    <w:p w:rsidR="000A4FD7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?30,Ac</w:t>
      </w:r>
      <w:r>
        <w:rPr>
          <w:color w:val="auto"/>
        </w:rPr>
        <w:t>torOref.MyRentals.GetAt(Id).City</w:t>
      </w:r>
      <w:r>
        <w:rPr>
          <w:color w:val="auto"/>
        </w:rPr>
        <w:tab/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City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?50,Act</w:t>
      </w:r>
      <w:r>
        <w:rPr>
          <w:color w:val="auto"/>
        </w:rPr>
        <w:t>orOref.MyRentals.GetAt(Id).State</w:t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State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Write </w:t>
      </w:r>
      <w:r w:rsidRPr="00682416">
        <w:rPr>
          <w:color w:val="auto"/>
        </w:rPr>
        <w:t>?60,Actor</w:t>
      </w:r>
      <w:r>
        <w:rPr>
          <w:color w:val="auto"/>
        </w:rPr>
        <w:t>Oref.MyRentals.GetAt(Id).Zip</w:t>
      </w:r>
      <w:r>
        <w:rPr>
          <w:color w:val="auto"/>
        </w:rPr>
        <w:tab/>
      </w:r>
      <w:r>
        <w:rPr>
          <w:color w:val="auto"/>
        </w:rPr>
        <w:tab/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Zip</w:t>
      </w:r>
      <w:r w:rsidRPr="00682416">
        <w:rPr>
          <w:color w:val="auto"/>
        </w:rPr>
        <w:br/>
      </w:r>
      <w:r>
        <w:rPr>
          <w:color w:val="auto"/>
        </w:rPr>
        <w:t xml:space="preserve"> }</w:t>
      </w:r>
    </w:p>
    <w:p w:rsidR="006D3065" w:rsidRDefault="006D3065" w:rsidP="009F4C74">
      <w:pPr>
        <w:pStyle w:val="Code"/>
        <w:ind w:firstLine="0"/>
        <w:rPr>
          <w:color w:val="auto"/>
        </w:rPr>
      </w:pPr>
    </w:p>
    <w:p w:rsidR="000A4FD7" w:rsidRPr="00BF03BF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Default="000A4FD7" w:rsidP="009F4C74">
      <w:pPr>
        <w:pStyle w:val="Code"/>
        <w:ind w:firstLine="0"/>
      </w:pPr>
    </w:p>
    <w:p w:rsidR="000A4FD7" w:rsidRPr="00AF310A" w:rsidRDefault="000A4FD7" w:rsidP="009C6846">
      <w:pPr>
        <w:pStyle w:val="CodeItalic"/>
      </w:pPr>
      <w:r w:rsidRPr="00AF310A">
        <w:t>Count: 3</w:t>
      </w:r>
    </w:p>
    <w:p w:rsidR="000A4FD7" w:rsidRPr="00AF310A" w:rsidRDefault="000A4FD7" w:rsidP="009C6846">
      <w:pPr>
        <w:pStyle w:val="CodeItalic"/>
      </w:pPr>
      <w:r w:rsidRPr="00AF310A">
        <w:t>Id: 1 - 123 Main St.          Pittsburgh          PA        01600</w:t>
      </w:r>
    </w:p>
    <w:p w:rsidR="000A4FD7" w:rsidRPr="00AF310A" w:rsidRDefault="000A4FD7" w:rsidP="009C6846">
      <w:pPr>
        <w:pStyle w:val="CodeItalic"/>
      </w:pPr>
      <w:r w:rsidRPr="00AF310A">
        <w:t>Id: 2 - 53 Elm St.            L.A.                CA        95602</w:t>
      </w:r>
    </w:p>
    <w:p w:rsidR="000A4FD7" w:rsidRDefault="000A4FD7" w:rsidP="009C6846">
      <w:pPr>
        <w:pStyle w:val="CodeItalic"/>
      </w:pPr>
      <w:r w:rsidRPr="00AF310A">
        <w:t>Id: 3 - 9 Pershing St.        Worcester           MA        01752</w:t>
      </w:r>
    </w:p>
    <w:p w:rsidR="000A4FD7" w:rsidRDefault="000A4FD7" w:rsidP="009F4C74">
      <w:pPr>
        <w:pStyle w:val="Code"/>
        <w:ind w:firstLine="0"/>
      </w:pPr>
    </w:p>
    <w:p w:rsidR="00534F4F" w:rsidRDefault="00534F4F" w:rsidP="000C2D81">
      <w:pPr>
        <w:pStyle w:val="Caption"/>
        <w:keepNext/>
      </w:pPr>
      <w:bookmarkStart w:id="911" w:name="_Ref307748377"/>
    </w:p>
    <w:p w:rsidR="000A4FD7" w:rsidRDefault="000A4FD7" w:rsidP="000C2D8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911"/>
      <w:r>
        <w:t xml:space="preserve"> Display MyRentals Data using Embedded SQL</w:t>
      </w:r>
    </w:p>
    <w:p w:rsidR="000A4FD7" w:rsidRDefault="000A4FD7" w:rsidP="000C2D81">
      <w:pPr>
        <w:pStyle w:val="Code"/>
        <w:keepNext/>
        <w:ind w:firstLine="0"/>
      </w:pPr>
      <w:r w:rsidRPr="00F3363D">
        <w:rPr>
          <w:color w:val="auto"/>
        </w:rPr>
        <w:t> </w:t>
      </w:r>
      <w:r>
        <w:t> </w:t>
      </w:r>
    </w:p>
    <w:p w:rsidR="000A4FD7" w:rsidRDefault="000A4FD7" w:rsidP="000C2D81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0C2D81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0C2D81">
      <w:pPr>
        <w:pStyle w:val="Code"/>
        <w:keepNext/>
        <w:ind w:firstLine="0"/>
        <w:rPr>
          <w:color w:val="000000" w:themeColor="text1"/>
        </w:rPr>
      </w:pPr>
    </w:p>
    <w:p w:rsidR="000A4FD7" w:rsidRPr="00682416" w:rsidRDefault="000A4FD7" w:rsidP="009F4C74">
      <w:pPr>
        <w:pStyle w:val="Code"/>
        <w:ind w:firstLine="0"/>
        <w:rPr>
          <w:color w:val="auto"/>
        </w:rPr>
      </w:pPr>
      <w:r>
        <w:rPr>
          <w:color w:val="000000" w:themeColor="text1"/>
        </w:rPr>
        <w:t xml:space="preserve"> </w:t>
      </w:r>
      <w:r w:rsidRPr="00815B4C">
        <w:rPr>
          <w:color w:val="000000" w:themeColor="text1"/>
        </w:rPr>
        <w:t>New id, actorname, my</w:t>
      </w:r>
      <w:r>
        <w:rPr>
          <w:color w:val="000000" w:themeColor="text1"/>
        </w:rPr>
        <w:t>rentals</w:t>
      </w:r>
      <w:r w:rsidRPr="00815B4C">
        <w:rPr>
          <w:color w:val="000000" w:themeColor="text1"/>
        </w:rPr>
        <w:br/>
        <w:t> &amp;sql(Declare MyCursor CURSOR FOR</w:t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SELECT Id, Name, My</w:t>
      </w:r>
      <w:r>
        <w:rPr>
          <w:color w:val="000000" w:themeColor="text1"/>
        </w:rPr>
        <w:t>Rentals</w:t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INTO :id, :actorname, :my</w:t>
      </w:r>
      <w:r>
        <w:rPr>
          <w:color w:val="000000" w:themeColor="text1"/>
        </w:rPr>
        <w:t>rentals</w:t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FROM MyPackage.Actor</w:t>
      </w:r>
      <w:r w:rsidRPr="00815B4C">
        <w:rPr>
          <w:color w:val="000000" w:themeColor="text1"/>
        </w:rPr>
        <w:tab/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ORDER BY Id)</w:t>
      </w:r>
      <w:r w:rsidRPr="00815B4C">
        <w:rPr>
          <w:color w:val="000000" w:themeColor="text1"/>
        </w:rPr>
        <w:br/>
        <w:t> &amp;sql(OPEN MyCursor)</w:t>
      </w:r>
      <w:r w:rsidRPr="00815B4C">
        <w:rPr>
          <w:color w:val="000000" w:themeColor="text1"/>
        </w:rPr>
        <w:br/>
        <w:t> &amp;sql(FETCH MyCursor)</w:t>
      </w:r>
      <w:r w:rsidRPr="00815B4C">
        <w:rPr>
          <w:color w:val="000000" w:themeColor="text1"/>
        </w:rPr>
        <w:br/>
        <w:t> While (SQLCODE = 0) {</w:t>
      </w:r>
      <w:r w:rsidRPr="00815B4C">
        <w:rPr>
          <w:color w:val="000000" w:themeColor="text1"/>
        </w:rPr>
        <w:br/>
        <w:t> </w:t>
      </w:r>
      <w:r w:rsidRPr="00815B4C">
        <w:rPr>
          <w:color w:val="000000" w:themeColor="text1"/>
        </w:rPr>
        <w:tab/>
        <w:t>Write !, "Id: ",id</w:t>
      </w:r>
      <w:r w:rsidRPr="00815B4C">
        <w:rPr>
          <w:color w:val="000000" w:themeColor="text1"/>
        </w:rPr>
        <w:br/>
      </w:r>
      <w:r w:rsidRPr="00815B4C">
        <w:rPr>
          <w:color w:val="000000" w:themeColor="text1"/>
        </w:rPr>
        <w:tab/>
      </w:r>
      <w:r>
        <w:rPr>
          <w:color w:val="000000" w:themeColor="text1"/>
        </w:rPr>
        <w:t>Write " Name: ",actorname</w:t>
      </w:r>
      <w:r>
        <w:rPr>
          <w:color w:val="000000" w:themeColor="text1"/>
        </w:rPr>
        <w:br/>
      </w:r>
      <w:r>
        <w:rPr>
          <w:color w:val="000000" w:themeColor="text1"/>
        </w:rPr>
        <w:tab/>
        <w:t>Set ActorO</w:t>
      </w:r>
      <w:r w:rsidRPr="00815B4C">
        <w:rPr>
          <w:color w:val="000000" w:themeColor="text1"/>
        </w:rPr>
        <w:t xml:space="preserve">ref=##class(MyPackage.Actor).%OpenId(id) </w:t>
      </w:r>
      <w:r w:rsidRPr="00815B4C">
        <w:rPr>
          <w:color w:val="000000" w:themeColor="text1"/>
        </w:rPr>
        <w:br/>
      </w:r>
      <w:r>
        <w:rPr>
          <w:color w:val="auto"/>
        </w:rPr>
        <w:t xml:space="preserve">    For Key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MyRentals</w:t>
      </w:r>
      <w:r w:rsidRPr="00B34649">
        <w:rPr>
          <w:color w:val="auto"/>
        </w:rPr>
        <w:t>.Count() {</w:t>
      </w:r>
      <w:r>
        <w:rPr>
          <w:color w:val="auto"/>
        </w:rPr>
        <w:tab/>
        <w:t xml:space="preserve">          </w:t>
      </w:r>
      <w:r w:rsidRPr="00B34649">
        <w:rPr>
          <w:color w:val="auto"/>
        </w:rPr>
        <w:t>;Display each element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     Write </w:t>
      </w:r>
      <w:r w:rsidRPr="00B34649">
        <w:rPr>
          <w:color w:val="auto"/>
        </w:rPr>
        <w:t>!,"</w:t>
      </w:r>
      <w:r>
        <w:rPr>
          <w:color w:val="auto"/>
        </w:rPr>
        <w:t>Key:</w:t>
      </w:r>
      <w:r w:rsidRPr="00B34649">
        <w:rPr>
          <w:color w:val="auto"/>
        </w:rPr>
        <w:t xml:space="preserve"> ",</w:t>
      </w:r>
      <w:r>
        <w:rPr>
          <w:color w:val="auto"/>
        </w:rPr>
        <w:t>Key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 xml:space="preserve">   </w:t>
      </w:r>
      <w:r w:rsidRPr="00B34649">
        <w:rPr>
          <w:color w:val="auto"/>
        </w:rPr>
        <w:t>;of Collection List</w:t>
      </w:r>
      <w:r w:rsidRPr="00B34649">
        <w:rPr>
          <w:color w:val="auto"/>
        </w:rPr>
        <w:br/>
      </w:r>
      <w:r w:rsidRPr="00682416">
        <w:rPr>
          <w:color w:val="auto"/>
        </w:rPr>
        <w:t xml:space="preserve">   </w:t>
      </w:r>
      <w:r>
        <w:rPr>
          <w:color w:val="auto"/>
        </w:rPr>
        <w:t xml:space="preserve">     Write </w:t>
      </w:r>
      <w:r w:rsidRPr="00682416">
        <w:rPr>
          <w:color w:val="auto"/>
        </w:rPr>
        <w:t>" - ",ActorOref.</w:t>
      </w:r>
      <w:r>
        <w:rPr>
          <w:color w:val="auto"/>
        </w:rPr>
        <w:t>MyRentals</w:t>
      </w:r>
      <w:r w:rsidRPr="00682416">
        <w:rPr>
          <w:color w:val="auto"/>
        </w:rPr>
        <w:t>.GetAt(</w:t>
      </w:r>
      <w:r>
        <w:rPr>
          <w:color w:val="auto"/>
        </w:rPr>
        <w:t xml:space="preserve">Key).Street </w:t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– Street</w:t>
      </w:r>
    </w:p>
    <w:p w:rsidR="000A4FD7" w:rsidRPr="00BF03BF" w:rsidRDefault="000A4FD7" w:rsidP="009F4C74">
      <w:pPr>
        <w:pStyle w:val="Code"/>
        <w:ind w:firstLine="0"/>
        <w:rPr>
          <w:color w:val="auto"/>
        </w:rPr>
      </w:pPr>
      <w:r w:rsidRPr="00682416">
        <w:rPr>
          <w:color w:val="auto"/>
        </w:rPr>
        <w:t>  </w:t>
      </w:r>
      <w:r>
        <w:rPr>
          <w:color w:val="auto"/>
        </w:rPr>
        <w:t xml:space="preserve"> </w:t>
      </w:r>
      <w:r w:rsidRPr="00682416">
        <w:rPr>
          <w:color w:val="auto"/>
        </w:rPr>
        <w:t xml:space="preserve"> </w:t>
      </w:r>
      <w:r>
        <w:rPr>
          <w:color w:val="auto"/>
        </w:rPr>
        <w:t xml:space="preserve">    Write </w:t>
      </w:r>
      <w:r w:rsidRPr="00682416">
        <w:rPr>
          <w:color w:val="auto"/>
        </w:rPr>
        <w:t>?30,ActorOref.</w:t>
      </w:r>
      <w:r>
        <w:rPr>
          <w:color w:val="auto"/>
        </w:rPr>
        <w:t>MyRentals</w:t>
      </w:r>
      <w:r w:rsidRPr="00682416">
        <w:rPr>
          <w:color w:val="auto"/>
        </w:rPr>
        <w:t>.GetAt(</w:t>
      </w:r>
      <w:r>
        <w:rPr>
          <w:color w:val="auto"/>
        </w:rPr>
        <w:t>Key</w:t>
      </w:r>
      <w:r w:rsidRPr="00682416">
        <w:rPr>
          <w:color w:val="auto"/>
        </w:rPr>
        <w:t>).City</w:t>
      </w:r>
      <w:r w:rsidRPr="00682416">
        <w:rPr>
          <w:color w:val="auto"/>
        </w:rPr>
        <w:tab/>
      </w:r>
      <w:r>
        <w:rPr>
          <w:color w:val="auto"/>
        </w:rPr>
        <w:t xml:space="preserve">   </w:t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City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     Write </w:t>
      </w:r>
      <w:r w:rsidRPr="00682416">
        <w:rPr>
          <w:color w:val="auto"/>
        </w:rPr>
        <w:t>?50,ActorOref.</w:t>
      </w:r>
      <w:r>
        <w:rPr>
          <w:color w:val="auto"/>
        </w:rPr>
        <w:t>MyRentals</w:t>
      </w:r>
      <w:r w:rsidRPr="00682416">
        <w:rPr>
          <w:color w:val="auto"/>
        </w:rPr>
        <w:t>.GetAt(</w:t>
      </w:r>
      <w:r>
        <w:rPr>
          <w:color w:val="auto"/>
        </w:rPr>
        <w:t>Key</w:t>
      </w:r>
      <w:r w:rsidRPr="00682416">
        <w:rPr>
          <w:color w:val="auto"/>
        </w:rPr>
        <w:t>).State</w:t>
      </w:r>
      <w:r>
        <w:rPr>
          <w:color w:val="auto"/>
        </w:rPr>
        <w:tab/>
        <w:t xml:space="preserve">   ;</w:t>
      </w:r>
      <w:r w:rsidRPr="00682416">
        <w:rPr>
          <w:color w:val="auto"/>
        </w:rPr>
        <w:t xml:space="preserve">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State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     Write </w:t>
      </w:r>
      <w:r w:rsidRPr="00682416">
        <w:rPr>
          <w:color w:val="auto"/>
        </w:rPr>
        <w:t>?60,ActorOref.</w:t>
      </w:r>
      <w:r>
        <w:rPr>
          <w:color w:val="auto"/>
        </w:rPr>
        <w:t>MyRentals</w:t>
      </w:r>
      <w:r w:rsidRPr="00682416">
        <w:rPr>
          <w:color w:val="auto"/>
        </w:rPr>
        <w:t>.GetAt(</w:t>
      </w:r>
      <w:r>
        <w:rPr>
          <w:color w:val="auto"/>
        </w:rPr>
        <w:t>Key</w:t>
      </w:r>
      <w:r w:rsidRPr="00682416">
        <w:rPr>
          <w:color w:val="auto"/>
        </w:rPr>
        <w:t>).</w:t>
      </w:r>
      <w:r>
        <w:rPr>
          <w:color w:val="auto"/>
        </w:rPr>
        <w:t>Zip</w:t>
      </w:r>
      <w:r w:rsidRPr="00682416">
        <w:rPr>
          <w:color w:val="auto"/>
        </w:rPr>
        <w:tab/>
      </w:r>
      <w:r>
        <w:rPr>
          <w:color w:val="auto"/>
        </w:rPr>
        <w:t xml:space="preserve">   </w:t>
      </w:r>
      <w:r w:rsidRPr="00682416">
        <w:rPr>
          <w:color w:val="auto"/>
        </w:rPr>
        <w:t xml:space="preserve">;Property: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Zip</w:t>
      </w:r>
      <w:r w:rsidRPr="00682416">
        <w:rPr>
          <w:color w:val="auto"/>
        </w:rPr>
        <w:br/>
      </w:r>
      <w:r>
        <w:rPr>
          <w:color w:val="auto"/>
        </w:rPr>
        <w:t xml:space="preserve"> </w:t>
      </w:r>
      <w:r>
        <w:rPr>
          <w:color w:val="auto"/>
        </w:rPr>
        <w:tab/>
        <w:t>}</w:t>
      </w:r>
    </w:p>
    <w:p w:rsidR="000A4FD7" w:rsidRDefault="000A4FD7" w:rsidP="009F4C74">
      <w:pPr>
        <w:pStyle w:val="Code"/>
        <w:ind w:firstLine="0"/>
        <w:rPr>
          <w:color w:val="000000" w:themeColor="text1"/>
        </w:rPr>
      </w:pPr>
      <w:r w:rsidRPr="00815B4C">
        <w:rPr>
          <w:color w:val="000000" w:themeColor="text1"/>
        </w:rPr>
        <w:tab/>
        <w:t>&amp;sql(FETCH MyCursor)</w:t>
      </w:r>
      <w:r w:rsidRPr="00815B4C">
        <w:rPr>
          <w:color w:val="000000" w:themeColor="text1"/>
        </w:rPr>
        <w:br/>
        <w:t> }</w:t>
      </w:r>
      <w:r w:rsidRPr="00815B4C">
        <w:rPr>
          <w:color w:val="000000" w:themeColor="text1"/>
        </w:rPr>
        <w:br/>
        <w:t> &amp;sql(CLOSE MyCursor)</w:t>
      </w:r>
      <w:r w:rsidRPr="00815B4C">
        <w:rPr>
          <w:color w:val="000000" w:themeColor="text1"/>
        </w:rPr>
        <w:br/>
      </w:r>
    </w:p>
    <w:p w:rsidR="000A4FD7" w:rsidRPr="0048211B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Pr="00355387" w:rsidRDefault="000A4FD7" w:rsidP="009F4C74">
      <w:pPr>
        <w:pStyle w:val="Code"/>
        <w:ind w:firstLine="0"/>
        <w:rPr>
          <w:color w:val="000000" w:themeColor="text1"/>
        </w:rPr>
      </w:pPr>
    </w:p>
    <w:p w:rsidR="000A4FD7" w:rsidRPr="00355387" w:rsidRDefault="000A4FD7" w:rsidP="009C6846">
      <w:pPr>
        <w:pStyle w:val="CodeItalic"/>
      </w:pPr>
      <w:r w:rsidRPr="00355387">
        <w:t>Id: 1 Name: John Wayne</w:t>
      </w:r>
    </w:p>
    <w:p w:rsidR="000A4FD7" w:rsidRPr="00355387" w:rsidRDefault="000A4FD7" w:rsidP="009C6846">
      <w:pPr>
        <w:pStyle w:val="CodeItalic"/>
      </w:pPr>
      <w:r w:rsidRPr="00355387">
        <w:t>Id: 2 Name: Jodie Foster</w:t>
      </w:r>
    </w:p>
    <w:p w:rsidR="000A4FD7" w:rsidRPr="00355387" w:rsidRDefault="000A4FD7" w:rsidP="009C6846">
      <w:pPr>
        <w:pStyle w:val="CodeItalic"/>
      </w:pPr>
      <w:r w:rsidRPr="00355387">
        <w:t>Id: 3 Name: Clint Eastwood</w:t>
      </w:r>
    </w:p>
    <w:p w:rsidR="000A4FD7" w:rsidRPr="00355387" w:rsidRDefault="000A4FD7" w:rsidP="009C6846">
      <w:pPr>
        <w:pStyle w:val="CodeItalic"/>
      </w:pPr>
      <w:r w:rsidRPr="00355387">
        <w:t>Id: 4 Name: Julie Andrews</w:t>
      </w:r>
    </w:p>
    <w:p w:rsidR="000A4FD7" w:rsidRPr="00355387" w:rsidRDefault="000A4FD7" w:rsidP="009C6846">
      <w:pPr>
        <w:pStyle w:val="CodeItalic"/>
      </w:pPr>
      <w:r w:rsidRPr="00355387">
        <w:t>Id: 5 Name: Johnny Depp</w:t>
      </w:r>
    </w:p>
    <w:p w:rsidR="000A4FD7" w:rsidRPr="00355387" w:rsidRDefault="000A4FD7" w:rsidP="009C6846">
      <w:pPr>
        <w:pStyle w:val="CodeItalic"/>
      </w:pPr>
      <w:r w:rsidRPr="00355387">
        <w:t>Id: 6 Name: Carol Burnett</w:t>
      </w:r>
    </w:p>
    <w:p w:rsidR="000A4FD7" w:rsidRPr="00355387" w:rsidRDefault="000A4FD7" w:rsidP="009C6846">
      <w:pPr>
        <w:pStyle w:val="CodeItalic"/>
      </w:pPr>
      <w:r w:rsidRPr="00355387">
        <w:t>Id: 7 Name: Will Smith</w:t>
      </w:r>
    </w:p>
    <w:p w:rsidR="000A4FD7" w:rsidRPr="00355387" w:rsidRDefault="000A4FD7" w:rsidP="009C6846">
      <w:pPr>
        <w:pStyle w:val="CodeItalic"/>
      </w:pPr>
      <w:r w:rsidRPr="00355387">
        <w:t>Id: 8 Name: Ann Margaret</w:t>
      </w:r>
    </w:p>
    <w:p w:rsidR="000A4FD7" w:rsidRPr="00355387" w:rsidRDefault="000A4FD7" w:rsidP="009C6846">
      <w:pPr>
        <w:pStyle w:val="CodeItalic"/>
      </w:pPr>
      <w:r w:rsidRPr="00355387">
        <w:t>Id: 9 Name: Dean Martin</w:t>
      </w:r>
    </w:p>
    <w:p w:rsidR="000A4FD7" w:rsidRPr="00355387" w:rsidRDefault="000A4FD7" w:rsidP="009C6846">
      <w:pPr>
        <w:pStyle w:val="CodeItalic"/>
      </w:pPr>
      <w:r w:rsidRPr="00355387">
        <w:t>Key: 1 - 123 Main St.         Pittsburgh          PA        01600</w:t>
      </w:r>
    </w:p>
    <w:p w:rsidR="000A4FD7" w:rsidRPr="00355387" w:rsidRDefault="000A4FD7" w:rsidP="009C6846">
      <w:pPr>
        <w:pStyle w:val="CodeItalic"/>
      </w:pPr>
      <w:r w:rsidRPr="00355387">
        <w:t>Key: 2 - 53 Elm St.           L.A.                CA        95602</w:t>
      </w:r>
    </w:p>
    <w:p w:rsidR="000A4FD7" w:rsidRPr="00355387" w:rsidRDefault="000A4FD7" w:rsidP="009C6846">
      <w:pPr>
        <w:pStyle w:val="CodeItalic"/>
      </w:pPr>
      <w:r w:rsidRPr="00355387">
        <w:t>Key: 3 - 9 Pershing St.       Worcester           MA        01752</w:t>
      </w:r>
    </w:p>
    <w:p w:rsidR="000A4FD7" w:rsidRPr="00355387" w:rsidRDefault="000A4FD7" w:rsidP="009C6846">
      <w:pPr>
        <w:pStyle w:val="CodeItalic"/>
      </w:pPr>
      <w:r w:rsidRPr="00355387">
        <w:t>Id: 10 Name: Ally Sheedy</w:t>
      </w:r>
    </w:p>
    <w:p w:rsidR="000A4FD7" w:rsidRPr="00355387" w:rsidRDefault="000A4FD7" w:rsidP="009C6846">
      <w:pPr>
        <w:pStyle w:val="CodeItalic"/>
      </w:pPr>
      <w:r w:rsidRPr="00355387">
        <w:t>Id: 11 Name: Humphrey Bogart</w:t>
      </w:r>
    </w:p>
    <w:p w:rsidR="000A4FD7" w:rsidRPr="00355387" w:rsidRDefault="000A4FD7" w:rsidP="009C6846">
      <w:pPr>
        <w:pStyle w:val="CodeItalic"/>
      </w:pPr>
      <w:r w:rsidRPr="00355387">
        <w:t>Id: 12 Name: Katharine Hepburn</w:t>
      </w:r>
    </w:p>
    <w:p w:rsidR="000A4FD7" w:rsidRPr="00355387" w:rsidRDefault="000A4FD7" w:rsidP="009F4C74">
      <w:pPr>
        <w:pStyle w:val="Code"/>
        <w:ind w:firstLine="0"/>
        <w:rPr>
          <w:b/>
          <w:color w:val="auto"/>
        </w:rPr>
      </w:pPr>
    </w:p>
    <w:p w:rsidR="00534F4F" w:rsidRDefault="00534F4F" w:rsidP="00D61A70">
      <w:pPr>
        <w:pStyle w:val="Caption"/>
        <w:keepNext/>
      </w:pPr>
      <w:bookmarkStart w:id="912" w:name="_Ref307748425"/>
    </w:p>
    <w:p w:rsidR="000A4FD7" w:rsidRDefault="000A4FD7" w:rsidP="00D61A70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29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912"/>
      <w:r>
        <w:t xml:space="preserve"> Display MyRentals Data using Dynamic SQL</w:t>
      </w:r>
    </w:p>
    <w:p w:rsidR="000A4FD7" w:rsidRDefault="000A4FD7" w:rsidP="00D61A70">
      <w:pPr>
        <w:pStyle w:val="Code"/>
        <w:keepNext/>
        <w:ind w:firstLine="0"/>
      </w:pPr>
      <w:r>
        <w:t> </w:t>
      </w:r>
    </w:p>
    <w:p w:rsidR="000A4FD7" w:rsidRDefault="000A4FD7" w:rsidP="00D61A70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MyRentals Property is defined as a </w:t>
      </w:r>
    </w:p>
    <w:p w:rsidR="000A4FD7" w:rsidRDefault="000A4FD7" w:rsidP="00D61A70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List of References to Embedded Objects</w:t>
      </w:r>
    </w:p>
    <w:p w:rsidR="000A4FD7" w:rsidRDefault="000A4FD7" w:rsidP="00D61A70">
      <w:pPr>
        <w:pStyle w:val="Code"/>
        <w:keepNext/>
        <w:ind w:firstLine="0"/>
        <w:rPr>
          <w:color w:val="000000" w:themeColor="text1"/>
        </w:rPr>
      </w:pPr>
      <w:r w:rsidRPr="0037729F">
        <w:rPr>
          <w:color w:val="000000" w:themeColor="text1"/>
        </w:rPr>
        <w:t> </w:t>
      </w:r>
    </w:p>
    <w:p w:rsidR="000A4FD7" w:rsidRPr="00682416" w:rsidRDefault="000A4FD7" w:rsidP="009F4C74">
      <w:pPr>
        <w:pStyle w:val="Code"/>
        <w:ind w:firstLine="0"/>
        <w:rPr>
          <w:color w:val="auto"/>
        </w:rPr>
      </w:pPr>
      <w:r>
        <w:rPr>
          <w:color w:val="000000" w:themeColor="text1"/>
        </w:rPr>
        <w:t xml:space="preserve"> Set </w:t>
      </w:r>
      <w:r w:rsidRPr="0037729F">
        <w:rPr>
          <w:color w:val="000000" w:themeColor="text1"/>
        </w:rPr>
        <w:t>MyQuery="SELECT Id, Name FROM MyPackage.Actor"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br/>
        <w:t>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ResultSet=##class(%ResultSet).%New("%DynamicQuery:SQL")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br/>
        <w:t>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SC=ResultSet.Prepare(MyQuery)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br/>
        <w:t>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SC=ResultSet.Execute()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br/>
        <w:t> While ResultSet.Next() {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tab/>
        <w:t>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Id=ResultSet.Data("ID")</w:t>
      </w:r>
      <w:r w:rsidRPr="0037729F">
        <w:rPr>
          <w:color w:val="000000" w:themeColor="text1"/>
        </w:rPr>
        <w:br/>
        <w:t>     </w:t>
      </w:r>
      <w:r>
        <w:rPr>
          <w:color w:val="000000" w:themeColor="text1"/>
        </w:rPr>
        <w:t xml:space="preserve">Write </w:t>
      </w:r>
      <w:r w:rsidRPr="0037729F">
        <w:rPr>
          <w:color w:val="000000" w:themeColor="text1"/>
        </w:rPr>
        <w:t xml:space="preserve">!, </w:t>
      </w:r>
      <w:r>
        <w:rPr>
          <w:color w:val="000000" w:themeColor="text1"/>
        </w:rPr>
        <w:t>"Id:</w:t>
      </w:r>
      <w:r w:rsidRPr="0037729F">
        <w:rPr>
          <w:color w:val="000000" w:themeColor="text1"/>
        </w:rPr>
        <w:t>"</w:t>
      </w:r>
      <w:r>
        <w:rPr>
          <w:color w:val="000000" w:themeColor="text1"/>
        </w:rPr>
        <w:t>,Id</w:t>
      </w:r>
      <w:r w:rsidRPr="0037729F">
        <w:rPr>
          <w:color w:val="000000" w:themeColor="text1"/>
        </w:rPr>
        <w:br/>
        <w:t>     </w:t>
      </w:r>
      <w:r>
        <w:rPr>
          <w:color w:val="000000" w:themeColor="text1"/>
        </w:rPr>
        <w:t xml:space="preserve">Write </w:t>
      </w:r>
      <w:r w:rsidRPr="0037729F">
        <w:rPr>
          <w:color w:val="000000" w:themeColor="text1"/>
        </w:rPr>
        <w:t>"</w:t>
      </w:r>
      <w:r>
        <w:rPr>
          <w:color w:val="000000" w:themeColor="text1"/>
        </w:rPr>
        <w:t xml:space="preserve"> Name: </w:t>
      </w:r>
      <w:r w:rsidRPr="0037729F">
        <w:rPr>
          <w:color w:val="000000" w:themeColor="text1"/>
        </w:rPr>
        <w:t>"</w:t>
      </w:r>
      <w:r>
        <w:rPr>
          <w:color w:val="000000" w:themeColor="text1"/>
        </w:rPr>
        <w:t>,</w:t>
      </w:r>
      <w:r w:rsidRPr="0037729F">
        <w:rPr>
          <w:color w:val="000000" w:themeColor="text1"/>
        </w:rPr>
        <w:t>ResultSet.Data("Name")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tab/>
        <w:t> Set </w:t>
      </w:r>
      <w:r>
        <w:rPr>
          <w:color w:val="000000" w:themeColor="text1"/>
        </w:rPr>
        <w:t>ActorO</w:t>
      </w:r>
      <w:r w:rsidRPr="0037729F">
        <w:rPr>
          <w:color w:val="000000" w:themeColor="text1"/>
        </w:rPr>
        <w:t xml:space="preserve">ref=##class(MyPackage.Actor).%OpenId(Id) </w:t>
      </w:r>
      <w:r w:rsidRPr="0037729F">
        <w:rPr>
          <w:color w:val="000000" w:themeColor="text1"/>
        </w:rPr>
        <w:br/>
      </w:r>
      <w:r w:rsidRPr="0037729F">
        <w:rPr>
          <w:color w:val="000000" w:themeColor="text1"/>
        </w:rPr>
        <w:tab/>
        <w:t> Set Key = "" Do {</w:t>
      </w:r>
      <w:r w:rsidRPr="0037729F">
        <w:rPr>
          <w:color w:val="000000" w:themeColor="text1"/>
        </w:rPr>
        <w:tab/>
      </w:r>
      <w:r w:rsidRPr="0037729F">
        <w:rPr>
          <w:color w:val="000000" w:themeColor="text1"/>
        </w:rPr>
        <w:br/>
        <w:t>       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Key=</w:t>
      </w:r>
      <w:r>
        <w:rPr>
          <w:color w:val="000000" w:themeColor="text1"/>
        </w:rPr>
        <w:t>ActorO</w:t>
      </w:r>
      <w:r w:rsidRPr="0037729F">
        <w:rPr>
          <w:color w:val="000000" w:themeColor="text1"/>
        </w:rPr>
        <w:t>ref.My</w:t>
      </w:r>
      <w:r>
        <w:rPr>
          <w:color w:val="000000" w:themeColor="text1"/>
        </w:rPr>
        <w:t>Rentals</w:t>
      </w:r>
      <w:r w:rsidRPr="0037729F">
        <w:rPr>
          <w:color w:val="000000" w:themeColor="text1"/>
        </w:rPr>
        <w:t>.Next(Key) ;get the next Key</w:t>
      </w:r>
      <w:r w:rsidRPr="0037729F">
        <w:rPr>
          <w:color w:val="000000" w:themeColor="text1"/>
        </w:rPr>
        <w:br/>
        <w:t>   </w:t>
      </w:r>
      <w:r w:rsidRPr="0037729F">
        <w:rPr>
          <w:color w:val="000000" w:themeColor="text1"/>
        </w:rPr>
        <w:tab/>
        <w:t>    </w:t>
      </w:r>
      <w:r>
        <w:rPr>
          <w:color w:val="000000" w:themeColor="text1"/>
        </w:rPr>
        <w:t xml:space="preserve">If </w:t>
      </w:r>
      <w:r w:rsidRPr="0037729F">
        <w:rPr>
          <w:color w:val="000000" w:themeColor="text1"/>
        </w:rPr>
        <w:t>Key'="" {</w:t>
      </w:r>
      <w:r w:rsidRPr="0037729F">
        <w:rPr>
          <w:color w:val="000000" w:themeColor="text1"/>
        </w:rPr>
        <w:br/>
      </w:r>
      <w:r w:rsidRPr="00B34649">
        <w:rPr>
          <w:color w:val="auto"/>
        </w:rPr>
        <w:t>  </w:t>
      </w:r>
      <w:r>
        <w:rPr>
          <w:color w:val="auto"/>
        </w:rPr>
        <w:t xml:space="preserve">  </w:t>
      </w:r>
      <w:r>
        <w:rPr>
          <w:color w:val="auto"/>
        </w:rPr>
        <w:tab/>
        <w:t xml:space="preserve">Write </w:t>
      </w:r>
      <w:r w:rsidRPr="00B34649">
        <w:rPr>
          <w:color w:val="auto"/>
        </w:rPr>
        <w:t>!,"</w:t>
      </w:r>
      <w:r>
        <w:rPr>
          <w:color w:val="auto"/>
        </w:rPr>
        <w:t>Key:</w:t>
      </w:r>
      <w:r w:rsidRPr="00B34649">
        <w:rPr>
          <w:color w:val="auto"/>
        </w:rPr>
        <w:t xml:space="preserve"> ",</w:t>
      </w:r>
      <w:r>
        <w:rPr>
          <w:color w:val="auto"/>
        </w:rPr>
        <w:t>Key</w:t>
      </w:r>
      <w:r w:rsidRPr="00B34649">
        <w:rPr>
          <w:color w:val="auto"/>
        </w:rPr>
        <w:br/>
      </w:r>
      <w:r w:rsidRPr="00682416">
        <w:rPr>
          <w:color w:val="auto"/>
        </w:rPr>
        <w:t xml:space="preserve">   </w:t>
      </w:r>
      <w:r>
        <w:rPr>
          <w:color w:val="auto"/>
        </w:rPr>
        <w:t xml:space="preserve"> </w:t>
      </w:r>
      <w:r>
        <w:rPr>
          <w:color w:val="auto"/>
        </w:rPr>
        <w:tab/>
        <w:t xml:space="preserve">Write </w:t>
      </w:r>
      <w:r w:rsidRPr="00682416">
        <w:rPr>
          <w:color w:val="auto"/>
        </w:rPr>
        <w:t>" - ",ActorOref.</w:t>
      </w:r>
      <w:r>
        <w:rPr>
          <w:color w:val="auto"/>
        </w:rPr>
        <w:t>MyRentals</w:t>
      </w:r>
      <w:r w:rsidRPr="00682416">
        <w:rPr>
          <w:color w:val="auto"/>
        </w:rPr>
        <w:t>.GetAt(</w:t>
      </w:r>
      <w:r w:rsidR="00516F93">
        <w:rPr>
          <w:color w:val="auto"/>
        </w:rPr>
        <w:t>Key).Street ;</w:t>
      </w:r>
      <w:r w:rsidRPr="00682416">
        <w:rPr>
          <w:color w:val="auto"/>
        </w:rPr>
        <w:t xml:space="preserve">Prop: </w:t>
      </w:r>
      <w:r>
        <w:rPr>
          <w:color w:val="auto"/>
        </w:rPr>
        <w:t>MyRentals</w:t>
      </w:r>
      <w:r w:rsidRPr="00682416">
        <w:rPr>
          <w:color w:val="auto"/>
        </w:rPr>
        <w:t xml:space="preserve"> – Street</w:t>
      </w:r>
    </w:p>
    <w:p w:rsidR="000A4FD7" w:rsidRDefault="000A4FD7" w:rsidP="009F4C74">
      <w:pPr>
        <w:pStyle w:val="Code"/>
        <w:ind w:firstLine="0"/>
        <w:rPr>
          <w:color w:val="000000" w:themeColor="text1"/>
        </w:rPr>
      </w:pPr>
      <w:r w:rsidRPr="00682416">
        <w:rPr>
          <w:color w:val="auto"/>
        </w:rPr>
        <w:t>  </w:t>
      </w:r>
      <w:r>
        <w:rPr>
          <w:color w:val="auto"/>
        </w:rPr>
        <w:t xml:space="preserve"> </w:t>
      </w:r>
      <w:r w:rsidRPr="00682416">
        <w:rPr>
          <w:color w:val="auto"/>
        </w:rPr>
        <w:t xml:space="preserve"> </w:t>
      </w:r>
      <w:r>
        <w:rPr>
          <w:color w:val="auto"/>
        </w:rPr>
        <w:tab/>
        <w:t xml:space="preserve">Write </w:t>
      </w:r>
      <w:r w:rsidRPr="00682416">
        <w:rPr>
          <w:color w:val="auto"/>
        </w:rPr>
        <w:t>?30,ActorOref.</w:t>
      </w:r>
      <w:r>
        <w:rPr>
          <w:color w:val="auto"/>
        </w:rPr>
        <w:t>MyRentals</w:t>
      </w:r>
      <w:r w:rsidRPr="00682416">
        <w:rPr>
          <w:color w:val="auto"/>
        </w:rPr>
        <w:t>.GetAt(</w:t>
      </w:r>
      <w:r>
        <w:rPr>
          <w:color w:val="auto"/>
        </w:rPr>
        <w:t>Key</w:t>
      </w:r>
      <w:r w:rsidR="00516F93">
        <w:rPr>
          <w:color w:val="auto"/>
        </w:rPr>
        <w:t>).City   ;Prop</w:t>
      </w:r>
      <w:r w:rsidRPr="00682416">
        <w:rPr>
          <w:color w:val="auto"/>
        </w:rPr>
        <w:t xml:space="preserve">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City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 </w:t>
      </w:r>
      <w:r>
        <w:rPr>
          <w:color w:val="auto"/>
        </w:rPr>
        <w:tab/>
        <w:t xml:space="preserve">Write </w:t>
      </w:r>
      <w:r w:rsidRPr="00682416">
        <w:rPr>
          <w:color w:val="auto"/>
        </w:rPr>
        <w:t>?50,ActorOref.</w:t>
      </w:r>
      <w:r>
        <w:rPr>
          <w:color w:val="auto"/>
        </w:rPr>
        <w:t>MyRentals</w:t>
      </w:r>
      <w:r w:rsidRPr="00682416">
        <w:rPr>
          <w:color w:val="auto"/>
        </w:rPr>
        <w:t>.GetAt(</w:t>
      </w:r>
      <w:r>
        <w:rPr>
          <w:color w:val="auto"/>
        </w:rPr>
        <w:t>Key</w:t>
      </w:r>
      <w:r w:rsidRPr="00682416">
        <w:rPr>
          <w:color w:val="auto"/>
        </w:rPr>
        <w:t>).State</w:t>
      </w:r>
      <w:r w:rsidR="00516F93">
        <w:rPr>
          <w:color w:val="auto"/>
        </w:rPr>
        <w:t xml:space="preserve">  ;Prop</w:t>
      </w:r>
      <w:r w:rsidRPr="00682416">
        <w:rPr>
          <w:color w:val="auto"/>
        </w:rPr>
        <w:t xml:space="preserve">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State</w:t>
      </w:r>
      <w:r w:rsidRPr="00682416">
        <w:rPr>
          <w:color w:val="auto"/>
        </w:rPr>
        <w:br/>
        <w:t xml:space="preserve">   </w:t>
      </w:r>
      <w:r>
        <w:rPr>
          <w:color w:val="auto"/>
        </w:rPr>
        <w:t xml:space="preserve"> </w:t>
      </w:r>
      <w:r>
        <w:rPr>
          <w:color w:val="auto"/>
        </w:rPr>
        <w:tab/>
        <w:t xml:space="preserve">Write </w:t>
      </w:r>
      <w:r w:rsidRPr="00682416">
        <w:rPr>
          <w:color w:val="auto"/>
        </w:rPr>
        <w:t>?60,ActorOref.</w:t>
      </w:r>
      <w:r>
        <w:rPr>
          <w:color w:val="auto"/>
        </w:rPr>
        <w:t>MyRentals</w:t>
      </w:r>
      <w:r w:rsidRPr="00682416">
        <w:rPr>
          <w:color w:val="auto"/>
        </w:rPr>
        <w:t>.GetAt(</w:t>
      </w:r>
      <w:r>
        <w:rPr>
          <w:color w:val="auto"/>
        </w:rPr>
        <w:t>Key</w:t>
      </w:r>
      <w:r w:rsidRPr="00682416">
        <w:rPr>
          <w:color w:val="auto"/>
        </w:rPr>
        <w:t>).</w:t>
      </w:r>
      <w:r>
        <w:rPr>
          <w:color w:val="auto"/>
        </w:rPr>
        <w:t>Zip</w:t>
      </w:r>
      <w:r w:rsidRPr="00682416">
        <w:rPr>
          <w:color w:val="auto"/>
        </w:rPr>
        <w:tab/>
      </w:r>
      <w:r w:rsidR="00516F93">
        <w:rPr>
          <w:color w:val="auto"/>
        </w:rPr>
        <w:t xml:space="preserve">    ;Prop</w:t>
      </w:r>
      <w:r w:rsidRPr="00682416">
        <w:rPr>
          <w:color w:val="auto"/>
        </w:rPr>
        <w:t xml:space="preserve">: </w:t>
      </w:r>
      <w:r>
        <w:rPr>
          <w:color w:val="auto"/>
        </w:rPr>
        <w:t>MyRentals</w:t>
      </w:r>
      <w:r w:rsidRPr="00682416">
        <w:rPr>
          <w:color w:val="auto"/>
        </w:rPr>
        <w:t xml:space="preserve"> - Zip</w:t>
      </w:r>
      <w:r w:rsidRPr="00682416">
        <w:rPr>
          <w:color w:val="auto"/>
        </w:rPr>
        <w:br/>
      </w:r>
      <w:r w:rsidRPr="0037729F">
        <w:rPr>
          <w:color w:val="000000" w:themeColor="text1"/>
        </w:rPr>
        <w:t>   </w:t>
      </w:r>
      <w:r w:rsidRPr="0037729F">
        <w:rPr>
          <w:color w:val="000000" w:themeColor="text1"/>
        </w:rPr>
        <w:tab/>
        <w:t>   } </w:t>
      </w:r>
      <w:r w:rsidRPr="0037729F">
        <w:rPr>
          <w:color w:val="000000" w:themeColor="text1"/>
        </w:rPr>
        <w:br/>
        <w:t>    } While (Key '= "")</w:t>
      </w:r>
      <w:r w:rsidRPr="0037729F">
        <w:rPr>
          <w:color w:val="000000" w:themeColor="text1"/>
        </w:rPr>
        <w:br/>
        <w:t>  }</w:t>
      </w:r>
      <w:r w:rsidRPr="0037729F">
        <w:rPr>
          <w:color w:val="000000" w:themeColor="text1"/>
        </w:rPr>
        <w:br/>
        <w:t>  </w:t>
      </w:r>
      <w:r>
        <w:rPr>
          <w:color w:val="000000" w:themeColor="text1"/>
        </w:rPr>
        <w:t xml:space="preserve">Set </w:t>
      </w:r>
      <w:r w:rsidRPr="0037729F">
        <w:rPr>
          <w:color w:val="000000" w:themeColor="text1"/>
        </w:rPr>
        <w:t>SC=ResultSet.Close()</w:t>
      </w:r>
    </w:p>
    <w:p w:rsidR="000A4FD7" w:rsidRDefault="000A4FD7" w:rsidP="009F4C74">
      <w:pPr>
        <w:pStyle w:val="Code"/>
        <w:ind w:firstLine="0"/>
        <w:rPr>
          <w:color w:val="000000" w:themeColor="text1"/>
        </w:rPr>
      </w:pPr>
    </w:p>
    <w:p w:rsidR="000A4FD7" w:rsidRPr="0048211B" w:rsidRDefault="000A4FD7" w:rsidP="00C06E5D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the it from the Terminal, you should get the following output.</w:t>
      </w:r>
    </w:p>
    <w:p w:rsidR="000A4FD7" w:rsidRPr="00355387" w:rsidRDefault="000A4FD7" w:rsidP="009F4C74">
      <w:pPr>
        <w:pStyle w:val="Code"/>
        <w:ind w:firstLine="0"/>
        <w:rPr>
          <w:color w:val="000000" w:themeColor="text1"/>
        </w:rPr>
      </w:pPr>
    </w:p>
    <w:p w:rsidR="000A4FD7" w:rsidRPr="0037729F" w:rsidRDefault="000A4FD7" w:rsidP="009C6846">
      <w:pPr>
        <w:pStyle w:val="CodeItalic"/>
      </w:pPr>
      <w:r w:rsidRPr="0037729F">
        <w:t xml:space="preserve">Id: 1 </w:t>
      </w:r>
      <w:r>
        <w:t>Name</w:t>
      </w:r>
      <w:r w:rsidRPr="0037729F">
        <w:t xml:space="preserve"> John Wayne</w:t>
      </w:r>
    </w:p>
    <w:p w:rsidR="000A4FD7" w:rsidRPr="0037729F" w:rsidRDefault="000A4FD7" w:rsidP="009C6846">
      <w:pPr>
        <w:pStyle w:val="CodeItalic"/>
      </w:pPr>
      <w:r w:rsidRPr="0037729F">
        <w:t xml:space="preserve">Id: 2 </w:t>
      </w:r>
      <w:r>
        <w:t>Name</w:t>
      </w:r>
      <w:r w:rsidRPr="0037729F">
        <w:t xml:space="preserve"> Jodie Foster</w:t>
      </w:r>
    </w:p>
    <w:p w:rsidR="000A4FD7" w:rsidRPr="0037729F" w:rsidRDefault="000A4FD7" w:rsidP="009C6846">
      <w:pPr>
        <w:pStyle w:val="CodeItalic"/>
      </w:pPr>
      <w:r w:rsidRPr="0037729F">
        <w:t xml:space="preserve">Id: 3 </w:t>
      </w:r>
      <w:r>
        <w:t>Name</w:t>
      </w:r>
      <w:r w:rsidRPr="0037729F">
        <w:t xml:space="preserve"> Clint Eastwood</w:t>
      </w:r>
    </w:p>
    <w:p w:rsidR="000A4FD7" w:rsidRPr="0037729F" w:rsidRDefault="000A4FD7" w:rsidP="009C6846">
      <w:pPr>
        <w:pStyle w:val="CodeItalic"/>
      </w:pPr>
      <w:r w:rsidRPr="0037729F">
        <w:t xml:space="preserve">Id: 4 </w:t>
      </w:r>
      <w:r>
        <w:t>Name</w:t>
      </w:r>
      <w:r w:rsidRPr="0037729F">
        <w:t xml:space="preserve"> Julie Andrews</w:t>
      </w:r>
    </w:p>
    <w:p w:rsidR="000A4FD7" w:rsidRPr="0037729F" w:rsidRDefault="000A4FD7" w:rsidP="009C6846">
      <w:pPr>
        <w:pStyle w:val="CodeItalic"/>
      </w:pPr>
      <w:r w:rsidRPr="0037729F">
        <w:t xml:space="preserve">Id: 5 </w:t>
      </w:r>
      <w:r>
        <w:t>Name</w:t>
      </w:r>
      <w:r w:rsidRPr="0037729F">
        <w:t xml:space="preserve"> Johnny Depp</w:t>
      </w:r>
    </w:p>
    <w:p w:rsidR="000A4FD7" w:rsidRPr="0037729F" w:rsidRDefault="000A4FD7" w:rsidP="009C6846">
      <w:pPr>
        <w:pStyle w:val="CodeItalic"/>
      </w:pPr>
      <w:r w:rsidRPr="0037729F">
        <w:t xml:space="preserve">Id: 6 </w:t>
      </w:r>
      <w:r>
        <w:t>Name:</w:t>
      </w:r>
      <w:r w:rsidRPr="0037729F">
        <w:t xml:space="preserve"> Carol Burnett</w:t>
      </w:r>
    </w:p>
    <w:p w:rsidR="000A4FD7" w:rsidRPr="0037729F" w:rsidRDefault="000A4FD7" w:rsidP="009C6846">
      <w:pPr>
        <w:pStyle w:val="CodeItalic"/>
      </w:pPr>
      <w:r w:rsidRPr="0037729F">
        <w:t xml:space="preserve">Id: 7 </w:t>
      </w:r>
      <w:r>
        <w:t>Name:</w:t>
      </w:r>
      <w:r w:rsidRPr="0037729F">
        <w:t xml:space="preserve"> Will Smith</w:t>
      </w:r>
    </w:p>
    <w:p w:rsidR="000A4FD7" w:rsidRPr="0037729F" w:rsidRDefault="000A4FD7" w:rsidP="009C6846">
      <w:pPr>
        <w:pStyle w:val="CodeItalic"/>
      </w:pPr>
      <w:r w:rsidRPr="0037729F">
        <w:t xml:space="preserve">Id: 8 </w:t>
      </w:r>
      <w:r>
        <w:t>Name:</w:t>
      </w:r>
      <w:r w:rsidRPr="0037729F">
        <w:t xml:space="preserve"> Ann Margaret</w:t>
      </w:r>
    </w:p>
    <w:p w:rsidR="000A4FD7" w:rsidRDefault="000A4FD7" w:rsidP="009C6846">
      <w:pPr>
        <w:pStyle w:val="CodeItalic"/>
      </w:pPr>
      <w:r w:rsidRPr="0037729F">
        <w:t xml:space="preserve">Id: 9 </w:t>
      </w:r>
      <w:r>
        <w:t>Name:</w:t>
      </w:r>
      <w:r w:rsidRPr="0037729F">
        <w:t xml:space="preserve"> Dean Martin</w:t>
      </w:r>
    </w:p>
    <w:p w:rsidR="00EA474A" w:rsidRPr="00355387" w:rsidRDefault="00EA474A" w:rsidP="009C6846">
      <w:pPr>
        <w:pStyle w:val="CodeItalic"/>
      </w:pPr>
      <w:r w:rsidRPr="00355387">
        <w:t>Key: 1 - 123 Main St.         Pittsburgh          PA        01600</w:t>
      </w:r>
    </w:p>
    <w:p w:rsidR="00EA474A" w:rsidRPr="00355387" w:rsidRDefault="00EA474A" w:rsidP="009C6846">
      <w:pPr>
        <w:pStyle w:val="CodeItalic"/>
      </w:pPr>
      <w:r w:rsidRPr="00355387">
        <w:t>Key: 2 - 53 Elm St.           L.A.                CA        95602</w:t>
      </w:r>
    </w:p>
    <w:p w:rsidR="00EA474A" w:rsidRPr="00355387" w:rsidRDefault="00EA474A" w:rsidP="009C6846">
      <w:pPr>
        <w:pStyle w:val="CodeItalic"/>
      </w:pPr>
      <w:r w:rsidRPr="00355387">
        <w:t>Key: 3 - 9 Pershing St.       Worcester           MA        01752</w:t>
      </w:r>
    </w:p>
    <w:p w:rsidR="000A4FD7" w:rsidRPr="0037729F" w:rsidRDefault="000A4FD7" w:rsidP="009C6846">
      <w:pPr>
        <w:pStyle w:val="CodeItalic"/>
      </w:pPr>
      <w:r w:rsidRPr="0037729F">
        <w:t xml:space="preserve">Id: 10 </w:t>
      </w:r>
      <w:r>
        <w:t>Name:</w:t>
      </w:r>
      <w:r w:rsidRPr="0037729F">
        <w:t xml:space="preserve"> Ally Sheedy</w:t>
      </w:r>
    </w:p>
    <w:p w:rsidR="000A4FD7" w:rsidRPr="0037729F" w:rsidRDefault="000A4FD7" w:rsidP="009C6846">
      <w:pPr>
        <w:pStyle w:val="CodeItalic"/>
      </w:pPr>
      <w:r w:rsidRPr="0037729F">
        <w:t xml:space="preserve">Id: 11 </w:t>
      </w:r>
      <w:r>
        <w:t>Name:</w:t>
      </w:r>
      <w:r w:rsidRPr="0037729F">
        <w:t xml:space="preserve"> Humphrey Bogart</w:t>
      </w:r>
    </w:p>
    <w:p w:rsidR="000A4FD7" w:rsidRDefault="000A4FD7" w:rsidP="009C6846">
      <w:pPr>
        <w:pStyle w:val="CodeItalic"/>
      </w:pPr>
      <w:r w:rsidRPr="0037729F">
        <w:t xml:space="preserve">Id: 12 </w:t>
      </w:r>
      <w:r>
        <w:t>Name:</w:t>
      </w:r>
      <w:r w:rsidRPr="0037729F">
        <w:t xml:space="preserve"> Katharine Hepburn</w:t>
      </w:r>
    </w:p>
    <w:p w:rsidR="000A4FD7" w:rsidRPr="009C0361" w:rsidRDefault="000A4FD7" w:rsidP="009F4C74">
      <w:pPr>
        <w:pStyle w:val="Code"/>
        <w:ind w:firstLine="0"/>
        <w:rPr>
          <w:b/>
          <w:color w:val="FF0000"/>
        </w:rPr>
      </w:pPr>
    </w:p>
    <w:p w:rsidR="00534F4F" w:rsidRDefault="00534F4F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8"/>
          <w:szCs w:val="28"/>
        </w:rPr>
      </w:pPr>
      <w:bookmarkStart w:id="913" w:name="_Toc323692498"/>
      <w:r>
        <w:br w:type="page"/>
      </w:r>
    </w:p>
    <w:bookmarkEnd w:id="913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0A7AAF" w:rsidRDefault="000A7AAF" w:rsidP="009F4C74"/>
    <w:p w:rsidR="00D61A70" w:rsidRDefault="00D61A70" w:rsidP="009F4C74"/>
    <w:p w:rsidR="000A7AAF" w:rsidRDefault="000A7AAF" w:rsidP="009F4C74">
      <w:pPr>
        <w:sectPr w:rsidR="000A7AAF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B76B1D" w:rsidRDefault="0098119B" w:rsidP="00B76B1D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“</w:t>
      </w:r>
      <w:r w:rsidR="002C1494" w:rsidRPr="0098119B">
        <w:rPr>
          <w:rFonts w:ascii="Arial" w:hAnsi="Arial" w:cs="Arial"/>
          <w:i/>
          <w:sz w:val="32"/>
          <w:szCs w:val="32"/>
        </w:rPr>
        <w:t>Whatever you think it’s gonna take, double it. That applies to money, time, stress. It’s gonna be harder that you think and take longer that you think.</w:t>
      </w:r>
      <w:r>
        <w:rPr>
          <w:rFonts w:ascii="Arial" w:hAnsi="Arial" w:cs="Arial"/>
          <w:i/>
          <w:sz w:val="32"/>
          <w:szCs w:val="32"/>
        </w:rPr>
        <w:t>”</w:t>
      </w:r>
    </w:p>
    <w:p w:rsidR="00D61A70" w:rsidRPr="0098119B" w:rsidRDefault="002C1494" w:rsidP="00B76B1D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 w:rsidRPr="0098119B">
        <w:rPr>
          <w:rFonts w:ascii="Arial" w:hAnsi="Arial" w:cs="Arial"/>
          <w:i/>
          <w:sz w:val="32"/>
          <w:szCs w:val="32"/>
        </w:rPr>
        <w:t>– Richard A. Cortese</w:t>
      </w:r>
    </w:p>
    <w:p w:rsidR="00D61A70" w:rsidRPr="0098119B" w:rsidRDefault="00D61A70" w:rsidP="00B76B1D">
      <w:pPr>
        <w:ind w:firstLine="0"/>
        <w:jc w:val="center"/>
        <w:rPr>
          <w:rFonts w:ascii="Arial" w:hAnsi="Arial" w:cs="Arial"/>
          <w:i/>
          <w:sz w:val="32"/>
          <w:szCs w:val="32"/>
        </w:rPr>
        <w:sectPr w:rsidR="00D61A70" w:rsidRPr="0098119B" w:rsidSect="00D61A70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AD6941" w:rsidRDefault="00AD6941" w:rsidP="009F4C74"/>
    <w:p w:rsidR="00AD6941" w:rsidRPr="003E767D" w:rsidRDefault="00AD6941" w:rsidP="003E767D">
      <w:pPr>
        <w:pStyle w:val="Heading1"/>
        <w:jc w:val="center"/>
        <w:rPr>
          <w:sz w:val="52"/>
          <w:szCs w:val="52"/>
        </w:rPr>
      </w:pPr>
      <w:bookmarkStart w:id="914" w:name="_Toc323692499"/>
      <w:r w:rsidRPr="003E767D">
        <w:rPr>
          <w:sz w:val="52"/>
          <w:szCs w:val="52"/>
        </w:rPr>
        <w:t>Class &amp; Object Properties - Collection Array of References to Embedded Objects</w:t>
      </w:r>
      <w:bookmarkEnd w:id="914"/>
    </w:p>
    <w:p w:rsidR="00534F4F" w:rsidRDefault="00534F4F" w:rsidP="0016476D">
      <w:pPr>
        <w:pStyle w:val="Caption"/>
        <w:keepNext/>
      </w:pPr>
      <w:bookmarkStart w:id="915" w:name="_Toc207246196"/>
    </w:p>
    <w:p w:rsidR="00AD6941" w:rsidRDefault="00AD6941" w:rsidP="0016476D">
      <w:pPr>
        <w:pStyle w:val="Caption"/>
        <w:keepNext/>
      </w:pPr>
      <w:r>
        <w:t xml:space="preserve">Table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r>
        <w:t xml:space="preserve"> Object Properties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800"/>
        <w:gridCol w:w="1170"/>
        <w:gridCol w:w="2393"/>
        <w:gridCol w:w="1641"/>
        <w:gridCol w:w="2464"/>
      </w:tblGrid>
      <w:tr w:rsidR="00AD6941" w:rsidRPr="00C16CEC" w:rsidTr="00B46C96">
        <w:tc>
          <w:tcPr>
            <w:tcW w:w="1800" w:type="dxa"/>
            <w:shd w:val="clear" w:color="auto" w:fill="D9D9D9" w:themeFill="background1" w:themeFillShade="D9"/>
          </w:tcPr>
          <w:p w:rsidR="00AD6941" w:rsidRPr="00C16CEC" w:rsidRDefault="00AD6941" w:rsidP="0016476D">
            <w:pPr>
              <w:keepNext/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Object Property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:rsidR="00AD6941" w:rsidRPr="00C16CEC" w:rsidRDefault="00AD6941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</w:t>
            </w:r>
            <w:r w:rsidRPr="00C16CEC">
              <w:rPr>
                <w:sz w:val="18"/>
                <w:szCs w:val="18"/>
              </w:rPr>
              <w:t xml:space="preserve"> Type</w:t>
            </w:r>
          </w:p>
        </w:tc>
        <w:tc>
          <w:tcPr>
            <w:tcW w:w="2393" w:type="dxa"/>
            <w:shd w:val="clear" w:color="auto" w:fill="D9D9D9" w:themeFill="background1" w:themeFillShade="D9"/>
          </w:tcPr>
          <w:p w:rsidR="00AD6941" w:rsidRDefault="00AD6941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Reference</w:t>
            </w:r>
          </w:p>
          <w:p w:rsidR="00AD6941" w:rsidRDefault="00AD6941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Object Class</w:t>
            </w:r>
          </w:p>
          <w:p w:rsidR="00AD6941" w:rsidRPr="00C16CEC" w:rsidRDefault="00AD6941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and Name</w:t>
            </w:r>
          </w:p>
        </w:tc>
        <w:tc>
          <w:tcPr>
            <w:tcW w:w="1641" w:type="dxa"/>
            <w:shd w:val="clear" w:color="auto" w:fill="D9D9D9" w:themeFill="background1" w:themeFillShade="D9"/>
          </w:tcPr>
          <w:p w:rsidR="00AD6941" w:rsidRPr="00C16CEC" w:rsidRDefault="00AD6941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 we chose</w:t>
            </w:r>
          </w:p>
        </w:tc>
        <w:tc>
          <w:tcPr>
            <w:tcW w:w="2464" w:type="dxa"/>
            <w:shd w:val="clear" w:color="auto" w:fill="D9D9D9" w:themeFill="background1" w:themeFillShade="D9"/>
          </w:tcPr>
          <w:p w:rsidR="00AD6941" w:rsidRPr="00C16CEC" w:rsidRDefault="00AD6941" w:rsidP="0016476D">
            <w:pPr>
              <w:keepNext/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Special Considerations</w:t>
            </w:r>
          </w:p>
        </w:tc>
      </w:tr>
      <w:tr w:rsidR="00AD6941" w:rsidRPr="00C16CEC" w:rsidTr="00B46C96">
        <w:tc>
          <w:tcPr>
            <w:tcW w:w="1800" w:type="dxa"/>
          </w:tcPr>
          <w:p w:rsidR="00AD6941" w:rsidRPr="00C16CEC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170" w:type="dxa"/>
          </w:tcPr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Name</w:t>
            </w:r>
          </w:p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(Name of Actor)</w:t>
            </w:r>
          </w:p>
        </w:tc>
        <w:tc>
          <w:tcPr>
            <w:tcW w:w="2464" w:type="dxa"/>
          </w:tcPr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AD6941" w:rsidRPr="00C16CEC" w:rsidTr="00B46C96">
        <w:tc>
          <w:tcPr>
            <w:tcW w:w="1800" w:type="dxa"/>
          </w:tcPr>
          <w:p w:rsidR="00AD6941" w:rsidRPr="00C16CEC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 xml:space="preserve">Collection List of </w:t>
            </w:r>
            <w:r>
              <w:rPr>
                <w:sz w:val="18"/>
                <w:szCs w:val="18"/>
              </w:rPr>
              <w:t>Data Types</w:t>
            </w:r>
          </w:p>
        </w:tc>
        <w:tc>
          <w:tcPr>
            <w:tcW w:w="1170" w:type="dxa"/>
          </w:tcPr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MyShirts</w:t>
            </w:r>
          </w:p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(Shirts belonging to an Actor)</w:t>
            </w:r>
          </w:p>
        </w:tc>
        <w:tc>
          <w:tcPr>
            <w:tcW w:w="2464" w:type="dxa"/>
          </w:tcPr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 w:rsidRPr="00C16CEC">
              <w:rPr>
                <w:sz w:val="18"/>
                <w:szCs w:val="18"/>
              </w:rPr>
              <w:t>Total length cannot exceed 32k</w:t>
            </w:r>
          </w:p>
        </w:tc>
      </w:tr>
      <w:tr w:rsidR="00AD6941" w:rsidRPr="00C16CEC" w:rsidTr="00B46C96">
        <w:tc>
          <w:tcPr>
            <w:tcW w:w="1800" w:type="dxa"/>
          </w:tcPr>
          <w:p w:rsidR="00AD6941" w:rsidRPr="00C16CEC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Data Types</w:t>
            </w:r>
          </w:p>
        </w:tc>
        <w:tc>
          <w:tcPr>
            <w:tcW w:w="1170" w:type="dxa"/>
          </w:tcPr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%String</w:t>
            </w:r>
          </w:p>
        </w:tc>
        <w:tc>
          <w:tcPr>
            <w:tcW w:w="2393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MyHats</w:t>
            </w:r>
          </w:p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(Hats belonging to an Actor)</w:t>
            </w:r>
          </w:p>
        </w:tc>
        <w:tc>
          <w:tcPr>
            <w:tcW w:w="2464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length limit</w:t>
            </w:r>
          </w:p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 SQL must be handled as a Child table</w:t>
            </w:r>
          </w:p>
          <w:p w:rsidR="00AD6941" w:rsidRPr="00C16CEC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Must specify a Key when accessing</w:t>
            </w:r>
          </w:p>
        </w:tc>
      </w:tr>
      <w:tr w:rsidR="00AD6941" w:rsidRPr="00C16CEC" w:rsidTr="00B46C96">
        <w:tc>
          <w:tcPr>
            <w:tcW w:w="1800" w:type="dxa"/>
          </w:tcPr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List of References to Persistent Objects</w:t>
            </w:r>
          </w:p>
        </w:tc>
        <w:tc>
          <w:tcPr>
            <w:tcW w:w="1170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Objects</w:t>
            </w:r>
          </w:p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MyContacts</w:t>
            </w:r>
          </w:p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(Contacts of the Actor)</w:t>
            </w:r>
          </w:p>
        </w:tc>
        <w:tc>
          <w:tcPr>
            <w:tcW w:w="2464" w:type="dxa"/>
          </w:tcPr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  <w:tr w:rsidR="00AD6941" w:rsidRPr="00C16CEC" w:rsidTr="00B46C96">
        <w:tc>
          <w:tcPr>
            <w:tcW w:w="1800" w:type="dxa"/>
          </w:tcPr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References to Persistent Objects</w:t>
            </w:r>
          </w:p>
        </w:tc>
        <w:tc>
          <w:tcPr>
            <w:tcW w:w="1170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Persistent Objects</w:t>
            </w:r>
          </w:p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  <w:tc>
          <w:tcPr>
            <w:tcW w:w="1641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MyClients</w:t>
            </w:r>
          </w:p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(Clients of the Actor)</w:t>
            </w:r>
          </w:p>
        </w:tc>
        <w:tc>
          <w:tcPr>
            <w:tcW w:w="2464" w:type="dxa"/>
          </w:tcPr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  <w:tr w:rsidR="00AD6941" w:rsidRPr="00C16CEC" w:rsidTr="00B46C96">
        <w:tc>
          <w:tcPr>
            <w:tcW w:w="1800" w:type="dxa"/>
          </w:tcPr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List of References to Embedded Objects</w:t>
            </w:r>
          </w:p>
        </w:tc>
        <w:tc>
          <w:tcPr>
            <w:tcW w:w="1170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Embedded Objects</w:t>
            </w:r>
          </w:p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%Serial Class</w:t>
            </w:r>
          </w:p>
        </w:tc>
        <w:tc>
          <w:tcPr>
            <w:tcW w:w="1641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MyRentals</w:t>
            </w:r>
          </w:p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(Rental Property of the Actor)</w:t>
            </w:r>
          </w:p>
        </w:tc>
        <w:tc>
          <w:tcPr>
            <w:tcW w:w="2464" w:type="dxa"/>
          </w:tcPr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  <w:tr w:rsidR="00AD6941" w:rsidRPr="00C16CEC" w:rsidTr="00B46C96">
        <w:tc>
          <w:tcPr>
            <w:tcW w:w="1800" w:type="dxa"/>
          </w:tcPr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Collection Array of References to Embedded Objects</w:t>
            </w:r>
          </w:p>
        </w:tc>
        <w:tc>
          <w:tcPr>
            <w:tcW w:w="1170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2393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Embedded Objects</w:t>
            </w:r>
          </w:p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%Serial Class</w:t>
            </w:r>
          </w:p>
        </w:tc>
        <w:tc>
          <w:tcPr>
            <w:tcW w:w="1641" w:type="dxa"/>
          </w:tcPr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MyPets </w:t>
            </w:r>
          </w:p>
          <w:p w:rsidR="00AD6941" w:rsidRDefault="00AD6941" w:rsidP="009F4C74">
            <w:pPr>
              <w:spacing w:after="0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(Pets of the Actor)</w:t>
            </w:r>
          </w:p>
        </w:tc>
        <w:tc>
          <w:tcPr>
            <w:tcW w:w="2464" w:type="dxa"/>
          </w:tcPr>
          <w:p w:rsidR="00AD6941" w:rsidRDefault="00AD6941" w:rsidP="009F4C74">
            <w:pPr>
              <w:spacing w:after="0"/>
              <w:ind w:firstLine="0"/>
              <w:rPr>
                <w:sz w:val="18"/>
                <w:szCs w:val="18"/>
              </w:rPr>
            </w:pPr>
          </w:p>
        </w:tc>
      </w:tr>
    </w:tbl>
    <w:p w:rsidR="00AD6941" w:rsidRDefault="00AD6941" w:rsidP="009F4C74"/>
    <w:p w:rsidR="002730CA" w:rsidRDefault="002730CA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6"/>
          <w:szCs w:val="26"/>
        </w:rPr>
      </w:pPr>
      <w:r>
        <w:br w:type="page"/>
      </w:r>
    </w:p>
    <w:p w:rsidR="00AD6941" w:rsidRPr="00262837" w:rsidRDefault="00AD6941" w:rsidP="002730CA">
      <w:pPr>
        <w:pStyle w:val="Caption"/>
        <w:keepNext/>
      </w:pPr>
      <w:bookmarkStart w:id="916" w:name="_Ref313289205"/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916"/>
      <w:r>
        <w:t xml:space="preserve"> Class Definition – Creating the Pets Class</w:t>
      </w:r>
    </w:p>
    <w:p w:rsidR="00AD6941" w:rsidRDefault="00AD6941" w:rsidP="002730CA">
      <w:pPr>
        <w:pStyle w:val="Code"/>
        <w:keepNext/>
        <w:ind w:firstLine="0"/>
        <w:rPr>
          <w:color w:val="000000" w:themeColor="text1"/>
        </w:rPr>
      </w:pPr>
      <w:r w:rsidRPr="00B04D1C">
        <w:rPr>
          <w:color w:val="auto"/>
        </w:rPr>
        <w:t xml:space="preserve"> </w:t>
      </w:r>
      <w:r w:rsidRPr="00B04D1C">
        <w:rPr>
          <w:color w:val="auto"/>
        </w:rPr>
        <w:br/>
      </w:r>
      <w:r w:rsidRPr="00F66EA6">
        <w:rPr>
          <w:color w:val="000000" w:themeColor="text1"/>
        </w:rPr>
        <w:t>Class MyPackage.Pets Extends </w:t>
      </w:r>
      <w:r w:rsidRPr="008D3734">
        <w:rPr>
          <w:color w:val="000000" w:themeColor="text1"/>
          <w:u w:val="single"/>
        </w:rPr>
        <w:t>%SerialObject</w:t>
      </w:r>
      <w:r w:rsidRPr="00F66EA6">
        <w:rPr>
          <w:color w:val="000000" w:themeColor="text1"/>
        </w:rPr>
        <w:br/>
        <w:t>{</w:t>
      </w:r>
      <w:r w:rsidRPr="00F66EA6">
        <w:rPr>
          <w:color w:val="000000" w:themeColor="text1"/>
        </w:rPr>
        <w:br/>
      </w:r>
      <w:r w:rsidRPr="00F66EA6">
        <w:rPr>
          <w:color w:val="000000" w:themeColor="text1"/>
        </w:rPr>
        <w:br/>
        <w:t>Property Name As %String;</w:t>
      </w:r>
      <w:r w:rsidRPr="00F66EA6">
        <w:rPr>
          <w:color w:val="000000" w:themeColor="text1"/>
        </w:rPr>
        <w:br/>
      </w:r>
    </w:p>
    <w:p w:rsidR="00AD6941" w:rsidRDefault="00AD6941" w:rsidP="009F4C74">
      <w:pPr>
        <w:pStyle w:val="Code"/>
        <w:ind w:firstLine="0"/>
        <w:rPr>
          <w:color w:val="000000" w:themeColor="text1"/>
        </w:rPr>
      </w:pPr>
      <w:r w:rsidRPr="00F66EA6">
        <w:rPr>
          <w:color w:val="000000" w:themeColor="text1"/>
        </w:rPr>
        <w:t>Property Breed As %String;</w:t>
      </w:r>
      <w:r w:rsidRPr="00F66EA6">
        <w:rPr>
          <w:color w:val="000000" w:themeColor="text1"/>
        </w:rPr>
        <w:br/>
      </w:r>
      <w:r w:rsidRPr="00F66EA6">
        <w:rPr>
          <w:color w:val="000000" w:themeColor="text1"/>
        </w:rPr>
        <w:br/>
        <w:t>Property Color As %String;</w:t>
      </w:r>
      <w:r w:rsidRPr="00F66EA6">
        <w:rPr>
          <w:color w:val="000000" w:themeColor="text1"/>
        </w:rPr>
        <w:br/>
      </w:r>
    </w:p>
    <w:p w:rsidR="00AD6941" w:rsidRPr="00F66EA6" w:rsidRDefault="00AD6941" w:rsidP="009F4C74">
      <w:pPr>
        <w:pStyle w:val="Code"/>
        <w:ind w:firstLine="0"/>
        <w:rPr>
          <w:color w:val="000000" w:themeColor="text1"/>
        </w:rPr>
      </w:pPr>
      <w:r w:rsidRPr="00F66EA6">
        <w:rPr>
          <w:color w:val="000000" w:themeColor="text1"/>
        </w:rPr>
        <w:t>Property Weight As %String;</w:t>
      </w:r>
      <w:r w:rsidRPr="00F66EA6">
        <w:rPr>
          <w:color w:val="000000" w:themeColor="text1"/>
        </w:rPr>
        <w:br/>
      </w:r>
      <w:r w:rsidRPr="00F66EA6">
        <w:rPr>
          <w:color w:val="000000" w:themeColor="text1"/>
        </w:rPr>
        <w:br/>
        <w:t>}</w:t>
      </w:r>
    </w:p>
    <w:p w:rsidR="00AD6941" w:rsidRPr="00B04D1C" w:rsidRDefault="00AD6941" w:rsidP="009F4C74">
      <w:pPr>
        <w:pStyle w:val="Code"/>
        <w:ind w:firstLine="0"/>
        <w:rPr>
          <w:color w:val="auto"/>
        </w:rPr>
      </w:pPr>
    </w:p>
    <w:p w:rsidR="00534F4F" w:rsidRDefault="00534F4F" w:rsidP="009F4C74">
      <w:pPr>
        <w:pStyle w:val="Caption"/>
      </w:pPr>
      <w:bookmarkStart w:id="917" w:name="_Ref307938573"/>
    </w:p>
    <w:p w:rsidR="00AD6941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917"/>
      <w:r>
        <w:t xml:space="preserve"> Actor Class Redefinition – add Reference Property that will point to the Pets Class</w:t>
      </w:r>
    </w:p>
    <w:p w:rsidR="00AD6941" w:rsidRDefault="00AD6941" w:rsidP="009F4C74">
      <w:pPr>
        <w:pStyle w:val="Code"/>
      </w:pPr>
    </w:p>
    <w:p w:rsidR="00AD6941" w:rsidRPr="003643CB" w:rsidRDefault="00AD6941" w:rsidP="009F4C74">
      <w:pPr>
        <w:pStyle w:val="Code"/>
        <w:ind w:firstLine="0"/>
        <w:rPr>
          <w:color w:val="auto"/>
        </w:rPr>
      </w:pPr>
      <w:r w:rsidRPr="003643CB">
        <w:rPr>
          <w:color w:val="auto"/>
        </w:rPr>
        <w:t>Class MyPackage.Actor Extends %Persistent</w:t>
      </w:r>
      <w:r w:rsidRPr="003643CB">
        <w:rPr>
          <w:color w:val="auto"/>
        </w:rPr>
        <w:br/>
        <w:t>{</w:t>
      </w:r>
      <w:r w:rsidRPr="003643CB">
        <w:rPr>
          <w:color w:val="auto"/>
        </w:rPr>
        <w:br/>
      </w:r>
      <w:r w:rsidRPr="003643CB">
        <w:rPr>
          <w:color w:val="auto"/>
        </w:rPr>
        <w:br/>
        <w:t>Property Name As %String [ Required ];</w:t>
      </w:r>
      <w:r w:rsidRPr="003643CB">
        <w:rPr>
          <w:color w:val="auto"/>
        </w:rPr>
        <w:br/>
      </w:r>
      <w:r w:rsidRPr="003643CB">
        <w:rPr>
          <w:color w:val="auto"/>
        </w:rPr>
        <w:br/>
        <w:t>Index NameIndex On Name;</w:t>
      </w:r>
      <w:r w:rsidRPr="003643CB">
        <w:rPr>
          <w:color w:val="auto"/>
        </w:rPr>
        <w:br/>
      </w:r>
      <w:r w:rsidRPr="003643CB">
        <w:rPr>
          <w:color w:val="auto"/>
        </w:rPr>
        <w:br/>
        <w:t>Property MyAccountant As Accountants;</w:t>
      </w:r>
      <w:r w:rsidRPr="003643CB">
        <w:rPr>
          <w:color w:val="auto"/>
        </w:rPr>
        <w:br/>
      </w:r>
      <w:r w:rsidRPr="003643CB">
        <w:rPr>
          <w:color w:val="auto"/>
        </w:rPr>
        <w:br/>
        <w:t>Property MyHome As Address;</w:t>
      </w:r>
      <w:r w:rsidRPr="003643CB">
        <w:rPr>
          <w:color w:val="auto"/>
        </w:rPr>
        <w:br/>
      </w:r>
      <w:r w:rsidRPr="003643CB">
        <w:rPr>
          <w:color w:val="auto"/>
        </w:rPr>
        <w:br/>
        <w:t>Property MyShirts As list Of %String;</w:t>
      </w:r>
      <w:r w:rsidRPr="003643CB">
        <w:rPr>
          <w:color w:val="auto"/>
        </w:rPr>
        <w:br/>
      </w:r>
      <w:r w:rsidRPr="003643CB">
        <w:rPr>
          <w:color w:val="auto"/>
        </w:rPr>
        <w:br/>
        <w:t>Property MyHats As array Of %String;</w:t>
      </w:r>
      <w:r w:rsidRPr="003643CB">
        <w:rPr>
          <w:color w:val="auto"/>
        </w:rPr>
        <w:br/>
      </w:r>
      <w:r w:rsidRPr="003643CB">
        <w:rPr>
          <w:color w:val="auto"/>
        </w:rPr>
        <w:br/>
        <w:t>Property MyContacts As list Of Contacts;</w:t>
      </w:r>
      <w:r w:rsidRPr="003643CB">
        <w:rPr>
          <w:color w:val="auto"/>
        </w:rPr>
        <w:br/>
      </w:r>
      <w:r w:rsidRPr="003643CB">
        <w:rPr>
          <w:color w:val="auto"/>
        </w:rPr>
        <w:br/>
        <w:t>Property MyClients As array Of Clients;</w:t>
      </w:r>
      <w:r w:rsidRPr="003643CB">
        <w:rPr>
          <w:color w:val="auto"/>
        </w:rPr>
        <w:br/>
      </w:r>
      <w:r w:rsidRPr="003643CB">
        <w:rPr>
          <w:color w:val="auto"/>
        </w:rPr>
        <w:br/>
        <w:t>Property MyHomes As list Of </w:t>
      </w:r>
      <w:r>
        <w:rPr>
          <w:color w:val="auto"/>
        </w:rPr>
        <w:t>Rentals</w:t>
      </w:r>
      <w:r w:rsidRPr="003643CB">
        <w:rPr>
          <w:color w:val="auto"/>
        </w:rPr>
        <w:t>;</w:t>
      </w:r>
      <w:r w:rsidRPr="003643CB">
        <w:rPr>
          <w:color w:val="auto"/>
        </w:rPr>
        <w:br/>
      </w:r>
      <w:r w:rsidRPr="003643CB">
        <w:rPr>
          <w:color w:val="auto"/>
        </w:rPr>
        <w:br/>
      </w:r>
      <w:r w:rsidRPr="005A3A97">
        <w:rPr>
          <w:color w:val="auto"/>
          <w:u w:val="single"/>
        </w:rPr>
        <w:t>Property MyPets As array Of Pets;</w:t>
      </w:r>
      <w:r w:rsidRPr="003643CB">
        <w:rPr>
          <w:b/>
          <w:color w:val="FF0000"/>
        </w:rPr>
        <w:br/>
      </w:r>
      <w:r w:rsidRPr="003643CB">
        <w:rPr>
          <w:color w:val="auto"/>
        </w:rPr>
        <w:br/>
        <w:t>}</w:t>
      </w:r>
    </w:p>
    <w:p w:rsidR="00AD6941" w:rsidRDefault="00AD6941" w:rsidP="009F4C74">
      <w:pPr>
        <w:pStyle w:val="Code"/>
        <w:ind w:firstLine="0"/>
        <w:rPr>
          <w:color w:val="000000"/>
        </w:rPr>
      </w:pPr>
    </w:p>
    <w:p w:rsidR="00534F4F" w:rsidRDefault="00534F4F" w:rsidP="009F4C74">
      <w:pPr>
        <w:pStyle w:val="Caption"/>
      </w:pPr>
      <w:bookmarkStart w:id="918" w:name="_Ref307942249"/>
    </w:p>
    <w:p w:rsidR="00AD6941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918"/>
      <w:r>
        <w:t xml:space="preserve"> </w:t>
      </w:r>
      <w:r w:rsidRPr="00961C39">
        <w:t xml:space="preserve">Clear </w:t>
      </w:r>
      <w:r>
        <w:t>and Count Methods</w:t>
      </w:r>
      <w:r w:rsidRPr="00961C39">
        <w:t xml:space="preserve"> - Deletes all elements</w:t>
      </w:r>
      <w:r>
        <w:t xml:space="preserve"> and show the count</w:t>
      </w:r>
    </w:p>
    <w:p w:rsidR="00AD6941" w:rsidRDefault="00AD6941" w:rsidP="009F4C74">
      <w:pPr>
        <w:pStyle w:val="Code"/>
        <w:ind w:firstLine="0"/>
        <w:rPr>
          <w:color w:val="0000FF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MyPets Property is defined as a 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Embedded Objects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Clear Method – </w:t>
      </w:r>
      <w:r w:rsidRPr="00D63E3F">
        <w:rPr>
          <w:color w:val="auto"/>
        </w:rPr>
        <w:t>Clears or Deletes the Collection of Elements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Count Method - </w:t>
      </w:r>
      <w:r w:rsidRPr="00D63E3F">
        <w:rPr>
          <w:color w:val="auto"/>
        </w:rPr>
        <w:t>Returns the Number of Elements in the Collection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752E0D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ActorOref</w:t>
      </w:r>
      <w:r w:rsidRPr="00752E0D">
        <w:rPr>
          <w:color w:val="auto"/>
        </w:rPr>
        <w:t>=##clas</w:t>
      </w:r>
      <w:r>
        <w:rPr>
          <w:color w:val="auto"/>
        </w:rPr>
        <w:t>s(MyPackage.Actor).%OpenId(8)</w:t>
      </w:r>
      <w:r>
        <w:rPr>
          <w:color w:val="auto"/>
        </w:rPr>
        <w:tab/>
      </w:r>
      <w:r w:rsidRPr="00752E0D">
        <w:rPr>
          <w:color w:val="auto"/>
        </w:rPr>
        <w:t xml:space="preserve">;bring object </w:t>
      </w:r>
      <w:r>
        <w:rPr>
          <w:color w:val="auto"/>
        </w:rPr>
        <w:t>Ann Margaret</w:t>
      </w:r>
      <w:r w:rsidRPr="00752E0D">
        <w:rPr>
          <w:color w:val="auto"/>
        </w:rPr>
        <w:t xml:space="preserve"> </w:t>
      </w:r>
    </w:p>
    <w:p w:rsidR="00AD6941" w:rsidRPr="00752E0D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;into memory</w:t>
      </w:r>
    </w:p>
    <w:p w:rsidR="00AD6941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752E0D">
        <w:rPr>
          <w:color w:val="auto"/>
        </w:rPr>
        <w:br/>
      </w:r>
      <w:r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63E3F">
        <w:rPr>
          <w:color w:val="auto"/>
          <w:u w:val="single"/>
        </w:rPr>
        <w:t>.MyPets.Clear()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 xml:space="preserve">;clear </w:t>
      </w:r>
      <w:r>
        <w:rPr>
          <w:color w:val="auto"/>
        </w:rPr>
        <w:t>Array</w:t>
      </w:r>
      <w:r w:rsidRPr="00752E0D">
        <w:rPr>
          <w:color w:val="auto"/>
        </w:rPr>
        <w:t xml:space="preserve"> of </w:t>
      </w:r>
      <w:r>
        <w:rPr>
          <w:color w:val="auto"/>
        </w:rPr>
        <w:t>Pets</w:t>
      </w:r>
      <w:r w:rsidRPr="00752E0D">
        <w:rPr>
          <w:color w:val="auto"/>
        </w:rPr>
        <w:br/>
      </w:r>
      <w:r>
        <w:rPr>
          <w:color w:val="auto"/>
        </w:rPr>
        <w:t xml:space="preserve"> </w:t>
      </w:r>
      <w:r>
        <w:rPr>
          <w:color w:val="auto"/>
          <w:u w:val="single"/>
        </w:rPr>
        <w:t xml:space="preserve">Write </w:t>
      </w:r>
      <w:r w:rsidRPr="00D63E3F">
        <w:rPr>
          <w:color w:val="auto"/>
          <w:u w:val="single"/>
        </w:rPr>
        <w:t>!,"Count: ",</w:t>
      </w:r>
      <w:r>
        <w:rPr>
          <w:color w:val="auto"/>
          <w:u w:val="single"/>
        </w:rPr>
        <w:t>ActorOref</w:t>
      </w:r>
      <w:r w:rsidRPr="00D63E3F">
        <w:rPr>
          <w:color w:val="auto"/>
          <w:u w:val="single"/>
        </w:rPr>
        <w:t>.MyPets.Count()</w:t>
      </w:r>
      <w:r>
        <w:rPr>
          <w:color w:val="auto"/>
        </w:rPr>
        <w:tab/>
      </w:r>
      <w:r>
        <w:rPr>
          <w:color w:val="auto"/>
        </w:rPr>
        <w:tab/>
        <w:t>;</w:t>
      </w:r>
      <w:r w:rsidRPr="00752E0D">
        <w:rPr>
          <w:color w:val="auto"/>
        </w:rPr>
        <w:t>count of elements</w:t>
      </w:r>
    </w:p>
    <w:p w:rsidR="00AD6941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AD6941" w:rsidRPr="00752E0D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;Save the object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Pr="00652773" w:rsidRDefault="00AD6941" w:rsidP="009F4C74">
      <w:pPr>
        <w:pStyle w:val="Code"/>
        <w:ind w:firstLine="0"/>
        <w:rPr>
          <w:b/>
          <w:color w:val="auto"/>
        </w:rPr>
      </w:pPr>
    </w:p>
    <w:p w:rsidR="00AD6941" w:rsidRDefault="00AD6941" w:rsidP="009C6846">
      <w:pPr>
        <w:pStyle w:val="CodeItalic"/>
      </w:pPr>
      <w:r>
        <w:t>Count:</w:t>
      </w:r>
      <w:r w:rsidRPr="00800F30">
        <w:t xml:space="preserve"> 0</w:t>
      </w:r>
    </w:p>
    <w:p w:rsidR="00AD6941" w:rsidRPr="00800F30" w:rsidRDefault="00AD6941" w:rsidP="009C6846">
      <w:pPr>
        <w:pStyle w:val="CodeItalic"/>
      </w:pPr>
      <w:r>
        <w:t>1</w:t>
      </w:r>
    </w:p>
    <w:p w:rsidR="00AD6941" w:rsidRDefault="00AD6941" w:rsidP="009F4C74">
      <w:pPr>
        <w:pStyle w:val="Code"/>
        <w:ind w:firstLine="0"/>
      </w:pPr>
    </w:p>
    <w:p w:rsidR="00534F4F" w:rsidRDefault="00534F4F" w:rsidP="009F4C74">
      <w:pPr>
        <w:pStyle w:val="Caption"/>
      </w:pPr>
      <w:bookmarkStart w:id="919" w:name="_Ref307942284"/>
    </w:p>
    <w:p w:rsidR="00AD6941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919"/>
      <w:r>
        <w:t xml:space="preserve"> SetAt</w:t>
      </w:r>
      <w:r w:rsidRPr="00961C39">
        <w:t xml:space="preserve"> Method </w:t>
      </w:r>
      <w:r>
        <w:t>–</w:t>
      </w:r>
      <w:r w:rsidRPr="00961C39">
        <w:t xml:space="preserve"> </w:t>
      </w:r>
      <w:r>
        <w:t>Insert three Pets into the Collection</w:t>
      </w:r>
    </w:p>
    <w:p w:rsidR="00AD6941" w:rsidRDefault="00AD6941" w:rsidP="009F4C74">
      <w:pPr>
        <w:pStyle w:val="Code"/>
        <w:ind w:firstLine="0"/>
        <w:rPr>
          <w:color w:val="0000FF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MyPets Property is defined as a 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Embedded Objects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SetAt Method - </w:t>
      </w:r>
      <w:r w:rsidRPr="00D63E3F">
        <w:rPr>
          <w:color w:val="auto"/>
        </w:rPr>
        <w:t>Set an Oref at the specific Key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F27B5E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</w:t>
      </w:r>
      <w:r>
        <w:rPr>
          <w:color w:val="auto"/>
        </w:rPr>
        <w:t>Margaret</w:t>
      </w:r>
      <w:r w:rsidRPr="00A410BE">
        <w:rPr>
          <w:color w:val="auto"/>
        </w:rPr>
        <w:t xml:space="preserve"> </w:t>
      </w:r>
      <w:r w:rsidRPr="00F27B5E">
        <w:rPr>
          <w:color w:val="auto"/>
        </w:rPr>
        <w:t xml:space="preserve">into </w:t>
      </w:r>
      <w:r w:rsidRPr="00C9525E">
        <w:rPr>
          <w:color w:val="auto"/>
        </w:rPr>
        <w:t>memory</w:t>
      </w:r>
    </w:p>
    <w:p w:rsidR="00AD6941" w:rsidRPr="00F27B5E" w:rsidRDefault="00AD6941" w:rsidP="009F4C74">
      <w:pPr>
        <w:pStyle w:val="Code"/>
        <w:ind w:firstLine="0"/>
        <w:rPr>
          <w:color w:val="auto"/>
        </w:rPr>
      </w:pPr>
    </w:p>
    <w:p w:rsidR="00AD6941" w:rsidRPr="001E4B70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PetsOref1=##class(MyPackage.Pets</w:t>
      </w:r>
      <w:r w:rsidRPr="00D770F6">
        <w:rPr>
          <w:color w:val="auto"/>
          <w:u w:val="single"/>
        </w:rPr>
        <w:t>).%New()</w:t>
      </w:r>
      <w:r>
        <w:rPr>
          <w:color w:val="auto"/>
        </w:rPr>
        <w:t xml:space="preserve"> </w:t>
      </w:r>
      <w:r>
        <w:rPr>
          <w:color w:val="auto"/>
        </w:rPr>
        <w:tab/>
      </w:r>
      <w:r>
        <w:rPr>
          <w:color w:val="auto"/>
        </w:rPr>
        <w:tab/>
        <w:t xml:space="preserve">;create </w:t>
      </w:r>
      <w:r w:rsidRPr="001E4B70">
        <w:rPr>
          <w:color w:val="auto"/>
        </w:rPr>
        <w:t xml:space="preserve">new </w:t>
      </w:r>
      <w:r>
        <w:rPr>
          <w:color w:val="auto"/>
        </w:rPr>
        <w:t>Pet</w:t>
      </w:r>
      <w:r w:rsidRPr="001E4B70">
        <w:rPr>
          <w:color w:val="auto"/>
        </w:rPr>
        <w:t xml:space="preserve"> </w:t>
      </w:r>
      <w:r>
        <w:rPr>
          <w:color w:val="auto"/>
        </w:rPr>
        <w:t>Oref</w:t>
      </w:r>
      <w:r w:rsidRPr="001E4B70">
        <w:rPr>
          <w:color w:val="auto"/>
        </w:rPr>
        <w:t>1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PetsOref1.Name="Sandy"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Name 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PetsOref1</w:t>
      </w:r>
      <w:r w:rsidRPr="00CB4B45">
        <w:rPr>
          <w:color w:val="auto"/>
          <w:u w:val="single"/>
        </w:rPr>
        <w:t>.</w:t>
      </w:r>
      <w:r>
        <w:rPr>
          <w:color w:val="auto"/>
          <w:u w:val="single"/>
        </w:rPr>
        <w:t>Breed="Dog"</w:t>
      </w:r>
      <w:r w:rsidRPr="00B04D1C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04D1C">
        <w:rPr>
          <w:color w:val="auto"/>
        </w:rPr>
        <w:t>;</w:t>
      </w:r>
      <w:r>
        <w:rPr>
          <w:color w:val="auto"/>
        </w:rPr>
        <w:t>Set the Breed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PetsOref1.Color="Brown"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Colr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PetsOref1.Weight="35"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Weight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1E4B70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PetsOref2=##class(MyPackage.Pets</w:t>
      </w:r>
      <w:r w:rsidRPr="00D770F6">
        <w:rPr>
          <w:color w:val="auto"/>
          <w:u w:val="single"/>
        </w:rPr>
        <w:t>).%New()</w:t>
      </w:r>
      <w:r>
        <w:rPr>
          <w:color w:val="auto"/>
        </w:rPr>
        <w:t xml:space="preserve"> </w:t>
      </w:r>
      <w:r>
        <w:rPr>
          <w:color w:val="auto"/>
        </w:rPr>
        <w:tab/>
      </w:r>
      <w:r>
        <w:rPr>
          <w:color w:val="auto"/>
        </w:rPr>
        <w:tab/>
        <w:t xml:space="preserve">;create </w:t>
      </w:r>
      <w:r w:rsidRPr="001E4B70">
        <w:rPr>
          <w:color w:val="auto"/>
        </w:rPr>
        <w:t xml:space="preserve">new </w:t>
      </w:r>
      <w:r>
        <w:rPr>
          <w:color w:val="auto"/>
        </w:rPr>
        <w:t>Pet</w:t>
      </w:r>
      <w:r w:rsidRPr="001E4B70">
        <w:rPr>
          <w:color w:val="auto"/>
        </w:rPr>
        <w:t xml:space="preserve"> </w:t>
      </w:r>
      <w:r>
        <w:rPr>
          <w:color w:val="auto"/>
        </w:rPr>
        <w:t>Oref2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PetsOref2.Name="Tiger"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Name 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PetsOref2.Breed="Cat"</w:t>
      </w:r>
      <w:r w:rsidRPr="00B04D1C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04D1C">
        <w:rPr>
          <w:color w:val="auto"/>
        </w:rPr>
        <w:t>;</w:t>
      </w:r>
      <w:r>
        <w:rPr>
          <w:color w:val="auto"/>
        </w:rPr>
        <w:t>Set the Breed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PetsOref2.Color="Striped"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Color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PetsOref2.Weight="10"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Weight 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1E4B70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PetsOref3=##class(MyPackage.Pets</w:t>
      </w:r>
      <w:r w:rsidRPr="00D770F6">
        <w:rPr>
          <w:color w:val="auto"/>
          <w:u w:val="single"/>
        </w:rPr>
        <w:t>).%New()</w:t>
      </w:r>
      <w:r w:rsidRPr="001E4B70">
        <w:rPr>
          <w:color w:val="auto"/>
        </w:rPr>
        <w:tab/>
      </w:r>
      <w:r>
        <w:rPr>
          <w:color w:val="auto"/>
        </w:rPr>
        <w:tab/>
        <w:t>;create new Pet Oref3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PetsOref3.Name="Lips"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Name 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PetsOref3.Breed="Pig"</w:t>
      </w:r>
      <w:r w:rsidRPr="00B04D1C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04D1C">
        <w:rPr>
          <w:color w:val="auto"/>
        </w:rPr>
        <w:t>;</w:t>
      </w:r>
      <w:r>
        <w:rPr>
          <w:color w:val="auto"/>
        </w:rPr>
        <w:t>Set the Breed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PetsOref3.Color="N/A"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Color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PetsOref3.Weight="70"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Weight</w:t>
      </w:r>
    </w:p>
    <w:p w:rsidR="00AD6941" w:rsidRPr="00833159" w:rsidRDefault="00AD6941" w:rsidP="009F4C74">
      <w:pPr>
        <w:pStyle w:val="Code"/>
        <w:ind w:firstLine="0"/>
        <w:rPr>
          <w:color w:val="auto"/>
        </w:rPr>
      </w:pPr>
    </w:p>
    <w:p w:rsidR="00AD6941" w:rsidRPr="00D770F6" w:rsidRDefault="00AD6941" w:rsidP="009F4C74">
      <w:pPr>
        <w:pStyle w:val="Code"/>
        <w:ind w:firstLine="0"/>
        <w:rPr>
          <w:color w:val="auto"/>
          <w:u w:val="single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770F6">
        <w:rPr>
          <w:color w:val="auto"/>
          <w:u w:val="single"/>
        </w:rPr>
        <w:t>.</w:t>
      </w:r>
      <w:r>
        <w:rPr>
          <w:color w:val="auto"/>
          <w:u w:val="single"/>
        </w:rPr>
        <w:t>MyPets.SetAt</w:t>
      </w:r>
      <w:r w:rsidRPr="00D770F6">
        <w:rPr>
          <w:color w:val="auto"/>
          <w:u w:val="single"/>
        </w:rPr>
        <w:t>(</w:t>
      </w:r>
      <w:r>
        <w:rPr>
          <w:color w:val="auto"/>
          <w:u w:val="single"/>
        </w:rPr>
        <w:t>PetsOref1,1</w:t>
      </w:r>
      <w:r w:rsidRPr="00D770F6">
        <w:rPr>
          <w:color w:val="auto"/>
          <w:u w:val="single"/>
        </w:rPr>
        <w:t>)</w:t>
      </w:r>
      <w:r w:rsidRPr="00833159">
        <w:rPr>
          <w:color w:val="auto"/>
        </w:rPr>
        <w:tab/>
      </w:r>
      <w:r>
        <w:rPr>
          <w:color w:val="auto"/>
        </w:rPr>
        <w:t xml:space="preserve"> </w:t>
      </w:r>
      <w:r w:rsidRPr="00833159">
        <w:rPr>
          <w:color w:val="auto"/>
        </w:rPr>
        <w:t xml:space="preserve">;associate </w:t>
      </w:r>
      <w:r>
        <w:rPr>
          <w:color w:val="auto"/>
        </w:rPr>
        <w:t>PetsOref</w:t>
      </w:r>
      <w:r w:rsidRPr="00833159">
        <w:rPr>
          <w:color w:val="auto"/>
        </w:rPr>
        <w:t>1 with Actor</w:t>
      </w:r>
      <w:r>
        <w:rPr>
          <w:color w:val="auto"/>
        </w:rPr>
        <w:t xml:space="preserve"> at Key 1</w:t>
      </w:r>
    </w:p>
    <w:p w:rsidR="00AD6941" w:rsidRPr="00D770F6" w:rsidRDefault="00AD6941" w:rsidP="009F4C74">
      <w:pPr>
        <w:pStyle w:val="Code"/>
        <w:ind w:firstLine="0"/>
        <w:rPr>
          <w:color w:val="auto"/>
          <w:u w:val="single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770F6">
        <w:rPr>
          <w:color w:val="auto"/>
          <w:u w:val="single"/>
        </w:rPr>
        <w:t>.</w:t>
      </w:r>
      <w:r>
        <w:rPr>
          <w:color w:val="auto"/>
          <w:u w:val="single"/>
        </w:rPr>
        <w:t>MyPets.SetAt</w:t>
      </w:r>
      <w:r w:rsidRPr="00D770F6">
        <w:rPr>
          <w:color w:val="auto"/>
          <w:u w:val="single"/>
        </w:rPr>
        <w:t>(</w:t>
      </w:r>
      <w:r>
        <w:rPr>
          <w:color w:val="auto"/>
          <w:u w:val="single"/>
        </w:rPr>
        <w:t>PetsOref2,2</w:t>
      </w:r>
      <w:r w:rsidRPr="00D770F6">
        <w:rPr>
          <w:color w:val="auto"/>
          <w:u w:val="single"/>
        </w:rPr>
        <w:t>)</w:t>
      </w:r>
      <w:r>
        <w:rPr>
          <w:color w:val="auto"/>
        </w:rPr>
        <w:t xml:space="preserve">  </w:t>
      </w:r>
      <w:r w:rsidRPr="00833159">
        <w:rPr>
          <w:color w:val="auto"/>
        </w:rPr>
        <w:t>;asso</w:t>
      </w:r>
      <w:r>
        <w:rPr>
          <w:color w:val="auto"/>
        </w:rPr>
        <w:t>ciate PetsOref2</w:t>
      </w:r>
      <w:r w:rsidRPr="00833159">
        <w:rPr>
          <w:color w:val="auto"/>
        </w:rPr>
        <w:t xml:space="preserve"> with Actor</w:t>
      </w:r>
      <w:r>
        <w:rPr>
          <w:color w:val="auto"/>
        </w:rPr>
        <w:t xml:space="preserve"> at Key 2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770F6">
        <w:rPr>
          <w:color w:val="auto"/>
          <w:u w:val="single"/>
        </w:rPr>
        <w:t>.</w:t>
      </w:r>
      <w:r>
        <w:rPr>
          <w:color w:val="auto"/>
          <w:u w:val="single"/>
        </w:rPr>
        <w:t>MyPets.SetAt</w:t>
      </w:r>
      <w:r w:rsidRPr="00D770F6">
        <w:rPr>
          <w:color w:val="auto"/>
          <w:u w:val="single"/>
        </w:rPr>
        <w:t>(</w:t>
      </w:r>
      <w:r>
        <w:rPr>
          <w:color w:val="auto"/>
          <w:u w:val="single"/>
        </w:rPr>
        <w:t>PetsOref3,3</w:t>
      </w:r>
      <w:r w:rsidRPr="00D770F6">
        <w:rPr>
          <w:color w:val="auto"/>
          <w:u w:val="single"/>
        </w:rPr>
        <w:t>)</w:t>
      </w:r>
      <w:r>
        <w:rPr>
          <w:color w:val="auto"/>
        </w:rPr>
        <w:t xml:space="preserve">  </w:t>
      </w:r>
      <w:r w:rsidRPr="00833159">
        <w:rPr>
          <w:color w:val="auto"/>
        </w:rPr>
        <w:t>;asso</w:t>
      </w:r>
      <w:r>
        <w:rPr>
          <w:color w:val="auto"/>
        </w:rPr>
        <w:t>ciate PetsOref3</w:t>
      </w:r>
      <w:r w:rsidRPr="00833159">
        <w:rPr>
          <w:color w:val="auto"/>
        </w:rPr>
        <w:t xml:space="preserve"> with Actor</w:t>
      </w:r>
      <w:r>
        <w:rPr>
          <w:color w:val="auto"/>
        </w:rPr>
        <w:t xml:space="preserve"> at Key 3</w:t>
      </w:r>
    </w:p>
    <w:p w:rsidR="00AD6941" w:rsidRDefault="00AD6941" w:rsidP="009F4C74">
      <w:pPr>
        <w:pStyle w:val="Code"/>
        <w:ind w:firstLine="0"/>
        <w:rPr>
          <w:color w:val="auto"/>
          <w:u w:val="single"/>
        </w:rPr>
      </w:pPr>
    </w:p>
    <w:p w:rsidR="00AD6941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F27B5E">
        <w:rPr>
          <w:color w:val="auto"/>
        </w:rPr>
        <w:t>!,"Count: ",ActorOref.My</w:t>
      </w:r>
      <w:r>
        <w:rPr>
          <w:color w:val="auto"/>
        </w:rPr>
        <w:t>Pets</w:t>
      </w:r>
      <w:r w:rsidRPr="00F27B5E">
        <w:rPr>
          <w:color w:val="auto"/>
        </w:rPr>
        <w:t>.Count()</w:t>
      </w:r>
    </w:p>
    <w:p w:rsidR="00AD6941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AD6941" w:rsidRPr="00752E0D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752E0D">
        <w:rPr>
          <w:color w:val="auto"/>
        </w:rPr>
        <w:t>;Save the object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Pr="00F27B5E" w:rsidRDefault="00AD6941" w:rsidP="009F4C74">
      <w:pPr>
        <w:pStyle w:val="Code"/>
        <w:ind w:firstLine="0"/>
        <w:rPr>
          <w:color w:val="auto"/>
        </w:rPr>
      </w:pPr>
    </w:p>
    <w:p w:rsidR="00AD6941" w:rsidRDefault="00AD6941" w:rsidP="009C6846">
      <w:pPr>
        <w:pStyle w:val="CodeItalic"/>
      </w:pPr>
      <w:r>
        <w:t>Count: 3</w:t>
      </w:r>
    </w:p>
    <w:p w:rsidR="00AD6941" w:rsidRPr="000C1D80" w:rsidRDefault="00AD6941" w:rsidP="009C6846">
      <w:pPr>
        <w:pStyle w:val="CodeItalic"/>
      </w:pPr>
      <w:r>
        <w:t>1</w:t>
      </w:r>
    </w:p>
    <w:p w:rsidR="00AD6941" w:rsidRDefault="00AD6941" w:rsidP="009F4C74">
      <w:pPr>
        <w:pStyle w:val="Code"/>
        <w:ind w:firstLine="0"/>
      </w:pPr>
    </w:p>
    <w:p w:rsidR="00534F4F" w:rsidRDefault="00534F4F" w:rsidP="009F4C74">
      <w:pPr>
        <w:pStyle w:val="Caption"/>
      </w:pPr>
      <w:bookmarkStart w:id="920" w:name="_Ref307942319"/>
    </w:p>
    <w:p w:rsidR="00AD6941" w:rsidRPr="00FD550C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920"/>
      <w:r>
        <w:t xml:space="preserve"> Global generated from Class MyPackage.Actor</w:t>
      </w:r>
    </w:p>
    <w:p w:rsidR="00AD6941" w:rsidRPr="008D4B02" w:rsidRDefault="00AD6941" w:rsidP="009F4C74">
      <w:pPr>
        <w:pStyle w:val="Code"/>
        <w:rPr>
          <w:lang w:bidi="ar-SA"/>
        </w:rPr>
      </w:pPr>
    </w:p>
    <w:p w:rsidR="00AD6941" w:rsidRPr="009B628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9B6285">
        <w:rPr>
          <w:color w:val="auto"/>
        </w:rPr>
        <w:t>zw ^MyPackage.ActorD</w:t>
      </w:r>
    </w:p>
    <w:p w:rsidR="00AD6941" w:rsidRPr="009B628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9B6285">
        <w:rPr>
          <w:color w:val="auto"/>
        </w:rPr>
        <w:t>^MyPackage.ActorD=13</w:t>
      </w:r>
    </w:p>
    <w:p w:rsidR="001F19F6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9B6285">
        <w:rPr>
          <w:color w:val="auto"/>
        </w:rPr>
        <w:t>^MyPackage.ActorD(1)=$lb("","John Wayne"</w:t>
      </w:r>
      <w:r>
        <w:rPr>
          <w:color w:val="auto"/>
        </w:rPr>
        <w:t>,</w:t>
      </w:r>
      <w:r w:rsidRPr="009B6285">
        <w:rPr>
          <w:color w:val="auto"/>
        </w:rPr>
        <w:t>"","",$lb("BlueShirt","CyanShirt",</w:t>
      </w:r>
    </w:p>
    <w:p w:rsidR="00AD6941" w:rsidRPr="009B6285" w:rsidRDefault="00AD6941" w:rsidP="009F4C74">
      <w:pPr>
        <w:pStyle w:val="Code"/>
        <w:ind w:firstLine="0"/>
        <w:rPr>
          <w:color w:val="auto"/>
        </w:rPr>
      </w:pPr>
      <w:r w:rsidRPr="009B6285">
        <w:rPr>
          <w:color w:val="auto"/>
        </w:rPr>
        <w:t>"RedShirt","WhiteShirt"))</w:t>
      </w:r>
    </w:p>
    <w:p w:rsidR="00AD6941" w:rsidRPr="009B628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9B6285">
        <w:rPr>
          <w:color w:val="auto"/>
        </w:rPr>
        <w:t>^MyPackage.ActorD(2)=$lb("","Jodie Foster"</w:t>
      </w:r>
      <w:r>
        <w:rPr>
          <w:color w:val="auto"/>
        </w:rPr>
        <w:t>,</w:t>
      </w:r>
      <w:r w:rsidRPr="009B6285">
        <w:rPr>
          <w:color w:val="auto"/>
        </w:rPr>
        <w:t>"","","")</w:t>
      </w:r>
    </w:p>
    <w:p w:rsidR="00AD6941" w:rsidRPr="009B628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9B6285">
        <w:rPr>
          <w:color w:val="auto"/>
        </w:rPr>
        <w:t>^MyPackage.ActorD(2,"MyHats",1)="</w:t>
      </w:r>
      <w:r>
        <w:rPr>
          <w:color w:val="auto"/>
        </w:rPr>
        <w:t>Bowler</w:t>
      </w:r>
      <w:r w:rsidRPr="009B6285">
        <w:rPr>
          <w:color w:val="auto"/>
        </w:rPr>
        <w:t>"</w:t>
      </w:r>
    </w:p>
    <w:p w:rsidR="00AD6941" w:rsidRPr="009B628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9B6285">
        <w:rPr>
          <w:color w:val="auto"/>
        </w:rPr>
        <w:t>^MyPackage.ActorD(2,"MyHats",2)="BigBirdHat"</w:t>
      </w:r>
    </w:p>
    <w:p w:rsidR="00AD6941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9B6285">
        <w:rPr>
          <w:color w:val="auto"/>
        </w:rPr>
        <w:t>^MyPackage.ActorD(2,"MyHats","Top")="TopHat"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^MyPackage.ActorD(3)=$lb("","Clint Eastwood","2",$lb("","","",""),"Cyan")</w:t>
      </w:r>
    </w:p>
    <w:p w:rsidR="001F19F6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^MyPackage.ActorD(4)=$lb("","Julie Andrews","",$lb("123 Main St.","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 w:rsidRPr="00180DE5">
        <w:rPr>
          <w:color w:val="auto"/>
        </w:rPr>
        <w:t>Marlboro","MA","01752"),"Brown")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^MyPackage.ActorD(5)=$lb("","Johnny Depp","",$lb("","","",""),"Tan","",$lb($lb("1"),$lb("6"),$lb("3"),$lb("4")))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^MyPackage.ActorD(6)=$lb("","Carol Burnett","",$lb("","","",""),"Red","","")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^MyPackage.ActorD(6,"MyClients",1)=1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^MyPackage.ActorD(6,"MyClients",2)=6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^MyPackage.ActorD(6,"MyClients",4)=4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^MyPackage.ActorD(7)=$lb("","Will Smith","",$lb("","","",""),"Navy")</w:t>
      </w:r>
    </w:p>
    <w:p w:rsidR="00AD6941" w:rsidRPr="00D3212E" w:rsidRDefault="00AD6941" w:rsidP="009F4C74">
      <w:pPr>
        <w:pStyle w:val="Code"/>
        <w:ind w:firstLine="0"/>
        <w:rPr>
          <w:color w:val="auto"/>
          <w:u w:val="single"/>
        </w:rPr>
      </w:pPr>
      <w:r w:rsidRPr="00EC21C0">
        <w:rPr>
          <w:color w:val="auto"/>
        </w:rPr>
        <w:t xml:space="preserve"> </w:t>
      </w:r>
      <w:r w:rsidRPr="00D3212E">
        <w:rPr>
          <w:color w:val="auto"/>
          <w:u w:val="single"/>
        </w:rPr>
        <w:t>^MyPackage.ActorD(8)=$lb("","Ann Margaret","",$lb("","","",""),"Yellow","","","")</w:t>
      </w:r>
    </w:p>
    <w:p w:rsidR="00AD6941" w:rsidRPr="00D3212E" w:rsidRDefault="00AD6941" w:rsidP="009F4C74">
      <w:pPr>
        <w:pStyle w:val="Code"/>
        <w:ind w:firstLine="0"/>
        <w:rPr>
          <w:color w:val="auto"/>
          <w:u w:val="single"/>
        </w:rPr>
      </w:pPr>
      <w:r w:rsidRPr="00EC21C0">
        <w:rPr>
          <w:color w:val="auto"/>
        </w:rPr>
        <w:t xml:space="preserve"> </w:t>
      </w:r>
      <w:r w:rsidRPr="00D3212E">
        <w:rPr>
          <w:color w:val="auto"/>
          <w:u w:val="single"/>
        </w:rPr>
        <w:t>^MyPackage.ActorD(8,"MyPets",1)=$lb("Sandy","Dog","Brown","35")</w:t>
      </w:r>
    </w:p>
    <w:p w:rsidR="00AD6941" w:rsidRPr="00D3212E" w:rsidRDefault="00AD6941" w:rsidP="009F4C74">
      <w:pPr>
        <w:pStyle w:val="Code"/>
        <w:ind w:firstLine="0"/>
        <w:rPr>
          <w:color w:val="auto"/>
          <w:u w:val="single"/>
        </w:rPr>
      </w:pPr>
      <w:r w:rsidRPr="00EC21C0">
        <w:rPr>
          <w:color w:val="auto"/>
        </w:rPr>
        <w:t xml:space="preserve"> </w:t>
      </w:r>
      <w:r w:rsidRPr="00D3212E">
        <w:rPr>
          <w:color w:val="auto"/>
          <w:u w:val="single"/>
        </w:rPr>
        <w:t>^MyPackage.ActorD(8,"MyPets",2)=$lb("Tiger","Cat","</w:t>
      </w:r>
      <w:r>
        <w:rPr>
          <w:color w:val="auto"/>
          <w:u w:val="single"/>
        </w:rPr>
        <w:t>Striped</w:t>
      </w:r>
      <w:r w:rsidRPr="00D3212E">
        <w:rPr>
          <w:color w:val="auto"/>
          <w:u w:val="single"/>
        </w:rPr>
        <w:t>","10")</w:t>
      </w:r>
    </w:p>
    <w:p w:rsidR="00AD6941" w:rsidRPr="00D3212E" w:rsidRDefault="00AD6941" w:rsidP="009F4C74">
      <w:pPr>
        <w:pStyle w:val="Code"/>
        <w:ind w:firstLine="0"/>
        <w:rPr>
          <w:color w:val="auto"/>
          <w:u w:val="single"/>
        </w:rPr>
      </w:pPr>
      <w:r w:rsidRPr="00EC21C0">
        <w:rPr>
          <w:color w:val="auto"/>
        </w:rPr>
        <w:t xml:space="preserve"> </w:t>
      </w:r>
      <w:r w:rsidRPr="00D3212E">
        <w:rPr>
          <w:color w:val="auto"/>
          <w:u w:val="single"/>
        </w:rPr>
        <w:t>^MyPackage.ActorD(8,"MyPets",3)=$lb("Lips","Pig","N/A","70")</w:t>
      </w:r>
    </w:p>
    <w:p w:rsidR="001F19F6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^MyPackage.ActorD(9)=$lb("","Dean Martin","",$lb("","","",""),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 w:rsidRPr="00180DE5">
        <w:rPr>
          <w:color w:val="auto"/>
        </w:rPr>
        <w:t xml:space="preserve">"Green","","",$lb($lb($lb("123 Main </w:t>
      </w:r>
      <w:r>
        <w:rPr>
          <w:color w:val="auto"/>
        </w:rPr>
        <w:t xml:space="preserve"> </w:t>
      </w:r>
      <w:r w:rsidRPr="00180DE5">
        <w:rPr>
          <w:color w:val="auto"/>
        </w:rPr>
        <w:t>St.","Pittsburgh","PA","01600")),$lb($lb("53 Elm St.","L.A.","CA","95602")),$lb($lb("9 Pershing St.","Worcester","MA","01752"))))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^MyPackage.ActorD(10)=$lb("","Ally Sheedy","",$lb("","","",""),"Black")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>^MyPackage.ActorD(11)=$lb("","Humphrey Bogart","",$lb("","","",""),"Brown")</w:t>
      </w:r>
    </w:p>
    <w:p w:rsidR="00AD6941" w:rsidRPr="00180DE5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80DE5">
        <w:rPr>
          <w:color w:val="auto"/>
        </w:rPr>
        <w:t xml:space="preserve">^MyPackage.ActorD(12)=$lb("","Katharine </w:t>
      </w:r>
      <w:r>
        <w:rPr>
          <w:color w:val="auto"/>
        </w:rPr>
        <w:t>Hepburn</w:t>
      </w:r>
      <w:r w:rsidRPr="00180DE5">
        <w:rPr>
          <w:color w:val="auto"/>
        </w:rPr>
        <w:t>","2",$lb("","","",""),"Blue")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Default="00AD6941" w:rsidP="00367A1D">
      <w:pPr>
        <w:pStyle w:val="Caption"/>
        <w:keepNext/>
      </w:pPr>
      <w:bookmarkStart w:id="921" w:name="_Ref307942351"/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921"/>
      <w:r>
        <w:t xml:space="preserve"> IsDefined Method – See if a Key is defined</w:t>
      </w:r>
    </w:p>
    <w:p w:rsidR="00AD6941" w:rsidRDefault="00AD6941" w:rsidP="00367A1D">
      <w:pPr>
        <w:pStyle w:val="Code"/>
        <w:keepNext/>
        <w:ind w:firstLine="0"/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MyPets Property is defined as a 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Embedded Objects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IsDefined Method – see if a Key is defined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F27B5E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</w:t>
      </w:r>
      <w:r>
        <w:rPr>
          <w:color w:val="auto"/>
        </w:rPr>
        <w:t>Margaret</w:t>
      </w:r>
      <w:r w:rsidRPr="00A410BE">
        <w:rPr>
          <w:color w:val="auto"/>
        </w:rPr>
        <w:t xml:space="preserve"> </w:t>
      </w:r>
      <w:r w:rsidRPr="00F27B5E">
        <w:rPr>
          <w:color w:val="auto"/>
        </w:rPr>
        <w:t xml:space="preserve">into </w:t>
      </w:r>
      <w:r w:rsidRPr="00C9525E">
        <w:rPr>
          <w:color w:val="auto"/>
        </w:rPr>
        <w:t>memory</w:t>
      </w:r>
    </w:p>
    <w:p w:rsidR="00AD6941" w:rsidRPr="00A02D40" w:rsidRDefault="00AD6941" w:rsidP="009F4C74">
      <w:pPr>
        <w:pStyle w:val="Code"/>
        <w:ind w:firstLine="0"/>
        <w:rPr>
          <w:color w:val="auto"/>
        </w:rPr>
      </w:pPr>
    </w:p>
    <w:p w:rsidR="00AD6941" w:rsidRPr="007128A8" w:rsidRDefault="00AD6941" w:rsidP="009F4C74">
      <w:pPr>
        <w:pStyle w:val="Code"/>
        <w:ind w:firstLine="0"/>
        <w:rPr>
          <w:rStyle w:val="CodeItalicChar"/>
          <w:color w:val="auto"/>
        </w:rPr>
      </w:pPr>
      <w:r>
        <w:rPr>
          <w:color w:val="auto"/>
          <w:u w:val="single"/>
        </w:rPr>
        <w:t>Write ActorOref.MyPets</w:t>
      </w:r>
      <w:r w:rsidRPr="00FC0ED8">
        <w:rPr>
          <w:color w:val="auto"/>
          <w:u w:val="single"/>
        </w:rPr>
        <w:t>.</w:t>
      </w:r>
      <w:r>
        <w:rPr>
          <w:color w:val="auto"/>
          <w:u w:val="single"/>
        </w:rPr>
        <w:t>IsDefined(1</w:t>
      </w:r>
      <w:r w:rsidRPr="00FC0ED8">
        <w:rPr>
          <w:color w:val="auto"/>
          <w:u w:val="single"/>
        </w:rPr>
        <w:t>)</w:t>
      </w:r>
      <w:r>
        <w:rPr>
          <w:color w:val="auto"/>
        </w:rPr>
        <w:tab/>
      </w:r>
      <w:r>
        <w:rPr>
          <w:color w:val="auto"/>
        </w:rPr>
        <w:tab/>
      </w:r>
      <w:r w:rsidRPr="00A02D40">
        <w:rPr>
          <w:color w:val="auto"/>
        </w:rPr>
        <w:t>;</w:t>
      </w:r>
      <w:r>
        <w:rPr>
          <w:color w:val="auto"/>
        </w:rPr>
        <w:t>Is key 1 defined? - Yes</w:t>
      </w:r>
      <w:r w:rsidRPr="00A02D40">
        <w:rPr>
          <w:color w:val="auto"/>
        </w:rPr>
        <w:br/>
      </w:r>
      <w:r w:rsidRPr="007128A8">
        <w:rPr>
          <w:rStyle w:val="CodeItalicChar"/>
          <w:color w:val="auto"/>
        </w:rPr>
        <w:t>1</w:t>
      </w:r>
    </w:p>
    <w:p w:rsidR="00AD6941" w:rsidRPr="007128A8" w:rsidRDefault="00AD6941" w:rsidP="009F4C74">
      <w:pPr>
        <w:pStyle w:val="Code"/>
        <w:ind w:firstLine="0"/>
        <w:rPr>
          <w:color w:val="auto"/>
        </w:rPr>
      </w:pPr>
    </w:p>
    <w:p w:rsidR="00AD6941" w:rsidRPr="007128A8" w:rsidRDefault="00AD6941" w:rsidP="009F4C74">
      <w:pPr>
        <w:pStyle w:val="Code"/>
        <w:ind w:firstLine="0"/>
        <w:rPr>
          <w:rStyle w:val="CodeItalicChar"/>
          <w:color w:val="auto"/>
        </w:rPr>
      </w:pPr>
      <w:r w:rsidRPr="007128A8">
        <w:rPr>
          <w:color w:val="auto"/>
          <w:u w:val="single"/>
        </w:rPr>
        <w:t>Write ActorOref.MyPets.IsDefined(2)</w:t>
      </w:r>
      <w:r w:rsidRPr="007128A8">
        <w:rPr>
          <w:color w:val="auto"/>
        </w:rPr>
        <w:tab/>
      </w:r>
      <w:r w:rsidRPr="007128A8">
        <w:rPr>
          <w:color w:val="auto"/>
        </w:rPr>
        <w:tab/>
        <w:t>;Is key 2 defined? - Yes</w:t>
      </w:r>
      <w:r w:rsidRPr="007128A8">
        <w:rPr>
          <w:color w:val="auto"/>
        </w:rPr>
        <w:br/>
      </w:r>
      <w:r w:rsidRPr="007128A8">
        <w:rPr>
          <w:rStyle w:val="CodeItalicChar"/>
          <w:color w:val="auto"/>
        </w:rPr>
        <w:t>1</w:t>
      </w:r>
    </w:p>
    <w:p w:rsidR="00AD6941" w:rsidRPr="007128A8" w:rsidRDefault="00AD6941" w:rsidP="009F4C74">
      <w:pPr>
        <w:pStyle w:val="Code"/>
        <w:ind w:firstLine="0"/>
        <w:rPr>
          <w:color w:val="auto"/>
        </w:rPr>
      </w:pPr>
    </w:p>
    <w:p w:rsidR="00AD6941" w:rsidRPr="007128A8" w:rsidRDefault="00AD6941" w:rsidP="009F4C74">
      <w:pPr>
        <w:pStyle w:val="Code"/>
        <w:ind w:firstLine="0"/>
        <w:rPr>
          <w:rStyle w:val="CodeItalicChar"/>
          <w:color w:val="auto"/>
        </w:rPr>
      </w:pPr>
      <w:r w:rsidRPr="007128A8">
        <w:rPr>
          <w:color w:val="auto"/>
          <w:u w:val="single"/>
        </w:rPr>
        <w:t>Write ActorOref.MyPets.IsDefined(4)</w:t>
      </w:r>
      <w:r w:rsidRPr="007128A8">
        <w:rPr>
          <w:color w:val="auto"/>
        </w:rPr>
        <w:tab/>
      </w:r>
      <w:r w:rsidRPr="007128A8">
        <w:rPr>
          <w:color w:val="auto"/>
        </w:rPr>
        <w:tab/>
        <w:t>;Is key 4 defined? - No</w:t>
      </w:r>
      <w:r w:rsidRPr="007128A8">
        <w:rPr>
          <w:color w:val="auto"/>
        </w:rPr>
        <w:br/>
      </w:r>
      <w:r w:rsidRPr="007128A8">
        <w:rPr>
          <w:rStyle w:val="CodeItalicChar"/>
          <w:color w:val="auto"/>
        </w:rPr>
        <w:t>0</w:t>
      </w:r>
    </w:p>
    <w:p w:rsidR="00AD6941" w:rsidRPr="007128A8" w:rsidRDefault="00AD6941" w:rsidP="009F4C74">
      <w:pPr>
        <w:pStyle w:val="Code"/>
        <w:ind w:firstLine="0"/>
        <w:rPr>
          <w:color w:val="auto"/>
        </w:rPr>
      </w:pPr>
    </w:p>
    <w:p w:rsidR="00534F4F" w:rsidRDefault="00534F4F" w:rsidP="009F4C74">
      <w:pPr>
        <w:pStyle w:val="Caption"/>
      </w:pPr>
      <w:bookmarkStart w:id="922" w:name="_Ref307942390"/>
    </w:p>
    <w:p w:rsidR="00AD6941" w:rsidRPr="00CE4772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922"/>
      <w:r>
        <w:t xml:space="preserve"> GetAt</w:t>
      </w:r>
      <w:r w:rsidRPr="00961C39">
        <w:t xml:space="preserve"> Method </w:t>
      </w:r>
      <w:r>
        <w:t>–</w:t>
      </w:r>
      <w:r w:rsidRPr="00961C39">
        <w:t xml:space="preserve"> </w:t>
      </w:r>
      <w:r>
        <w:t>Returns the Element associated with a Key</w:t>
      </w:r>
    </w:p>
    <w:p w:rsidR="00AD6941" w:rsidRPr="00AD3987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MyPets Property is defined as a 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Embedded Objects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GetAt Method - </w:t>
      </w:r>
      <w:r w:rsidRPr="00D63E3F">
        <w:rPr>
          <w:color w:val="auto"/>
        </w:rPr>
        <w:t>Returns the Element associated with a Key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AD6941" w:rsidRPr="00F27B5E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</w:t>
      </w:r>
      <w:r>
        <w:rPr>
          <w:color w:val="auto"/>
        </w:rPr>
        <w:t>Margaret</w:t>
      </w:r>
      <w:r w:rsidRPr="00A410BE">
        <w:rPr>
          <w:color w:val="auto"/>
        </w:rPr>
        <w:t xml:space="preserve"> </w:t>
      </w:r>
      <w:r w:rsidRPr="00F27B5E">
        <w:rPr>
          <w:color w:val="auto"/>
        </w:rPr>
        <w:t xml:space="preserve">into </w:t>
      </w:r>
      <w:r w:rsidRPr="00C9525E">
        <w:rPr>
          <w:color w:val="auto"/>
        </w:rPr>
        <w:t>memory</w:t>
      </w:r>
    </w:p>
    <w:p w:rsidR="00AD6941" w:rsidRPr="00B34649" w:rsidRDefault="00AD6941" w:rsidP="00AD3987">
      <w:pPr>
        <w:pStyle w:val="Code"/>
        <w:ind w:firstLine="0"/>
        <w:rPr>
          <w:color w:val="auto"/>
        </w:rPr>
      </w:pPr>
      <w:r w:rsidRPr="00B34649">
        <w:rPr>
          <w:color w:val="auto"/>
        </w:rPr>
        <w:t> </w:t>
      </w:r>
      <w:r w:rsidRPr="00B34649">
        <w:rPr>
          <w:color w:val="auto"/>
        </w:rPr>
        <w:br/>
      </w:r>
      <w:r>
        <w:rPr>
          <w:color w:val="auto"/>
        </w:rPr>
        <w:t xml:space="preserve"> 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.My</w:t>
      </w:r>
      <w:r>
        <w:rPr>
          <w:color w:val="auto"/>
        </w:rPr>
        <w:t>Pets</w:t>
      </w:r>
      <w:r w:rsidRPr="00B34649">
        <w:rPr>
          <w:color w:val="auto"/>
        </w:rPr>
        <w:t>.Count()</w:t>
      </w:r>
      <w:r w:rsidRPr="00B34649">
        <w:rPr>
          <w:color w:val="auto"/>
        </w:rPr>
        <w:tab/>
      </w:r>
      <w:r w:rsidRPr="00B34649">
        <w:rPr>
          <w:color w:val="auto"/>
        </w:rPr>
        <w:tab/>
        <w:t>;count of elements</w:t>
      </w:r>
    </w:p>
    <w:p w:rsidR="00AD6941" w:rsidRDefault="00AD6941" w:rsidP="00AD3987">
      <w:pPr>
        <w:pStyle w:val="Code"/>
        <w:ind w:firstLine="0"/>
        <w:rPr>
          <w:color w:val="auto"/>
        </w:rPr>
      </w:pPr>
      <w:r w:rsidRPr="00B34649">
        <w:rPr>
          <w:color w:val="auto"/>
        </w:rPr>
        <w:t xml:space="preserve"> </w:t>
      </w:r>
      <w:r>
        <w:rPr>
          <w:color w:val="auto"/>
        </w:rPr>
        <w:t>For Key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.My</w:t>
      </w:r>
      <w:r>
        <w:rPr>
          <w:color w:val="auto"/>
        </w:rPr>
        <w:t>Pets</w:t>
      </w:r>
      <w:r w:rsidRPr="00B34649">
        <w:rPr>
          <w:color w:val="auto"/>
        </w:rPr>
        <w:t>.Count() {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>;Display each element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  Write </w:t>
      </w:r>
      <w:r w:rsidRPr="00B34649">
        <w:rPr>
          <w:color w:val="auto"/>
        </w:rPr>
        <w:t>!,"</w:t>
      </w:r>
      <w:r>
        <w:rPr>
          <w:color w:val="auto"/>
        </w:rPr>
        <w:t>Key:</w:t>
      </w:r>
      <w:r w:rsidRPr="00B34649">
        <w:rPr>
          <w:color w:val="auto"/>
        </w:rPr>
        <w:t xml:space="preserve"> ",</w:t>
      </w:r>
      <w:r>
        <w:rPr>
          <w:color w:val="auto"/>
        </w:rPr>
        <w:t>Key</w:t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 w:rsidRPr="00B34649">
        <w:rPr>
          <w:color w:val="auto"/>
        </w:rPr>
        <w:tab/>
      </w:r>
      <w:r>
        <w:rPr>
          <w:color w:val="auto"/>
        </w:rPr>
        <w:tab/>
      </w:r>
      <w:r w:rsidRPr="00B34649">
        <w:rPr>
          <w:color w:val="auto"/>
        </w:rPr>
        <w:t xml:space="preserve">;of Collection </w:t>
      </w:r>
      <w:r>
        <w:rPr>
          <w:color w:val="auto"/>
        </w:rPr>
        <w:t>Array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  Write " - "</w:t>
      </w:r>
      <w:r w:rsidRPr="00B34649">
        <w:rPr>
          <w:color w:val="auto"/>
        </w:rPr>
        <w:t>,</w:t>
      </w:r>
      <w:r w:rsidRPr="00AD3987">
        <w:rPr>
          <w:color w:val="auto"/>
        </w:rPr>
        <w:t>ActorOref.MyPets.GetAt(Key).Name</w:t>
      </w:r>
      <w:r>
        <w:rPr>
          <w:color w:val="auto"/>
        </w:rPr>
        <w:tab/>
      </w:r>
      <w:r w:rsidRPr="00B34649">
        <w:rPr>
          <w:color w:val="auto"/>
        </w:rPr>
        <w:t>;Property: My</w:t>
      </w:r>
      <w:r>
        <w:rPr>
          <w:color w:val="auto"/>
        </w:rPr>
        <w:t>Pets – Name</w:t>
      </w:r>
    </w:p>
    <w:p w:rsidR="00AD6941" w:rsidRDefault="00AD6941" w:rsidP="00AD3987">
      <w:pPr>
        <w:pStyle w:val="Code"/>
        <w:ind w:firstLine="0"/>
        <w:rPr>
          <w:color w:val="auto"/>
        </w:rPr>
      </w:pPr>
      <w:r w:rsidRPr="00B34649">
        <w:rPr>
          <w:color w:val="auto"/>
        </w:rPr>
        <w:t>  </w:t>
      </w:r>
      <w:r>
        <w:rPr>
          <w:color w:val="auto"/>
        </w:rPr>
        <w:t xml:space="preserve">   Write ?20</w:t>
      </w:r>
      <w:r w:rsidRPr="00B34649">
        <w:rPr>
          <w:color w:val="auto"/>
        </w:rPr>
        <w:t>,</w:t>
      </w:r>
      <w:r w:rsidRPr="00AD3987">
        <w:rPr>
          <w:color w:val="auto"/>
        </w:rPr>
        <w:t>ActorOref.MyPets.GetAt(Key).Breed</w:t>
      </w:r>
      <w:r>
        <w:rPr>
          <w:color w:val="auto"/>
        </w:rPr>
        <w:tab/>
      </w:r>
      <w:r w:rsidRPr="00B34649">
        <w:rPr>
          <w:color w:val="auto"/>
        </w:rPr>
        <w:t>;Property: My</w:t>
      </w:r>
      <w:r>
        <w:rPr>
          <w:color w:val="auto"/>
        </w:rPr>
        <w:t>Pets - Breed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  Write ?30</w:t>
      </w:r>
      <w:r w:rsidRPr="00B34649">
        <w:rPr>
          <w:color w:val="auto"/>
        </w:rPr>
        <w:t>,</w:t>
      </w:r>
      <w:r w:rsidRPr="00AD3987">
        <w:rPr>
          <w:color w:val="auto"/>
        </w:rPr>
        <w:t>ActorOref.MyPets.GetAt(Key).Color</w:t>
      </w:r>
      <w:r>
        <w:rPr>
          <w:color w:val="auto"/>
        </w:rPr>
        <w:tab/>
      </w:r>
      <w:r w:rsidRPr="00B34649">
        <w:rPr>
          <w:color w:val="auto"/>
        </w:rPr>
        <w:t>;Property: My</w:t>
      </w:r>
      <w:r>
        <w:rPr>
          <w:color w:val="auto"/>
        </w:rPr>
        <w:t>Pets - Color</w:t>
      </w:r>
      <w:r w:rsidRPr="00B34649">
        <w:rPr>
          <w:color w:val="auto"/>
        </w:rPr>
        <w:br/>
        <w:t>  </w:t>
      </w:r>
      <w:r>
        <w:rPr>
          <w:color w:val="auto"/>
        </w:rPr>
        <w:t xml:space="preserve">   Write ?40</w:t>
      </w:r>
      <w:r w:rsidRPr="00B34649">
        <w:rPr>
          <w:color w:val="auto"/>
        </w:rPr>
        <w:t>,</w:t>
      </w:r>
      <w:r w:rsidRPr="00AD3987">
        <w:rPr>
          <w:color w:val="auto"/>
        </w:rPr>
        <w:t>ActorOref.MyPets.GetAt(Key).Weight</w:t>
      </w:r>
      <w:r>
        <w:rPr>
          <w:color w:val="auto"/>
        </w:rPr>
        <w:tab/>
      </w:r>
      <w:r w:rsidRPr="00B34649">
        <w:rPr>
          <w:color w:val="auto"/>
        </w:rPr>
        <w:t>;Property: My</w:t>
      </w:r>
      <w:r>
        <w:rPr>
          <w:color w:val="auto"/>
        </w:rPr>
        <w:t>Pets - Weight</w:t>
      </w:r>
      <w:r w:rsidRPr="00B34649">
        <w:rPr>
          <w:color w:val="auto"/>
        </w:rPr>
        <w:br/>
        <w:t> }</w:t>
      </w:r>
    </w:p>
    <w:p w:rsidR="00AD6941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Pr="00AD3987" w:rsidRDefault="00AD6941" w:rsidP="00AD3987">
      <w:pPr>
        <w:pStyle w:val="Code"/>
        <w:ind w:firstLine="0"/>
        <w:rPr>
          <w:b/>
          <w:color w:val="FF0000"/>
        </w:rPr>
      </w:pPr>
    </w:p>
    <w:p w:rsidR="00AD6941" w:rsidRPr="00AD3987" w:rsidRDefault="00AD6941" w:rsidP="009C6846">
      <w:pPr>
        <w:pStyle w:val="CodeItalic"/>
      </w:pPr>
      <w:r w:rsidRPr="00AD3987">
        <w:t>Count: 3</w:t>
      </w:r>
    </w:p>
    <w:p w:rsidR="00AD6941" w:rsidRPr="00AD3987" w:rsidRDefault="00AD6941" w:rsidP="009C6846">
      <w:pPr>
        <w:pStyle w:val="CodeItalic"/>
      </w:pPr>
      <w:r w:rsidRPr="00AD3987">
        <w:t>Key: 1 - Sandy       Dog       Brown     35</w:t>
      </w:r>
    </w:p>
    <w:p w:rsidR="00AD6941" w:rsidRPr="00AD3987" w:rsidRDefault="00AD6941" w:rsidP="009C6846">
      <w:pPr>
        <w:pStyle w:val="CodeItalic"/>
      </w:pPr>
      <w:r w:rsidRPr="00AD3987">
        <w:t>Key: 2 - Tiger       Cat       Striped   10</w:t>
      </w:r>
    </w:p>
    <w:p w:rsidR="00AD6941" w:rsidRPr="00AD3987" w:rsidRDefault="00AD6941" w:rsidP="009C6846">
      <w:pPr>
        <w:pStyle w:val="CodeItalic"/>
      </w:pPr>
      <w:r w:rsidRPr="00AD3987">
        <w:t>Key: 3 - Lips        Pig       N/A       70</w:t>
      </w:r>
    </w:p>
    <w:p w:rsidR="00AD6941" w:rsidRPr="00AD3987" w:rsidRDefault="00AD6941" w:rsidP="00AD3987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  <w:bookmarkStart w:id="923" w:name="_Ref307942435"/>
    </w:p>
    <w:p w:rsidR="00AD6941" w:rsidRPr="00CE4772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923"/>
      <w:r>
        <w:t xml:space="preserve"> Find</w:t>
      </w:r>
      <w:r w:rsidRPr="00961C39">
        <w:t xml:space="preserve"> Method </w:t>
      </w:r>
      <w:r>
        <w:t>–</w:t>
      </w:r>
      <w:r w:rsidRPr="00961C39">
        <w:t xml:space="preserve"> </w:t>
      </w:r>
      <w:r>
        <w:t>Finds the associated Id for a String</w:t>
      </w:r>
    </w:p>
    <w:p w:rsidR="00AD6941" w:rsidRPr="00AD3987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MyPets Property is defined as a 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Embedded Objects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Find Code – Finds the associated Id for a String</w:t>
      </w:r>
    </w:p>
    <w:p w:rsidR="00AD6941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</w:t>
      </w:r>
      <w:r>
        <w:rPr>
          <w:color w:val="auto"/>
        </w:rPr>
        <w:t>Margaret</w:t>
      </w:r>
      <w:r w:rsidRPr="00A410BE">
        <w:rPr>
          <w:color w:val="auto"/>
        </w:rPr>
        <w:t xml:space="preserve"> </w:t>
      </w:r>
      <w:r w:rsidRPr="00F27B5E">
        <w:rPr>
          <w:color w:val="auto"/>
        </w:rPr>
        <w:t xml:space="preserve">into </w:t>
      </w:r>
      <w:r w:rsidRPr="00C9525E">
        <w:rPr>
          <w:color w:val="auto"/>
        </w:rPr>
        <w:t>memory</w:t>
      </w:r>
    </w:p>
    <w:p w:rsidR="00AD6941" w:rsidRDefault="00AD6941" w:rsidP="00AD3987">
      <w:pPr>
        <w:pStyle w:val="Code"/>
        <w:ind w:firstLine="0"/>
        <w:rPr>
          <w:color w:val="auto"/>
        </w:rPr>
      </w:pPr>
    </w:p>
    <w:p w:rsidR="00AD6941" w:rsidRPr="00E03CFE" w:rsidRDefault="00AD6941" w:rsidP="00AD3987">
      <w:pPr>
        <w:pStyle w:val="Code"/>
        <w:ind w:firstLine="0"/>
        <w:rPr>
          <w:color w:val="auto"/>
        </w:rPr>
      </w:pPr>
      <w:r w:rsidRPr="00E03CFE">
        <w:rPr>
          <w:color w:val="auto"/>
        </w:rPr>
        <w:t xml:space="preserve"> </w:t>
      </w:r>
      <w:r>
        <w:rPr>
          <w:color w:val="auto"/>
        </w:rPr>
        <w:t>Set NameToFind="Sandy</w:t>
      </w:r>
      <w:r w:rsidRPr="00E03CFE">
        <w:rPr>
          <w:color w:val="auto"/>
        </w:rPr>
        <w:t>"</w:t>
      </w:r>
      <w:r w:rsidRPr="00E03CFE">
        <w:rPr>
          <w:color w:val="auto"/>
        </w:rPr>
        <w:tab/>
      </w:r>
      <w:r w:rsidRPr="00E03CFE">
        <w:rPr>
          <w:color w:val="auto"/>
        </w:rPr>
        <w:tab/>
      </w:r>
      <w:r w:rsidRPr="00E03CFE">
        <w:rPr>
          <w:color w:val="auto"/>
        </w:rPr>
        <w:tab/>
      </w:r>
      <w:r w:rsidRPr="00E03CFE">
        <w:rPr>
          <w:color w:val="auto"/>
        </w:rPr>
        <w:tab/>
      </w:r>
      <w:r>
        <w:rPr>
          <w:color w:val="auto"/>
        </w:rPr>
        <w:tab/>
      </w:r>
      <w:r w:rsidRPr="00E03CFE">
        <w:rPr>
          <w:color w:val="auto"/>
        </w:rPr>
        <w:t>;</w:t>
      </w:r>
      <w:r>
        <w:rPr>
          <w:color w:val="auto"/>
        </w:rPr>
        <w:t>Pet Name</w:t>
      </w:r>
      <w:r w:rsidRPr="00E03CFE">
        <w:rPr>
          <w:color w:val="auto"/>
        </w:rPr>
        <w:t xml:space="preserve"> to Find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FoundId=""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;initialized FoundId</w:t>
      </w:r>
    </w:p>
    <w:p w:rsidR="00AD6941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B34649">
        <w:rPr>
          <w:color w:val="auto"/>
        </w:rPr>
        <w:t>I</w:t>
      </w:r>
      <w:r>
        <w:rPr>
          <w:color w:val="auto"/>
        </w:rPr>
        <w:t>d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.My</w:t>
      </w:r>
      <w:r>
        <w:rPr>
          <w:color w:val="auto"/>
        </w:rPr>
        <w:t>Pets</w:t>
      </w:r>
      <w:r w:rsidRPr="00B34649">
        <w:rPr>
          <w:color w:val="auto"/>
        </w:rPr>
        <w:t>.Count() {</w:t>
      </w:r>
    </w:p>
    <w:p w:rsidR="00AD6941" w:rsidRPr="0042479D" w:rsidRDefault="00AD6941" w:rsidP="00AD3987">
      <w:pPr>
        <w:pStyle w:val="Code"/>
        <w:ind w:firstLine="0"/>
        <w:rPr>
          <w:color w:val="auto"/>
        </w:rPr>
      </w:pPr>
      <w:r w:rsidRPr="0042479D">
        <w:rPr>
          <w:color w:val="auto"/>
        </w:rPr>
        <w:t>   </w:t>
      </w:r>
      <w:r>
        <w:rPr>
          <w:color w:val="auto"/>
        </w:rPr>
        <w:t xml:space="preserve">  If </w:t>
      </w:r>
      <w:r w:rsidRPr="0042479D">
        <w:rPr>
          <w:color w:val="auto"/>
        </w:rPr>
        <w:t xml:space="preserve">NameToFind=ActorOref.MyPets.GetAt(Id).Name </w:t>
      </w:r>
      <w:r>
        <w:rPr>
          <w:color w:val="auto"/>
        </w:rPr>
        <w:t xml:space="preserve">Set </w:t>
      </w:r>
      <w:r w:rsidRPr="0042479D">
        <w:rPr>
          <w:color w:val="auto"/>
        </w:rPr>
        <w:t>FoundId=Id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}</w:t>
      </w:r>
    </w:p>
    <w:p w:rsidR="00AD6941" w:rsidRPr="00E03CFE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FoundId’="" {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Write !,</w:t>
      </w:r>
      <w:r w:rsidRPr="00F270AF">
        <w:rPr>
          <w:color w:val="auto"/>
        </w:rPr>
        <w:t xml:space="preserve"> </w:t>
      </w:r>
      <w:r>
        <w:rPr>
          <w:color w:val="auto"/>
        </w:rPr>
        <w:t>"Found: ",</w:t>
      </w:r>
      <w:r w:rsidRPr="00F270AF">
        <w:rPr>
          <w:color w:val="auto"/>
        </w:rPr>
        <w:t xml:space="preserve"> </w:t>
      </w:r>
      <w:r>
        <w:rPr>
          <w:color w:val="auto"/>
        </w:rPr>
        <w:t>NameToFind," at Id: ",FoundId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Else{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Write !,</w:t>
      </w:r>
      <w:r w:rsidRPr="00F270AF">
        <w:rPr>
          <w:color w:val="auto"/>
        </w:rPr>
        <w:t xml:space="preserve"> </w:t>
      </w:r>
      <w:r>
        <w:rPr>
          <w:color w:val="auto"/>
        </w:rPr>
        <w:t>"Could not find: ",</w:t>
      </w:r>
      <w:r w:rsidRPr="00F270AF">
        <w:rPr>
          <w:color w:val="auto"/>
        </w:rPr>
        <w:t xml:space="preserve"> </w:t>
      </w:r>
      <w:r>
        <w:rPr>
          <w:color w:val="auto"/>
        </w:rPr>
        <w:t>NameToFind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</w:p>
    <w:p w:rsidR="00AD6941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Default="00AD6941" w:rsidP="00AD3987">
      <w:pPr>
        <w:pStyle w:val="Code"/>
        <w:ind w:firstLine="0"/>
        <w:rPr>
          <w:color w:val="auto"/>
        </w:rPr>
      </w:pPr>
    </w:p>
    <w:p w:rsidR="00AD6941" w:rsidRPr="00AD3987" w:rsidRDefault="00AD6941" w:rsidP="009C6846">
      <w:pPr>
        <w:pStyle w:val="CodeItalic"/>
      </w:pPr>
      <w:r w:rsidRPr="00AD3987">
        <w:t>Found: Sandy at Id: 1</w:t>
      </w:r>
    </w:p>
    <w:p w:rsidR="00AD6941" w:rsidRPr="00AD3987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= = = = = = = = = = = = = = = = = = = = = = = = = = = = = = = =</w:t>
      </w:r>
    </w:p>
    <w:p w:rsidR="00AD6941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</w:t>
      </w:r>
      <w:r>
        <w:rPr>
          <w:color w:val="auto"/>
        </w:rPr>
        <w:t>Margaret</w:t>
      </w:r>
      <w:r w:rsidRPr="00A410BE">
        <w:rPr>
          <w:color w:val="auto"/>
        </w:rPr>
        <w:t xml:space="preserve"> </w:t>
      </w:r>
      <w:r w:rsidRPr="00F27B5E">
        <w:rPr>
          <w:color w:val="auto"/>
        </w:rPr>
        <w:t xml:space="preserve">into </w:t>
      </w:r>
      <w:r w:rsidRPr="00C9525E">
        <w:rPr>
          <w:color w:val="auto"/>
        </w:rPr>
        <w:t>memory</w:t>
      </w:r>
    </w:p>
    <w:p w:rsidR="00AD6941" w:rsidRPr="00E03CFE" w:rsidRDefault="00AD6941" w:rsidP="00AD3987">
      <w:pPr>
        <w:pStyle w:val="Code"/>
        <w:ind w:firstLine="0"/>
        <w:rPr>
          <w:color w:val="auto"/>
        </w:rPr>
      </w:pPr>
      <w:r w:rsidRPr="00E03CFE">
        <w:rPr>
          <w:color w:val="auto"/>
        </w:rPr>
        <w:t xml:space="preserve"> </w:t>
      </w:r>
      <w:r>
        <w:rPr>
          <w:color w:val="auto"/>
        </w:rPr>
        <w:t>Set Color</w:t>
      </w:r>
      <w:r w:rsidRPr="00E03CFE">
        <w:rPr>
          <w:color w:val="auto"/>
        </w:rPr>
        <w:t>ToFind="</w:t>
      </w:r>
      <w:r>
        <w:rPr>
          <w:color w:val="auto"/>
        </w:rPr>
        <w:t>Striped</w:t>
      </w:r>
      <w:r w:rsidRPr="00E03CFE">
        <w:rPr>
          <w:color w:val="auto"/>
        </w:rPr>
        <w:t>"</w:t>
      </w:r>
      <w:r w:rsidRPr="00E03CFE">
        <w:rPr>
          <w:color w:val="auto"/>
        </w:rPr>
        <w:tab/>
      </w:r>
      <w:r w:rsidRPr="00E03CFE">
        <w:rPr>
          <w:color w:val="auto"/>
        </w:rPr>
        <w:tab/>
      </w:r>
      <w:r w:rsidRPr="00E03CFE">
        <w:rPr>
          <w:color w:val="auto"/>
        </w:rPr>
        <w:tab/>
      </w:r>
      <w:r w:rsidRPr="00E03CFE">
        <w:rPr>
          <w:color w:val="auto"/>
        </w:rPr>
        <w:tab/>
        <w:t>;</w:t>
      </w:r>
      <w:r>
        <w:rPr>
          <w:color w:val="auto"/>
        </w:rPr>
        <w:t xml:space="preserve">Color </w:t>
      </w:r>
      <w:r w:rsidRPr="00E03CFE">
        <w:rPr>
          <w:color w:val="auto"/>
        </w:rPr>
        <w:t>to Find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FoundId=""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;initialized FoundId</w:t>
      </w:r>
    </w:p>
    <w:p w:rsidR="00AD6941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For </w:t>
      </w:r>
      <w:r w:rsidRPr="00B34649">
        <w:rPr>
          <w:color w:val="auto"/>
        </w:rPr>
        <w:t>I</w:t>
      </w:r>
      <w:r>
        <w:rPr>
          <w:color w:val="auto"/>
        </w:rPr>
        <w:t>d</w:t>
      </w:r>
      <w:r w:rsidRPr="00B34649">
        <w:rPr>
          <w:color w:val="auto"/>
        </w:rPr>
        <w:t>=1:1:</w:t>
      </w:r>
      <w:r>
        <w:rPr>
          <w:color w:val="auto"/>
        </w:rPr>
        <w:t>ActorOref</w:t>
      </w:r>
      <w:r w:rsidRPr="00B34649">
        <w:rPr>
          <w:color w:val="auto"/>
        </w:rPr>
        <w:t>.</w:t>
      </w:r>
      <w:r>
        <w:rPr>
          <w:color w:val="auto"/>
        </w:rPr>
        <w:t>MyPets</w:t>
      </w:r>
      <w:r w:rsidRPr="00B34649">
        <w:rPr>
          <w:color w:val="auto"/>
        </w:rPr>
        <w:t>.Count() {</w:t>
      </w:r>
    </w:p>
    <w:p w:rsidR="00AD6941" w:rsidRDefault="00AD6941" w:rsidP="00AD3987">
      <w:pPr>
        <w:pStyle w:val="Code"/>
        <w:ind w:firstLine="0"/>
        <w:rPr>
          <w:color w:val="auto"/>
        </w:rPr>
      </w:pPr>
      <w:r w:rsidRPr="00E03CFE">
        <w:rPr>
          <w:color w:val="auto"/>
        </w:rPr>
        <w:t> </w:t>
      </w:r>
      <w:r>
        <w:rPr>
          <w:color w:val="auto"/>
        </w:rPr>
        <w:t xml:space="preserve"> </w:t>
      </w:r>
      <w:r w:rsidRPr="00E03CFE">
        <w:rPr>
          <w:color w:val="auto"/>
        </w:rPr>
        <w:t> </w:t>
      </w:r>
      <w:r>
        <w:rPr>
          <w:color w:val="auto"/>
        </w:rPr>
        <w:t xml:space="preserve">  If ColorToFind=ActorOref.MyPets</w:t>
      </w:r>
      <w:r w:rsidRPr="00E03CFE">
        <w:rPr>
          <w:color w:val="auto"/>
        </w:rPr>
        <w:t>.GetAt(Id).</w:t>
      </w:r>
      <w:r>
        <w:rPr>
          <w:color w:val="auto"/>
        </w:rPr>
        <w:t>Color Set FoundId=Id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}</w:t>
      </w:r>
    </w:p>
    <w:p w:rsidR="00AD6941" w:rsidRPr="00E03CFE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FoundId’="" {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Write !,</w:t>
      </w:r>
      <w:r w:rsidRPr="00F270AF">
        <w:rPr>
          <w:color w:val="auto"/>
        </w:rPr>
        <w:t xml:space="preserve"> </w:t>
      </w:r>
      <w:r>
        <w:rPr>
          <w:color w:val="auto"/>
        </w:rPr>
        <w:t>"Found: ",</w:t>
      </w:r>
      <w:r w:rsidRPr="00F270AF">
        <w:rPr>
          <w:color w:val="auto"/>
        </w:rPr>
        <w:t xml:space="preserve"> </w:t>
      </w:r>
      <w:r>
        <w:rPr>
          <w:color w:val="auto"/>
        </w:rPr>
        <w:t>ColorToFind," at Id: ",FoundId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 xml:space="preserve"> Else{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 xml:space="preserve">  Write !,</w:t>
      </w:r>
      <w:r w:rsidRPr="00F270AF">
        <w:rPr>
          <w:color w:val="auto"/>
        </w:rPr>
        <w:t xml:space="preserve"> </w:t>
      </w:r>
      <w:r>
        <w:rPr>
          <w:color w:val="auto"/>
        </w:rPr>
        <w:t>"Could not find: ",</w:t>
      </w:r>
      <w:r w:rsidRPr="00F270AF">
        <w:rPr>
          <w:color w:val="auto"/>
        </w:rPr>
        <w:t xml:space="preserve"> </w:t>
      </w:r>
      <w:r>
        <w:rPr>
          <w:color w:val="auto"/>
        </w:rPr>
        <w:t>ColorToFind</w:t>
      </w:r>
    </w:p>
    <w:p w:rsidR="00AD6941" w:rsidRDefault="00AD6941" w:rsidP="00AD3987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</w:p>
    <w:p w:rsidR="00AD6941" w:rsidRDefault="00AD6941" w:rsidP="00AD3987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Pr="00AD3987" w:rsidRDefault="00AD6941" w:rsidP="00AD3987">
      <w:pPr>
        <w:pStyle w:val="Code"/>
        <w:ind w:firstLine="0"/>
        <w:rPr>
          <w:b/>
          <w:color w:val="FF0000"/>
        </w:rPr>
      </w:pPr>
    </w:p>
    <w:p w:rsidR="00AD6941" w:rsidRPr="00AD3987" w:rsidRDefault="00AD6941" w:rsidP="009C6846">
      <w:pPr>
        <w:pStyle w:val="CodeItalic"/>
      </w:pPr>
      <w:r w:rsidRPr="00AD3987">
        <w:t>Found: Striped at Id: 2</w:t>
      </w:r>
    </w:p>
    <w:p w:rsidR="00AD6941" w:rsidRPr="00AD3987" w:rsidRDefault="00AD6941" w:rsidP="00AD3987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</w:p>
    <w:p w:rsidR="00AD6941" w:rsidRDefault="00AD6941" w:rsidP="009F4C74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r>
        <w:t xml:space="preserve"> Traversing Methods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3084"/>
        <w:gridCol w:w="3192"/>
        <w:gridCol w:w="3192"/>
      </w:tblGrid>
      <w:tr w:rsidR="00C24C4E" w:rsidTr="00C24C4E">
        <w:tc>
          <w:tcPr>
            <w:tcW w:w="3084" w:type="dxa"/>
            <w:shd w:val="clear" w:color="auto" w:fill="BFBFBF" w:themeFill="background1" w:themeFillShade="BF"/>
          </w:tcPr>
          <w:p w:rsidR="00C24C4E" w:rsidRDefault="00C24C4E" w:rsidP="001D53DB">
            <w:pPr>
              <w:ind w:firstLine="0"/>
            </w:pPr>
            <w:r>
              <w:t>Method</w:t>
            </w:r>
          </w:p>
        </w:tc>
        <w:tc>
          <w:tcPr>
            <w:tcW w:w="3192" w:type="dxa"/>
            <w:shd w:val="clear" w:color="auto" w:fill="BFBFBF" w:themeFill="background1" w:themeFillShade="BF"/>
          </w:tcPr>
          <w:p w:rsidR="00C24C4E" w:rsidRDefault="00C24C4E" w:rsidP="001D53DB">
            <w:pPr>
              <w:ind w:firstLine="0"/>
            </w:pPr>
          </w:p>
        </w:tc>
        <w:tc>
          <w:tcPr>
            <w:tcW w:w="3192" w:type="dxa"/>
            <w:shd w:val="clear" w:color="auto" w:fill="BFBFBF" w:themeFill="background1" w:themeFillShade="BF"/>
          </w:tcPr>
          <w:p w:rsidR="00C24C4E" w:rsidRDefault="00C24C4E" w:rsidP="001D53DB">
            <w:pPr>
              <w:ind w:firstLine="0"/>
            </w:pPr>
            <w:r>
              <w:t>How Key or Slot is passed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Next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Value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Previous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Value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GetNext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Forward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Reference</w:t>
            </w:r>
          </w:p>
        </w:tc>
      </w:tr>
      <w:tr w:rsidR="00C24C4E" w:rsidTr="00C24C4E">
        <w:tc>
          <w:tcPr>
            <w:tcW w:w="3084" w:type="dxa"/>
          </w:tcPr>
          <w:p w:rsidR="00C24C4E" w:rsidRDefault="00C24C4E" w:rsidP="001D53DB">
            <w:pPr>
              <w:ind w:firstLine="0"/>
            </w:pPr>
            <w:r>
              <w:t>GetPrevious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Traversing Backward</w:t>
            </w:r>
          </w:p>
        </w:tc>
        <w:tc>
          <w:tcPr>
            <w:tcW w:w="3192" w:type="dxa"/>
          </w:tcPr>
          <w:p w:rsidR="00C24C4E" w:rsidRDefault="00C24C4E" w:rsidP="001D53DB">
            <w:pPr>
              <w:ind w:firstLine="0"/>
            </w:pPr>
            <w:r>
              <w:t>Key or Slot Passed by Reference</w:t>
            </w:r>
          </w:p>
        </w:tc>
      </w:tr>
    </w:tbl>
    <w:p w:rsidR="00AD6941" w:rsidRDefault="00AD6941" w:rsidP="009F4C74"/>
    <w:p w:rsidR="00534F4F" w:rsidRDefault="00534F4F" w:rsidP="009F4C74">
      <w:pPr>
        <w:pStyle w:val="Caption"/>
      </w:pPr>
      <w:bookmarkStart w:id="924" w:name="_Ref307973270"/>
    </w:p>
    <w:p w:rsidR="00AD6941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924"/>
      <w:r>
        <w:t xml:space="preserve"> Next Method – Returns the Element for the next Key</w:t>
      </w:r>
    </w:p>
    <w:p w:rsidR="00AD6941" w:rsidRDefault="00AD6941" w:rsidP="009F4C74">
      <w:pPr>
        <w:pStyle w:val="Code"/>
        <w:ind w:firstLine="0"/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MyPets Property is defined as a 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Embedded Objects.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Next Method - </w:t>
      </w:r>
      <w:r w:rsidRPr="00B354E5">
        <w:rPr>
          <w:color w:val="auto"/>
        </w:rPr>
        <w:t>Returns the Element for the next Key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F27B5E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</w:t>
      </w:r>
      <w:r>
        <w:rPr>
          <w:color w:val="auto"/>
        </w:rPr>
        <w:t>Margaret</w:t>
      </w:r>
      <w:r w:rsidRPr="00A410BE">
        <w:rPr>
          <w:color w:val="auto"/>
        </w:rPr>
        <w:t xml:space="preserve"> </w:t>
      </w:r>
      <w:r w:rsidRPr="00F27B5E">
        <w:rPr>
          <w:color w:val="auto"/>
        </w:rPr>
        <w:t xml:space="preserve">into </w:t>
      </w:r>
      <w:r w:rsidRPr="00C9525E">
        <w:rPr>
          <w:color w:val="auto"/>
        </w:rPr>
        <w:t>memory</w:t>
      </w:r>
    </w:p>
    <w:p w:rsidR="00AD6941" w:rsidRPr="00FD4147" w:rsidRDefault="00AD6941" w:rsidP="009F4C74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MyPets.Count()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AD6941" w:rsidRPr="00FD4147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 </w:t>
      </w:r>
      <w:r>
        <w:rPr>
          <w:color w:val="auto"/>
        </w:rPr>
        <w:t>Key = ""</w:t>
      </w:r>
      <w:r w:rsidRPr="00FD4147">
        <w:rPr>
          <w:color w:val="auto"/>
        </w:rPr>
        <w:t xml:space="preserve"> Do {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</w:t>
      </w:r>
      <w:r w:rsidRPr="00FD4147">
        <w:rPr>
          <w:color w:val="auto"/>
        </w:rPr>
        <w:t xml:space="preserve"> 0</w:t>
      </w:r>
    </w:p>
    <w:p w:rsidR="00AD6941" w:rsidRPr="00682416" w:rsidRDefault="00AD6941" w:rsidP="009F4C74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  <w:u w:val="single"/>
        </w:rPr>
        <w:t xml:space="preserve">Set </w:t>
      </w:r>
      <w:r w:rsidRPr="005A777B">
        <w:rPr>
          <w:color w:val="auto"/>
          <w:u w:val="single"/>
        </w:rPr>
        <w:t>Key=ActorOref.My</w:t>
      </w:r>
      <w:r>
        <w:rPr>
          <w:color w:val="auto"/>
          <w:u w:val="single"/>
        </w:rPr>
        <w:t>Pets</w:t>
      </w:r>
      <w:r w:rsidRPr="005A777B">
        <w:rPr>
          <w:color w:val="auto"/>
          <w:u w:val="single"/>
        </w:rPr>
        <w:t>.Next(Key)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;get the next </w:t>
      </w:r>
      <w:r>
        <w:rPr>
          <w:color w:val="auto"/>
        </w:rPr>
        <w:t>Key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If Key</w:t>
      </w:r>
      <w:r w:rsidRPr="00FD4147">
        <w:rPr>
          <w:color w:val="auto"/>
        </w:rPr>
        <w:t>'="" {</w:t>
      </w:r>
      <w:r w:rsidRPr="00FD4147">
        <w:rPr>
          <w:color w:val="auto"/>
        </w:rPr>
        <w:br/>
      </w:r>
      <w:r>
        <w:rPr>
          <w:color w:val="auto"/>
        </w:rPr>
        <w:t xml:space="preserve">  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;display the Key </w:t>
      </w:r>
      <w:r>
        <w:rPr>
          <w:color w:val="auto"/>
        </w:rPr>
        <w:br/>
      </w:r>
      <w:r w:rsidRPr="00682416">
        <w:rPr>
          <w:color w:val="auto"/>
        </w:rPr>
        <w:t xml:space="preserve">     </w:t>
      </w:r>
      <w:r>
        <w:rPr>
          <w:color w:val="auto"/>
        </w:rPr>
        <w:t xml:space="preserve">  Write </w:t>
      </w:r>
      <w:r w:rsidRPr="00682416">
        <w:rPr>
          <w:color w:val="auto"/>
        </w:rPr>
        <w:t>" - ",ActorOref.My</w:t>
      </w:r>
      <w:r>
        <w:rPr>
          <w:color w:val="auto"/>
        </w:rPr>
        <w:t>Pets.GetAt(Key).Name</w:t>
      </w:r>
      <w:r w:rsidRPr="00682416">
        <w:rPr>
          <w:color w:val="auto"/>
        </w:rPr>
        <w:tab/>
        <w:t>;Property: My</w:t>
      </w:r>
      <w:r>
        <w:rPr>
          <w:color w:val="auto"/>
        </w:rPr>
        <w:t>Pets – Name</w:t>
      </w:r>
    </w:p>
    <w:p w:rsidR="00AD6941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Write ?2</w:t>
      </w:r>
      <w:r w:rsidRPr="00682416">
        <w:rPr>
          <w:color w:val="auto"/>
        </w:rPr>
        <w:t>0,ActorOref.My</w:t>
      </w:r>
      <w:r>
        <w:rPr>
          <w:color w:val="auto"/>
        </w:rPr>
        <w:t>Pets.GetAt(Key).Breed</w:t>
      </w:r>
      <w:r>
        <w:rPr>
          <w:color w:val="auto"/>
        </w:rPr>
        <w:tab/>
      </w:r>
      <w:r w:rsidRPr="00682416">
        <w:rPr>
          <w:color w:val="auto"/>
        </w:rPr>
        <w:t>;Property: My</w:t>
      </w:r>
      <w:r>
        <w:rPr>
          <w:color w:val="auto"/>
        </w:rPr>
        <w:t>Pets - Breed</w:t>
      </w:r>
      <w:r>
        <w:rPr>
          <w:color w:val="auto"/>
        </w:rPr>
        <w:br/>
        <w:t xml:space="preserve">       Write ?3</w:t>
      </w:r>
      <w:r w:rsidRPr="00682416">
        <w:rPr>
          <w:color w:val="auto"/>
        </w:rPr>
        <w:t>0,ActorOref.My</w:t>
      </w:r>
      <w:r>
        <w:rPr>
          <w:color w:val="auto"/>
        </w:rPr>
        <w:t>Pets.GetAt(Key).Color</w:t>
      </w:r>
      <w:r>
        <w:rPr>
          <w:color w:val="auto"/>
        </w:rPr>
        <w:tab/>
      </w:r>
      <w:r w:rsidRPr="00682416">
        <w:rPr>
          <w:color w:val="auto"/>
        </w:rPr>
        <w:t>;Property: My</w:t>
      </w:r>
      <w:r>
        <w:rPr>
          <w:color w:val="auto"/>
        </w:rPr>
        <w:t>Pets - Color</w:t>
      </w:r>
      <w:r>
        <w:rPr>
          <w:color w:val="auto"/>
        </w:rPr>
        <w:br/>
        <w:t xml:space="preserve">       Write ?4</w:t>
      </w:r>
      <w:r w:rsidRPr="00682416">
        <w:rPr>
          <w:color w:val="auto"/>
        </w:rPr>
        <w:t>0,ActorOref.My</w:t>
      </w:r>
      <w:r>
        <w:rPr>
          <w:color w:val="auto"/>
        </w:rPr>
        <w:t>Pets.GetAt(Key).Weight</w:t>
      </w:r>
      <w:r w:rsidRPr="00682416">
        <w:rPr>
          <w:color w:val="auto"/>
        </w:rPr>
        <w:tab/>
        <w:t>;Property: My</w:t>
      </w:r>
      <w:r>
        <w:rPr>
          <w:color w:val="auto"/>
        </w:rPr>
        <w:t>Pets - Weight</w:t>
      </w:r>
      <w:r w:rsidRPr="00682416">
        <w:rPr>
          <w:color w:val="auto"/>
        </w:rPr>
        <w:br/>
      </w:r>
      <w:r w:rsidRPr="00FD4147">
        <w:rPr>
          <w:color w:val="auto"/>
        </w:rPr>
        <w:t>  </w:t>
      </w:r>
      <w:r>
        <w:rPr>
          <w:color w:val="auto"/>
        </w:rPr>
        <w:t xml:space="preserve"> </w:t>
      </w:r>
      <w:r w:rsidRPr="00FD4147">
        <w:rPr>
          <w:color w:val="auto"/>
        </w:rPr>
        <w:t>}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Pr="00FD4147" w:rsidRDefault="00AD6941" w:rsidP="009F4C74">
      <w:pPr>
        <w:pStyle w:val="Code"/>
        <w:ind w:firstLine="0"/>
        <w:rPr>
          <w:color w:val="auto"/>
        </w:rPr>
      </w:pPr>
    </w:p>
    <w:p w:rsidR="00AD6941" w:rsidRPr="005E4E70" w:rsidRDefault="00AD6941" w:rsidP="009C6846">
      <w:pPr>
        <w:pStyle w:val="CodeItalic"/>
      </w:pPr>
      <w:r w:rsidRPr="005E4E70">
        <w:t>Count: 3</w:t>
      </w:r>
    </w:p>
    <w:p w:rsidR="00AD6941" w:rsidRPr="005E4E70" w:rsidRDefault="00AD6941" w:rsidP="009C6846">
      <w:pPr>
        <w:pStyle w:val="CodeItalic"/>
      </w:pPr>
      <w:r>
        <w:t>Key</w:t>
      </w:r>
      <w:r w:rsidRPr="005E4E70">
        <w:t>: 1 - Sandy       Dog       Brown     35</w:t>
      </w:r>
    </w:p>
    <w:p w:rsidR="00AD6941" w:rsidRPr="005E4E70" w:rsidRDefault="00AD6941" w:rsidP="009C6846">
      <w:pPr>
        <w:pStyle w:val="CodeItalic"/>
      </w:pPr>
      <w:r>
        <w:t>Key</w:t>
      </w:r>
      <w:r w:rsidRPr="005E4E70">
        <w:t xml:space="preserve">: 2 - Tiger       Cat       </w:t>
      </w:r>
      <w:r>
        <w:t>Striped</w:t>
      </w:r>
      <w:r w:rsidRPr="005E4E70">
        <w:t xml:space="preserve">  </w:t>
      </w:r>
      <w:r>
        <w:t xml:space="preserve"> </w:t>
      </w:r>
      <w:r w:rsidRPr="005E4E70">
        <w:t>10</w:t>
      </w:r>
    </w:p>
    <w:p w:rsidR="00AD6941" w:rsidRDefault="00AD6941" w:rsidP="009C6846">
      <w:pPr>
        <w:pStyle w:val="CodeItalic"/>
      </w:pPr>
      <w:r>
        <w:t>Key</w:t>
      </w:r>
      <w:r w:rsidRPr="005E4E70">
        <w:t>: 3 - Lips        Pig       N/A       70</w:t>
      </w:r>
    </w:p>
    <w:p w:rsidR="00AD6941" w:rsidRPr="0064660C" w:rsidRDefault="00AD6941" w:rsidP="009F4C74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  <w:bookmarkStart w:id="925" w:name="_Ref307973302"/>
    </w:p>
    <w:p w:rsidR="00AD6941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925"/>
      <w:r>
        <w:t xml:space="preserve"> Previous Method – Returns the Element for the previous Key </w:t>
      </w:r>
    </w:p>
    <w:p w:rsidR="00AD6941" w:rsidRDefault="00AD6941" w:rsidP="009F4C74">
      <w:pPr>
        <w:pStyle w:val="Code"/>
        <w:ind w:firstLine="0"/>
      </w:pPr>
      <w:r>
        <w:t> 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MyPets Property is defined as a 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Embedded Objects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Previous Method - </w:t>
      </w:r>
      <w:r w:rsidRPr="00B354E5">
        <w:rPr>
          <w:color w:val="auto"/>
        </w:rPr>
        <w:t xml:space="preserve">Returns </w:t>
      </w:r>
      <w:r>
        <w:rPr>
          <w:color w:val="auto"/>
        </w:rPr>
        <w:t xml:space="preserve">the Element </w:t>
      </w:r>
      <w:r w:rsidRPr="00B354E5">
        <w:rPr>
          <w:color w:val="auto"/>
        </w:rPr>
        <w:t>for the previous Key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F27B5E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</w:t>
      </w:r>
      <w:r>
        <w:rPr>
          <w:color w:val="auto"/>
        </w:rPr>
        <w:t>Margaret</w:t>
      </w:r>
      <w:r w:rsidRPr="00A410BE">
        <w:rPr>
          <w:color w:val="auto"/>
        </w:rPr>
        <w:t xml:space="preserve"> </w:t>
      </w:r>
      <w:r w:rsidRPr="00F27B5E">
        <w:rPr>
          <w:color w:val="auto"/>
        </w:rPr>
        <w:t xml:space="preserve">into </w:t>
      </w:r>
      <w:r w:rsidRPr="00C9525E">
        <w:rPr>
          <w:color w:val="auto"/>
        </w:rPr>
        <w:t>memory</w:t>
      </w:r>
    </w:p>
    <w:p w:rsidR="00AD6941" w:rsidRPr="00FD4147" w:rsidRDefault="00AD6941" w:rsidP="009F4C74">
      <w:pPr>
        <w:pStyle w:val="Code"/>
        <w:ind w:firstLine="0"/>
        <w:rPr>
          <w:color w:val="auto"/>
        </w:rPr>
      </w:pPr>
      <w:r w:rsidRPr="00FD4147">
        <w:rPr>
          <w:color w:val="auto"/>
        </w:rPr>
        <w:br/>
      </w:r>
      <w:r>
        <w:rPr>
          <w:color w:val="auto"/>
        </w:rPr>
        <w:t xml:space="preserve"> Write </w:t>
      </w:r>
      <w:r w:rsidRPr="00FD4147">
        <w:rPr>
          <w:color w:val="auto"/>
        </w:rPr>
        <w:t>!,"Count: ",</w:t>
      </w:r>
      <w:r>
        <w:rPr>
          <w:color w:val="auto"/>
        </w:rPr>
        <w:t>ActorOref</w:t>
      </w:r>
      <w:r w:rsidRPr="00FD4147">
        <w:rPr>
          <w:color w:val="auto"/>
        </w:rPr>
        <w:t>.</w:t>
      </w:r>
      <w:r>
        <w:rPr>
          <w:color w:val="auto"/>
        </w:rPr>
        <w:t>MyPets.Count()</w:t>
      </w:r>
      <w:r>
        <w:rPr>
          <w:color w:val="auto"/>
        </w:rPr>
        <w:tab/>
      </w:r>
      <w:r>
        <w:rPr>
          <w:color w:val="auto"/>
        </w:rPr>
        <w:tab/>
        <w:t>;count of elements</w:t>
      </w:r>
    </w:p>
    <w:p w:rsidR="00AD6941" w:rsidRPr="00FD4147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FD4147">
        <w:rPr>
          <w:color w:val="auto"/>
        </w:rPr>
        <w:t>Set </w:t>
      </w:r>
      <w:r>
        <w:rPr>
          <w:color w:val="auto"/>
        </w:rPr>
        <w:t xml:space="preserve">Key = </w:t>
      </w:r>
      <w:r w:rsidRPr="00FD4147">
        <w:rPr>
          <w:color w:val="auto"/>
        </w:rPr>
        <w:t>"</w:t>
      </w:r>
      <w:r>
        <w:rPr>
          <w:color w:val="auto"/>
        </w:rPr>
        <w:t>"</w:t>
      </w:r>
      <w:r w:rsidRPr="00FD4147">
        <w:rPr>
          <w:color w:val="auto"/>
        </w:rPr>
        <w:t xml:space="preserve"> Do {</w:t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 w:rsidRPr="00FD4147"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;start with </w:t>
      </w:r>
      <w:r>
        <w:rPr>
          <w:color w:val="auto"/>
        </w:rPr>
        <w:t>Key null</w:t>
      </w:r>
    </w:p>
    <w:p w:rsidR="00AD6941" w:rsidRPr="00682416" w:rsidRDefault="00AD6941" w:rsidP="009F4C74">
      <w:pPr>
        <w:pStyle w:val="Code"/>
        <w:ind w:firstLine="0"/>
        <w:rPr>
          <w:color w:val="auto"/>
        </w:rPr>
      </w:pPr>
      <w:r w:rsidRPr="00FD4147">
        <w:rPr>
          <w:color w:val="auto"/>
        </w:rPr>
        <w:t xml:space="preserve"> </w:t>
      </w:r>
      <w:r>
        <w:rPr>
          <w:color w:val="auto"/>
        </w:rPr>
        <w:t xml:space="preserve"> </w:t>
      </w:r>
      <w:r w:rsidRPr="00FD4147">
        <w:rPr>
          <w:color w:val="auto"/>
        </w:rPr>
        <w:t xml:space="preserve"> </w:t>
      </w:r>
      <w:r>
        <w:rPr>
          <w:color w:val="auto"/>
        </w:rPr>
        <w:t xml:space="preserve">  </w:t>
      </w:r>
      <w:r>
        <w:rPr>
          <w:color w:val="auto"/>
          <w:u w:val="single"/>
        </w:rPr>
        <w:t xml:space="preserve">Set </w:t>
      </w:r>
      <w:r w:rsidRPr="005A777B">
        <w:rPr>
          <w:color w:val="auto"/>
          <w:u w:val="single"/>
        </w:rPr>
        <w:t>Key=ActorOref.My</w:t>
      </w:r>
      <w:r>
        <w:rPr>
          <w:color w:val="auto"/>
          <w:u w:val="single"/>
        </w:rPr>
        <w:t>Pets.Previous</w:t>
      </w:r>
      <w:r w:rsidRPr="005A777B">
        <w:rPr>
          <w:color w:val="auto"/>
          <w:u w:val="single"/>
        </w:rPr>
        <w:t>(Key)</w:t>
      </w:r>
      <w:r>
        <w:rPr>
          <w:color w:val="auto"/>
        </w:rPr>
        <w:tab/>
      </w:r>
      <w:r>
        <w:rPr>
          <w:color w:val="auto"/>
        </w:rPr>
        <w:tab/>
      </w:r>
      <w:r w:rsidRPr="00FD4147">
        <w:rPr>
          <w:color w:val="auto"/>
        </w:rPr>
        <w:t xml:space="preserve">;get the next </w:t>
      </w:r>
      <w:r>
        <w:rPr>
          <w:color w:val="auto"/>
        </w:rPr>
        <w:t>Key</w:t>
      </w:r>
      <w:r w:rsidRPr="00FD4147">
        <w:rPr>
          <w:color w:val="auto"/>
        </w:rPr>
        <w:br/>
        <w:t>  </w:t>
      </w:r>
      <w:r>
        <w:rPr>
          <w:color w:val="auto"/>
        </w:rPr>
        <w:t xml:space="preserve">   If Key</w:t>
      </w:r>
      <w:r w:rsidRPr="00FD4147">
        <w:rPr>
          <w:color w:val="auto"/>
        </w:rPr>
        <w:t>'="" {</w:t>
      </w:r>
      <w:r w:rsidRPr="00FD4147">
        <w:rPr>
          <w:color w:val="auto"/>
        </w:rPr>
        <w:br/>
      </w:r>
      <w:r>
        <w:rPr>
          <w:color w:val="auto"/>
        </w:rPr>
        <w:t xml:space="preserve">         Write </w:t>
      </w:r>
      <w:r w:rsidRPr="00FD4147">
        <w:rPr>
          <w:color w:val="auto"/>
        </w:rPr>
        <w:t>!,"</w:t>
      </w:r>
      <w:r>
        <w:rPr>
          <w:color w:val="auto"/>
        </w:rPr>
        <w:t>Key</w:t>
      </w:r>
      <w:r w:rsidRPr="00FD4147">
        <w:rPr>
          <w:color w:val="auto"/>
        </w:rPr>
        <w:t>: ",</w:t>
      </w:r>
      <w:r>
        <w:rPr>
          <w:color w:val="auto"/>
        </w:rPr>
        <w:t>Key</w:t>
      </w:r>
      <w:r w:rsidRPr="00FD4147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;display the Key </w:t>
      </w:r>
      <w:r>
        <w:rPr>
          <w:color w:val="auto"/>
        </w:rPr>
        <w:br/>
      </w:r>
      <w:r w:rsidRPr="00682416">
        <w:rPr>
          <w:color w:val="auto"/>
        </w:rPr>
        <w:t xml:space="preserve">     </w:t>
      </w:r>
      <w:r>
        <w:rPr>
          <w:color w:val="auto"/>
        </w:rPr>
        <w:t xml:space="preserve">    Write </w:t>
      </w:r>
      <w:r w:rsidRPr="00682416">
        <w:rPr>
          <w:color w:val="auto"/>
        </w:rPr>
        <w:t>" - ",ActorOref.My</w:t>
      </w:r>
      <w:r>
        <w:rPr>
          <w:color w:val="auto"/>
        </w:rPr>
        <w:t>Pets.GetAt(Key).Name</w:t>
      </w:r>
      <w:r w:rsidRPr="00682416">
        <w:rPr>
          <w:color w:val="auto"/>
        </w:rPr>
        <w:tab/>
        <w:t>;Property: My</w:t>
      </w:r>
      <w:r>
        <w:rPr>
          <w:color w:val="auto"/>
        </w:rPr>
        <w:t>Pets – Name</w:t>
      </w:r>
    </w:p>
    <w:p w:rsidR="00AD6941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        Write ?2</w:t>
      </w:r>
      <w:r w:rsidRPr="00682416">
        <w:rPr>
          <w:color w:val="auto"/>
        </w:rPr>
        <w:t>0,ActorOref.My</w:t>
      </w:r>
      <w:r>
        <w:rPr>
          <w:color w:val="auto"/>
        </w:rPr>
        <w:t>Pets.GetAt(Key).Breed</w:t>
      </w:r>
      <w:r>
        <w:rPr>
          <w:color w:val="auto"/>
        </w:rPr>
        <w:tab/>
      </w:r>
      <w:r w:rsidRPr="00682416">
        <w:rPr>
          <w:color w:val="auto"/>
        </w:rPr>
        <w:t>;Property: My</w:t>
      </w:r>
      <w:r>
        <w:rPr>
          <w:color w:val="auto"/>
        </w:rPr>
        <w:t>Pets - Breed</w:t>
      </w:r>
      <w:r>
        <w:rPr>
          <w:color w:val="auto"/>
        </w:rPr>
        <w:br/>
        <w:t xml:space="preserve">         Write ?3</w:t>
      </w:r>
      <w:r w:rsidRPr="00682416">
        <w:rPr>
          <w:color w:val="auto"/>
        </w:rPr>
        <w:t>0,ActorOref.My</w:t>
      </w:r>
      <w:r>
        <w:rPr>
          <w:color w:val="auto"/>
        </w:rPr>
        <w:t>Pets.GetAt(Key).Color</w:t>
      </w:r>
      <w:r>
        <w:rPr>
          <w:color w:val="auto"/>
        </w:rPr>
        <w:tab/>
      </w:r>
      <w:r w:rsidRPr="00682416">
        <w:rPr>
          <w:color w:val="auto"/>
        </w:rPr>
        <w:t>;Property: My</w:t>
      </w:r>
      <w:r>
        <w:rPr>
          <w:color w:val="auto"/>
        </w:rPr>
        <w:t>Pets - Color</w:t>
      </w:r>
      <w:r>
        <w:rPr>
          <w:color w:val="auto"/>
        </w:rPr>
        <w:br/>
        <w:t xml:space="preserve">         Write ?4</w:t>
      </w:r>
      <w:r w:rsidRPr="00682416">
        <w:rPr>
          <w:color w:val="auto"/>
        </w:rPr>
        <w:t>0,ActorOref.My</w:t>
      </w:r>
      <w:r>
        <w:rPr>
          <w:color w:val="auto"/>
        </w:rPr>
        <w:t>Pets.GetAt(Key).Weight</w:t>
      </w:r>
      <w:r w:rsidRPr="00682416">
        <w:rPr>
          <w:color w:val="auto"/>
        </w:rPr>
        <w:tab/>
        <w:t>;Property: My</w:t>
      </w:r>
      <w:r>
        <w:rPr>
          <w:color w:val="auto"/>
        </w:rPr>
        <w:t>Pets - Weight</w:t>
      </w:r>
      <w:r w:rsidRPr="00682416">
        <w:rPr>
          <w:color w:val="auto"/>
        </w:rPr>
        <w:br/>
      </w:r>
      <w:r w:rsidRPr="00FD4147">
        <w:rPr>
          <w:color w:val="auto"/>
        </w:rPr>
        <w:t>  </w:t>
      </w:r>
      <w:r>
        <w:rPr>
          <w:color w:val="auto"/>
        </w:rPr>
        <w:t xml:space="preserve">   </w:t>
      </w:r>
      <w:r w:rsidRPr="00FD4147">
        <w:rPr>
          <w:color w:val="auto"/>
        </w:rPr>
        <w:t>}</w:t>
      </w:r>
      <w:r>
        <w:rPr>
          <w:color w:val="auto"/>
        </w:rPr>
        <w:t xml:space="preserve"> </w:t>
      </w:r>
      <w:r w:rsidRPr="00FD4147">
        <w:rPr>
          <w:color w:val="auto"/>
        </w:rPr>
        <w:t> </w:t>
      </w:r>
      <w:r w:rsidRPr="00FD4147">
        <w:rPr>
          <w:color w:val="auto"/>
        </w:rPr>
        <w:br/>
      </w:r>
      <w:r>
        <w:rPr>
          <w:color w:val="auto"/>
        </w:rPr>
        <w:t xml:space="preserve"> </w:t>
      </w:r>
      <w:r w:rsidRPr="00FD4147">
        <w:rPr>
          <w:color w:val="auto"/>
        </w:rPr>
        <w:t>} While (</w:t>
      </w:r>
      <w:r>
        <w:rPr>
          <w:color w:val="auto"/>
        </w:rPr>
        <w:t>Key</w:t>
      </w:r>
      <w:r w:rsidRPr="00FD4147">
        <w:rPr>
          <w:color w:val="auto"/>
        </w:rPr>
        <w:t xml:space="preserve"> '= "")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Pr="00FD4147" w:rsidRDefault="00AD6941" w:rsidP="009F4C74">
      <w:pPr>
        <w:pStyle w:val="Code"/>
        <w:ind w:firstLine="0"/>
        <w:rPr>
          <w:color w:val="auto"/>
        </w:rPr>
      </w:pPr>
    </w:p>
    <w:p w:rsidR="00AD6941" w:rsidRPr="005E4E70" w:rsidRDefault="00AD6941" w:rsidP="009C6846">
      <w:pPr>
        <w:pStyle w:val="CodeItalic"/>
      </w:pPr>
      <w:r w:rsidRPr="005E4E70">
        <w:t>Count: 3</w:t>
      </w:r>
    </w:p>
    <w:p w:rsidR="00AD6941" w:rsidRDefault="00AD6941" w:rsidP="009C6846">
      <w:pPr>
        <w:pStyle w:val="CodeItalic"/>
      </w:pPr>
      <w:r>
        <w:t>Key</w:t>
      </w:r>
      <w:r w:rsidRPr="005E4E70">
        <w:t>: 3 - Lips        Pig       N/A       70</w:t>
      </w:r>
    </w:p>
    <w:p w:rsidR="00AD6941" w:rsidRPr="005E4E70" w:rsidRDefault="00AD6941" w:rsidP="009C6846">
      <w:pPr>
        <w:pStyle w:val="CodeItalic"/>
      </w:pPr>
      <w:r>
        <w:t>Key</w:t>
      </w:r>
      <w:r w:rsidRPr="005E4E70">
        <w:t xml:space="preserve">: 2 - Tiger       Cat       </w:t>
      </w:r>
      <w:r>
        <w:t>Striped</w:t>
      </w:r>
      <w:r w:rsidRPr="005E4E70">
        <w:t xml:space="preserve">  </w:t>
      </w:r>
      <w:r>
        <w:t xml:space="preserve"> </w:t>
      </w:r>
      <w:r w:rsidRPr="005E4E70">
        <w:t>10</w:t>
      </w:r>
    </w:p>
    <w:p w:rsidR="00AD6941" w:rsidRDefault="00AD6941" w:rsidP="009C6846">
      <w:pPr>
        <w:pStyle w:val="CodeItalic"/>
      </w:pPr>
      <w:r>
        <w:t>Key</w:t>
      </w:r>
      <w:r w:rsidRPr="005E4E70">
        <w:t>: 1 - Sandy       Dog       Brown     35</w:t>
      </w:r>
    </w:p>
    <w:p w:rsidR="00AD6941" w:rsidRPr="00B82980" w:rsidRDefault="00AD6941" w:rsidP="009F4C74">
      <w:pPr>
        <w:pStyle w:val="Code"/>
        <w:ind w:firstLine="0"/>
        <w:rPr>
          <w:b/>
          <w:color w:val="FF0000"/>
        </w:rPr>
      </w:pPr>
    </w:p>
    <w:p w:rsidR="00534F4F" w:rsidRDefault="00534F4F" w:rsidP="00D51A38">
      <w:pPr>
        <w:pStyle w:val="Caption"/>
        <w:keepNext/>
      </w:pPr>
      <w:bookmarkStart w:id="926" w:name="_Ref307973338"/>
    </w:p>
    <w:p w:rsidR="00AD6941" w:rsidRDefault="00AD6941" w:rsidP="00D51A38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926"/>
      <w:r>
        <w:t xml:space="preserve"> GetNext Method – Returns the Element for the next Key </w:t>
      </w:r>
    </w:p>
    <w:p w:rsidR="00AD6941" w:rsidRDefault="00AD6941" w:rsidP="00D51A38">
      <w:pPr>
        <w:pStyle w:val="Code"/>
        <w:keepNext/>
        <w:ind w:firstLine="0"/>
      </w:pPr>
    </w:p>
    <w:p w:rsidR="00AD6941" w:rsidRDefault="00AD6941" w:rsidP="00D51A38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MyPets Property is defined as a </w:t>
      </w:r>
    </w:p>
    <w:p w:rsidR="00AD6941" w:rsidRDefault="00AD6941" w:rsidP="00D51A38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Embedded Objects</w:t>
      </w:r>
    </w:p>
    <w:p w:rsidR="00AD6941" w:rsidRDefault="00AD6941" w:rsidP="00D51A38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51A38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GetNext Method - </w:t>
      </w:r>
      <w:r w:rsidRPr="003B66E8">
        <w:rPr>
          <w:color w:val="auto"/>
        </w:rPr>
        <w:t>Returns the Element for the next Key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E8218E" w:rsidRDefault="00AD6941" w:rsidP="009F4C74">
      <w:pPr>
        <w:pStyle w:val="Code"/>
        <w:ind w:firstLine="0"/>
        <w:rPr>
          <w:color w:val="auto"/>
        </w:rPr>
      </w:pPr>
      <w:r w:rsidRPr="00E8218E">
        <w:rPr>
          <w:color w:val="auto"/>
        </w:rPr>
        <w:t> </w:t>
      </w:r>
      <w:r>
        <w:rPr>
          <w:color w:val="auto"/>
        </w:rPr>
        <w:t xml:space="preserve">Set </w:t>
      </w:r>
      <w:r w:rsidRPr="00E8218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E8218E">
        <w:rPr>
          <w:color w:val="auto"/>
        </w:rPr>
        <w:t xml:space="preserve"> </w:t>
      </w:r>
      <w:r w:rsidRPr="00E8218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E8218E">
        <w:rPr>
          <w:color w:val="auto"/>
        </w:rPr>
        <w:t xml:space="preserve"> 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</w:t>
      </w:r>
      <w:r>
        <w:rPr>
          <w:color w:val="auto"/>
        </w:rPr>
        <w:t>Margaret</w:t>
      </w:r>
      <w:r w:rsidRPr="00E8218E">
        <w:rPr>
          <w:color w:val="auto"/>
        </w:rPr>
        <w:t xml:space="preserve"> into memory</w:t>
      </w:r>
      <w:r w:rsidRPr="00E8218E">
        <w:rPr>
          <w:color w:val="auto"/>
        </w:rPr>
        <w:br/>
        <w:t> </w:t>
      </w:r>
      <w:r>
        <w:rPr>
          <w:color w:val="auto"/>
        </w:rPr>
        <w:t xml:space="preserve">Write </w:t>
      </w:r>
      <w:r w:rsidRPr="00E8218E">
        <w:rPr>
          <w:color w:val="auto"/>
        </w:rPr>
        <w:t xml:space="preserve">!,"Count: ",ActorOref.MyPets.Count() </w:t>
      </w:r>
      <w:r>
        <w:rPr>
          <w:color w:val="auto"/>
        </w:rPr>
        <w:tab/>
      </w:r>
      <w:r>
        <w:rPr>
          <w:color w:val="auto"/>
        </w:rPr>
        <w:tab/>
      </w:r>
      <w:r w:rsidRPr="00E8218E">
        <w:rPr>
          <w:color w:val="auto"/>
        </w:rPr>
        <w:t>;count of elements</w:t>
      </w:r>
      <w:r w:rsidRPr="00E8218E">
        <w:rPr>
          <w:color w:val="auto"/>
        </w:rPr>
        <w:br/>
        <w:t> Set Key = "" Do {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Set </w:t>
      </w:r>
      <w:r w:rsidRPr="00E8218E">
        <w:rPr>
          <w:color w:val="auto"/>
        </w:rPr>
        <w:t>MyPetsOref=ActorOref.MyPets.</w:t>
      </w:r>
      <w:r>
        <w:rPr>
          <w:color w:val="auto"/>
        </w:rPr>
        <w:t>GetNext</w:t>
      </w:r>
      <w:r w:rsidRPr="00E8218E">
        <w:rPr>
          <w:color w:val="auto"/>
        </w:rPr>
        <w:t xml:space="preserve">(.Key) </w:t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If </w:t>
      </w:r>
      <w:r w:rsidRPr="00E8218E">
        <w:rPr>
          <w:color w:val="auto"/>
        </w:rPr>
        <w:t>Key'="" {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!,</w:t>
      </w:r>
      <w:r w:rsidRPr="00E8218E">
        <w:rPr>
          <w:color w:val="auto"/>
        </w:rPr>
        <w:t xml:space="preserve"> </w:t>
      </w:r>
      <w:r w:rsidRPr="00B34649">
        <w:rPr>
          <w:color w:val="auto"/>
        </w:rPr>
        <w:t>"</w:t>
      </w:r>
      <w:r>
        <w:rPr>
          <w:color w:val="auto"/>
        </w:rPr>
        <w:t xml:space="preserve">Key: </w:t>
      </w:r>
      <w:r w:rsidRPr="00B34649">
        <w:rPr>
          <w:color w:val="auto"/>
        </w:rPr>
        <w:t>"</w:t>
      </w:r>
      <w:r>
        <w:rPr>
          <w:color w:val="auto"/>
        </w:rPr>
        <w:t>,Key</w:t>
      </w:r>
    </w:p>
    <w:p w:rsidR="00AD6941" w:rsidRDefault="00AD6941" w:rsidP="009F4C74">
      <w:pPr>
        <w:pStyle w:val="Code"/>
        <w:ind w:firstLine="0"/>
        <w:rPr>
          <w:b/>
          <w:color w:val="FF0000"/>
        </w:rPr>
      </w:pPr>
      <w:r w:rsidRPr="00E8218E">
        <w:rPr>
          <w:color w:val="auto"/>
        </w:rPr>
        <w:t>     </w:t>
      </w:r>
      <w:r>
        <w:rPr>
          <w:color w:val="auto"/>
        </w:rPr>
        <w:t xml:space="preserve">    Write </w:t>
      </w:r>
      <w:r w:rsidRPr="00B34649">
        <w:rPr>
          <w:color w:val="auto"/>
        </w:rPr>
        <w:t>"</w:t>
      </w:r>
      <w:r>
        <w:rPr>
          <w:color w:val="auto"/>
        </w:rPr>
        <w:t xml:space="preserve"> – </w:t>
      </w:r>
      <w:r w:rsidRPr="00B34649">
        <w:rPr>
          <w:color w:val="auto"/>
        </w:rPr>
        <w:t>"</w:t>
      </w:r>
      <w:r>
        <w:rPr>
          <w:color w:val="auto"/>
        </w:rPr>
        <w:t>,</w:t>
      </w:r>
      <w:r w:rsidRPr="00E8218E">
        <w:rPr>
          <w:color w:val="auto"/>
        </w:rPr>
        <w:t>MyPetsOref.</w:t>
      </w:r>
      <w:r>
        <w:rPr>
          <w:color w:val="auto"/>
        </w:rPr>
        <w:t>Name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E8218E">
        <w:rPr>
          <w:color w:val="auto"/>
        </w:rPr>
        <w:t>;Property: MyPets – Name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</w:t>
      </w:r>
      <w:r w:rsidRPr="00E8218E">
        <w:rPr>
          <w:color w:val="auto"/>
        </w:rPr>
        <w:t>?20,MyPetsOref.Breed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;Property: MyPets - Breed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</w:t>
      </w:r>
      <w:r w:rsidRPr="00E8218E">
        <w:rPr>
          <w:color w:val="auto"/>
        </w:rPr>
        <w:t>?30,MyPetsOref.Color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;Property: MyPets - Color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</w:t>
      </w:r>
      <w:r w:rsidRPr="00E8218E">
        <w:rPr>
          <w:color w:val="auto"/>
        </w:rPr>
        <w:t>?40,MyPetsOref.Weight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;Property: MyPets - Weight</w:t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</w:t>
      </w:r>
      <w:r w:rsidRPr="00E8218E">
        <w:rPr>
          <w:color w:val="auto"/>
        </w:rPr>
        <w:t>} </w:t>
      </w:r>
      <w:r w:rsidRPr="00E8218E">
        <w:rPr>
          <w:color w:val="auto"/>
        </w:rPr>
        <w:br/>
        <w:t> } While (Key '= "")</w:t>
      </w:r>
      <w:r w:rsidRPr="00E8218E">
        <w:rPr>
          <w:color w:val="auto"/>
        </w:rPr>
        <w:br/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Default="00AD6941" w:rsidP="009F4C74">
      <w:pPr>
        <w:pStyle w:val="Code"/>
        <w:ind w:firstLine="0"/>
        <w:rPr>
          <w:b/>
          <w:color w:val="FF0000"/>
        </w:rPr>
      </w:pPr>
    </w:p>
    <w:p w:rsidR="00AD6941" w:rsidRPr="00E8218E" w:rsidRDefault="00AD6941" w:rsidP="009C6846">
      <w:pPr>
        <w:pStyle w:val="CodeItalic"/>
      </w:pPr>
      <w:r w:rsidRPr="00E8218E">
        <w:t>Count: 3</w:t>
      </w:r>
    </w:p>
    <w:p w:rsidR="00AD6941" w:rsidRDefault="00AD6941" w:rsidP="009C6846">
      <w:pPr>
        <w:pStyle w:val="CodeItalic"/>
      </w:pPr>
      <w:r w:rsidRPr="00E8218E">
        <w:t>Key: 1 - Sandy      Dog       Brown     35</w:t>
      </w:r>
    </w:p>
    <w:p w:rsidR="00AD6941" w:rsidRPr="00E8218E" w:rsidRDefault="00AD6941" w:rsidP="009C6846">
      <w:pPr>
        <w:pStyle w:val="CodeItalic"/>
      </w:pPr>
      <w:r w:rsidRPr="00E8218E">
        <w:t xml:space="preserve">Key: 2 - Tiger      Cat       </w:t>
      </w:r>
      <w:r>
        <w:t>Striped</w:t>
      </w:r>
      <w:r w:rsidRPr="00E8218E">
        <w:t xml:space="preserve">  </w:t>
      </w:r>
      <w:r>
        <w:t xml:space="preserve"> </w:t>
      </w:r>
      <w:r w:rsidRPr="00E8218E">
        <w:t>10</w:t>
      </w:r>
    </w:p>
    <w:p w:rsidR="00AD6941" w:rsidRPr="00E8218E" w:rsidRDefault="00AD6941" w:rsidP="009C6846">
      <w:pPr>
        <w:pStyle w:val="CodeItalic"/>
      </w:pPr>
      <w:r w:rsidRPr="00E8218E">
        <w:t>Key: 3 - Lips       Pig       N/A       70</w:t>
      </w:r>
    </w:p>
    <w:p w:rsidR="00AD6941" w:rsidRDefault="00AD6941" w:rsidP="009F4C74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  <w:bookmarkStart w:id="927" w:name="_Ref307973378"/>
    </w:p>
    <w:p w:rsidR="00AD6941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927"/>
      <w:r>
        <w:t xml:space="preserve"> GetPrevious Method – Returns the Element for the Previous Key </w:t>
      </w:r>
    </w:p>
    <w:p w:rsidR="00AD6941" w:rsidRDefault="00AD6941" w:rsidP="009F4C74">
      <w:pPr>
        <w:pStyle w:val="Code"/>
        <w:ind w:firstLine="0"/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The MyPets Property is defined as a 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Collection Array of References to Embedded Objects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GetPrevious Method - </w:t>
      </w:r>
      <w:r w:rsidRPr="00B354E5">
        <w:rPr>
          <w:color w:val="auto"/>
        </w:rPr>
        <w:t xml:space="preserve">Returns </w:t>
      </w:r>
      <w:r>
        <w:rPr>
          <w:color w:val="auto"/>
        </w:rPr>
        <w:t xml:space="preserve">the Element </w:t>
      </w:r>
      <w:r w:rsidRPr="00B354E5">
        <w:rPr>
          <w:color w:val="auto"/>
        </w:rPr>
        <w:t>for the previous Key</w:t>
      </w:r>
    </w:p>
    <w:p w:rsidR="00AD6941" w:rsidRDefault="00AD6941" w:rsidP="0077601D">
      <w:pPr>
        <w:pStyle w:val="Code"/>
        <w:pBdr>
          <w:left w:val="single" w:sz="6" w:space="1" w:color="auto"/>
        </w:pBdr>
        <w:ind w:left="346" w:firstLine="0"/>
        <w:rPr>
          <w:color w:val="auto"/>
        </w:rPr>
      </w:pPr>
    </w:p>
    <w:p w:rsidR="00AD6941" w:rsidRPr="00E8218E" w:rsidRDefault="00AD6941" w:rsidP="0077601D">
      <w:pPr>
        <w:pStyle w:val="Code"/>
        <w:pBdr>
          <w:left w:val="single" w:sz="6" w:space="1" w:color="auto"/>
        </w:pBdr>
        <w:ind w:left="346" w:firstLine="0"/>
        <w:rPr>
          <w:color w:val="auto"/>
        </w:rPr>
      </w:pPr>
      <w:r w:rsidRPr="00E8218E">
        <w:rPr>
          <w:color w:val="auto"/>
        </w:rPr>
        <w:t> </w:t>
      </w:r>
      <w:r>
        <w:rPr>
          <w:color w:val="auto"/>
        </w:rPr>
        <w:t xml:space="preserve">Set </w:t>
      </w:r>
      <w:r w:rsidRPr="00E8218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E8218E">
        <w:rPr>
          <w:color w:val="auto"/>
        </w:rPr>
        <w:t xml:space="preserve"> </w:t>
      </w:r>
      <w:r w:rsidRPr="00E8218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E8218E">
        <w:rPr>
          <w:color w:val="auto"/>
        </w:rPr>
        <w:t xml:space="preserve"> </w:t>
      </w:r>
    </w:p>
    <w:p w:rsidR="00AD6941" w:rsidRDefault="00AD6941" w:rsidP="0077601D">
      <w:pPr>
        <w:pStyle w:val="Code"/>
        <w:pBdr>
          <w:left w:val="single" w:sz="6" w:space="1" w:color="auto"/>
        </w:pBdr>
        <w:ind w:left="346" w:firstLine="0"/>
        <w:rPr>
          <w:color w:val="auto"/>
        </w:rPr>
      </w:pP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</w:t>
      </w:r>
      <w:r>
        <w:rPr>
          <w:color w:val="auto"/>
        </w:rPr>
        <w:t>Margaret</w:t>
      </w:r>
      <w:r w:rsidRPr="00E8218E">
        <w:rPr>
          <w:color w:val="auto"/>
        </w:rPr>
        <w:t xml:space="preserve"> into memory</w:t>
      </w:r>
      <w:r w:rsidRPr="00E8218E">
        <w:rPr>
          <w:color w:val="auto"/>
        </w:rPr>
        <w:br/>
        <w:t> </w:t>
      </w:r>
      <w:r>
        <w:rPr>
          <w:color w:val="auto"/>
        </w:rPr>
        <w:t xml:space="preserve">Write </w:t>
      </w:r>
      <w:r w:rsidRPr="00E8218E">
        <w:rPr>
          <w:color w:val="auto"/>
        </w:rPr>
        <w:t xml:space="preserve">!,"Count: ",ActorOref.MyPets.Count() </w:t>
      </w:r>
      <w:r>
        <w:rPr>
          <w:color w:val="auto"/>
        </w:rPr>
        <w:tab/>
      </w:r>
      <w:r>
        <w:rPr>
          <w:color w:val="auto"/>
        </w:rPr>
        <w:tab/>
      </w:r>
      <w:r w:rsidRPr="00E8218E">
        <w:rPr>
          <w:color w:val="auto"/>
        </w:rPr>
        <w:t>;count of elements</w:t>
      </w:r>
      <w:r w:rsidRPr="00E8218E">
        <w:rPr>
          <w:color w:val="auto"/>
        </w:rPr>
        <w:br/>
        <w:t> Set Key = "" Do {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Set </w:t>
      </w:r>
      <w:r w:rsidRPr="00E8218E">
        <w:rPr>
          <w:color w:val="auto"/>
        </w:rPr>
        <w:t xml:space="preserve">MyPetsOref=ActorOref.MyPets.GetPrevious(.Key) </w:t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If </w:t>
      </w:r>
      <w:r w:rsidRPr="00E8218E">
        <w:rPr>
          <w:color w:val="auto"/>
        </w:rPr>
        <w:t>Key'="" {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!,</w:t>
      </w:r>
      <w:r w:rsidRPr="00E8218E">
        <w:rPr>
          <w:color w:val="auto"/>
        </w:rPr>
        <w:t xml:space="preserve"> </w:t>
      </w:r>
      <w:r w:rsidRPr="00B34649">
        <w:rPr>
          <w:color w:val="auto"/>
        </w:rPr>
        <w:t>"</w:t>
      </w:r>
      <w:r>
        <w:rPr>
          <w:color w:val="auto"/>
        </w:rPr>
        <w:t xml:space="preserve">Key: </w:t>
      </w:r>
      <w:r w:rsidRPr="00B34649">
        <w:rPr>
          <w:color w:val="auto"/>
        </w:rPr>
        <w:t>"</w:t>
      </w:r>
      <w:r>
        <w:rPr>
          <w:color w:val="auto"/>
        </w:rPr>
        <w:t>,Key</w:t>
      </w:r>
    </w:p>
    <w:p w:rsidR="00AD6941" w:rsidRDefault="00AD6941" w:rsidP="0077601D">
      <w:pPr>
        <w:pStyle w:val="Code"/>
        <w:pBdr>
          <w:left w:val="single" w:sz="6" w:space="1" w:color="auto"/>
        </w:pBdr>
        <w:ind w:left="346" w:firstLine="0"/>
        <w:rPr>
          <w:color w:val="auto"/>
        </w:rPr>
      </w:pPr>
      <w:r w:rsidRPr="00E8218E">
        <w:rPr>
          <w:color w:val="auto"/>
        </w:rPr>
        <w:t>     </w:t>
      </w:r>
      <w:r>
        <w:rPr>
          <w:color w:val="auto"/>
        </w:rPr>
        <w:t xml:space="preserve">    Write </w:t>
      </w:r>
      <w:r w:rsidRPr="00B34649">
        <w:rPr>
          <w:color w:val="auto"/>
        </w:rPr>
        <w:t>"</w:t>
      </w:r>
      <w:r>
        <w:rPr>
          <w:color w:val="auto"/>
        </w:rPr>
        <w:t xml:space="preserve"> – </w:t>
      </w:r>
      <w:r w:rsidRPr="00B34649">
        <w:rPr>
          <w:color w:val="auto"/>
        </w:rPr>
        <w:t>"</w:t>
      </w:r>
      <w:r>
        <w:rPr>
          <w:color w:val="auto"/>
        </w:rPr>
        <w:t>,</w:t>
      </w:r>
      <w:r w:rsidRPr="00E8218E">
        <w:rPr>
          <w:color w:val="auto"/>
        </w:rPr>
        <w:t>MyPetsOref.</w:t>
      </w:r>
      <w:r>
        <w:rPr>
          <w:color w:val="auto"/>
        </w:rPr>
        <w:t>Name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E8218E">
        <w:rPr>
          <w:color w:val="auto"/>
        </w:rPr>
        <w:t>;Property: MyPets – Name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</w:t>
      </w:r>
      <w:r w:rsidRPr="00E8218E">
        <w:rPr>
          <w:color w:val="auto"/>
        </w:rPr>
        <w:t>?20,MyPetsOref.Breed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;Property: MyPets - Breed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</w:t>
      </w:r>
      <w:r w:rsidRPr="00E8218E">
        <w:rPr>
          <w:color w:val="auto"/>
        </w:rPr>
        <w:t>?30,MyPetsOref.Color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;Property: MyPets - Color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</w:t>
      </w:r>
      <w:r w:rsidRPr="00E8218E">
        <w:rPr>
          <w:color w:val="auto"/>
        </w:rPr>
        <w:t>?40,MyPetsOref.Weight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;Property: MyPets - Weight</w:t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</w:t>
      </w:r>
      <w:r w:rsidRPr="00E8218E">
        <w:rPr>
          <w:color w:val="auto"/>
        </w:rPr>
        <w:t>} </w:t>
      </w:r>
      <w:r w:rsidRPr="00E8218E">
        <w:rPr>
          <w:color w:val="auto"/>
        </w:rPr>
        <w:br/>
        <w:t> } While (Key '= "")</w:t>
      </w:r>
    </w:p>
    <w:p w:rsidR="00AD6941" w:rsidRDefault="00AD6941" w:rsidP="0077601D">
      <w:pPr>
        <w:pStyle w:val="Code"/>
        <w:pBdr>
          <w:left w:val="single" w:sz="6" w:space="1" w:color="auto"/>
        </w:pBdr>
        <w:ind w:left="346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Pr="00E8218E" w:rsidRDefault="00AD6941" w:rsidP="009C6846">
      <w:pPr>
        <w:pStyle w:val="CodeItalic"/>
      </w:pPr>
      <w:r w:rsidRPr="00E8218E">
        <w:br/>
        <w:t>Count: 3</w:t>
      </w:r>
    </w:p>
    <w:p w:rsidR="00AD6941" w:rsidRPr="00E8218E" w:rsidRDefault="00AD6941" w:rsidP="009C6846">
      <w:pPr>
        <w:pStyle w:val="CodeItalic"/>
      </w:pPr>
      <w:r w:rsidRPr="00E8218E">
        <w:t>Key: 3 - Lips       Pig       N/A       70</w:t>
      </w:r>
    </w:p>
    <w:p w:rsidR="00AD6941" w:rsidRPr="00E8218E" w:rsidRDefault="00AD6941" w:rsidP="009C6846">
      <w:pPr>
        <w:pStyle w:val="CodeItalic"/>
      </w:pPr>
      <w:r w:rsidRPr="00E8218E">
        <w:t xml:space="preserve">Key: 2 - Tiger      Cat       </w:t>
      </w:r>
      <w:r>
        <w:t>Striped</w:t>
      </w:r>
      <w:r w:rsidRPr="00E8218E">
        <w:t xml:space="preserve">  </w:t>
      </w:r>
      <w:r>
        <w:t xml:space="preserve"> </w:t>
      </w:r>
      <w:r w:rsidRPr="00E8218E">
        <w:t>10</w:t>
      </w:r>
    </w:p>
    <w:p w:rsidR="00AD6941" w:rsidRDefault="00AD6941" w:rsidP="009C6846">
      <w:pPr>
        <w:pStyle w:val="CodeItalic"/>
      </w:pPr>
      <w:r w:rsidRPr="00E8218E">
        <w:t>Key: 1 - Sandy      Dog       Brown     35</w:t>
      </w:r>
    </w:p>
    <w:p w:rsidR="00AD6941" w:rsidRPr="00347BCC" w:rsidRDefault="00AD6941" w:rsidP="009F4C74">
      <w:pPr>
        <w:pStyle w:val="Code"/>
        <w:ind w:firstLine="0"/>
        <w:rPr>
          <w:b/>
          <w:color w:val="FF0000"/>
        </w:rPr>
      </w:pPr>
    </w:p>
    <w:p w:rsidR="00534F4F" w:rsidRDefault="00534F4F" w:rsidP="009F4C74">
      <w:pPr>
        <w:pStyle w:val="Caption"/>
      </w:pPr>
      <w:bookmarkStart w:id="928" w:name="_Ref307973419"/>
    </w:p>
    <w:p w:rsidR="00AD6941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928"/>
      <w:r>
        <w:t xml:space="preserve"> SetAt Method – Replace a specific Pet</w:t>
      </w:r>
    </w:p>
    <w:p w:rsidR="00AD6941" w:rsidRDefault="00AD6941" w:rsidP="009F4C74">
      <w:pPr>
        <w:pStyle w:val="Code"/>
        <w:ind w:firstLine="0"/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MyPets Property is defined as a Collection Array of References to Embedded Objects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 xml:space="preserve">SetAt Method - </w:t>
      </w:r>
      <w:r w:rsidRPr="00D63E3F">
        <w:rPr>
          <w:color w:val="auto"/>
        </w:rPr>
        <w:t>Set an Oref at the specific Key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F27B5E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</w:t>
      </w:r>
      <w:r>
        <w:rPr>
          <w:color w:val="auto"/>
        </w:rPr>
        <w:t>Margaret</w:t>
      </w:r>
      <w:r w:rsidRPr="00A410BE">
        <w:rPr>
          <w:color w:val="auto"/>
        </w:rPr>
        <w:t xml:space="preserve"> </w:t>
      </w:r>
      <w:r w:rsidRPr="00F27B5E">
        <w:rPr>
          <w:color w:val="auto"/>
        </w:rPr>
        <w:t xml:space="preserve">into </w:t>
      </w:r>
      <w:r w:rsidRPr="00C9525E">
        <w:rPr>
          <w:color w:val="auto"/>
        </w:rPr>
        <w:t>memory</w:t>
      </w:r>
    </w:p>
    <w:p w:rsidR="00AD6941" w:rsidRPr="00F27B5E" w:rsidRDefault="00AD6941" w:rsidP="009F4C74">
      <w:pPr>
        <w:pStyle w:val="Code"/>
        <w:ind w:firstLine="0"/>
        <w:rPr>
          <w:color w:val="auto"/>
        </w:rPr>
      </w:pPr>
    </w:p>
    <w:p w:rsidR="00AD6941" w:rsidRPr="001E4B70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PetsOref=##class(MyPackage.Pets</w:t>
      </w:r>
      <w:r w:rsidRPr="00D770F6">
        <w:rPr>
          <w:color w:val="auto"/>
          <w:u w:val="single"/>
        </w:rPr>
        <w:t>).%New()</w:t>
      </w:r>
      <w:r>
        <w:rPr>
          <w:color w:val="auto"/>
        </w:rPr>
        <w:t xml:space="preserve"> </w:t>
      </w:r>
      <w:r>
        <w:rPr>
          <w:color w:val="auto"/>
        </w:rPr>
        <w:tab/>
      </w:r>
      <w:r>
        <w:rPr>
          <w:color w:val="auto"/>
        </w:rPr>
        <w:tab/>
        <w:t xml:space="preserve">;create </w:t>
      </w:r>
      <w:r w:rsidRPr="001E4B70">
        <w:rPr>
          <w:color w:val="auto"/>
        </w:rPr>
        <w:t xml:space="preserve">new </w:t>
      </w:r>
      <w:r>
        <w:rPr>
          <w:color w:val="auto"/>
        </w:rPr>
        <w:t>Pet</w:t>
      </w:r>
      <w:r w:rsidRPr="001E4B70">
        <w:rPr>
          <w:color w:val="auto"/>
        </w:rPr>
        <w:t xml:space="preserve"> </w:t>
      </w:r>
      <w:r>
        <w:rPr>
          <w:color w:val="auto"/>
        </w:rPr>
        <w:t>Oref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PetsOref.Name="Trixie"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 xml:space="preserve">;Set the Name 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</w:t>
      </w:r>
      <w:r w:rsidRPr="00CB4B45">
        <w:rPr>
          <w:color w:val="auto"/>
          <w:u w:val="single"/>
        </w:rPr>
        <w:t>.</w:t>
      </w:r>
      <w:r>
        <w:rPr>
          <w:color w:val="auto"/>
          <w:u w:val="single"/>
        </w:rPr>
        <w:t>Breed="Dog"</w:t>
      </w:r>
      <w:r w:rsidRPr="00B04D1C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04D1C">
        <w:rPr>
          <w:color w:val="auto"/>
        </w:rPr>
        <w:t>;</w:t>
      </w:r>
      <w:r>
        <w:rPr>
          <w:color w:val="auto"/>
        </w:rPr>
        <w:t>Set the Breed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PetsOref.Color="White"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Color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D63E3F">
        <w:rPr>
          <w:color w:val="auto"/>
        </w:rPr>
        <w:t xml:space="preserve"> </w:t>
      </w:r>
      <w:r>
        <w:rPr>
          <w:color w:val="auto"/>
          <w:u w:val="single"/>
        </w:rPr>
        <w:t>Set PetsOref.Weight="50"</w:t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;Set the Weight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Default="00AD6941" w:rsidP="009F4C74">
      <w:pPr>
        <w:pStyle w:val="Code"/>
        <w:ind w:firstLine="0"/>
        <w:rPr>
          <w:color w:val="auto"/>
        </w:rPr>
      </w:pPr>
      <w:r w:rsidRPr="009723B2">
        <w:rPr>
          <w:color w:val="auto"/>
        </w:rPr>
        <w:t xml:space="preserve"> </w:t>
      </w:r>
      <w:r>
        <w:rPr>
          <w:color w:val="auto"/>
          <w:u w:val="single"/>
        </w:rPr>
        <w:t>Do ActorOref</w:t>
      </w:r>
      <w:r w:rsidRPr="00D770F6">
        <w:rPr>
          <w:color w:val="auto"/>
          <w:u w:val="single"/>
        </w:rPr>
        <w:t>.</w:t>
      </w:r>
      <w:r>
        <w:rPr>
          <w:color w:val="auto"/>
          <w:u w:val="single"/>
        </w:rPr>
        <w:t>MyPets.SetAt</w:t>
      </w:r>
      <w:r w:rsidRPr="00D770F6">
        <w:rPr>
          <w:color w:val="auto"/>
          <w:u w:val="single"/>
        </w:rPr>
        <w:t>(</w:t>
      </w:r>
      <w:r>
        <w:rPr>
          <w:color w:val="auto"/>
          <w:u w:val="single"/>
        </w:rPr>
        <w:t>PetsOref,2</w:t>
      </w:r>
      <w:r w:rsidRPr="00D770F6">
        <w:rPr>
          <w:color w:val="auto"/>
          <w:u w:val="single"/>
        </w:rPr>
        <w:t>)</w:t>
      </w:r>
      <w:r w:rsidRPr="00833159">
        <w:rPr>
          <w:color w:val="auto"/>
        </w:rPr>
        <w:t xml:space="preserve"> </w:t>
      </w:r>
      <w:r w:rsidRPr="00833159">
        <w:rPr>
          <w:color w:val="auto"/>
        </w:rPr>
        <w:tab/>
      </w:r>
      <w:r>
        <w:rPr>
          <w:color w:val="auto"/>
        </w:rPr>
        <w:tab/>
      </w:r>
      <w:r w:rsidRPr="00833159">
        <w:rPr>
          <w:color w:val="auto"/>
        </w:rPr>
        <w:t>;asso</w:t>
      </w:r>
      <w:r>
        <w:rPr>
          <w:color w:val="auto"/>
        </w:rPr>
        <w:t>ciate PetsOref</w:t>
      </w:r>
      <w:r w:rsidRPr="00833159">
        <w:rPr>
          <w:color w:val="auto"/>
        </w:rPr>
        <w:t xml:space="preserve"> with </w:t>
      </w:r>
      <w:r>
        <w:rPr>
          <w:color w:val="auto"/>
        </w:rPr>
        <w:t>the Actress</w:t>
      </w:r>
    </w:p>
    <w:p w:rsidR="00AD6941" w:rsidRPr="00484C89" w:rsidRDefault="00AD6941" w:rsidP="009F4C74">
      <w:pPr>
        <w:pStyle w:val="Code"/>
        <w:ind w:firstLine="0"/>
        <w:rPr>
          <w:color w:val="auto"/>
        </w:rPr>
      </w:pPr>
      <w:r w:rsidRPr="00D80093">
        <w:rPr>
          <w:color w:val="auto"/>
        </w:rPr>
        <w:tab/>
      </w:r>
      <w:r w:rsidRPr="00D80093">
        <w:rPr>
          <w:color w:val="auto"/>
        </w:rPr>
        <w:tab/>
      </w:r>
      <w:r w:rsidRPr="00D80093">
        <w:rPr>
          <w:color w:val="auto"/>
        </w:rPr>
        <w:tab/>
      </w:r>
      <w:r w:rsidRPr="00D80093">
        <w:rPr>
          <w:color w:val="auto"/>
        </w:rPr>
        <w:tab/>
      </w:r>
      <w:r w:rsidRPr="00D80093">
        <w:rPr>
          <w:color w:val="auto"/>
        </w:rPr>
        <w:tab/>
      </w:r>
      <w:r w:rsidRPr="00D80093">
        <w:rPr>
          <w:color w:val="auto"/>
        </w:rPr>
        <w:tab/>
      </w:r>
      <w:r w:rsidRPr="00D80093">
        <w:rPr>
          <w:color w:val="auto"/>
        </w:rPr>
        <w:tab/>
      </w:r>
      <w:r w:rsidRPr="00484C89">
        <w:rPr>
          <w:color w:val="auto"/>
        </w:rPr>
        <w:t>;and replace the second pet</w:t>
      </w:r>
    </w:p>
    <w:p w:rsidR="00AD6941" w:rsidRDefault="00AD6941" w:rsidP="009F4C74">
      <w:pPr>
        <w:pStyle w:val="Code"/>
        <w:ind w:firstLine="0"/>
        <w:rPr>
          <w:color w:val="auto"/>
          <w:u w:val="single"/>
        </w:rPr>
      </w:pPr>
    </w:p>
    <w:p w:rsidR="00AD6941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E8218E">
        <w:rPr>
          <w:color w:val="auto"/>
        </w:rPr>
        <w:t xml:space="preserve">!,"Count: ",ActorOref.MyPets.Count() </w:t>
      </w:r>
      <w:r>
        <w:rPr>
          <w:color w:val="auto"/>
        </w:rPr>
        <w:tab/>
      </w:r>
      <w:r w:rsidRPr="00E8218E">
        <w:rPr>
          <w:color w:val="auto"/>
        </w:rPr>
        <w:t>;count of elements</w:t>
      </w:r>
      <w:r w:rsidRPr="00E8218E">
        <w:rPr>
          <w:color w:val="auto"/>
        </w:rPr>
        <w:br/>
        <w:t> Set Key = "" Do {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Set </w:t>
      </w:r>
      <w:r w:rsidRPr="00E8218E">
        <w:rPr>
          <w:color w:val="auto"/>
        </w:rPr>
        <w:t>MyPetsOref=ActorOref.MyPets.</w:t>
      </w:r>
      <w:r>
        <w:rPr>
          <w:color w:val="auto"/>
        </w:rPr>
        <w:t>GetNext</w:t>
      </w:r>
      <w:r w:rsidRPr="00E8218E">
        <w:rPr>
          <w:color w:val="auto"/>
        </w:rPr>
        <w:t xml:space="preserve">(.Key) </w:t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If </w:t>
      </w:r>
      <w:r w:rsidRPr="00E8218E">
        <w:rPr>
          <w:color w:val="auto"/>
        </w:rPr>
        <w:t>Key'="" {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!,</w:t>
      </w:r>
      <w:r w:rsidRPr="00E8218E">
        <w:rPr>
          <w:color w:val="auto"/>
        </w:rPr>
        <w:t xml:space="preserve"> </w:t>
      </w:r>
      <w:r w:rsidRPr="00B34649">
        <w:rPr>
          <w:color w:val="auto"/>
        </w:rPr>
        <w:t>"</w:t>
      </w:r>
      <w:r>
        <w:rPr>
          <w:color w:val="auto"/>
        </w:rPr>
        <w:t xml:space="preserve">Key: </w:t>
      </w:r>
      <w:r w:rsidRPr="00B34649">
        <w:rPr>
          <w:color w:val="auto"/>
        </w:rPr>
        <w:t>"</w:t>
      </w:r>
      <w:r>
        <w:rPr>
          <w:color w:val="auto"/>
        </w:rPr>
        <w:t>,Key</w:t>
      </w:r>
    </w:p>
    <w:p w:rsidR="006D3065" w:rsidRDefault="00AD6941" w:rsidP="009F4C74">
      <w:pPr>
        <w:pStyle w:val="Code"/>
        <w:ind w:firstLine="0"/>
        <w:rPr>
          <w:color w:val="auto"/>
        </w:rPr>
      </w:pPr>
      <w:r w:rsidRPr="00E8218E">
        <w:rPr>
          <w:color w:val="auto"/>
        </w:rPr>
        <w:t>     </w:t>
      </w:r>
      <w:r>
        <w:rPr>
          <w:color w:val="auto"/>
        </w:rPr>
        <w:t xml:space="preserve">    Write </w:t>
      </w:r>
      <w:r w:rsidRPr="00B34649">
        <w:rPr>
          <w:color w:val="auto"/>
        </w:rPr>
        <w:t>"</w:t>
      </w:r>
      <w:r>
        <w:rPr>
          <w:color w:val="auto"/>
        </w:rPr>
        <w:t xml:space="preserve"> – </w:t>
      </w:r>
      <w:r w:rsidRPr="00B34649">
        <w:rPr>
          <w:color w:val="auto"/>
        </w:rPr>
        <w:t>"</w:t>
      </w:r>
      <w:r>
        <w:rPr>
          <w:color w:val="auto"/>
        </w:rPr>
        <w:t>,</w:t>
      </w:r>
      <w:r w:rsidRPr="00E8218E">
        <w:rPr>
          <w:color w:val="auto"/>
        </w:rPr>
        <w:t>MyPetsOref.</w:t>
      </w:r>
      <w:r>
        <w:rPr>
          <w:color w:val="auto"/>
        </w:rPr>
        <w:t>Name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E8218E">
        <w:rPr>
          <w:color w:val="auto"/>
        </w:rPr>
        <w:t>;Property: MyPets – Name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</w:t>
      </w:r>
      <w:r w:rsidRPr="00E8218E">
        <w:rPr>
          <w:color w:val="auto"/>
        </w:rPr>
        <w:t>?20,MyPetsOref.Breed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;Property: MyPets - Breed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</w:t>
      </w:r>
      <w:r w:rsidRPr="00E8218E">
        <w:rPr>
          <w:color w:val="auto"/>
        </w:rPr>
        <w:t>?30,MyPetsOref.Color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;Property: MyPets - Color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</w:t>
      </w:r>
      <w:r w:rsidRPr="00E8218E">
        <w:rPr>
          <w:color w:val="auto"/>
        </w:rPr>
        <w:t>?40,MyPetsOref.Weight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  <w:t>;Property: MyPets - Weight</w:t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</w:t>
      </w:r>
      <w:r w:rsidRPr="00E8218E">
        <w:rPr>
          <w:color w:val="auto"/>
        </w:rPr>
        <w:t>} </w:t>
      </w:r>
      <w:r w:rsidRPr="00E8218E">
        <w:rPr>
          <w:color w:val="auto"/>
        </w:rPr>
        <w:br/>
        <w:t> } While (Key '= "")</w:t>
      </w:r>
    </w:p>
    <w:p w:rsidR="006D3065" w:rsidRDefault="006D3065" w:rsidP="009F4C74">
      <w:pPr>
        <w:pStyle w:val="Code"/>
        <w:ind w:firstLine="0"/>
        <w:rPr>
          <w:color w:val="auto"/>
        </w:rPr>
      </w:pPr>
    </w:p>
    <w:p w:rsidR="00AD6941" w:rsidRPr="006D3065" w:rsidRDefault="006D3065" w:rsidP="006D3065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!,ActorOref.%Save()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060712">
        <w:rPr>
          <w:color w:val="auto"/>
        </w:rPr>
        <w:t>;Save the object</w:t>
      </w:r>
      <w:r w:rsidR="00AD6941" w:rsidRPr="00E8218E">
        <w:rPr>
          <w:color w:val="auto"/>
        </w:rPr>
        <w:br/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Default="00AD6941" w:rsidP="009F4C74">
      <w:pPr>
        <w:pStyle w:val="Code"/>
        <w:ind w:firstLine="0"/>
        <w:rPr>
          <w:b/>
          <w:color w:val="FF0000"/>
        </w:rPr>
      </w:pPr>
    </w:p>
    <w:p w:rsidR="00AD6941" w:rsidRPr="00E8218E" w:rsidRDefault="00AD6941" w:rsidP="009C6846">
      <w:pPr>
        <w:pStyle w:val="CodeItalic"/>
      </w:pPr>
      <w:r w:rsidRPr="00E8218E">
        <w:t>Count: 3</w:t>
      </w:r>
    </w:p>
    <w:p w:rsidR="00AD6941" w:rsidRDefault="00AD6941" w:rsidP="009C6846">
      <w:pPr>
        <w:pStyle w:val="CodeItalic"/>
      </w:pPr>
      <w:r w:rsidRPr="00E8218E">
        <w:t>Key: 1 - Sandy      Dog       Brown     35</w:t>
      </w:r>
    </w:p>
    <w:p w:rsidR="00AD6941" w:rsidRDefault="00AD6941" w:rsidP="009C6846">
      <w:pPr>
        <w:pStyle w:val="CodeItalic"/>
      </w:pPr>
      <w:r>
        <w:t>K</w:t>
      </w:r>
      <w:r w:rsidRPr="00550486">
        <w:t xml:space="preserve">ey: 2 - Trixie     Dog       </w:t>
      </w:r>
      <w:r>
        <w:t>White</w:t>
      </w:r>
      <w:r w:rsidRPr="00550486">
        <w:t xml:space="preserve">     50</w:t>
      </w:r>
    </w:p>
    <w:p w:rsidR="00AD6941" w:rsidRPr="00E8218E" w:rsidRDefault="00AD6941" w:rsidP="009C6846">
      <w:pPr>
        <w:pStyle w:val="CodeItalic"/>
      </w:pPr>
      <w:r w:rsidRPr="00E8218E">
        <w:t>Key: 3 - Lips       Pig       N/A       70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534F4F" w:rsidRDefault="00534F4F" w:rsidP="00EC21C0">
      <w:pPr>
        <w:pStyle w:val="Caption"/>
        <w:keepNext/>
      </w:pPr>
      <w:bookmarkStart w:id="929" w:name="_Ref307973450"/>
    </w:p>
    <w:p w:rsidR="00AD6941" w:rsidRDefault="00AD6941" w:rsidP="00EC21C0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929"/>
      <w:r>
        <w:t xml:space="preserve"> RemoveAt Method – Remove a specific Pet</w:t>
      </w:r>
    </w:p>
    <w:p w:rsidR="00AD6941" w:rsidRDefault="00AD6941" w:rsidP="00EC21C0">
      <w:pPr>
        <w:pStyle w:val="Code"/>
        <w:keepNext/>
        <w:ind w:firstLine="0"/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MyPets Property is defined as a Collection Array of References to Embedded Objects</w:t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RemoveAt Method – Remove a specific Pet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Pr="00F27B5E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A410BE">
        <w:rPr>
          <w:color w:val="auto"/>
        </w:rPr>
        <w:t>ActorOref=##class(MyPackage.Actor).%OpenId</w:t>
      </w:r>
      <w:r>
        <w:rPr>
          <w:color w:val="auto"/>
        </w:rPr>
        <w:t>(8)</w:t>
      </w:r>
      <w:r w:rsidRPr="00A410BE">
        <w:rPr>
          <w:color w:val="auto"/>
        </w:rPr>
        <w:tab/>
        <w:t xml:space="preserve">;bring object </w:t>
      </w:r>
      <w:r>
        <w:rPr>
          <w:color w:val="auto"/>
        </w:rPr>
        <w:t>Ann</w:t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 w:rsidRPr="00F27B5E"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F27B5E">
        <w:rPr>
          <w:color w:val="auto"/>
        </w:rPr>
        <w:t>;</w:t>
      </w:r>
      <w:r>
        <w:rPr>
          <w:color w:val="auto"/>
        </w:rPr>
        <w:t>Margaret</w:t>
      </w:r>
      <w:r w:rsidRPr="00A410BE">
        <w:rPr>
          <w:color w:val="auto"/>
        </w:rPr>
        <w:t xml:space="preserve"> </w:t>
      </w:r>
      <w:r w:rsidRPr="00F27B5E">
        <w:rPr>
          <w:color w:val="auto"/>
        </w:rPr>
        <w:t xml:space="preserve">into </w:t>
      </w:r>
      <w:r w:rsidRPr="00C9525E">
        <w:rPr>
          <w:color w:val="auto"/>
        </w:rPr>
        <w:t>memory</w:t>
      </w:r>
    </w:p>
    <w:p w:rsidR="00AD6941" w:rsidRPr="001623A8" w:rsidRDefault="00AD6941" w:rsidP="009F4C74">
      <w:pPr>
        <w:pStyle w:val="Code"/>
        <w:ind w:firstLine="0"/>
        <w:rPr>
          <w:color w:val="auto"/>
        </w:rPr>
      </w:pPr>
    </w:p>
    <w:p w:rsidR="00AD6941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>
        <w:rPr>
          <w:color w:val="auto"/>
          <w:u w:val="single"/>
        </w:rPr>
        <w:t xml:space="preserve">Do </w:t>
      </w:r>
      <w:r w:rsidRPr="006E093B">
        <w:rPr>
          <w:color w:val="auto"/>
          <w:u w:val="single"/>
        </w:rPr>
        <w:t>ActorOref.MyPets.RemoveAt(3)</w:t>
      </w:r>
      <w:r w:rsidRPr="001623A8">
        <w:rPr>
          <w:color w:val="auto"/>
        </w:rPr>
        <w:tab/>
      </w:r>
      <w:r w:rsidRPr="001623A8">
        <w:rPr>
          <w:color w:val="auto"/>
        </w:rPr>
        <w:tab/>
      </w:r>
      <w:r w:rsidRPr="001623A8">
        <w:rPr>
          <w:color w:val="auto"/>
        </w:rPr>
        <w:tab/>
        <w:t xml:space="preserve">;Remove </w:t>
      </w:r>
      <w:r>
        <w:rPr>
          <w:color w:val="auto"/>
        </w:rPr>
        <w:t>Pet</w:t>
      </w:r>
      <w:r w:rsidRPr="001623A8">
        <w:rPr>
          <w:color w:val="auto"/>
        </w:rPr>
        <w:t xml:space="preserve"> at </w:t>
      </w:r>
      <w:r>
        <w:rPr>
          <w:color w:val="auto"/>
        </w:rPr>
        <w:t>Key</w:t>
      </w:r>
      <w:r w:rsidRPr="001623A8">
        <w:rPr>
          <w:color w:val="auto"/>
        </w:rPr>
        <w:t xml:space="preserve"> 3</w:t>
      </w:r>
    </w:p>
    <w:p w:rsidR="00AD6941" w:rsidRPr="00B34649" w:rsidRDefault="00AD6941" w:rsidP="009F4C74">
      <w:pPr>
        <w:pStyle w:val="Code"/>
        <w:ind w:firstLine="0"/>
        <w:rPr>
          <w:color w:val="auto"/>
        </w:rPr>
      </w:pPr>
      <w:r w:rsidRPr="001623A8">
        <w:rPr>
          <w:color w:val="auto"/>
        </w:rPr>
        <w:br/>
      </w:r>
      <w:r>
        <w:rPr>
          <w:color w:val="auto"/>
        </w:rPr>
        <w:t xml:space="preserve"> Write </w:t>
      </w:r>
      <w:r w:rsidRPr="00B34649">
        <w:rPr>
          <w:color w:val="auto"/>
        </w:rPr>
        <w:t>!,"Count: ",</w:t>
      </w:r>
      <w:r>
        <w:rPr>
          <w:color w:val="auto"/>
        </w:rPr>
        <w:t>ActorOref</w:t>
      </w:r>
      <w:r w:rsidRPr="00B34649">
        <w:rPr>
          <w:color w:val="auto"/>
        </w:rPr>
        <w:t>.My</w:t>
      </w:r>
      <w:r>
        <w:rPr>
          <w:color w:val="auto"/>
        </w:rPr>
        <w:t>Pets.Count()</w:t>
      </w:r>
      <w:r>
        <w:rPr>
          <w:color w:val="auto"/>
        </w:rPr>
        <w:tab/>
      </w:r>
      <w:r w:rsidRPr="00B34649">
        <w:rPr>
          <w:color w:val="auto"/>
        </w:rPr>
        <w:t>;count of elements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E8218E">
        <w:rPr>
          <w:color w:val="auto"/>
        </w:rPr>
        <w:t> Set Key = "" Do {</w:t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tab/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Set </w:t>
      </w:r>
      <w:r w:rsidRPr="00E8218E">
        <w:rPr>
          <w:color w:val="auto"/>
        </w:rPr>
        <w:t>MyPetsOref=ActorOref.MyPets.</w:t>
      </w:r>
      <w:r>
        <w:rPr>
          <w:color w:val="auto"/>
        </w:rPr>
        <w:t>GetNext</w:t>
      </w:r>
      <w:r w:rsidRPr="00E8218E">
        <w:rPr>
          <w:color w:val="auto"/>
        </w:rPr>
        <w:t xml:space="preserve">(.Key) </w:t>
      </w:r>
      <w:r w:rsidRPr="00E8218E">
        <w:rPr>
          <w:color w:val="auto"/>
        </w:rPr>
        <w:br/>
        <w:t>   </w:t>
      </w:r>
      <w:r>
        <w:rPr>
          <w:color w:val="auto"/>
        </w:rPr>
        <w:t xml:space="preserve">  If </w:t>
      </w:r>
      <w:r w:rsidRPr="00E8218E">
        <w:rPr>
          <w:color w:val="auto"/>
        </w:rPr>
        <w:t>Key'="" {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!,</w:t>
      </w:r>
      <w:r w:rsidRPr="00E8218E">
        <w:rPr>
          <w:color w:val="auto"/>
        </w:rPr>
        <w:t xml:space="preserve"> </w:t>
      </w:r>
      <w:r w:rsidRPr="00B34649">
        <w:rPr>
          <w:color w:val="auto"/>
        </w:rPr>
        <w:t>"</w:t>
      </w:r>
      <w:r>
        <w:rPr>
          <w:color w:val="auto"/>
        </w:rPr>
        <w:t xml:space="preserve">Key: </w:t>
      </w:r>
      <w:r w:rsidRPr="00B34649">
        <w:rPr>
          <w:color w:val="auto"/>
        </w:rPr>
        <w:t>"</w:t>
      </w:r>
      <w:r>
        <w:rPr>
          <w:color w:val="auto"/>
        </w:rPr>
        <w:t>,Key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E8218E">
        <w:rPr>
          <w:color w:val="auto"/>
        </w:rPr>
        <w:t>     </w:t>
      </w:r>
      <w:r>
        <w:rPr>
          <w:color w:val="auto"/>
        </w:rPr>
        <w:t xml:space="preserve">    Write </w:t>
      </w:r>
      <w:r w:rsidRPr="00B34649">
        <w:rPr>
          <w:color w:val="auto"/>
        </w:rPr>
        <w:t>"</w:t>
      </w:r>
      <w:r>
        <w:rPr>
          <w:color w:val="auto"/>
        </w:rPr>
        <w:t xml:space="preserve"> – </w:t>
      </w:r>
      <w:r w:rsidRPr="00B34649">
        <w:rPr>
          <w:color w:val="auto"/>
        </w:rPr>
        <w:t>"</w:t>
      </w:r>
      <w:r>
        <w:rPr>
          <w:color w:val="auto"/>
        </w:rPr>
        <w:t>,</w:t>
      </w:r>
      <w:r w:rsidRPr="00E8218E">
        <w:rPr>
          <w:color w:val="auto"/>
        </w:rPr>
        <w:t>MyPetsOref.</w:t>
      </w:r>
      <w:r>
        <w:rPr>
          <w:color w:val="auto"/>
        </w:rPr>
        <w:t>Name</w:t>
      </w:r>
      <w:r>
        <w:rPr>
          <w:color w:val="auto"/>
        </w:rPr>
        <w:tab/>
      </w:r>
      <w:r>
        <w:rPr>
          <w:color w:val="auto"/>
        </w:rPr>
        <w:tab/>
      </w:r>
      <w:r w:rsidRPr="00E8218E">
        <w:rPr>
          <w:color w:val="auto"/>
        </w:rPr>
        <w:t>;Property: MyPets – Name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?20,MyPetsOref.Breed</w:t>
      </w:r>
      <w:r>
        <w:rPr>
          <w:color w:val="auto"/>
        </w:rPr>
        <w:tab/>
      </w:r>
      <w:r>
        <w:rPr>
          <w:color w:val="auto"/>
        </w:rPr>
        <w:tab/>
      </w:r>
      <w:r w:rsidRPr="00E8218E">
        <w:rPr>
          <w:color w:val="auto"/>
        </w:rPr>
        <w:t>;Property: MyPets - Breed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?30,MyPetsOref.Color</w:t>
      </w:r>
      <w:r>
        <w:rPr>
          <w:color w:val="auto"/>
        </w:rPr>
        <w:tab/>
      </w:r>
      <w:r>
        <w:rPr>
          <w:color w:val="auto"/>
        </w:rPr>
        <w:tab/>
      </w:r>
      <w:r w:rsidRPr="00E8218E">
        <w:rPr>
          <w:color w:val="auto"/>
        </w:rPr>
        <w:t>;Property: MyPets - Color</w:t>
      </w:r>
      <w:r w:rsidRPr="00E8218E">
        <w:rPr>
          <w:color w:val="auto"/>
        </w:rPr>
        <w:br/>
        <w:t>     </w:t>
      </w:r>
      <w:r>
        <w:rPr>
          <w:color w:val="auto"/>
        </w:rPr>
        <w:t xml:space="preserve">    Write ?40,MyPetsOref.Weight</w:t>
      </w:r>
      <w:r>
        <w:rPr>
          <w:color w:val="auto"/>
        </w:rPr>
        <w:tab/>
      </w:r>
      <w:r>
        <w:rPr>
          <w:color w:val="auto"/>
        </w:rPr>
        <w:tab/>
      </w:r>
      <w:r w:rsidRPr="00E8218E">
        <w:rPr>
          <w:color w:val="auto"/>
        </w:rPr>
        <w:t xml:space="preserve">;Property: MyPets </w:t>
      </w:r>
      <w:r>
        <w:rPr>
          <w:color w:val="auto"/>
        </w:rPr>
        <w:t>–</w:t>
      </w:r>
      <w:r w:rsidRPr="00E8218E">
        <w:rPr>
          <w:color w:val="auto"/>
        </w:rPr>
        <w:t xml:space="preserve"> Weight</w:t>
      </w:r>
    </w:p>
    <w:p w:rsidR="00AD6941" w:rsidRDefault="00AD6941" w:rsidP="009F4C74">
      <w:pPr>
        <w:pStyle w:val="Code"/>
        <w:ind w:firstLine="0"/>
      </w:pPr>
      <w:r>
        <w:rPr>
          <w:color w:val="auto"/>
        </w:rPr>
        <w:tab/>
        <w:t>}</w:t>
      </w:r>
      <w:r w:rsidRPr="00E8218E">
        <w:rPr>
          <w:color w:val="auto"/>
        </w:rPr>
        <w:br/>
      </w:r>
      <w:r w:rsidRPr="00B34649">
        <w:rPr>
          <w:color w:val="auto"/>
        </w:rPr>
        <w:t> }</w:t>
      </w:r>
      <w:r>
        <w:rPr>
          <w:color w:val="auto"/>
        </w:rPr>
        <w:t xml:space="preserve"> </w:t>
      </w:r>
      <w:r>
        <w:t> </w:t>
      </w:r>
      <w:r w:rsidRPr="00977B01">
        <w:rPr>
          <w:color w:val="auto"/>
        </w:rPr>
        <w:t>While</w:t>
      </w:r>
      <w:r>
        <w:rPr>
          <w:color w:val="0000FF"/>
        </w:rPr>
        <w:t> </w:t>
      </w:r>
      <w:r>
        <w:rPr>
          <w:color w:val="000000"/>
        </w:rPr>
        <w:t>Key'=</w:t>
      </w:r>
      <w:r>
        <w:t>""</w:t>
      </w:r>
    </w:p>
    <w:p w:rsidR="006D3065" w:rsidRPr="00B34649" w:rsidRDefault="006D3065" w:rsidP="009F4C74">
      <w:pPr>
        <w:pStyle w:val="Code"/>
        <w:ind w:firstLine="0"/>
        <w:rPr>
          <w:color w:val="auto"/>
        </w:rPr>
      </w:pPr>
    </w:p>
    <w:p w:rsidR="00AD6941" w:rsidRPr="001623A8" w:rsidRDefault="00AD6941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</w:t>
      </w:r>
      <w:r w:rsidRPr="001623A8">
        <w:rPr>
          <w:color w:val="auto"/>
        </w:rPr>
        <w:t xml:space="preserve"> </w:t>
      </w:r>
      <w:r>
        <w:rPr>
          <w:color w:val="auto"/>
        </w:rPr>
        <w:t>!,</w:t>
      </w:r>
      <w:r w:rsidRPr="007B600D">
        <w:rPr>
          <w:color w:val="auto"/>
        </w:rPr>
        <w:t xml:space="preserve"> </w:t>
      </w:r>
      <w:r w:rsidRPr="00E8218E">
        <w:rPr>
          <w:color w:val="auto"/>
        </w:rPr>
        <w:t>ActorOref</w:t>
      </w:r>
      <w:r>
        <w:rPr>
          <w:color w:val="auto"/>
        </w:rPr>
        <w:t>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1623A8">
        <w:rPr>
          <w:color w:val="auto"/>
        </w:rPr>
        <w:t>;Save the object</w:t>
      </w:r>
    </w:p>
    <w:p w:rsidR="00AD6941" w:rsidRDefault="00AD6941" w:rsidP="009F4C74">
      <w:pPr>
        <w:pStyle w:val="Code"/>
        <w:ind w:firstLine="0"/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Default="00AD6941" w:rsidP="009F4C74">
      <w:pPr>
        <w:pStyle w:val="Code"/>
        <w:ind w:firstLine="0"/>
      </w:pPr>
    </w:p>
    <w:p w:rsidR="00AD6941" w:rsidRPr="00E8218E" w:rsidRDefault="00AD6941" w:rsidP="009C6846">
      <w:pPr>
        <w:pStyle w:val="CodeItalic"/>
      </w:pPr>
      <w:r>
        <w:t>Count: 2</w:t>
      </w:r>
    </w:p>
    <w:p w:rsidR="00AD6941" w:rsidRDefault="00AD6941" w:rsidP="009C6846">
      <w:pPr>
        <w:pStyle w:val="CodeItalic"/>
      </w:pPr>
      <w:r w:rsidRPr="00E8218E">
        <w:t>Key: 1 - Sandy      Dog       Brown     35</w:t>
      </w:r>
    </w:p>
    <w:p w:rsidR="00AD6941" w:rsidRDefault="00AD6941" w:rsidP="009C6846">
      <w:pPr>
        <w:pStyle w:val="CodeItalic"/>
      </w:pPr>
      <w:r>
        <w:t>K</w:t>
      </w:r>
      <w:r w:rsidRPr="00550486">
        <w:t xml:space="preserve">ey: 2 - Trixie     Dog       </w:t>
      </w:r>
      <w:r>
        <w:t>White</w:t>
      </w:r>
      <w:r w:rsidRPr="00550486">
        <w:t xml:space="preserve">     50</w:t>
      </w:r>
    </w:p>
    <w:p w:rsidR="00AD6941" w:rsidRDefault="00AD6941" w:rsidP="009C6846">
      <w:pPr>
        <w:pStyle w:val="CodeItalic"/>
      </w:pPr>
      <w:r>
        <w:t>1</w:t>
      </w:r>
    </w:p>
    <w:p w:rsidR="00AD6941" w:rsidRDefault="00AD6941" w:rsidP="009F4C74">
      <w:pPr>
        <w:pStyle w:val="Code"/>
        <w:ind w:firstLine="0"/>
      </w:pPr>
    </w:p>
    <w:p w:rsidR="00534F4F" w:rsidRDefault="00534F4F" w:rsidP="009F4C74">
      <w:pPr>
        <w:pStyle w:val="Caption"/>
      </w:pPr>
      <w:bookmarkStart w:id="930" w:name="_Ref307973497"/>
    </w:p>
    <w:p w:rsidR="00AD6941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930"/>
      <w:r>
        <w:t xml:space="preserve"> Display Array of References to Embedded Objects using Embedded SQL</w:t>
      </w:r>
    </w:p>
    <w:p w:rsidR="00AD6941" w:rsidRDefault="00AD6941" w:rsidP="009F4C74">
      <w:pPr>
        <w:pStyle w:val="Code"/>
        <w:ind w:firstLine="0"/>
      </w:pPr>
      <w:r>
        <w:t> 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6E1BDE">
        <w:rPr>
          <w:color w:val="auto"/>
        </w:rPr>
        <w:t> New actorname,mypets</w:t>
      </w:r>
      <w:r w:rsidRPr="006E1BDE">
        <w:rPr>
          <w:color w:val="auto"/>
        </w:rPr>
        <w:br/>
        <w:t> &amp;sql(Declare MyCursor CURSOR FOR</w:t>
      </w:r>
      <w:r w:rsidRPr="006E1BDE">
        <w:rPr>
          <w:color w:val="auto"/>
        </w:rPr>
        <w:br/>
        <w:t> </w:t>
      </w:r>
      <w:r w:rsidRPr="006E1BDE">
        <w:rPr>
          <w:color w:val="auto"/>
        </w:rPr>
        <w:tab/>
      </w:r>
      <w:r>
        <w:rPr>
          <w:color w:val="auto"/>
        </w:rPr>
        <w:t xml:space="preserve"> </w:t>
      </w:r>
      <w:r w:rsidRPr="006E1BDE">
        <w:rPr>
          <w:color w:val="auto"/>
        </w:rPr>
        <w:t>SELECT Actor-&gt;Name, MyPets</w:t>
      </w:r>
      <w:r w:rsidRPr="006E1BDE">
        <w:rPr>
          <w:color w:val="auto"/>
        </w:rPr>
        <w:br/>
        <w:t> </w:t>
      </w:r>
      <w:r w:rsidRPr="006E1BDE">
        <w:rPr>
          <w:color w:val="auto"/>
        </w:rPr>
        <w:tab/>
      </w:r>
      <w:r>
        <w:rPr>
          <w:color w:val="auto"/>
        </w:rPr>
        <w:t xml:space="preserve"> </w:t>
      </w:r>
      <w:r w:rsidRPr="006E1BDE">
        <w:rPr>
          <w:color w:val="auto"/>
        </w:rPr>
        <w:t>INTO :actorname, :mypets</w:t>
      </w:r>
      <w:r w:rsidRPr="006E1BDE">
        <w:rPr>
          <w:color w:val="auto"/>
        </w:rPr>
        <w:br/>
        <w:t> </w:t>
      </w:r>
      <w:r w:rsidRPr="006E1BDE">
        <w:rPr>
          <w:color w:val="auto"/>
        </w:rPr>
        <w:tab/>
      </w:r>
      <w:r>
        <w:rPr>
          <w:color w:val="auto"/>
        </w:rPr>
        <w:t xml:space="preserve"> </w:t>
      </w:r>
      <w:r w:rsidRPr="006E1BDE">
        <w:rPr>
          <w:color w:val="auto"/>
        </w:rPr>
        <w:t>FROM </w:t>
      </w:r>
      <w:r w:rsidRPr="00277E4E">
        <w:rPr>
          <w:color w:val="auto"/>
          <w:u w:val="single"/>
        </w:rPr>
        <w:t>MyPackage.Actor_MyPets</w:t>
      </w:r>
      <w:r w:rsidRPr="006E1BDE">
        <w:rPr>
          <w:color w:val="auto"/>
        </w:rPr>
        <w:tab/>
      </w:r>
      <w:r w:rsidRPr="006E1BDE">
        <w:rPr>
          <w:color w:val="auto"/>
        </w:rPr>
        <w:br/>
        <w:t> </w:t>
      </w:r>
      <w:r w:rsidRPr="006E1BDE">
        <w:rPr>
          <w:color w:val="auto"/>
        </w:rPr>
        <w:tab/>
      </w:r>
      <w:r>
        <w:rPr>
          <w:color w:val="auto"/>
        </w:rPr>
        <w:t xml:space="preserve"> </w:t>
      </w:r>
      <w:r w:rsidRPr="006E1BDE">
        <w:rPr>
          <w:color w:val="auto"/>
        </w:rPr>
        <w:t>ORDER BY Name)</w:t>
      </w:r>
      <w:r w:rsidRPr="006E1BDE">
        <w:rPr>
          <w:color w:val="auto"/>
        </w:rPr>
        <w:br/>
        <w:t> &amp;sql(OPEN MyCursor)</w:t>
      </w:r>
      <w:r w:rsidRPr="006E1BDE">
        <w:rPr>
          <w:color w:val="auto"/>
        </w:rPr>
        <w:br/>
        <w:t> &amp;sql(FETCH MyCursor)</w:t>
      </w:r>
      <w:r w:rsidRPr="006E1BDE">
        <w:rPr>
          <w:color w:val="auto"/>
        </w:rPr>
        <w:br/>
        <w:t> While (SQLCODE = 0) {</w:t>
      </w:r>
      <w:r w:rsidRPr="006E1BDE">
        <w:rPr>
          <w:color w:val="auto"/>
        </w:rPr>
        <w:br/>
        <w:t> </w:t>
      </w:r>
      <w:r w:rsidRPr="006E1BDE">
        <w:rPr>
          <w:color w:val="auto"/>
        </w:rPr>
        <w:tab/>
      </w:r>
      <w:r>
        <w:rPr>
          <w:color w:val="auto"/>
        </w:rPr>
        <w:t xml:space="preserve"> </w:t>
      </w:r>
      <w:r w:rsidRPr="006E1BDE">
        <w:rPr>
          <w:color w:val="auto"/>
        </w:rPr>
        <w:t>Write !,"Name: ",actorname</w:t>
      </w:r>
      <w:r w:rsidRPr="006E1BDE">
        <w:rPr>
          <w:color w:val="auto"/>
        </w:rPr>
        <w:br/>
        <w:t> </w:t>
      </w:r>
      <w:r w:rsidRPr="006E1BDE">
        <w:rPr>
          <w:color w:val="auto"/>
        </w:rPr>
        <w:tab/>
      </w:r>
      <w:r>
        <w:rPr>
          <w:color w:val="auto"/>
        </w:rPr>
        <w:t xml:space="preserve"> </w:t>
      </w:r>
      <w:r w:rsidRPr="006E1BDE">
        <w:rPr>
          <w:color w:val="auto"/>
        </w:rPr>
        <w:t>Write ?25,"MyPets: ",mypets</w:t>
      </w:r>
      <w:r w:rsidRPr="006E1BDE">
        <w:rPr>
          <w:color w:val="auto"/>
        </w:rPr>
        <w:br/>
      </w:r>
      <w:r w:rsidRPr="006E1BDE">
        <w:rPr>
          <w:color w:val="auto"/>
        </w:rPr>
        <w:tab/>
      </w:r>
      <w:r>
        <w:rPr>
          <w:color w:val="auto"/>
        </w:rPr>
        <w:t xml:space="preserve"> </w:t>
      </w:r>
      <w:r w:rsidRPr="006E1BDE">
        <w:rPr>
          <w:color w:val="auto"/>
        </w:rPr>
        <w:t>&amp;sql(FETCH MyCursor)</w:t>
      </w:r>
      <w:r w:rsidRPr="006E1BDE">
        <w:rPr>
          <w:color w:val="auto"/>
        </w:rPr>
        <w:br/>
        <w:t> }</w:t>
      </w:r>
      <w:r w:rsidRPr="006E1BDE">
        <w:rPr>
          <w:color w:val="auto"/>
        </w:rPr>
        <w:br/>
        <w:t> &amp;sql(CLOSE MyCursor)</w:t>
      </w:r>
      <w:r w:rsidRPr="006E1BDE">
        <w:rPr>
          <w:color w:val="auto"/>
        </w:rPr>
        <w:br/>
      </w: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Pr="006E1BDE" w:rsidRDefault="00AD6941" w:rsidP="009F4C74">
      <w:pPr>
        <w:pStyle w:val="Code"/>
        <w:ind w:firstLine="0"/>
        <w:rPr>
          <w:color w:val="auto"/>
        </w:rPr>
      </w:pPr>
    </w:p>
    <w:p w:rsidR="00277E4E" w:rsidRPr="00277E4E" w:rsidRDefault="00277E4E" w:rsidP="009C6846">
      <w:pPr>
        <w:pStyle w:val="CodeItalic"/>
      </w:pPr>
      <w:r w:rsidRPr="00277E4E">
        <w:t>Name: Ann Margaret       MyPets: SandyDogBrown35</w:t>
      </w:r>
    </w:p>
    <w:p w:rsidR="00277E4E" w:rsidRDefault="00277E4E" w:rsidP="009C6846">
      <w:pPr>
        <w:pStyle w:val="CodeItalic"/>
      </w:pPr>
      <w:r w:rsidRPr="00277E4E">
        <w:t>Name: Ann Margaret       MyPets:TrixieDogWhite50</w:t>
      </w:r>
    </w:p>
    <w:p w:rsidR="00AD6941" w:rsidRDefault="00AD6941" w:rsidP="009F4C74">
      <w:pPr>
        <w:pStyle w:val="Code"/>
        <w:ind w:firstLine="0"/>
        <w:rPr>
          <w:color w:val="000000" w:themeColor="text1"/>
        </w:rPr>
      </w:pPr>
    </w:p>
    <w:p w:rsidR="00534F4F" w:rsidRDefault="00534F4F" w:rsidP="009F4C74">
      <w:pPr>
        <w:pStyle w:val="Caption"/>
      </w:pPr>
      <w:bookmarkStart w:id="931" w:name="_Ref307973553"/>
    </w:p>
    <w:p w:rsidR="00AD6941" w:rsidRDefault="00AD6941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30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931"/>
      <w:r>
        <w:t xml:space="preserve"> Display Array of References to Embedded Objects using Dynamic SQL</w:t>
      </w:r>
    </w:p>
    <w:p w:rsidR="00AD6941" w:rsidRDefault="00AD6941" w:rsidP="009F4C74">
      <w:pPr>
        <w:pStyle w:val="Code"/>
        <w:ind w:firstLine="0"/>
      </w:pPr>
      <w:r>
        <w:t> </w:t>
      </w:r>
    </w:p>
    <w:p w:rsidR="00AD6941" w:rsidRDefault="00AD6941" w:rsidP="009F4C74">
      <w:pPr>
        <w:pStyle w:val="Code"/>
        <w:ind w:firstLine="0"/>
        <w:rPr>
          <w:color w:val="auto"/>
        </w:rPr>
      </w:pPr>
      <w:r w:rsidRPr="004E3699">
        <w:rPr>
          <w:color w:val="auto"/>
        </w:rPr>
        <w:t xml:space="preserve"> Set MyQuery="SELECT </w:t>
      </w:r>
      <w:r w:rsidRPr="0098368D">
        <w:rPr>
          <w:color w:val="auto"/>
          <w:u w:val="single"/>
        </w:rPr>
        <w:t>Actor-&gt;Name</w:t>
      </w:r>
      <w:r w:rsidRPr="004E3699">
        <w:rPr>
          <w:color w:val="auto"/>
        </w:rPr>
        <w:t>,MyPets FROM MyPackage.Actor_MyPets"</w:t>
      </w:r>
      <w:r w:rsidRPr="004E3699">
        <w:rPr>
          <w:color w:val="auto"/>
        </w:rPr>
        <w:br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br/>
        <w:t> Set ResultSet=##class(%ResultSet).%New("%DynamicQuery:SQL")</w:t>
      </w:r>
      <w:r w:rsidRPr="004E3699">
        <w:rPr>
          <w:color w:val="auto"/>
        </w:rPr>
        <w:br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  <w:t>;Create a new Instance of %ResultSet</w:t>
      </w:r>
      <w:r w:rsidRPr="004E3699">
        <w:rPr>
          <w:color w:val="auto"/>
        </w:rPr>
        <w:br/>
      </w:r>
      <w:r w:rsidRPr="004E3699">
        <w:rPr>
          <w:color w:val="auto"/>
        </w:rPr>
        <w:br/>
        <w:t> Set SC=ResultSet.Prepare(MyQuery) ;Prepare the Query</w:t>
      </w:r>
      <w:r w:rsidRPr="004E3699">
        <w:rPr>
          <w:color w:val="auto"/>
        </w:rPr>
        <w:br/>
      </w:r>
      <w:r w:rsidRPr="004E3699">
        <w:rPr>
          <w:color w:val="auto"/>
        </w:rPr>
        <w:br/>
        <w:t> Set SC=ResultSet.Execute() ;Execute the Query</w:t>
      </w:r>
      <w:r w:rsidRPr="004E3699">
        <w:rPr>
          <w:color w:val="auto"/>
        </w:rPr>
        <w:br/>
      </w:r>
      <w:r w:rsidRPr="004E3699">
        <w:rPr>
          <w:color w:val="auto"/>
        </w:rPr>
        <w:br/>
        <w:t> While ResultSet.Next() {</w:t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</w:r>
      <w:r w:rsidRPr="004E3699">
        <w:rPr>
          <w:color w:val="auto"/>
        </w:rPr>
        <w:tab/>
        <w:t>;Process the Query results</w:t>
      </w:r>
      <w:r w:rsidRPr="004E3699">
        <w:rPr>
          <w:color w:val="auto"/>
        </w:rPr>
        <w:br/>
        <w:t>     Write !,ResultSet.Data("Name")," - "</w:t>
      </w:r>
      <w:r w:rsidRPr="004E3699">
        <w:rPr>
          <w:color w:val="auto"/>
        </w:rPr>
        <w:br/>
        <w:t>     Write "Pet Name: ",$LI(ResultSet.Data("MyPets"),1)</w:t>
      </w:r>
      <w:r w:rsidRPr="004E3699">
        <w:rPr>
          <w:color w:val="auto"/>
        </w:rPr>
        <w:br/>
        <w:t>     Write ?35," Breed: ",$LI(ResultSet.Data("MyPets"),2)</w:t>
      </w:r>
      <w:r w:rsidRPr="004E3699">
        <w:rPr>
          <w:color w:val="auto"/>
        </w:rPr>
        <w:br/>
        <w:t>     Write ?50," Color: ",$LI(ResultSet.Data("MyPets"),3)</w:t>
      </w:r>
      <w:r w:rsidRPr="004E3699">
        <w:rPr>
          <w:color w:val="auto"/>
        </w:rPr>
        <w:br/>
        <w:t>     Write ?65," Weight: ",$LI(ResultSet.Data("MyPets"),4)</w:t>
      </w:r>
      <w:r w:rsidRPr="004E3699">
        <w:rPr>
          <w:color w:val="auto"/>
        </w:rPr>
        <w:br/>
        <w:t>  }</w:t>
      </w:r>
      <w:r w:rsidRPr="004E3699">
        <w:rPr>
          <w:color w:val="auto"/>
        </w:rPr>
        <w:br/>
      </w:r>
      <w:r>
        <w:br/>
      </w:r>
      <w:r w:rsidRPr="004E3699">
        <w:rPr>
          <w:color w:val="auto"/>
        </w:rPr>
        <w:t xml:space="preserve"> Set SC=ResultSet.Close() 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4E3699">
        <w:rPr>
          <w:color w:val="auto"/>
        </w:rPr>
        <w:t>;Close the Query</w:t>
      </w:r>
    </w:p>
    <w:p w:rsidR="00AD6941" w:rsidRDefault="00AD6941" w:rsidP="009F4C74">
      <w:pPr>
        <w:pStyle w:val="Code"/>
        <w:ind w:firstLine="0"/>
        <w:rPr>
          <w:color w:val="auto"/>
        </w:rPr>
      </w:pPr>
    </w:p>
    <w:p w:rsidR="00AD6941" w:rsidRDefault="00AD6941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AD6941" w:rsidRPr="004E3699" w:rsidRDefault="00AD6941" w:rsidP="009F4C74">
      <w:pPr>
        <w:pStyle w:val="Code"/>
        <w:ind w:firstLine="0"/>
        <w:rPr>
          <w:color w:val="auto"/>
        </w:rPr>
      </w:pPr>
    </w:p>
    <w:p w:rsidR="00277E4E" w:rsidRPr="00277E4E" w:rsidRDefault="00277E4E" w:rsidP="009C6846">
      <w:pPr>
        <w:pStyle w:val="CodeItalic"/>
      </w:pPr>
      <w:r w:rsidRPr="00277E4E">
        <w:t>Ann Margaret - Pet Name: Sandy      Breed: Dog     Color: Brown   Weight: 35</w:t>
      </w:r>
    </w:p>
    <w:p w:rsidR="00AD6941" w:rsidRDefault="00277E4E" w:rsidP="009C6846">
      <w:pPr>
        <w:pStyle w:val="CodeItalic"/>
      </w:pPr>
      <w:r w:rsidRPr="00277E4E">
        <w:t>Ann Margaret - Pet Name: Trixie     Breed: Dog     Color: White   Weight: 50</w:t>
      </w:r>
    </w:p>
    <w:p w:rsidR="00277E4E" w:rsidRDefault="00277E4E" w:rsidP="00277E4E">
      <w:pPr>
        <w:pStyle w:val="Code"/>
        <w:ind w:firstLine="0"/>
        <w:rPr>
          <w:b/>
          <w:color w:val="FF0000"/>
        </w:rPr>
      </w:pPr>
    </w:p>
    <w:p w:rsidR="00534F4F" w:rsidRDefault="00534F4F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8"/>
          <w:szCs w:val="28"/>
        </w:rPr>
      </w:pPr>
      <w:bookmarkStart w:id="932" w:name="_Toc323692502"/>
      <w:r>
        <w:br w:type="page"/>
      </w:r>
    </w:p>
    <w:p w:rsidR="00534F4F" w:rsidRDefault="00534F4F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8"/>
          <w:szCs w:val="28"/>
        </w:rPr>
      </w:pPr>
    </w:p>
    <w:p w:rsidR="000340D5" w:rsidRDefault="000340D5" w:rsidP="001F19F6">
      <w:pPr>
        <w:keepNext/>
      </w:pPr>
      <w:bookmarkStart w:id="933" w:name="GOBJ_C1216"/>
      <w:bookmarkEnd w:id="915"/>
      <w:bookmarkEnd w:id="932"/>
      <w:bookmarkEnd w:id="933"/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Default="000340D5" w:rsidP="001F19F6">
      <w:pPr>
        <w:keepNext/>
      </w:pPr>
    </w:p>
    <w:p w:rsidR="000340D5" w:rsidRPr="0098119B" w:rsidRDefault="0098119B" w:rsidP="00B76B1D">
      <w:pPr>
        <w:ind w:firstLine="0"/>
        <w:jc w:val="center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“</w:t>
      </w:r>
      <w:r w:rsidR="000340D5" w:rsidRPr="0098119B">
        <w:rPr>
          <w:rFonts w:ascii="Arial" w:hAnsi="Arial" w:cs="Arial"/>
          <w:i/>
          <w:sz w:val="32"/>
          <w:szCs w:val="32"/>
        </w:rPr>
        <w:t>Everything is funny as long as it is happening to somebody else.</w:t>
      </w:r>
      <w:r>
        <w:rPr>
          <w:rFonts w:ascii="Arial" w:hAnsi="Arial" w:cs="Arial"/>
          <w:i/>
          <w:sz w:val="32"/>
          <w:szCs w:val="32"/>
        </w:rPr>
        <w:t>”</w:t>
      </w:r>
      <w:r w:rsidR="000340D5" w:rsidRPr="0098119B">
        <w:rPr>
          <w:rFonts w:ascii="Arial" w:hAnsi="Arial" w:cs="Arial"/>
          <w:i/>
          <w:sz w:val="32"/>
          <w:szCs w:val="32"/>
        </w:rPr>
        <w:t xml:space="preserve"> – Will Rogers</w:t>
      </w:r>
    </w:p>
    <w:p w:rsidR="000340D5" w:rsidRDefault="000340D5" w:rsidP="001F19F6">
      <w:pPr>
        <w:keepNext/>
      </w:pPr>
    </w:p>
    <w:p w:rsidR="00D61A70" w:rsidRDefault="00D61A70" w:rsidP="009F4C74">
      <w:pPr>
        <w:sectPr w:rsidR="00D61A70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9F5E63" w:rsidRPr="003E767D" w:rsidRDefault="009F5E63" w:rsidP="003E767D">
      <w:pPr>
        <w:pStyle w:val="Heading1"/>
        <w:jc w:val="center"/>
        <w:rPr>
          <w:sz w:val="52"/>
          <w:szCs w:val="52"/>
        </w:rPr>
      </w:pPr>
      <w:bookmarkStart w:id="934" w:name="_Toc323692503"/>
      <w:r w:rsidRPr="003E767D">
        <w:rPr>
          <w:sz w:val="52"/>
          <w:szCs w:val="52"/>
        </w:rPr>
        <w:t>Object Relationships</w:t>
      </w:r>
      <w:bookmarkEnd w:id="934"/>
      <w:r w:rsidRPr="003E767D">
        <w:rPr>
          <w:sz w:val="52"/>
          <w:szCs w:val="52"/>
        </w:rPr>
        <w:t xml:space="preserve"> </w:t>
      </w:r>
    </w:p>
    <w:p w:rsidR="00534F4F" w:rsidRDefault="00534F4F" w:rsidP="009F4C74">
      <w:pPr>
        <w:pStyle w:val="Caption"/>
      </w:pPr>
      <w:bookmarkStart w:id="935" w:name="GOBJ_C2522"/>
      <w:bookmarkStart w:id="936" w:name="GOBJ_C2523"/>
      <w:bookmarkStart w:id="937" w:name="_Ref270990247"/>
      <w:bookmarkEnd w:id="935"/>
      <w:bookmarkEnd w:id="936"/>
    </w:p>
    <w:p w:rsidR="009F5E63" w:rsidRDefault="009F5E63" w:rsidP="009F4C74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Table \* ARABIC \s 1 ">
        <w:r w:rsidR="00725288">
          <w:rPr>
            <w:noProof/>
          </w:rPr>
          <w:t>1</w:t>
        </w:r>
      </w:fldSimple>
      <w:bookmarkEnd w:id="937"/>
      <w:r>
        <w:t xml:space="preserve"> Table comparing One-to-Many and Parent-to-Child Relationships</w:t>
      </w:r>
    </w:p>
    <w:tbl>
      <w:tblPr>
        <w:tblStyle w:val="TableGrid"/>
        <w:tblW w:w="8409" w:type="dxa"/>
        <w:tblInd w:w="108" w:type="dxa"/>
        <w:tblLook w:val="04A0" w:firstRow="1" w:lastRow="0" w:firstColumn="1" w:lastColumn="0" w:noHBand="0" w:noVBand="1"/>
      </w:tblPr>
      <w:tblGrid>
        <w:gridCol w:w="1961"/>
        <w:gridCol w:w="1530"/>
        <w:gridCol w:w="1694"/>
        <w:gridCol w:w="3224"/>
      </w:tblGrid>
      <w:tr w:rsidR="009F5E63" w:rsidTr="00656FBD">
        <w:tc>
          <w:tcPr>
            <w:tcW w:w="1961" w:type="dxa"/>
            <w:shd w:val="clear" w:color="auto" w:fill="BFBFBF" w:themeFill="background1" w:themeFillShade="BF"/>
          </w:tcPr>
          <w:p w:rsidR="009F5E63" w:rsidRDefault="009F5E63" w:rsidP="009F4C74">
            <w:pPr>
              <w:ind w:firstLine="0"/>
            </w:pPr>
            <w:r>
              <w:t>Relationship</w:t>
            </w:r>
          </w:p>
        </w:tc>
        <w:tc>
          <w:tcPr>
            <w:tcW w:w="1530" w:type="dxa"/>
            <w:shd w:val="clear" w:color="auto" w:fill="BFBFBF" w:themeFill="background1" w:themeFillShade="BF"/>
          </w:tcPr>
          <w:p w:rsidR="009F5E63" w:rsidRDefault="009F5E63" w:rsidP="009F4C74">
            <w:pPr>
              <w:ind w:firstLine="0"/>
            </w:pPr>
            <w:r>
              <w:t>One-to-Many</w:t>
            </w:r>
          </w:p>
        </w:tc>
        <w:tc>
          <w:tcPr>
            <w:tcW w:w="1694" w:type="dxa"/>
            <w:shd w:val="clear" w:color="auto" w:fill="BFBFBF" w:themeFill="background1" w:themeFillShade="BF"/>
          </w:tcPr>
          <w:p w:rsidR="009F5E63" w:rsidRDefault="009F5E63" w:rsidP="009F4C74">
            <w:pPr>
              <w:ind w:firstLine="0"/>
            </w:pPr>
            <w:r>
              <w:t>Parent-to-Child</w:t>
            </w:r>
          </w:p>
        </w:tc>
        <w:tc>
          <w:tcPr>
            <w:tcW w:w="3224" w:type="dxa"/>
            <w:shd w:val="clear" w:color="auto" w:fill="BFBFBF" w:themeFill="background1" w:themeFillShade="BF"/>
          </w:tcPr>
          <w:p w:rsidR="009F5E63" w:rsidRDefault="009F5E63" w:rsidP="009F4C74">
            <w:pPr>
              <w:ind w:firstLine="0"/>
            </w:pPr>
          </w:p>
        </w:tc>
      </w:tr>
      <w:tr w:rsidR="009F5E63" w:rsidTr="00656FBD">
        <w:tc>
          <w:tcPr>
            <w:tcW w:w="1961" w:type="dxa"/>
            <w:shd w:val="clear" w:color="auto" w:fill="BFBFBF" w:themeFill="background1" w:themeFillShade="BF"/>
          </w:tcPr>
          <w:p w:rsidR="009F5E63" w:rsidRDefault="009F5E63" w:rsidP="009F4C74">
            <w:pPr>
              <w:ind w:firstLine="0"/>
            </w:pPr>
            <w:r>
              <w:t>Persons to Cars</w:t>
            </w:r>
          </w:p>
        </w:tc>
        <w:tc>
          <w:tcPr>
            <w:tcW w:w="1530" w:type="dxa"/>
          </w:tcPr>
          <w:p w:rsidR="009F5E63" w:rsidRDefault="009F5E63" w:rsidP="009F4C74">
            <w:pPr>
              <w:ind w:firstLine="0"/>
            </w:pPr>
            <w:r>
              <w:t>Yes</w:t>
            </w:r>
          </w:p>
        </w:tc>
        <w:tc>
          <w:tcPr>
            <w:tcW w:w="1694" w:type="dxa"/>
          </w:tcPr>
          <w:p w:rsidR="009F5E63" w:rsidRDefault="009F5E63" w:rsidP="009F4C74">
            <w:pPr>
              <w:ind w:firstLine="0"/>
            </w:pPr>
            <w:r>
              <w:t>No</w:t>
            </w:r>
          </w:p>
        </w:tc>
        <w:tc>
          <w:tcPr>
            <w:tcW w:w="3224" w:type="dxa"/>
          </w:tcPr>
          <w:p w:rsidR="009F5E63" w:rsidRDefault="009F5E63" w:rsidP="009F4C74">
            <w:pPr>
              <w:ind w:firstLine="0"/>
            </w:pPr>
            <w:r>
              <w:t>Cars are not dependent upon persons and a person may own many cars</w:t>
            </w:r>
          </w:p>
        </w:tc>
      </w:tr>
      <w:tr w:rsidR="009F5E63" w:rsidTr="00656FBD">
        <w:tc>
          <w:tcPr>
            <w:tcW w:w="1961" w:type="dxa"/>
            <w:shd w:val="clear" w:color="auto" w:fill="BFBFBF" w:themeFill="background1" w:themeFillShade="BF"/>
          </w:tcPr>
          <w:p w:rsidR="009F5E63" w:rsidRDefault="009F5E63" w:rsidP="009F4C74">
            <w:pPr>
              <w:ind w:firstLine="0"/>
            </w:pPr>
            <w:r>
              <w:t>Books to Pages</w:t>
            </w:r>
          </w:p>
        </w:tc>
        <w:tc>
          <w:tcPr>
            <w:tcW w:w="1530" w:type="dxa"/>
          </w:tcPr>
          <w:p w:rsidR="009F5E63" w:rsidRDefault="009F5E63" w:rsidP="009F4C74">
            <w:pPr>
              <w:ind w:firstLine="0"/>
            </w:pPr>
            <w:r>
              <w:t>No</w:t>
            </w:r>
          </w:p>
        </w:tc>
        <w:tc>
          <w:tcPr>
            <w:tcW w:w="1694" w:type="dxa"/>
          </w:tcPr>
          <w:p w:rsidR="009F5E63" w:rsidRDefault="009F5E63" w:rsidP="009F4C74">
            <w:pPr>
              <w:ind w:firstLine="0"/>
            </w:pPr>
            <w:r>
              <w:t>Yes</w:t>
            </w:r>
          </w:p>
        </w:tc>
        <w:tc>
          <w:tcPr>
            <w:tcW w:w="3224" w:type="dxa"/>
          </w:tcPr>
          <w:p w:rsidR="009F5E63" w:rsidRDefault="009F5E63" w:rsidP="009F4C74">
            <w:pPr>
              <w:ind w:firstLine="0"/>
            </w:pPr>
            <w:r>
              <w:t>Pages of a book cannot exist without a Book</w:t>
            </w:r>
          </w:p>
        </w:tc>
      </w:tr>
      <w:tr w:rsidR="009F5E63" w:rsidTr="00656FBD">
        <w:tc>
          <w:tcPr>
            <w:tcW w:w="1961" w:type="dxa"/>
            <w:shd w:val="clear" w:color="auto" w:fill="BFBFBF" w:themeFill="background1" w:themeFillShade="BF"/>
          </w:tcPr>
          <w:p w:rsidR="009F5E63" w:rsidRDefault="009F5E63" w:rsidP="009F4C74">
            <w:pPr>
              <w:ind w:firstLine="0"/>
            </w:pPr>
            <w:r>
              <w:t>Lawyer to Clients</w:t>
            </w:r>
          </w:p>
        </w:tc>
        <w:tc>
          <w:tcPr>
            <w:tcW w:w="1530" w:type="dxa"/>
          </w:tcPr>
          <w:p w:rsidR="009F5E63" w:rsidRDefault="009F5E63" w:rsidP="009F4C74">
            <w:pPr>
              <w:ind w:firstLine="0"/>
            </w:pPr>
            <w:r>
              <w:t>Yes</w:t>
            </w:r>
          </w:p>
        </w:tc>
        <w:tc>
          <w:tcPr>
            <w:tcW w:w="1694" w:type="dxa"/>
          </w:tcPr>
          <w:p w:rsidR="009F5E63" w:rsidRDefault="009F5E63" w:rsidP="009F4C74">
            <w:pPr>
              <w:ind w:firstLine="0"/>
            </w:pPr>
            <w:r>
              <w:t>No</w:t>
            </w:r>
          </w:p>
        </w:tc>
        <w:tc>
          <w:tcPr>
            <w:tcW w:w="3224" w:type="dxa"/>
          </w:tcPr>
          <w:p w:rsidR="009F5E63" w:rsidRDefault="009F5E63" w:rsidP="009F4C74">
            <w:pPr>
              <w:ind w:firstLine="0"/>
            </w:pPr>
            <w:r>
              <w:t>Clients are not dependent upon Lawyers and Lawyers can have many clients</w:t>
            </w:r>
          </w:p>
        </w:tc>
      </w:tr>
      <w:tr w:rsidR="009F5E63" w:rsidTr="00656FBD">
        <w:tc>
          <w:tcPr>
            <w:tcW w:w="1961" w:type="dxa"/>
            <w:shd w:val="clear" w:color="auto" w:fill="BFBFBF" w:themeFill="background1" w:themeFillShade="BF"/>
          </w:tcPr>
          <w:p w:rsidR="009F5E63" w:rsidRDefault="009F5E63" w:rsidP="009F4C74">
            <w:pPr>
              <w:ind w:firstLine="0"/>
            </w:pPr>
            <w:r>
              <w:t>Parent to Children</w:t>
            </w:r>
          </w:p>
        </w:tc>
        <w:tc>
          <w:tcPr>
            <w:tcW w:w="1530" w:type="dxa"/>
          </w:tcPr>
          <w:p w:rsidR="009F5E63" w:rsidRDefault="009F5E63" w:rsidP="009F4C74">
            <w:pPr>
              <w:ind w:firstLine="0"/>
            </w:pPr>
            <w:r>
              <w:t>No</w:t>
            </w:r>
          </w:p>
        </w:tc>
        <w:tc>
          <w:tcPr>
            <w:tcW w:w="1694" w:type="dxa"/>
          </w:tcPr>
          <w:p w:rsidR="009F5E63" w:rsidRDefault="009F5E63" w:rsidP="009F4C74">
            <w:pPr>
              <w:ind w:firstLine="0"/>
            </w:pPr>
            <w:r>
              <w:t>Yes</w:t>
            </w:r>
          </w:p>
        </w:tc>
        <w:tc>
          <w:tcPr>
            <w:tcW w:w="3224" w:type="dxa"/>
          </w:tcPr>
          <w:p w:rsidR="009F5E63" w:rsidRDefault="009F5E63" w:rsidP="009F4C74">
            <w:pPr>
              <w:ind w:firstLine="0"/>
            </w:pPr>
            <w:r>
              <w:t>Children cannot exist without Parents</w:t>
            </w:r>
          </w:p>
        </w:tc>
      </w:tr>
    </w:tbl>
    <w:p w:rsidR="009F5E63" w:rsidRPr="00A727A9" w:rsidRDefault="009F5E63" w:rsidP="009F4C74"/>
    <w:p w:rsidR="00534F4F" w:rsidRDefault="00534F4F" w:rsidP="009F4C74">
      <w:pPr>
        <w:pStyle w:val="Caption"/>
      </w:pPr>
    </w:p>
    <w:p w:rsidR="009F5E63" w:rsidRDefault="009F5E63" w:rsidP="009F4C74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Table \* ARABIC \s 1 ">
        <w:r w:rsidR="00725288">
          <w:rPr>
            <w:noProof/>
          </w:rPr>
          <w:t>2</w:t>
        </w:r>
      </w:fldSimple>
      <w:r>
        <w:t xml:space="preserve"> One-to-many relationship of a Lawyer to his clients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980"/>
        <w:gridCol w:w="3150"/>
        <w:gridCol w:w="630"/>
        <w:gridCol w:w="3600"/>
      </w:tblGrid>
      <w:tr w:rsidR="009F5E63" w:rsidRPr="0002570E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rPr>
                <w:rFonts w:ascii="Cambria" w:hAnsi="Cambria"/>
                <w:bCs/>
                <w:color w:val="000000"/>
              </w:rPr>
            </w:pPr>
          </w:p>
        </w:tc>
        <w:tc>
          <w:tcPr>
            <w:tcW w:w="7380" w:type="dxa"/>
            <w:gridSpan w:val="3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jc w:val="center"/>
              <w:rPr>
                <w:rFonts w:ascii="Cambria" w:hAnsi="Cambria"/>
                <w:bCs/>
                <w:color w:val="000000"/>
              </w:rPr>
            </w:pPr>
            <w:r w:rsidRPr="0002570E">
              <w:rPr>
                <w:rFonts w:ascii="Cambria" w:hAnsi="Cambria"/>
                <w:bCs/>
                <w:color w:val="000000"/>
              </w:rPr>
              <w:t>Classes</w:t>
            </w:r>
          </w:p>
        </w:tc>
      </w:tr>
      <w:tr w:rsidR="009F5E63" w:rsidRPr="0002570E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rPr>
                <w:rFonts w:ascii="Cambria" w:hAnsi="Cambria"/>
                <w:bCs/>
                <w:color w:val="000000"/>
              </w:rPr>
            </w:pPr>
          </w:p>
        </w:tc>
        <w:tc>
          <w:tcPr>
            <w:tcW w:w="3150" w:type="dxa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jc w:val="center"/>
              <w:rPr>
                <w:rFonts w:ascii="Cambria" w:hAnsi="Cambria"/>
                <w:bCs/>
                <w:color w:val="000000"/>
              </w:rPr>
            </w:pPr>
            <w:r w:rsidRPr="0002570E">
              <w:rPr>
                <w:rFonts w:ascii="Cambria" w:hAnsi="Cambria"/>
                <w:bCs/>
                <w:color w:val="000000"/>
              </w:rPr>
              <w:t xml:space="preserve">MyPackage.Lawyer </w:t>
            </w:r>
          </w:p>
        </w:tc>
        <w:tc>
          <w:tcPr>
            <w:tcW w:w="630" w:type="dxa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rPr>
                <w:rFonts w:ascii="Cambria" w:hAnsi="Cambria"/>
                <w:bCs/>
                <w:color w:val="000000"/>
              </w:rPr>
            </w:pPr>
          </w:p>
        </w:tc>
        <w:tc>
          <w:tcPr>
            <w:tcW w:w="3600" w:type="dxa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jc w:val="center"/>
              <w:rPr>
                <w:rFonts w:ascii="Cambria" w:hAnsi="Cambria"/>
                <w:bCs/>
                <w:color w:val="000000"/>
              </w:rPr>
            </w:pPr>
            <w:r w:rsidRPr="0002570E">
              <w:rPr>
                <w:rFonts w:ascii="Cambria" w:hAnsi="Cambria"/>
                <w:bCs/>
                <w:color w:val="000000"/>
              </w:rPr>
              <w:t xml:space="preserve">MyPackage.Client </w:t>
            </w:r>
          </w:p>
        </w:tc>
      </w:tr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  <w:r w:rsidRPr="0002570E">
              <w:rPr>
                <w:rFonts w:ascii="Cambria" w:hAnsi="Cambria"/>
                <w:b/>
                <w:bCs/>
                <w:color w:val="000000"/>
              </w:rPr>
              <w:t>Name</w:t>
            </w:r>
          </w:p>
        </w:tc>
        <w:tc>
          <w:tcPr>
            <w:tcW w:w="315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LawyerName</w:t>
            </w:r>
          </w:p>
        </w:tc>
        <w:tc>
          <w:tcPr>
            <w:tcW w:w="63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color w:val="000000"/>
              </w:rPr>
            </w:pPr>
          </w:p>
        </w:tc>
        <w:tc>
          <w:tcPr>
            <w:tcW w:w="360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ClientName</w:t>
            </w:r>
          </w:p>
        </w:tc>
      </w:tr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  <w:r w:rsidRPr="0002570E">
              <w:rPr>
                <w:rFonts w:ascii="Cambria" w:hAnsi="Cambria"/>
                <w:b/>
                <w:bCs/>
                <w:color w:val="000000"/>
              </w:rPr>
              <w:t>Relationship Name</w:t>
            </w:r>
          </w:p>
        </w:tc>
        <w:tc>
          <w:tcPr>
            <w:tcW w:w="315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MyClients</w:t>
            </w:r>
          </w:p>
        </w:tc>
        <w:tc>
          <w:tcPr>
            <w:tcW w:w="63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color w:val="000000"/>
              </w:rPr>
            </w:pPr>
          </w:p>
        </w:tc>
        <w:tc>
          <w:tcPr>
            <w:tcW w:w="360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MyLawyer</w:t>
            </w:r>
          </w:p>
        </w:tc>
      </w:tr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  <w:r w:rsidRPr="0002570E">
              <w:rPr>
                <w:rFonts w:ascii="Cambria" w:hAnsi="Cambria"/>
                <w:b/>
                <w:bCs/>
                <w:color w:val="000000"/>
              </w:rPr>
              <w:t>Inverse</w:t>
            </w:r>
          </w:p>
        </w:tc>
        <w:tc>
          <w:tcPr>
            <w:tcW w:w="3150" w:type="dxa"/>
            <w:shd w:val="clear" w:color="auto" w:fill="F2F2F2" w:themeFill="background1" w:themeFillShade="F2"/>
          </w:tcPr>
          <w:p w:rsidR="009F5E6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MyLawyer</w:t>
            </w:r>
          </w:p>
        </w:tc>
        <w:tc>
          <w:tcPr>
            <w:tcW w:w="630" w:type="dxa"/>
            <w:shd w:val="clear" w:color="auto" w:fill="F2F2F2" w:themeFill="background1" w:themeFillShade="F2"/>
          </w:tcPr>
          <w:p w:rsidR="009F5E63" w:rsidRDefault="009F5E63" w:rsidP="009F4C74">
            <w:pPr>
              <w:ind w:firstLine="0"/>
              <w:rPr>
                <w:rFonts w:ascii="Cambria" w:hAnsi="Cambria"/>
                <w:noProof/>
                <w:color w:val="000000"/>
                <w:lang w:bidi="ar-SA"/>
              </w:rPr>
            </w:pPr>
          </w:p>
        </w:tc>
        <w:tc>
          <w:tcPr>
            <w:tcW w:w="3600" w:type="dxa"/>
            <w:shd w:val="clear" w:color="auto" w:fill="F2F2F2" w:themeFill="background1" w:themeFillShade="F2"/>
          </w:tcPr>
          <w:p w:rsidR="009F5E6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MyClients</w:t>
            </w:r>
          </w:p>
        </w:tc>
      </w:tr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02570E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  <w:r w:rsidRPr="0002570E">
              <w:rPr>
                <w:rFonts w:ascii="Cambria" w:hAnsi="Cambria"/>
                <w:b/>
                <w:bCs/>
                <w:color w:val="000000"/>
              </w:rPr>
              <w:t>Cardinality</w:t>
            </w:r>
          </w:p>
        </w:tc>
        <w:tc>
          <w:tcPr>
            <w:tcW w:w="3150" w:type="dxa"/>
            <w:shd w:val="clear" w:color="auto" w:fill="F2F2F2" w:themeFill="background1" w:themeFillShade="F2"/>
          </w:tcPr>
          <w:p w:rsidR="009F5E6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Many</w:t>
            </w:r>
          </w:p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(Many Clients)</w:t>
            </w:r>
          </w:p>
        </w:tc>
        <w:tc>
          <w:tcPr>
            <w:tcW w:w="63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color w:val="000000"/>
              </w:rPr>
            </w:pPr>
          </w:p>
        </w:tc>
        <w:tc>
          <w:tcPr>
            <w:tcW w:w="3600" w:type="dxa"/>
            <w:shd w:val="clear" w:color="auto" w:fill="F2F2F2" w:themeFill="background1" w:themeFillShade="F2"/>
          </w:tcPr>
          <w:p w:rsidR="009F5E6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One</w:t>
            </w:r>
          </w:p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(One Lawyer)</w:t>
            </w:r>
          </w:p>
        </w:tc>
      </w:tr>
    </w:tbl>
    <w:p w:rsidR="009F5E63" w:rsidRDefault="009F5E63" w:rsidP="009F4C74">
      <w:pPr>
        <w:pStyle w:val="Caption"/>
        <w:ind w:firstLine="0"/>
      </w:pPr>
      <w:bookmarkStart w:id="938" w:name="GOBJ_C2548"/>
      <w:bookmarkStart w:id="939" w:name="GOBJ_C2546"/>
      <w:bookmarkStart w:id="940" w:name="GOBJ_C2551"/>
      <w:bookmarkEnd w:id="938"/>
      <w:bookmarkEnd w:id="939"/>
      <w:bookmarkEnd w:id="940"/>
    </w:p>
    <w:p w:rsidR="00534F4F" w:rsidRDefault="00534F4F" w:rsidP="009F4C74">
      <w:pPr>
        <w:pStyle w:val="Caption"/>
      </w:pPr>
      <w:bookmarkStart w:id="941" w:name="_Ref270990366"/>
    </w:p>
    <w:p w:rsidR="009F5E63" w:rsidRPr="00503F19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941"/>
      <w:r>
        <w:t xml:space="preserve"> Define the Lawyer Class </w:t>
      </w:r>
    </w:p>
    <w:p w:rsidR="009F5E63" w:rsidRDefault="009F5E63" w:rsidP="009F4C74">
      <w:pPr>
        <w:pStyle w:val="Code"/>
        <w:ind w:firstLine="0"/>
      </w:pPr>
    </w:p>
    <w:p w:rsidR="009F5E63" w:rsidRPr="00600690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600690">
        <w:rPr>
          <w:color w:val="auto"/>
        </w:rPr>
        <w:t>Class MyPackage.Lawyer Extends %Persistent</w:t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{</w:t>
      </w:r>
      <w:r w:rsidRPr="00600690">
        <w:rPr>
          <w:color w:val="auto"/>
        </w:rPr>
        <w:br/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Property </w:t>
      </w:r>
      <w:r>
        <w:rPr>
          <w:color w:val="auto"/>
        </w:rPr>
        <w:t>Lawyer</w:t>
      </w:r>
      <w:r w:rsidRPr="00600690">
        <w:rPr>
          <w:color w:val="auto"/>
        </w:rPr>
        <w:t>Name As %String</w:t>
      </w:r>
      <w:r>
        <w:rPr>
          <w:color w:val="auto"/>
        </w:rPr>
        <w:t xml:space="preserve"> </w:t>
      </w:r>
      <w:r>
        <w:rPr>
          <w:color w:val="000000"/>
        </w:rPr>
        <w:t xml:space="preserve">[ </w:t>
      </w:r>
      <w:r w:rsidRPr="0062584B">
        <w:rPr>
          <w:color w:val="000000"/>
        </w:rPr>
        <w:t>Required </w:t>
      </w:r>
      <w:r>
        <w:rPr>
          <w:color w:val="000000"/>
        </w:rPr>
        <w:t>]</w:t>
      </w:r>
      <w:r w:rsidRPr="00600690">
        <w:rPr>
          <w:color w:val="auto"/>
        </w:rPr>
        <w:t>;</w:t>
      </w:r>
      <w:r w:rsidRPr="00600690">
        <w:rPr>
          <w:color w:val="auto"/>
        </w:rPr>
        <w:br/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}</w:t>
      </w:r>
    </w:p>
    <w:p w:rsidR="009F5E63" w:rsidRDefault="009F5E63" w:rsidP="009F4C74">
      <w:pPr>
        <w:pStyle w:val="Code"/>
        <w:ind w:firstLine="0"/>
      </w:pPr>
    </w:p>
    <w:p w:rsidR="00534F4F" w:rsidRDefault="00534F4F" w:rsidP="009F4C74">
      <w:pPr>
        <w:pStyle w:val="Caption"/>
      </w:pPr>
      <w:bookmarkStart w:id="942" w:name="_Ref270990878"/>
    </w:p>
    <w:p w:rsidR="009F5E63" w:rsidRPr="00B8668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942"/>
      <w:r>
        <w:t xml:space="preserve"> Define the Client Class </w:t>
      </w:r>
    </w:p>
    <w:p w:rsidR="009F5E63" w:rsidRDefault="009F5E63" w:rsidP="009F4C74">
      <w:pPr>
        <w:pStyle w:val="Code"/>
        <w:ind w:firstLine="0"/>
      </w:pPr>
    </w:p>
    <w:p w:rsidR="009F5E63" w:rsidRPr="00600690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600690">
        <w:rPr>
          <w:color w:val="auto"/>
        </w:rPr>
        <w:t>Class MyPackage.Client Extends %Persistent</w:t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{</w:t>
      </w:r>
      <w:r w:rsidRPr="00600690">
        <w:rPr>
          <w:color w:val="auto"/>
        </w:rPr>
        <w:br/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Property </w:t>
      </w:r>
      <w:r>
        <w:rPr>
          <w:color w:val="auto"/>
        </w:rPr>
        <w:t xml:space="preserve">ClientName As %String </w:t>
      </w:r>
      <w:r>
        <w:rPr>
          <w:color w:val="000000"/>
        </w:rPr>
        <w:t xml:space="preserve">[ </w:t>
      </w:r>
      <w:r w:rsidRPr="0062584B">
        <w:rPr>
          <w:color w:val="000000"/>
        </w:rPr>
        <w:t>Required </w:t>
      </w:r>
      <w:r>
        <w:rPr>
          <w:color w:val="000000"/>
        </w:rPr>
        <w:t>]</w:t>
      </w:r>
      <w:r w:rsidRPr="00600690">
        <w:rPr>
          <w:color w:val="auto"/>
        </w:rPr>
        <w:t>;</w:t>
      </w:r>
      <w:r w:rsidRPr="00600690">
        <w:rPr>
          <w:color w:val="auto"/>
        </w:rPr>
        <w:br/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}</w:t>
      </w:r>
    </w:p>
    <w:p w:rsidR="009F5E63" w:rsidRPr="0038765E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43" w:name="_Ref271102704"/>
    </w:p>
    <w:p w:rsidR="009F5E63" w:rsidRPr="00B8668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943"/>
      <w:r>
        <w:t xml:space="preserve"> Add a Relationship to the Lawyer Class</w:t>
      </w:r>
    </w:p>
    <w:p w:rsidR="009F5E63" w:rsidRDefault="009F5E63" w:rsidP="009F4C74">
      <w:pPr>
        <w:pStyle w:val="Code"/>
        <w:ind w:firstLine="0"/>
      </w:pPr>
    </w:p>
    <w:p w:rsidR="009F5E63" w:rsidRPr="004B6739" w:rsidRDefault="009F5E63" w:rsidP="009F4C74">
      <w:pPr>
        <w:pStyle w:val="Code"/>
        <w:ind w:firstLine="0"/>
        <w:rPr>
          <w:color w:val="auto"/>
        </w:rPr>
      </w:pPr>
      <w:r w:rsidRPr="004B6739">
        <w:rPr>
          <w:color w:val="auto"/>
        </w:rPr>
        <w:t xml:space="preserve"> Class MyPackage.Lawyer Extends %Persistent</w:t>
      </w:r>
      <w:r w:rsidRPr="004B6739">
        <w:rPr>
          <w:color w:val="auto"/>
        </w:rPr>
        <w:br/>
        <w:t xml:space="preserve"> {</w:t>
      </w:r>
      <w:r w:rsidRPr="004B6739">
        <w:rPr>
          <w:color w:val="auto"/>
        </w:rPr>
        <w:br/>
      </w:r>
      <w:r w:rsidRPr="004B6739">
        <w:rPr>
          <w:color w:val="auto"/>
        </w:rPr>
        <w:br/>
        <w:t xml:space="preserve"> </w:t>
      </w:r>
      <w:r w:rsidRPr="000E3893">
        <w:rPr>
          <w:color w:val="auto"/>
          <w:u w:val="single"/>
        </w:rPr>
        <w:t>Property</w:t>
      </w:r>
      <w:r w:rsidRPr="004B6739">
        <w:rPr>
          <w:color w:val="auto"/>
        </w:rPr>
        <w:t> </w:t>
      </w:r>
      <w:r w:rsidRPr="000E3893">
        <w:rPr>
          <w:color w:val="auto"/>
          <w:u w:val="single"/>
        </w:rPr>
        <w:t>LawyerName As %String [ Required ];</w:t>
      </w:r>
      <w:r w:rsidRPr="000E3893">
        <w:rPr>
          <w:color w:val="auto"/>
          <w:u w:val="single"/>
        </w:rPr>
        <w:br/>
      </w:r>
      <w:r w:rsidRPr="000E3893">
        <w:rPr>
          <w:color w:val="auto"/>
          <w:u w:val="single"/>
        </w:rPr>
        <w:br/>
      </w:r>
      <w:r w:rsidRPr="004B6739">
        <w:rPr>
          <w:color w:val="auto"/>
        </w:rPr>
        <w:t xml:space="preserve"> </w:t>
      </w:r>
      <w:r w:rsidRPr="000E3893">
        <w:rPr>
          <w:color w:val="auto"/>
          <w:u w:val="single"/>
        </w:rPr>
        <w:t>Relationship MyClients As MyPackage.Client [ Cardinality = many, Inverse = MyLawyer ];</w:t>
      </w:r>
      <w:r w:rsidRPr="004B6739">
        <w:rPr>
          <w:color w:val="auto"/>
        </w:rPr>
        <w:br/>
      </w:r>
      <w:r w:rsidRPr="004B6739">
        <w:rPr>
          <w:color w:val="auto"/>
        </w:rPr>
        <w:br/>
        <w:t xml:space="preserve"> }</w:t>
      </w:r>
    </w:p>
    <w:p w:rsidR="009F5E63" w:rsidRDefault="009F5E63" w:rsidP="009F4C74">
      <w:pPr>
        <w:pStyle w:val="Code"/>
        <w:ind w:firstLine="0"/>
      </w:pPr>
    </w:p>
    <w:p w:rsidR="009F5E63" w:rsidRDefault="009F5E63" w:rsidP="009F4C74">
      <w:pPr>
        <w:pStyle w:val="Caption"/>
      </w:pPr>
      <w:bookmarkStart w:id="944" w:name="_Ref206327457"/>
    </w:p>
    <w:p w:rsidR="009F5E63" w:rsidRPr="00FD3759" w:rsidRDefault="009F5E63" w:rsidP="009F4C74">
      <w:pPr>
        <w:pStyle w:val="Caption"/>
      </w:pPr>
      <w:bookmarkStart w:id="945" w:name="_Ref271102719"/>
      <w:bookmarkEnd w:id="944"/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945"/>
      <w:r>
        <w:t xml:space="preserve"> The Relationship will automatically be added to the Client Class</w:t>
      </w:r>
    </w:p>
    <w:p w:rsidR="009F5E63" w:rsidRDefault="009F5E63" w:rsidP="009F4C74">
      <w:pPr>
        <w:pStyle w:val="Code"/>
        <w:ind w:firstLine="0"/>
      </w:pPr>
    </w:p>
    <w:p w:rsidR="009F5E63" w:rsidRPr="004B6739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4B6739">
        <w:rPr>
          <w:color w:val="auto"/>
        </w:rPr>
        <w:t>Class MyPackage.Client Extends %Persistent</w:t>
      </w:r>
      <w:r w:rsidRPr="004B6739">
        <w:rPr>
          <w:color w:val="auto"/>
        </w:rPr>
        <w:br/>
        <w:t xml:space="preserve"> {</w:t>
      </w:r>
      <w:r w:rsidRPr="004B6739">
        <w:rPr>
          <w:color w:val="auto"/>
        </w:rPr>
        <w:br/>
      </w:r>
      <w:r w:rsidRPr="004B6739">
        <w:rPr>
          <w:color w:val="auto"/>
        </w:rPr>
        <w:br/>
        <w:t xml:space="preserve"> Property ClientName As %String [ Required ];</w:t>
      </w:r>
      <w:r w:rsidRPr="004B6739">
        <w:rPr>
          <w:color w:val="auto"/>
        </w:rPr>
        <w:br/>
      </w:r>
      <w:r w:rsidRPr="004B6739">
        <w:rPr>
          <w:color w:val="auto"/>
        </w:rPr>
        <w:br/>
        <w:t xml:space="preserve"> </w:t>
      </w:r>
      <w:r w:rsidRPr="000E3893">
        <w:rPr>
          <w:color w:val="auto"/>
          <w:u w:val="single"/>
        </w:rPr>
        <w:t>Relationship</w:t>
      </w:r>
      <w:r w:rsidRPr="004B6739">
        <w:rPr>
          <w:color w:val="auto"/>
        </w:rPr>
        <w:t> </w:t>
      </w:r>
      <w:r w:rsidRPr="000E3893">
        <w:rPr>
          <w:color w:val="auto"/>
          <w:u w:val="single"/>
        </w:rPr>
        <w:t>MyLawyer As MyPackage.Lawyer [ Cardinality = one, Inverse = MyClients ];</w:t>
      </w:r>
      <w:r w:rsidRPr="000E3893">
        <w:rPr>
          <w:color w:val="auto"/>
          <w:u w:val="single"/>
        </w:rPr>
        <w:br/>
      </w:r>
      <w:r w:rsidRPr="000E3893">
        <w:rPr>
          <w:color w:val="auto"/>
          <w:u w:val="single"/>
        </w:rPr>
        <w:br/>
      </w:r>
      <w:r w:rsidRPr="004B6739">
        <w:rPr>
          <w:color w:val="auto"/>
        </w:rPr>
        <w:t xml:space="preserve"> </w:t>
      </w:r>
      <w:r w:rsidRPr="000E3893">
        <w:rPr>
          <w:color w:val="auto"/>
          <w:u w:val="single"/>
        </w:rPr>
        <w:t>Index MyLawyerIndex On MyLawyer;</w:t>
      </w:r>
      <w:r w:rsidRPr="000E3893">
        <w:rPr>
          <w:color w:val="auto"/>
          <w:u w:val="single"/>
        </w:rPr>
        <w:br/>
      </w:r>
      <w:r w:rsidRPr="004B6739">
        <w:rPr>
          <w:color w:val="auto"/>
        </w:rPr>
        <w:br/>
        <w:t xml:space="preserve"> }</w:t>
      </w:r>
    </w:p>
    <w:p w:rsidR="009F5E63" w:rsidRPr="00BF6BBE" w:rsidRDefault="009F5E63" w:rsidP="009F4C74">
      <w:pPr>
        <w:pStyle w:val="Code"/>
        <w:ind w:firstLine="0"/>
        <w:rPr>
          <w:color w:val="auto"/>
        </w:rPr>
      </w:pPr>
    </w:p>
    <w:p w:rsidR="002D4D3E" w:rsidRDefault="002D4D3E" w:rsidP="004639D5">
      <w:pPr>
        <w:pStyle w:val="Caption"/>
        <w:keepNext/>
      </w:pPr>
      <w:bookmarkStart w:id="946" w:name="_Ref271102886"/>
    </w:p>
    <w:p w:rsidR="009F5E63" w:rsidRPr="00FD3759" w:rsidRDefault="009F5E63" w:rsidP="004639D5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946"/>
      <w:r>
        <w:t xml:space="preserve"> Populate the Lawyer and Client Classes</w:t>
      </w:r>
    </w:p>
    <w:p w:rsidR="009F5E63" w:rsidRDefault="009F5E63" w:rsidP="009F4C74">
      <w:pPr>
        <w:pStyle w:val="Code"/>
        <w:ind w:firstLine="0"/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LawyerOref=##class(MyPackage.Lawyer).%New()</w:t>
      </w:r>
      <w:r w:rsidRPr="00BC14F5">
        <w:rPr>
          <w:color w:val="auto"/>
        </w:rPr>
        <w:tab/>
        <w:t>;create new lawyer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LawyerOref.</w:t>
      </w:r>
      <w:r>
        <w:rPr>
          <w:color w:val="auto"/>
        </w:rPr>
        <w:t>LawyerName="HighPoweredLawyer</w:t>
      </w:r>
      <w:r w:rsidRPr="00BC14F5">
        <w:rPr>
          <w:color w:val="auto"/>
        </w:rPr>
        <w:t>"</w:t>
      </w:r>
      <w:r>
        <w:rPr>
          <w:color w:val="auto"/>
        </w:rPr>
        <w:t xml:space="preserve">    </w:t>
      </w:r>
      <w:r>
        <w:rPr>
          <w:color w:val="auto"/>
        </w:rPr>
        <w:tab/>
        <w:t>;lawyer name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BC14F5">
        <w:rPr>
          <w:color w:val="auto"/>
        </w:rPr>
        <w:t>LawyerOref.%Save()</w:t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  <w:t>;save lawyer</w:t>
      </w:r>
    </w:p>
    <w:p w:rsidR="009F5E63" w:rsidRDefault="009F5E63" w:rsidP="009F4C74">
      <w:pPr>
        <w:pStyle w:val="Code"/>
        <w:ind w:firstLine="0"/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ClientOref1=##class("MyPackage.Client").%New()</w:t>
      </w:r>
      <w:r w:rsidRPr="00BC14F5">
        <w:rPr>
          <w:color w:val="auto"/>
        </w:rPr>
        <w:tab/>
        <w:t>;create new client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ClientOref1.</w:t>
      </w:r>
      <w:r>
        <w:rPr>
          <w:color w:val="auto"/>
        </w:rPr>
        <w:t>Client</w:t>
      </w:r>
      <w:r w:rsidRPr="00BC14F5">
        <w:rPr>
          <w:color w:val="auto"/>
        </w:rPr>
        <w:t>Name="</w:t>
      </w:r>
      <w:r>
        <w:rPr>
          <w:color w:val="auto"/>
        </w:rPr>
        <w:t>Poor</w:t>
      </w:r>
      <w:r w:rsidRPr="00BC14F5">
        <w:rPr>
          <w:color w:val="auto"/>
        </w:rPr>
        <w:t>Client1"</w:t>
      </w:r>
      <w:r>
        <w:rPr>
          <w:color w:val="auto"/>
        </w:rPr>
        <w:tab/>
      </w:r>
      <w:r>
        <w:rPr>
          <w:color w:val="auto"/>
        </w:rPr>
        <w:tab/>
        <w:t>;client name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BC14F5">
        <w:rPr>
          <w:color w:val="auto"/>
        </w:rPr>
        <w:t>ClientOref1.%Save()</w:t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  <w:t>;save client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ClientOref2=##class("MyPackage.Client").%New()</w:t>
      </w:r>
      <w:r w:rsidRPr="00BC14F5">
        <w:rPr>
          <w:color w:val="auto"/>
        </w:rPr>
        <w:tab/>
        <w:t>;create new client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ClientOref2.</w:t>
      </w:r>
      <w:r>
        <w:rPr>
          <w:color w:val="auto"/>
        </w:rPr>
        <w:t>ClientName="PoorClient2"</w:t>
      </w:r>
      <w:r>
        <w:rPr>
          <w:color w:val="auto"/>
        </w:rPr>
        <w:tab/>
      </w:r>
      <w:r>
        <w:rPr>
          <w:color w:val="auto"/>
        </w:rPr>
        <w:tab/>
        <w:t>;client name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BC14F5">
        <w:rPr>
          <w:color w:val="auto"/>
        </w:rPr>
        <w:t>ClientOref2.%Save()</w:t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  <w:t>;save client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ClientOref3=##class("MyPackage.Client").%New()</w:t>
      </w:r>
      <w:r w:rsidRPr="00BC14F5">
        <w:rPr>
          <w:color w:val="auto"/>
        </w:rPr>
        <w:tab/>
        <w:t>;create new client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ClientOref3.</w:t>
      </w:r>
      <w:r>
        <w:rPr>
          <w:color w:val="auto"/>
        </w:rPr>
        <w:t>ClientName="PoorClient3"</w:t>
      </w:r>
      <w:r>
        <w:rPr>
          <w:color w:val="auto"/>
        </w:rPr>
        <w:tab/>
      </w:r>
      <w:r>
        <w:rPr>
          <w:color w:val="auto"/>
        </w:rPr>
        <w:tab/>
        <w:t>;client name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BC14F5">
        <w:rPr>
          <w:color w:val="auto"/>
        </w:rPr>
        <w:t>ClientOref3.%Save()</w:t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</w:r>
      <w:r w:rsidRPr="00BC14F5">
        <w:rPr>
          <w:color w:val="auto"/>
        </w:rPr>
        <w:tab/>
        <w:t>;save client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47" w:name="_Ref271102908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947"/>
      <w:r>
        <w:t xml:space="preserve"> Link the Lawyer with the three Clients</w:t>
      </w:r>
    </w:p>
    <w:p w:rsidR="009F5E63" w:rsidRDefault="009F5E63" w:rsidP="009F4C74">
      <w:pPr>
        <w:pStyle w:val="Code"/>
        <w:ind w:firstLine="0"/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LawyerOref=##class(MyPackage.Lawyer).%OpenId(1)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ClientOref1=##class(MyPackage.Client).%OpenId(1)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ClientOref2=##class(MyPackage.Client).%OpenId(2)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ClientOref3=##class(MyPackage.Client).%OpenId(3)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ClientOref1.MyLawyer=LawyerOref</w:t>
      </w:r>
      <w:r w:rsidRPr="00BC14F5">
        <w:rPr>
          <w:color w:val="auto"/>
        </w:rPr>
        <w:tab/>
      </w:r>
      <w:r w:rsidRPr="00BC14F5">
        <w:rPr>
          <w:color w:val="auto"/>
        </w:rPr>
        <w:tab/>
        <w:t>;</w:t>
      </w:r>
      <w:r>
        <w:rPr>
          <w:color w:val="auto"/>
        </w:rPr>
        <w:t>link</w:t>
      </w:r>
      <w:r w:rsidRPr="00BC14F5">
        <w:rPr>
          <w:color w:val="auto"/>
        </w:rPr>
        <w:t xml:space="preserve"> lawyer with Client1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ClientOref2.MyLawyer=LawyerOref</w:t>
      </w:r>
      <w:r w:rsidRPr="00BC14F5">
        <w:rPr>
          <w:color w:val="auto"/>
        </w:rPr>
        <w:tab/>
      </w:r>
      <w:r w:rsidRPr="00BC14F5">
        <w:rPr>
          <w:color w:val="auto"/>
        </w:rPr>
        <w:tab/>
        <w:t>;</w:t>
      </w:r>
      <w:r>
        <w:rPr>
          <w:color w:val="auto"/>
        </w:rPr>
        <w:t>link</w:t>
      </w:r>
      <w:r w:rsidRPr="00BC14F5">
        <w:rPr>
          <w:color w:val="auto"/>
        </w:rPr>
        <w:t xml:space="preserve"> lawyer with Client2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ClientOref3.MyLawyer=LawyerOref</w:t>
      </w:r>
      <w:r w:rsidRPr="00BC14F5">
        <w:rPr>
          <w:color w:val="auto"/>
        </w:rPr>
        <w:tab/>
      </w:r>
      <w:r w:rsidRPr="00BC14F5">
        <w:rPr>
          <w:color w:val="auto"/>
        </w:rPr>
        <w:tab/>
        <w:t>;</w:t>
      </w:r>
      <w:r>
        <w:rPr>
          <w:color w:val="auto"/>
        </w:rPr>
        <w:t>link</w:t>
      </w:r>
      <w:r w:rsidRPr="00BC14F5">
        <w:rPr>
          <w:color w:val="auto"/>
        </w:rPr>
        <w:t xml:space="preserve"> lawyer with Client3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BC14F5">
        <w:rPr>
          <w:color w:val="auto"/>
        </w:rPr>
        <w:t>LawyerOref.%Save()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BC14F5">
        <w:rPr>
          <w:color w:val="auto"/>
        </w:rPr>
        <w:t>ClientOref1.%Save()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BC14F5">
        <w:rPr>
          <w:color w:val="auto"/>
        </w:rPr>
        <w:t>ClientOref2.%Save()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BC14F5">
        <w:rPr>
          <w:color w:val="auto"/>
        </w:rPr>
        <w:t>ClientOref3.%Save()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48" w:name="_Ref271103002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948"/>
      <w:r>
        <w:t xml:space="preserve"> Access the relationship links</w:t>
      </w:r>
    </w:p>
    <w:p w:rsidR="009F5E63" w:rsidRDefault="009F5E63" w:rsidP="009F4C74">
      <w:pPr>
        <w:pStyle w:val="Code"/>
        <w:ind w:firstLine="0"/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BC14F5">
        <w:rPr>
          <w:color w:val="auto"/>
        </w:rPr>
        <w:t>; Find MyClients from the Lawyer Side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BC14F5">
        <w:rPr>
          <w:color w:val="auto"/>
        </w:rPr>
        <w:t>LawyerOref=##class(MyPackage.Lawyer).%OpenId(1)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BC14F5">
        <w:rPr>
          <w:color w:val="auto"/>
        </w:rPr>
        <w:t>LawyerOref.</w:t>
      </w:r>
      <w:r>
        <w:rPr>
          <w:color w:val="auto"/>
        </w:rPr>
        <w:t>Lawyer</w:t>
      </w:r>
      <w:r w:rsidRPr="00BC14F5">
        <w:rPr>
          <w:color w:val="auto"/>
        </w:rPr>
        <w:t>Name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C14F5">
        <w:rPr>
          <w:color w:val="auto"/>
        </w:rPr>
        <w:t>;lawyer name</w:t>
      </w:r>
    </w:p>
    <w:p w:rsidR="009F5E63" w:rsidRDefault="009F5E63" w:rsidP="009C6846">
      <w:pPr>
        <w:pStyle w:val="CodeItalic"/>
      </w:pPr>
      <w:r>
        <w:t xml:space="preserve"> HighPoweredLawyer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3A4964">
        <w:rPr>
          <w:color w:val="auto"/>
        </w:rPr>
        <w:t>;Using the GetAt method, and going from the Lawyer side, we access Client1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3A4964">
        <w:rPr>
          <w:color w:val="auto"/>
        </w:rPr>
        <w:t>LawyerOref.MyClients.GetAt(1).</w:t>
      </w:r>
      <w:r>
        <w:rPr>
          <w:color w:val="auto"/>
        </w:rPr>
        <w:t>Client</w:t>
      </w:r>
      <w:r w:rsidRPr="003A4964">
        <w:rPr>
          <w:color w:val="auto"/>
        </w:rPr>
        <w:t>Name</w:t>
      </w:r>
      <w:r w:rsidRPr="003A4964">
        <w:rPr>
          <w:color w:val="auto"/>
        </w:rPr>
        <w:tab/>
      </w:r>
    </w:p>
    <w:p w:rsidR="009F5E63" w:rsidRDefault="009F5E63" w:rsidP="009C6846">
      <w:pPr>
        <w:pStyle w:val="CodeItalic"/>
      </w:pPr>
      <w:r>
        <w:t xml:space="preserve"> Poor</w:t>
      </w:r>
      <w:r w:rsidRPr="004C67CA">
        <w:t>Client1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3A4964">
        <w:rPr>
          <w:color w:val="auto"/>
        </w:rPr>
        <w:t>;Using the GetAt method, and going from the Lawyer side, we access Client2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3A4964">
        <w:rPr>
          <w:color w:val="auto"/>
        </w:rPr>
        <w:t>LawyerOref.MyClients.GetAt(2).</w:t>
      </w:r>
      <w:r>
        <w:rPr>
          <w:color w:val="auto"/>
        </w:rPr>
        <w:t>Client</w:t>
      </w:r>
      <w:r w:rsidRPr="003A4964">
        <w:rPr>
          <w:color w:val="auto"/>
        </w:rPr>
        <w:t>Name</w:t>
      </w:r>
    </w:p>
    <w:p w:rsidR="009F5E63" w:rsidRDefault="009F5E63" w:rsidP="009C6846">
      <w:pPr>
        <w:pStyle w:val="CodeItalic"/>
      </w:pPr>
      <w:r>
        <w:t xml:space="preserve"> Poor</w:t>
      </w:r>
      <w:r w:rsidRPr="004C67CA">
        <w:t>Client2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3A4964">
        <w:rPr>
          <w:color w:val="auto"/>
        </w:rPr>
        <w:t>;Using the GetAt method, and going from the Lawyer side, we access Client3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3A4964">
        <w:rPr>
          <w:color w:val="auto"/>
        </w:rPr>
        <w:t>LawyerOref.MyClients.GetAt(3).</w:t>
      </w:r>
      <w:r>
        <w:rPr>
          <w:color w:val="auto"/>
        </w:rPr>
        <w:t>Client</w:t>
      </w:r>
      <w:r w:rsidRPr="003A4964">
        <w:rPr>
          <w:color w:val="auto"/>
        </w:rPr>
        <w:t>Name</w:t>
      </w:r>
    </w:p>
    <w:p w:rsidR="009F5E63" w:rsidRPr="004C67CA" w:rsidRDefault="009F5E63" w:rsidP="009C6846">
      <w:pPr>
        <w:pStyle w:val="CodeItalic"/>
      </w:pPr>
      <w:r>
        <w:t xml:space="preserve"> Poor</w:t>
      </w:r>
      <w:r w:rsidRPr="004C67CA">
        <w:t>Client3</w:t>
      </w:r>
    </w:p>
    <w:p w:rsidR="009F5E63" w:rsidRPr="00E769C8" w:rsidRDefault="009F5E63" w:rsidP="009F4C74">
      <w:pPr>
        <w:pStyle w:val="Code"/>
        <w:ind w:firstLine="0"/>
        <w:rPr>
          <w:b/>
          <w:color w:val="FF0000"/>
        </w:rPr>
      </w:pP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3A4964">
        <w:rPr>
          <w:color w:val="auto"/>
        </w:rPr>
        <w:t>;Access the Lawyer from the Client Side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ClientOref</w:t>
      </w:r>
      <w:r w:rsidRPr="00BC14F5">
        <w:rPr>
          <w:color w:val="auto"/>
        </w:rPr>
        <w:t>=##class(MyPackage.Client).%OpenId(1)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3A4964">
        <w:rPr>
          <w:color w:val="auto"/>
        </w:rPr>
        <w:t>ClientOref.MyLawyer.</w:t>
      </w:r>
      <w:r>
        <w:rPr>
          <w:color w:val="auto"/>
        </w:rPr>
        <w:t>Lawyer</w:t>
      </w:r>
      <w:r w:rsidRPr="003A4964">
        <w:rPr>
          <w:color w:val="auto"/>
        </w:rPr>
        <w:t>Name</w:t>
      </w:r>
    </w:p>
    <w:p w:rsidR="009F5E63" w:rsidRDefault="009F5E63" w:rsidP="009C6846">
      <w:pPr>
        <w:pStyle w:val="CodeItalic"/>
      </w:pPr>
      <w:r>
        <w:t xml:space="preserve"> HighPoweredLawyer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2D4D3E" w:rsidRDefault="002D4D3E" w:rsidP="009F4C74">
      <w:pPr>
        <w:pStyle w:val="Caption"/>
      </w:pPr>
      <w:bookmarkStart w:id="949" w:name="_Ref271103050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949"/>
      <w:r>
        <w:t xml:space="preserve"> Add another Client (Insert Method) and link it with the Lawyer</w:t>
      </w:r>
    </w:p>
    <w:p w:rsidR="009F5E63" w:rsidRDefault="009F5E63" w:rsidP="009F4C74">
      <w:pPr>
        <w:pStyle w:val="Code"/>
        <w:ind w:firstLine="0"/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3A4964">
        <w:rPr>
          <w:color w:val="auto"/>
        </w:rPr>
        <w:t>ClientOref4=##class(MyPackage.Client).%New()</w:t>
      </w:r>
      <w:r>
        <w:rPr>
          <w:color w:val="auto"/>
        </w:rPr>
        <w:tab/>
      </w:r>
      <w:r w:rsidRPr="003A4964">
        <w:rPr>
          <w:color w:val="auto"/>
        </w:rPr>
        <w:t>;define a new cliet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3A4964">
        <w:rPr>
          <w:color w:val="auto"/>
        </w:rPr>
        <w:t>ClientOref4.</w:t>
      </w:r>
      <w:r>
        <w:rPr>
          <w:color w:val="auto"/>
        </w:rPr>
        <w:t>Client</w:t>
      </w:r>
      <w:r w:rsidRPr="003A4964">
        <w:rPr>
          <w:color w:val="auto"/>
        </w:rPr>
        <w:t>Name="</w:t>
      </w:r>
      <w:r>
        <w:rPr>
          <w:color w:val="auto"/>
        </w:rPr>
        <w:t>Poor</w:t>
      </w:r>
      <w:r w:rsidRPr="003A4964">
        <w:rPr>
          <w:color w:val="auto"/>
        </w:rPr>
        <w:t xml:space="preserve">Client4" </w:t>
      </w:r>
      <w:r>
        <w:rPr>
          <w:color w:val="auto"/>
        </w:rPr>
        <w:tab/>
      </w:r>
      <w:r>
        <w:rPr>
          <w:color w:val="auto"/>
        </w:rPr>
        <w:tab/>
      </w:r>
      <w:r w:rsidRPr="003A4964">
        <w:rPr>
          <w:color w:val="auto"/>
        </w:rPr>
        <w:t>;Client4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3A4964">
        <w:rPr>
          <w:color w:val="auto"/>
        </w:rPr>
        <w:t>ClientOref4.%Save()</w:t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  <w:t>;Save Client4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3A4964">
        <w:rPr>
          <w:color w:val="auto"/>
        </w:rPr>
        <w:t>LawyerOref=##class(MyPackage.Lawyer).%OpenId(1)</w:t>
      </w:r>
      <w:r w:rsidRPr="003A4964">
        <w:rPr>
          <w:color w:val="auto"/>
        </w:rPr>
        <w:tab/>
        <w:t>;bring our Lawyer into memory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LawyerOref.MyClients</w:t>
      </w:r>
      <w:r w:rsidRPr="003A4964">
        <w:rPr>
          <w:color w:val="auto"/>
        </w:rPr>
        <w:t>.Insert(ClientOref4)</w:t>
      </w:r>
      <w:r w:rsidRPr="003A4964">
        <w:rPr>
          <w:color w:val="auto"/>
        </w:rPr>
        <w:tab/>
      </w:r>
      <w:r w:rsidRPr="003A4964">
        <w:rPr>
          <w:color w:val="auto"/>
        </w:rPr>
        <w:tab/>
        <w:t>;</w:t>
      </w:r>
      <w:r>
        <w:rPr>
          <w:color w:val="auto"/>
        </w:rPr>
        <w:t>link</w:t>
      </w:r>
      <w:r w:rsidRPr="003A4964">
        <w:rPr>
          <w:color w:val="auto"/>
        </w:rPr>
        <w:t xml:space="preserve"> Client 4 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  <w:t>;with our Lawyer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 w:rsidRPr="003A4964">
        <w:rPr>
          <w:color w:val="auto"/>
        </w:rPr>
        <w:t xml:space="preserve"> 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3A4964">
        <w:rPr>
          <w:color w:val="auto"/>
        </w:rPr>
        <w:t>LawyerOref.%Save()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</w:t>
      </w:r>
      <w:r w:rsidRPr="003A4964">
        <w:rPr>
          <w:color w:val="auto"/>
        </w:rPr>
        <w:t>ClientOref4.%Save()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</w:t>
      </w:r>
      <w:r w:rsidRPr="003A4964">
        <w:rPr>
          <w:color w:val="auto"/>
        </w:rPr>
        <w:t>ClientOref=##class(MyPackage.Client).%OpenId(4)</w:t>
      </w:r>
      <w:r w:rsidRPr="003A4964">
        <w:rPr>
          <w:color w:val="auto"/>
        </w:rPr>
        <w:tab/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3A4964">
        <w:rPr>
          <w:color w:val="auto"/>
        </w:rPr>
        <w:t>ClientOref.</w:t>
      </w:r>
      <w:r>
        <w:rPr>
          <w:color w:val="auto"/>
        </w:rPr>
        <w:t>Client</w:t>
      </w:r>
      <w:r w:rsidRPr="003A4964">
        <w:rPr>
          <w:color w:val="auto"/>
        </w:rPr>
        <w:t>Name</w:t>
      </w:r>
    </w:p>
    <w:p w:rsidR="009F5E63" w:rsidRPr="00F5052D" w:rsidRDefault="009F5E63" w:rsidP="009C6846">
      <w:pPr>
        <w:pStyle w:val="CodeItalic"/>
      </w:pPr>
      <w:r>
        <w:t xml:space="preserve"> PoorClient4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</w:t>
      </w:r>
      <w:r w:rsidRPr="003A4964">
        <w:rPr>
          <w:color w:val="auto"/>
        </w:rPr>
        <w:t>ClientOref.MyLawyer.</w:t>
      </w:r>
      <w:r>
        <w:rPr>
          <w:color w:val="auto"/>
        </w:rPr>
        <w:t>Lawyer</w:t>
      </w:r>
      <w:r w:rsidRPr="003A4964">
        <w:rPr>
          <w:color w:val="auto"/>
        </w:rPr>
        <w:t>Name</w:t>
      </w:r>
    </w:p>
    <w:p w:rsidR="009F5E63" w:rsidRDefault="009F5E63" w:rsidP="009C6846">
      <w:pPr>
        <w:pStyle w:val="CodeItalic"/>
      </w:pPr>
      <w:r>
        <w:t xml:space="preserve"> HighPoweredLaywer</w:t>
      </w:r>
    </w:p>
    <w:p w:rsidR="009F5E63" w:rsidRPr="00987630" w:rsidRDefault="009F5E63" w:rsidP="009F4C74">
      <w:pPr>
        <w:pStyle w:val="Code"/>
        <w:ind w:firstLine="0"/>
        <w:rPr>
          <w:b/>
          <w:color w:val="FF0000"/>
        </w:rPr>
      </w:pPr>
    </w:p>
    <w:p w:rsidR="002D4D3E" w:rsidRDefault="002D4D3E" w:rsidP="009F4C74">
      <w:pPr>
        <w:pStyle w:val="Caption"/>
      </w:pPr>
      <w:bookmarkStart w:id="950" w:name="_Ref271103154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950"/>
      <w:r>
        <w:t xml:space="preserve"> Displaying our Relationship data between Lawyer and Clients</w:t>
      </w:r>
    </w:p>
    <w:p w:rsidR="009F5E63" w:rsidRDefault="009F5E63" w:rsidP="009F4C74">
      <w:pPr>
        <w:pStyle w:val="Code"/>
        <w:ind w:firstLine="0"/>
      </w:pP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994A84">
        <w:rPr>
          <w:color w:val="auto"/>
        </w:rPr>
        <w:t>Set LawyerOref=##class(MyPackage.Lawyer).%OpenId(1)</w:t>
      </w:r>
      <w:r w:rsidRPr="00994A84">
        <w:rPr>
          <w:color w:val="auto"/>
        </w:rPr>
        <w:br/>
        <w:t> </w:t>
      </w:r>
      <w:r w:rsidRPr="00994A84">
        <w:rPr>
          <w:color w:val="auto"/>
        </w:rPr>
        <w:br/>
        <w:t> Set Key="" Do {</w:t>
      </w:r>
      <w:r w:rsidRPr="00994A84">
        <w:rPr>
          <w:color w:val="auto"/>
        </w:rPr>
        <w:br/>
      </w:r>
      <w:r w:rsidRPr="00994A84">
        <w:rPr>
          <w:color w:val="auto"/>
        </w:rPr>
        <w:tab/>
        <w:t>Set ClientOref=LawyerOref.MyClients.GetNext(.Key)</w:t>
      </w:r>
      <w:r w:rsidRPr="00994A84">
        <w:rPr>
          <w:color w:val="auto"/>
        </w:rPr>
        <w:br/>
      </w:r>
      <w:r w:rsidRPr="00994A84">
        <w:rPr>
          <w:color w:val="auto"/>
        </w:rPr>
        <w:tab/>
        <w:t>If ClientOref'="" {</w:t>
      </w:r>
      <w:r w:rsidRPr="00994A84">
        <w:rPr>
          <w:color w:val="auto"/>
        </w:rPr>
        <w:br/>
      </w:r>
      <w:r w:rsidRPr="00994A84">
        <w:rPr>
          <w:color w:val="auto"/>
        </w:rPr>
        <w:tab/>
      </w:r>
      <w:r w:rsidRPr="00994A84">
        <w:rPr>
          <w:color w:val="auto"/>
        </w:rPr>
        <w:tab/>
        <w:t>Write "Key: ",Key," Name: ",ClientOref.ClientName,!</w:t>
      </w:r>
      <w:r w:rsidRPr="00994A84">
        <w:rPr>
          <w:color w:val="auto"/>
        </w:rPr>
        <w:tab/>
        <w:t>}</w:t>
      </w:r>
      <w:r w:rsidRPr="00994A84">
        <w:rPr>
          <w:color w:val="auto"/>
        </w:rPr>
        <w:br/>
        <w:t> } While Key'=""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9F5E63" w:rsidRPr="00994A84" w:rsidRDefault="009F5E63" w:rsidP="009F4C74">
      <w:pPr>
        <w:pStyle w:val="Code"/>
        <w:ind w:firstLine="0"/>
        <w:rPr>
          <w:color w:val="auto"/>
        </w:rPr>
      </w:pPr>
    </w:p>
    <w:p w:rsidR="009F5E63" w:rsidRPr="000A5BFC" w:rsidRDefault="009F5E63" w:rsidP="009C6846">
      <w:pPr>
        <w:pStyle w:val="CodeItalic"/>
      </w:pPr>
      <w:r>
        <w:t xml:space="preserve"> </w:t>
      </w:r>
      <w:r w:rsidRPr="000A5BFC">
        <w:t xml:space="preserve">Key: 1 Name: </w:t>
      </w:r>
      <w:r>
        <w:t>Poor</w:t>
      </w:r>
      <w:r w:rsidRPr="000A5BFC">
        <w:t>Client1</w:t>
      </w:r>
    </w:p>
    <w:p w:rsidR="009F5E63" w:rsidRPr="000A5BFC" w:rsidRDefault="009F5E63" w:rsidP="009C6846">
      <w:pPr>
        <w:pStyle w:val="CodeItalic"/>
      </w:pPr>
      <w:r>
        <w:t xml:space="preserve"> </w:t>
      </w:r>
      <w:r w:rsidRPr="000A5BFC">
        <w:t xml:space="preserve">Key: 2 Name: </w:t>
      </w:r>
      <w:r>
        <w:t>Poor</w:t>
      </w:r>
      <w:r w:rsidRPr="000A5BFC">
        <w:t>Client2</w:t>
      </w:r>
    </w:p>
    <w:p w:rsidR="009F5E63" w:rsidRPr="000A5BFC" w:rsidRDefault="009F5E63" w:rsidP="009C6846">
      <w:pPr>
        <w:pStyle w:val="CodeItalic"/>
      </w:pPr>
      <w:r>
        <w:t xml:space="preserve"> </w:t>
      </w:r>
      <w:r w:rsidRPr="000A5BFC">
        <w:t xml:space="preserve">Key: 3 Name: </w:t>
      </w:r>
      <w:r>
        <w:t>Poor</w:t>
      </w:r>
      <w:r w:rsidRPr="000A5BFC">
        <w:t>Client3</w:t>
      </w:r>
    </w:p>
    <w:p w:rsidR="009F5E63" w:rsidRDefault="009F5E63" w:rsidP="009C6846">
      <w:pPr>
        <w:pStyle w:val="CodeItalic"/>
      </w:pPr>
      <w:r>
        <w:t xml:space="preserve"> </w:t>
      </w:r>
      <w:r w:rsidRPr="000A5BFC">
        <w:t xml:space="preserve">Key: 4 Name: </w:t>
      </w:r>
      <w:r>
        <w:t>Poor</w:t>
      </w:r>
      <w:r w:rsidRPr="000A5BFC">
        <w:t>Client4</w:t>
      </w:r>
      <w:r w:rsidRPr="000A5BFC">
        <w:br/>
      </w:r>
      <w:r>
        <w:t> </w:t>
      </w:r>
    </w:p>
    <w:p w:rsidR="002D4D3E" w:rsidRDefault="002D4D3E" w:rsidP="009F4C74">
      <w:pPr>
        <w:pStyle w:val="Caption"/>
      </w:pPr>
      <w:bookmarkStart w:id="951" w:name="_Ref271103363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951"/>
      <w:r>
        <w:t xml:space="preserve"> Displaying our Relationship data between Lawyer and Clients, using UnSwizzle</w:t>
      </w:r>
    </w:p>
    <w:p w:rsidR="009F5E63" w:rsidRDefault="009F5E63" w:rsidP="009F4C74">
      <w:pPr>
        <w:pStyle w:val="Code"/>
        <w:ind w:firstLine="0"/>
      </w:pPr>
    </w:p>
    <w:p w:rsidR="009F5E63" w:rsidRPr="00994A8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994A84">
        <w:rPr>
          <w:color w:val="auto"/>
        </w:rPr>
        <w:t>Set LawyerOref=##class(MyPackage.Lawyer).%OpenId(1)</w:t>
      </w:r>
      <w:r w:rsidRPr="00994A84">
        <w:rPr>
          <w:color w:val="auto"/>
        </w:rPr>
        <w:br/>
        <w:t> </w:t>
      </w:r>
      <w:r w:rsidRPr="00994A84">
        <w:rPr>
          <w:color w:val="auto"/>
        </w:rPr>
        <w:br/>
        <w:t> Set Key="" Do {</w:t>
      </w:r>
      <w:r w:rsidRPr="00994A84">
        <w:rPr>
          <w:color w:val="auto"/>
        </w:rPr>
        <w:br/>
      </w:r>
      <w:r w:rsidRPr="00994A84">
        <w:rPr>
          <w:color w:val="auto"/>
        </w:rPr>
        <w:tab/>
        <w:t>Set ClientOref=LawyerOref.MyClients.GetNext(.Key)</w:t>
      </w:r>
      <w:r w:rsidRPr="00994A84">
        <w:rPr>
          <w:color w:val="auto"/>
        </w:rPr>
        <w:br/>
      </w:r>
      <w:r w:rsidRPr="00994A84">
        <w:rPr>
          <w:color w:val="auto"/>
        </w:rPr>
        <w:tab/>
        <w:t>If ClientOref'="" {</w:t>
      </w:r>
      <w:r w:rsidRPr="00994A84">
        <w:rPr>
          <w:color w:val="auto"/>
        </w:rPr>
        <w:br/>
      </w:r>
      <w:r w:rsidRPr="00994A84">
        <w:rPr>
          <w:color w:val="auto"/>
        </w:rPr>
        <w:tab/>
      </w:r>
      <w:r w:rsidRPr="00994A84">
        <w:rPr>
          <w:color w:val="auto"/>
        </w:rPr>
        <w:tab/>
        <w:t>Write "Key: ",Key," Name: ",ClientOref.ClientName,!</w:t>
      </w:r>
      <w:r w:rsidRPr="00994A84">
        <w:rPr>
          <w:color w:val="auto"/>
        </w:rPr>
        <w:br/>
      </w:r>
      <w:r w:rsidRPr="00994A84">
        <w:rPr>
          <w:color w:val="auto"/>
        </w:rPr>
        <w:tab/>
      </w:r>
      <w:r w:rsidRPr="00994A84">
        <w:rPr>
          <w:color w:val="auto"/>
        </w:rPr>
        <w:tab/>
        <w:t>Do </w:t>
      </w:r>
      <w:r w:rsidRPr="00E94CBA">
        <w:rPr>
          <w:color w:val="auto"/>
          <w:u w:val="single"/>
        </w:rPr>
        <w:t>LawyerOref.MyClients.%UnSwizzleAt(Key)</w:t>
      </w:r>
      <w:r w:rsidRPr="00994A84">
        <w:rPr>
          <w:color w:val="auto"/>
        </w:rPr>
        <w:br/>
      </w:r>
      <w:r w:rsidRPr="00994A84">
        <w:rPr>
          <w:color w:val="auto"/>
        </w:rPr>
        <w:tab/>
        <w:t>}</w:t>
      </w:r>
      <w:r w:rsidRPr="00994A84">
        <w:rPr>
          <w:color w:val="auto"/>
        </w:rPr>
        <w:br/>
        <w:t> } While Key'=""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Pr="0053138E" w:rsidRDefault="009F5E63" w:rsidP="009C6846">
      <w:pPr>
        <w:pStyle w:val="CodeItalic"/>
      </w:pPr>
      <w:r>
        <w:t xml:space="preserve"> </w:t>
      </w:r>
      <w:r w:rsidRPr="0053138E">
        <w:t>Key: 1 Name: PoorClient1</w:t>
      </w:r>
    </w:p>
    <w:p w:rsidR="009F5E63" w:rsidRPr="0053138E" w:rsidRDefault="009F5E63" w:rsidP="009C6846">
      <w:pPr>
        <w:pStyle w:val="CodeItalic"/>
      </w:pPr>
      <w:r>
        <w:t xml:space="preserve"> </w:t>
      </w:r>
      <w:r w:rsidRPr="0053138E">
        <w:t>Key: 2 Name: PoorClient2</w:t>
      </w:r>
    </w:p>
    <w:p w:rsidR="009F5E63" w:rsidRPr="0053138E" w:rsidRDefault="009F5E63" w:rsidP="009C6846">
      <w:pPr>
        <w:pStyle w:val="CodeItalic"/>
      </w:pPr>
      <w:r>
        <w:t xml:space="preserve"> </w:t>
      </w:r>
      <w:r w:rsidRPr="0053138E">
        <w:t>Key: 3 Name: PoorClient3</w:t>
      </w:r>
    </w:p>
    <w:p w:rsidR="009F5E63" w:rsidRPr="0053138E" w:rsidRDefault="009F5E63" w:rsidP="009C6846">
      <w:pPr>
        <w:pStyle w:val="CodeItalic"/>
      </w:pPr>
      <w:r>
        <w:t xml:space="preserve"> </w:t>
      </w:r>
      <w:r w:rsidRPr="0053138E">
        <w:t>Key: 4 Name: PoorClient4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52" w:name="_Ref271103443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952"/>
      <w:r>
        <w:t xml:space="preserve"> Embedded SQL to display the Relationship between Lawyer and Clients </w:t>
      </w:r>
    </w:p>
    <w:p w:rsidR="009F5E63" w:rsidRDefault="009F5E63" w:rsidP="009F4C74">
      <w:pPr>
        <w:pStyle w:val="Code"/>
        <w:ind w:firstLine="0"/>
      </w:pPr>
    </w:p>
    <w:p w:rsidR="009F5E63" w:rsidRDefault="009F5E63" w:rsidP="009F4C74">
      <w:pPr>
        <w:pStyle w:val="Code"/>
        <w:ind w:firstLine="0"/>
        <w:rPr>
          <w:color w:val="auto"/>
        </w:rPr>
      </w:pPr>
      <w:r w:rsidRPr="00126964">
        <w:rPr>
          <w:color w:val="auto"/>
        </w:rPr>
        <w:t> New lawyerName,clientName</w:t>
      </w:r>
      <w:r w:rsidRPr="00126964">
        <w:rPr>
          <w:color w:val="auto"/>
        </w:rPr>
        <w:br/>
        <w:t> &amp;sql(Declare MyCursor CURSOR FOR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SELECT MyLawyer-&gt;LawyerName, ClientName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INTO :lawyerName, :clientName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FROM MyPackage.Client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ORDER BY LawyerName)</w:t>
      </w:r>
      <w:r w:rsidRPr="00126964">
        <w:rPr>
          <w:color w:val="auto"/>
        </w:rPr>
        <w:br/>
        <w:t> &amp;sql(OPEN MyCursor)</w:t>
      </w:r>
      <w:r w:rsidRPr="00126964">
        <w:rPr>
          <w:color w:val="auto"/>
        </w:rPr>
        <w:br/>
        <w:t> &amp;sql(FETCH MyCursor)</w:t>
      </w:r>
      <w:r w:rsidRPr="00126964">
        <w:rPr>
          <w:color w:val="auto"/>
        </w:rPr>
        <w:br/>
        <w:t> While (SQLCODE = 0) {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Write !,"Lawye</w:t>
      </w:r>
      <w:r>
        <w:rPr>
          <w:color w:val="auto"/>
        </w:rPr>
        <w:t>r Name: ",lawyerName</w:t>
      </w:r>
      <w:r>
        <w:rPr>
          <w:color w:val="auto"/>
        </w:rPr>
        <w:br/>
        <w:t> </w:t>
      </w:r>
      <w:r>
        <w:rPr>
          <w:color w:val="auto"/>
        </w:rPr>
        <w:tab/>
        <w:t>Write ?30</w:t>
      </w:r>
      <w:r w:rsidRPr="00126964">
        <w:rPr>
          <w:color w:val="auto"/>
        </w:rPr>
        <w:t>,"</w:t>
      </w:r>
      <w:r>
        <w:rPr>
          <w:color w:val="auto"/>
        </w:rPr>
        <w:t xml:space="preserve"> - </w:t>
      </w:r>
      <w:r w:rsidRPr="00126964">
        <w:rPr>
          <w:color w:val="auto"/>
        </w:rPr>
        <w:t>Client Name: ",clientName</w:t>
      </w:r>
      <w:r w:rsidRPr="00126964">
        <w:rPr>
          <w:color w:val="auto"/>
        </w:rPr>
        <w:br/>
      </w:r>
      <w:r w:rsidRPr="00126964">
        <w:rPr>
          <w:color w:val="auto"/>
        </w:rPr>
        <w:tab/>
        <w:t>&amp;sql(FETCH My</w:t>
      </w:r>
      <w:r>
        <w:rPr>
          <w:color w:val="auto"/>
        </w:rPr>
        <w:t>Cursor)</w:t>
      </w:r>
      <w:r>
        <w:rPr>
          <w:color w:val="auto"/>
        </w:rPr>
        <w:br/>
        <w:t> }</w:t>
      </w:r>
      <w:r>
        <w:rPr>
          <w:color w:val="auto"/>
        </w:rPr>
        <w:br/>
        <w:t> &amp;sql(CLOSE</w:t>
      </w:r>
      <w:r w:rsidRPr="00126964">
        <w:rPr>
          <w:color w:val="auto"/>
        </w:rPr>
        <w:t> MyCursor)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F5E63" w:rsidRPr="00126964" w:rsidRDefault="009F5E63" w:rsidP="009F4C74">
      <w:pPr>
        <w:pStyle w:val="Code"/>
        <w:ind w:firstLine="0"/>
        <w:rPr>
          <w:color w:val="auto"/>
        </w:rPr>
      </w:pPr>
    </w:p>
    <w:p w:rsidR="009F5E63" w:rsidRPr="00126964" w:rsidRDefault="009F5E63" w:rsidP="009C6846">
      <w:pPr>
        <w:pStyle w:val="CodeItalic"/>
      </w:pPr>
      <w:r>
        <w:t xml:space="preserve"> </w:t>
      </w:r>
      <w:r w:rsidRPr="00126964">
        <w:t xml:space="preserve">Lawyer Name: HighPoweredLawyer </w:t>
      </w:r>
      <w:r>
        <w:t xml:space="preserve">- </w:t>
      </w:r>
      <w:r w:rsidRPr="00126964">
        <w:t>Client Name: PoorClient1</w:t>
      </w:r>
    </w:p>
    <w:p w:rsidR="009F5E63" w:rsidRPr="00126964" w:rsidRDefault="009F5E63" w:rsidP="009C6846">
      <w:pPr>
        <w:pStyle w:val="CodeItalic"/>
      </w:pPr>
      <w:r>
        <w:t xml:space="preserve"> </w:t>
      </w:r>
      <w:r w:rsidRPr="00126964">
        <w:t xml:space="preserve">Lawyer Name: HighPoweredLawyer </w:t>
      </w:r>
      <w:r>
        <w:t xml:space="preserve">- </w:t>
      </w:r>
      <w:r w:rsidRPr="00126964">
        <w:t>Client Name: PoorClient2</w:t>
      </w:r>
    </w:p>
    <w:p w:rsidR="009F5E63" w:rsidRPr="00126964" w:rsidRDefault="009F5E63" w:rsidP="009C6846">
      <w:pPr>
        <w:pStyle w:val="CodeItalic"/>
      </w:pPr>
      <w:r>
        <w:t xml:space="preserve"> </w:t>
      </w:r>
      <w:r w:rsidRPr="00126964">
        <w:t xml:space="preserve">Lawyer Name: HighPoweredLawyer </w:t>
      </w:r>
      <w:r>
        <w:t xml:space="preserve">- </w:t>
      </w:r>
      <w:r w:rsidRPr="00126964">
        <w:t>Client Name: PoorClient3</w:t>
      </w:r>
    </w:p>
    <w:p w:rsidR="009F5E63" w:rsidRPr="00126964" w:rsidRDefault="009F5E63" w:rsidP="009C6846">
      <w:pPr>
        <w:pStyle w:val="CodeItalic"/>
      </w:pPr>
      <w:r>
        <w:t xml:space="preserve"> </w:t>
      </w:r>
      <w:r w:rsidRPr="00126964">
        <w:t xml:space="preserve">Lawyer Name: HighPoweredLawyer </w:t>
      </w:r>
      <w:r>
        <w:t xml:space="preserve">- </w:t>
      </w:r>
      <w:r w:rsidRPr="00126964">
        <w:t>Client Name: PoorClient4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53" w:name="_Ref271104712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953"/>
      <w:r>
        <w:t xml:space="preserve"> Global generated from Class MyPackage.Client</w:t>
      </w:r>
    </w:p>
    <w:p w:rsidR="009F5E63" w:rsidRDefault="009F5E63" w:rsidP="009F4C74">
      <w:pPr>
        <w:pStyle w:val="Code"/>
        <w:rPr>
          <w:lang w:bidi="ar-SA"/>
        </w:rPr>
      </w:pPr>
    </w:p>
    <w:p w:rsidR="009F5E63" w:rsidRPr="00AA0641" w:rsidRDefault="009F5E63" w:rsidP="009F4C74">
      <w:pPr>
        <w:pStyle w:val="Code"/>
        <w:ind w:firstLine="0"/>
        <w:rPr>
          <w:color w:val="auto"/>
          <w:lang w:bidi="ar-SA"/>
        </w:rPr>
      </w:pPr>
      <w:r w:rsidRPr="00AA0641">
        <w:rPr>
          <w:color w:val="auto"/>
          <w:lang w:bidi="ar-SA"/>
        </w:rPr>
        <w:t xml:space="preserve"> ZW </w:t>
      </w:r>
      <w:r w:rsidRPr="00AA0641">
        <w:rPr>
          <w:color w:val="auto"/>
        </w:rPr>
        <w:t>^MyPackage.ClientD</w:t>
      </w:r>
    </w:p>
    <w:p w:rsidR="009F5E63" w:rsidRPr="0053138E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3138E">
        <w:rPr>
          <w:color w:val="auto"/>
        </w:rPr>
        <w:t>^MyPackage.ClientD(1)=$lb("","PoorClient1","1")</w:t>
      </w:r>
    </w:p>
    <w:p w:rsidR="009F5E63" w:rsidRPr="0053138E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3138E">
        <w:rPr>
          <w:color w:val="auto"/>
        </w:rPr>
        <w:t>^MyPackage.ClientD(2)=$lb("","PoorClient2","1")</w:t>
      </w:r>
    </w:p>
    <w:p w:rsidR="009F5E63" w:rsidRPr="0053138E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3138E">
        <w:rPr>
          <w:color w:val="auto"/>
        </w:rPr>
        <w:t>^MyPackage.ClientD(3)=$lb("","PoorClient3","1")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3138E">
        <w:rPr>
          <w:color w:val="auto"/>
        </w:rPr>
        <w:t>^MyPackage.ClientD(4)=$lb("","PoorClient4","1")</w:t>
      </w:r>
    </w:p>
    <w:p w:rsidR="009F5E63" w:rsidRDefault="009F5E63" w:rsidP="009F4C74">
      <w:pPr>
        <w:pStyle w:val="Code"/>
        <w:ind w:firstLine="0"/>
      </w:pPr>
      <w:r>
        <w:t xml:space="preserve">                  </w:t>
      </w:r>
    </w:p>
    <w:p w:rsidR="002D4D3E" w:rsidRDefault="002D4D3E" w:rsidP="009F4C74">
      <w:pPr>
        <w:pStyle w:val="Caption"/>
      </w:pPr>
      <w:bookmarkStart w:id="954" w:name="_Ref271104767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954"/>
      <w:r>
        <w:t xml:space="preserve"> Global generated from Class MyPackage.Lawyer</w:t>
      </w:r>
    </w:p>
    <w:p w:rsidR="009F5E63" w:rsidRPr="008D4B02" w:rsidRDefault="009F5E63" w:rsidP="009F4C74">
      <w:pPr>
        <w:pStyle w:val="Code"/>
        <w:rPr>
          <w:lang w:bidi="ar-SA"/>
        </w:rPr>
      </w:pP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ZW </w:t>
      </w:r>
      <w:r w:rsidRPr="0053138E">
        <w:rPr>
          <w:color w:val="auto"/>
        </w:rPr>
        <w:t xml:space="preserve">^MyPackage.LawyerD 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53138E">
        <w:rPr>
          <w:color w:val="auto"/>
        </w:rPr>
        <w:t>^MyPackage.LawyerD(1)=$lb("","HighPoweredLawyer")</w:t>
      </w:r>
    </w:p>
    <w:p w:rsidR="009F5E63" w:rsidRPr="008D4B02" w:rsidRDefault="009F5E63" w:rsidP="009F4C74">
      <w:pPr>
        <w:pStyle w:val="Code"/>
      </w:pPr>
    </w:p>
    <w:p w:rsidR="002D4D3E" w:rsidRDefault="002D4D3E" w:rsidP="009F4C74">
      <w:pPr>
        <w:pStyle w:val="Caption"/>
      </w:pPr>
      <w:bookmarkStart w:id="955" w:name="_Ref271104894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955"/>
      <w:r>
        <w:t xml:space="preserve">  Delete a Client</w:t>
      </w:r>
    </w:p>
    <w:p w:rsidR="009F5E63" w:rsidRDefault="009F5E63" w:rsidP="009F4C74">
      <w:pPr>
        <w:pStyle w:val="Code"/>
        <w:ind w:firstLine="0"/>
      </w:pPr>
    </w:p>
    <w:p w:rsidR="009F5E63" w:rsidRDefault="009F5E63" w:rsidP="009F4C74">
      <w:pPr>
        <w:pStyle w:val="Code"/>
        <w:ind w:firstLine="0"/>
        <w:rPr>
          <w:color w:val="auto"/>
        </w:rPr>
      </w:pPr>
      <w:r w:rsidRPr="00AA0641">
        <w:rPr>
          <w:color w:val="auto"/>
        </w:rPr>
        <w:t> Set Key="" Do {</w:t>
      </w:r>
      <w:r w:rsidRPr="00AA0641">
        <w:rPr>
          <w:color w:val="auto"/>
        </w:rPr>
        <w:br/>
      </w:r>
      <w:r w:rsidRPr="00AA0641">
        <w:rPr>
          <w:color w:val="auto"/>
        </w:rPr>
        <w:tab/>
        <w:t>Set LawyerOref=##class(MyPackage.Lawyer).%OpenId(1)</w:t>
      </w:r>
      <w:r w:rsidRPr="00AA0641">
        <w:rPr>
          <w:color w:val="auto"/>
        </w:rPr>
        <w:br/>
      </w:r>
      <w:r w:rsidRPr="00AA0641">
        <w:rPr>
          <w:color w:val="auto"/>
        </w:rPr>
        <w:tab/>
        <w:t>Set ClientOref=LawyerOref.MyClients.GetNext(.Key)</w:t>
      </w:r>
      <w:r w:rsidRPr="00AA0641">
        <w:rPr>
          <w:color w:val="auto"/>
        </w:rPr>
        <w:br/>
      </w:r>
      <w:r w:rsidRPr="00AA0641">
        <w:rPr>
          <w:color w:val="auto"/>
        </w:rPr>
        <w:tab/>
        <w:t>If ClientOref'="" {</w:t>
      </w:r>
      <w:r w:rsidRPr="00AA0641">
        <w:rPr>
          <w:color w:val="auto"/>
        </w:rPr>
        <w:br/>
      </w:r>
      <w:r w:rsidRPr="00AA0641">
        <w:rPr>
          <w:color w:val="auto"/>
        </w:rPr>
        <w:tab/>
      </w:r>
      <w:r w:rsidRPr="00AA0641">
        <w:rPr>
          <w:color w:val="auto"/>
        </w:rPr>
        <w:tab/>
        <w:t>Write !,"Key: ",Key</w:t>
      </w:r>
      <w:r w:rsidRPr="00AA0641">
        <w:rPr>
          <w:color w:val="auto"/>
        </w:rPr>
        <w:br/>
      </w:r>
      <w:r w:rsidRPr="00AA0641">
        <w:rPr>
          <w:color w:val="auto"/>
        </w:rPr>
        <w:tab/>
      </w:r>
      <w:r w:rsidRPr="00AA0641">
        <w:rPr>
          <w:color w:val="auto"/>
        </w:rPr>
        <w:tab/>
        <w:t>Write " Name: ",ClientOref.ClientName</w:t>
      </w:r>
      <w:r w:rsidRPr="00AA0641">
        <w:rPr>
          <w:color w:val="auto"/>
        </w:rPr>
        <w:br/>
      </w:r>
      <w:r w:rsidRPr="00AA0641">
        <w:rPr>
          <w:color w:val="auto"/>
        </w:rPr>
        <w:tab/>
      </w:r>
      <w:r w:rsidRPr="00AA0641">
        <w:rPr>
          <w:color w:val="auto"/>
        </w:rPr>
        <w:tab/>
        <w:t>If ClientOref.ClientName="PoorClient2" {</w:t>
      </w:r>
      <w:r w:rsidRPr="00AA0641">
        <w:rPr>
          <w:color w:val="auto"/>
        </w:rPr>
        <w:br/>
      </w:r>
      <w:r w:rsidRPr="00AA0641">
        <w:rPr>
          <w:color w:val="auto"/>
        </w:rPr>
        <w:tab/>
      </w:r>
      <w:r w:rsidRPr="00AA0641">
        <w:rPr>
          <w:color w:val="auto"/>
        </w:rPr>
        <w:tab/>
      </w:r>
      <w:r w:rsidRPr="00AA0641">
        <w:rPr>
          <w:color w:val="auto"/>
        </w:rPr>
        <w:tab/>
        <w:t>Set status=##class(MyPackage.Client).%DeleteId(Key)</w:t>
      </w:r>
      <w:r w:rsidRPr="00AA0641">
        <w:rPr>
          <w:color w:val="auto"/>
        </w:rPr>
        <w:br/>
      </w:r>
      <w:r w:rsidRPr="00AA0641">
        <w:rPr>
          <w:color w:val="auto"/>
        </w:rPr>
        <w:tab/>
      </w:r>
      <w:r w:rsidRPr="00AA0641">
        <w:rPr>
          <w:color w:val="auto"/>
        </w:rPr>
        <w:tab/>
      </w:r>
      <w:r w:rsidRPr="00AA0641">
        <w:rPr>
          <w:color w:val="auto"/>
        </w:rPr>
        <w:tab/>
        <w:t>If status=1 Write " – deleted."</w:t>
      </w:r>
      <w:r w:rsidRPr="00AA0641">
        <w:rPr>
          <w:color w:val="auto"/>
        </w:rPr>
        <w:br/>
      </w:r>
      <w:r w:rsidRPr="00AA0641">
        <w:rPr>
          <w:color w:val="auto"/>
        </w:rPr>
        <w:tab/>
      </w:r>
      <w:r w:rsidRPr="00AA0641">
        <w:rPr>
          <w:color w:val="auto"/>
        </w:rPr>
        <w:tab/>
      </w:r>
      <w:r w:rsidRPr="00AA0641">
        <w:rPr>
          <w:color w:val="auto"/>
        </w:rPr>
        <w:tab/>
        <w:t>If statu</w:t>
      </w:r>
      <w:r>
        <w:rPr>
          <w:color w:val="auto"/>
        </w:rPr>
        <w:t>s’=1 Write " – deleted failed."</w:t>
      </w:r>
    </w:p>
    <w:p w:rsidR="009F5E63" w:rsidRDefault="009F5E63" w:rsidP="009F4C74">
      <w:pPr>
        <w:pStyle w:val="Code"/>
        <w:ind w:firstLine="0"/>
        <w:rPr>
          <w:color w:val="auto"/>
        </w:rPr>
      </w:pPr>
      <w:r w:rsidRPr="00AA0641">
        <w:rPr>
          <w:color w:val="auto"/>
        </w:rPr>
        <w:tab/>
      </w:r>
      <w:r w:rsidRPr="00AA0641">
        <w:rPr>
          <w:color w:val="auto"/>
        </w:rPr>
        <w:tab/>
        <w:t>}</w:t>
      </w:r>
      <w:r w:rsidRPr="00AA0641">
        <w:rPr>
          <w:color w:val="auto"/>
        </w:rPr>
        <w:br/>
      </w:r>
      <w:r w:rsidRPr="00AA0641">
        <w:rPr>
          <w:color w:val="auto"/>
        </w:rPr>
        <w:tab/>
        <w:t>}</w:t>
      </w:r>
      <w:r w:rsidRPr="00AA0641">
        <w:rPr>
          <w:color w:val="auto"/>
        </w:rPr>
        <w:br/>
        <w:t> } While Key'=""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F5E63" w:rsidRPr="003A20AF" w:rsidRDefault="009F5E63" w:rsidP="009F4C74">
      <w:pPr>
        <w:pStyle w:val="Code"/>
        <w:ind w:firstLine="0"/>
        <w:rPr>
          <w:color w:val="auto"/>
        </w:rPr>
      </w:pPr>
    </w:p>
    <w:p w:rsidR="009F5E63" w:rsidRPr="003A20AF" w:rsidRDefault="009F5E63" w:rsidP="009C6846">
      <w:pPr>
        <w:pStyle w:val="CodeItalic"/>
      </w:pPr>
      <w:r>
        <w:t xml:space="preserve"> </w:t>
      </w:r>
      <w:r w:rsidRPr="003A20AF">
        <w:t>Key: 1 Name: PoorClient1</w:t>
      </w:r>
    </w:p>
    <w:p w:rsidR="009F5E63" w:rsidRPr="003A20AF" w:rsidRDefault="009F5E63" w:rsidP="009C6846">
      <w:pPr>
        <w:pStyle w:val="CodeItalic"/>
      </w:pPr>
      <w:r>
        <w:t xml:space="preserve"> </w:t>
      </w:r>
      <w:r w:rsidRPr="003A20AF">
        <w:t>Key: 2 Name: PoorClient2 - deleted.</w:t>
      </w:r>
    </w:p>
    <w:p w:rsidR="009F5E63" w:rsidRPr="003A20AF" w:rsidRDefault="009F5E63" w:rsidP="009C6846">
      <w:pPr>
        <w:pStyle w:val="CodeItalic"/>
      </w:pPr>
      <w:r>
        <w:t xml:space="preserve"> </w:t>
      </w:r>
      <w:r w:rsidRPr="003A20AF">
        <w:t>Key: 3 Name: PoorClient3</w:t>
      </w:r>
    </w:p>
    <w:p w:rsidR="009F5E63" w:rsidRDefault="009F5E63" w:rsidP="009C6846">
      <w:pPr>
        <w:pStyle w:val="CodeItalic"/>
      </w:pPr>
      <w:r>
        <w:t xml:space="preserve"> </w:t>
      </w:r>
      <w:r w:rsidRPr="003A20AF">
        <w:t>Key: 4 Name: PoorClient4</w:t>
      </w:r>
      <w:r>
        <w:t> 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56" w:name="_Ref271104974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956"/>
      <w:r>
        <w:t xml:space="preserve"> Delete the Lawyer</w:t>
      </w:r>
    </w:p>
    <w:p w:rsidR="009F5E63" w:rsidRDefault="009F5E63" w:rsidP="009F4C74">
      <w:pPr>
        <w:pStyle w:val="Code"/>
        <w:ind w:firstLine="0"/>
      </w:pP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Status=##class(MyPackage.Lawyer).%Delete</w:t>
      </w:r>
      <w:r w:rsidRPr="003A20AF">
        <w:rPr>
          <w:color w:val="auto"/>
        </w:rPr>
        <w:t>Id(1)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Status=1 Write "Lawyer Delete succeded."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Status’=1 Write "Lawyer Delete failed.</w:t>
      </w:r>
      <w:r w:rsidRPr="003A20AF">
        <w:rPr>
          <w:color w:val="auto"/>
        </w:rPr>
        <w:t>"</w:t>
      </w:r>
    </w:p>
    <w:p w:rsidR="009F5E63" w:rsidRDefault="009F5E63" w:rsidP="009F4C74">
      <w:pPr>
        <w:pStyle w:val="Code"/>
        <w:ind w:firstLine="0"/>
        <w:rPr>
          <w:color w:val="auto"/>
        </w:rPr>
      </w:pPr>
      <w:r w:rsidRPr="003A20AF">
        <w:rPr>
          <w:color w:val="auto"/>
        </w:rPr>
        <w:t> </w:t>
      </w:r>
    </w:p>
    <w:p w:rsidR="009F5E63" w:rsidRDefault="009F5E63" w:rsidP="009C6846">
      <w:pPr>
        <w:pStyle w:val="CodeItalic"/>
      </w:pPr>
      <w:r>
        <w:t xml:space="preserve"> Lawyer Delete failed.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2D4D3E" w:rsidRDefault="002D4D3E" w:rsidP="009F4C74">
      <w:pPr>
        <w:pStyle w:val="Caption"/>
      </w:pPr>
      <w:bookmarkStart w:id="957" w:name="_Ref271105035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957"/>
      <w:r>
        <w:t xml:space="preserve"> Delete a Lawyer after deleting all associated Clients</w:t>
      </w:r>
    </w:p>
    <w:p w:rsidR="009F5E63" w:rsidRDefault="009F5E63" w:rsidP="009F4C74">
      <w:pPr>
        <w:pStyle w:val="Code"/>
        <w:ind w:firstLine="0"/>
      </w:pPr>
    </w:p>
    <w:p w:rsidR="009F5E63" w:rsidRPr="004411C3" w:rsidRDefault="009F5E63" w:rsidP="009F4C74">
      <w:pPr>
        <w:pStyle w:val="Code"/>
        <w:ind w:firstLine="0"/>
        <w:rPr>
          <w:color w:val="auto"/>
        </w:rPr>
      </w:pPr>
      <w:r w:rsidRPr="004411C3">
        <w:rPr>
          <w:color w:val="auto"/>
        </w:rPr>
        <w:t> Set LawyerOref=##class(MyPackage.Lawyer).%OpenId(1)</w:t>
      </w:r>
      <w:r w:rsidRPr="004411C3">
        <w:rPr>
          <w:color w:val="auto"/>
        </w:rPr>
        <w:br/>
        <w:t> </w:t>
      </w:r>
      <w:r w:rsidRPr="004411C3">
        <w:rPr>
          <w:color w:val="auto"/>
        </w:rPr>
        <w:br/>
        <w:t> Set Key="" Do {</w:t>
      </w:r>
      <w:r w:rsidRPr="004411C3">
        <w:rPr>
          <w:color w:val="auto"/>
        </w:rPr>
        <w:br/>
      </w:r>
      <w:r w:rsidRPr="004411C3">
        <w:rPr>
          <w:color w:val="auto"/>
        </w:rPr>
        <w:tab/>
        <w:t>Set ClientOref=LawyerOref.MyClients.GetNext(.Key)</w:t>
      </w:r>
      <w:r w:rsidRPr="004411C3">
        <w:rPr>
          <w:color w:val="auto"/>
        </w:rPr>
        <w:br/>
      </w:r>
      <w:r w:rsidRPr="004411C3">
        <w:rPr>
          <w:color w:val="auto"/>
        </w:rPr>
        <w:tab/>
        <w:t>If Key'="" {</w:t>
      </w:r>
      <w:r w:rsidRPr="004411C3">
        <w:rPr>
          <w:color w:val="auto"/>
        </w:rPr>
        <w:br/>
      </w:r>
      <w:r w:rsidRPr="004411C3">
        <w:rPr>
          <w:color w:val="auto"/>
        </w:rPr>
        <w:tab/>
      </w:r>
      <w:r w:rsidRPr="004411C3">
        <w:rPr>
          <w:color w:val="auto"/>
        </w:rPr>
        <w:tab/>
        <w:t>Set Status=##class(MyPackage.Client).%DeleteId(Key)</w:t>
      </w:r>
      <w:r w:rsidRPr="004411C3">
        <w:rPr>
          <w:color w:val="auto"/>
        </w:rPr>
        <w:br/>
      </w:r>
      <w:r w:rsidRPr="004411C3">
        <w:rPr>
          <w:color w:val="auto"/>
        </w:rPr>
        <w:tab/>
      </w:r>
      <w:r w:rsidRPr="004411C3">
        <w:rPr>
          <w:color w:val="auto"/>
        </w:rPr>
        <w:tab/>
        <w:t>If Status=1 Write !,"Delete successful for key: ",Key</w:t>
      </w:r>
      <w:r w:rsidRPr="004411C3">
        <w:rPr>
          <w:color w:val="auto"/>
        </w:rPr>
        <w:br/>
      </w:r>
      <w:r w:rsidRPr="004411C3">
        <w:rPr>
          <w:color w:val="auto"/>
        </w:rPr>
        <w:tab/>
      </w:r>
      <w:r w:rsidRPr="004411C3">
        <w:rPr>
          <w:color w:val="auto"/>
        </w:rPr>
        <w:tab/>
        <w:t>If Status’=1 Write !,"Delete failed for key: ",Key</w:t>
      </w:r>
      <w:r w:rsidRPr="004411C3">
        <w:rPr>
          <w:color w:val="auto"/>
        </w:rPr>
        <w:br/>
      </w:r>
      <w:r w:rsidRPr="004411C3">
        <w:rPr>
          <w:color w:val="auto"/>
        </w:rPr>
        <w:tab/>
        <w:t>}</w:t>
      </w:r>
      <w:r w:rsidRPr="004411C3">
        <w:rPr>
          <w:color w:val="auto"/>
        </w:rPr>
        <w:br/>
        <w:t> } While Key'=""</w:t>
      </w:r>
      <w:r w:rsidRPr="004411C3">
        <w:rPr>
          <w:color w:val="auto"/>
        </w:rPr>
        <w:br/>
      </w:r>
      <w:r w:rsidRPr="004411C3">
        <w:rPr>
          <w:color w:val="auto"/>
        </w:rPr>
        <w:br/>
        <w:t> Set Status=##class(MyPackage.Lawyer).%DeleteId(1)</w:t>
      </w:r>
      <w:r w:rsidRPr="004411C3">
        <w:rPr>
          <w:color w:val="auto"/>
        </w:rPr>
        <w:br/>
        <w:t> If Status=1 Write !,"Lawyer Delete succeded."</w:t>
      </w:r>
      <w:r w:rsidRPr="004411C3">
        <w:rPr>
          <w:color w:val="auto"/>
        </w:rPr>
        <w:br/>
        <w:t> If Status’=1 Write !,"Lawyer Delete failed."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Pr="000376F1" w:rsidRDefault="009F5E63" w:rsidP="009C6846">
      <w:pPr>
        <w:pStyle w:val="CodeItalic"/>
      </w:pPr>
      <w:r>
        <w:t>D</w:t>
      </w:r>
      <w:r w:rsidRPr="000376F1">
        <w:t>elete successful for key: 1</w:t>
      </w:r>
    </w:p>
    <w:p w:rsidR="009F5E63" w:rsidRPr="000376F1" w:rsidRDefault="009F5E63" w:rsidP="009C6846">
      <w:pPr>
        <w:pStyle w:val="CodeItalic"/>
      </w:pPr>
      <w:r w:rsidRPr="000376F1">
        <w:t>Delete successful for key: 2</w:t>
      </w:r>
    </w:p>
    <w:p w:rsidR="009F5E63" w:rsidRPr="000376F1" w:rsidRDefault="009F5E63" w:rsidP="009C6846">
      <w:pPr>
        <w:pStyle w:val="CodeItalic"/>
      </w:pPr>
      <w:r w:rsidRPr="000376F1">
        <w:t>Delete successful for key: 3</w:t>
      </w:r>
    </w:p>
    <w:p w:rsidR="009F5E63" w:rsidRDefault="009F5E63" w:rsidP="009C6846">
      <w:pPr>
        <w:pStyle w:val="CodeItalic"/>
      </w:pPr>
      <w:r w:rsidRPr="000376F1">
        <w:t>Lawyer Delete succeded.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2D4D3E" w:rsidRDefault="002D4D3E" w:rsidP="009F4C74">
      <w:pPr>
        <w:pStyle w:val="Caption"/>
      </w:pPr>
      <w:bookmarkStart w:id="958" w:name="GOBJ_C2586"/>
      <w:bookmarkStart w:id="959" w:name="GOBJ_C2588"/>
      <w:bookmarkStart w:id="960" w:name="GOBJ_C2590"/>
      <w:bookmarkStart w:id="961" w:name="GOBJ_C2553"/>
      <w:bookmarkStart w:id="962" w:name="GOBJ_C2555"/>
      <w:bookmarkStart w:id="963" w:name="GOBJ_C2560"/>
      <w:bookmarkStart w:id="964" w:name="GOBJ_B2562"/>
      <w:bookmarkStart w:id="965" w:name="GOBJ_relationships_defining"/>
      <w:bookmarkStart w:id="966" w:name="GOBJ_C2597"/>
      <w:bookmarkStart w:id="967" w:name="GOBJ_C2581"/>
      <w:bookmarkStart w:id="968" w:name="GOBJ_C2582"/>
      <w:bookmarkStart w:id="969" w:name="GOBJ_C2593"/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</w:p>
    <w:p w:rsidR="009F5E63" w:rsidRDefault="009F5E63" w:rsidP="009F4C74">
      <w:pPr>
        <w:pStyle w:val="Caption"/>
      </w:pPr>
      <w:r>
        <w:t xml:space="preserve">Table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Table \* ARABIC \s 1 ">
        <w:r w:rsidR="00725288">
          <w:rPr>
            <w:noProof/>
          </w:rPr>
          <w:t>3</w:t>
        </w:r>
      </w:fldSimple>
      <w:r>
        <w:t xml:space="preserve"> One-to-many relationship of a Parent to his children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1980"/>
        <w:gridCol w:w="3150"/>
        <w:gridCol w:w="630"/>
        <w:gridCol w:w="3600"/>
      </w:tblGrid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</w:p>
        </w:tc>
        <w:tc>
          <w:tcPr>
            <w:tcW w:w="7380" w:type="dxa"/>
            <w:gridSpan w:val="3"/>
            <w:shd w:val="clear" w:color="auto" w:fill="D9D9D9" w:themeFill="background1" w:themeFillShade="D9"/>
          </w:tcPr>
          <w:p w:rsidR="009F5E63" w:rsidRDefault="009F5E63" w:rsidP="009F4C74">
            <w:pPr>
              <w:ind w:firstLine="0"/>
              <w:jc w:val="center"/>
              <w:rPr>
                <w:rFonts w:ascii="Cambria" w:hAnsi="Cambria"/>
                <w:b/>
                <w:bCs/>
                <w:color w:val="000000"/>
              </w:rPr>
            </w:pPr>
            <w:r>
              <w:rPr>
                <w:rFonts w:ascii="Cambria" w:hAnsi="Cambria"/>
                <w:b/>
                <w:bCs/>
                <w:color w:val="000000"/>
              </w:rPr>
              <w:t>Classes</w:t>
            </w:r>
          </w:p>
        </w:tc>
      </w:tr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  <w:r w:rsidRPr="00E13ED3">
              <w:rPr>
                <w:rFonts w:ascii="Cambria" w:hAnsi="Cambria"/>
                <w:b/>
                <w:bCs/>
                <w:color w:val="000000"/>
              </w:rPr>
              <w:t>Class</w:t>
            </w:r>
          </w:p>
        </w:tc>
        <w:tc>
          <w:tcPr>
            <w:tcW w:w="3150" w:type="dxa"/>
            <w:shd w:val="clear" w:color="auto" w:fill="D9D9D9" w:themeFill="background1" w:themeFillShade="D9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b/>
                <w:bCs/>
                <w:color w:val="000000"/>
              </w:rPr>
            </w:pPr>
            <w:r>
              <w:rPr>
                <w:rFonts w:ascii="Cambria" w:hAnsi="Cambria"/>
                <w:b/>
                <w:bCs/>
                <w:color w:val="000000"/>
              </w:rPr>
              <w:t>MyPackage.Parent</w:t>
            </w:r>
          </w:p>
        </w:tc>
        <w:tc>
          <w:tcPr>
            <w:tcW w:w="630" w:type="dxa"/>
            <w:shd w:val="clear" w:color="auto" w:fill="D9D9D9" w:themeFill="background1" w:themeFillShade="D9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</w:p>
        </w:tc>
        <w:tc>
          <w:tcPr>
            <w:tcW w:w="3600" w:type="dxa"/>
            <w:shd w:val="clear" w:color="auto" w:fill="D9D9D9" w:themeFill="background1" w:themeFillShade="D9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b/>
                <w:bCs/>
                <w:color w:val="000000"/>
              </w:rPr>
            </w:pPr>
            <w:r>
              <w:rPr>
                <w:rFonts w:ascii="Cambria" w:hAnsi="Cambria"/>
                <w:b/>
                <w:bCs/>
                <w:color w:val="000000"/>
              </w:rPr>
              <w:t>MyPackage.Child</w:t>
            </w:r>
          </w:p>
        </w:tc>
      </w:tr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  <w:r>
              <w:rPr>
                <w:rFonts w:ascii="Cambria" w:hAnsi="Cambria"/>
                <w:b/>
                <w:bCs/>
                <w:color w:val="000000"/>
              </w:rPr>
              <w:t>Name</w:t>
            </w:r>
          </w:p>
        </w:tc>
        <w:tc>
          <w:tcPr>
            <w:tcW w:w="315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ParentName</w:t>
            </w:r>
          </w:p>
        </w:tc>
        <w:tc>
          <w:tcPr>
            <w:tcW w:w="63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color w:val="000000"/>
              </w:rPr>
            </w:pPr>
          </w:p>
        </w:tc>
        <w:tc>
          <w:tcPr>
            <w:tcW w:w="360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ChildName</w:t>
            </w:r>
          </w:p>
        </w:tc>
      </w:tr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  <w:r w:rsidRPr="00E13ED3">
              <w:rPr>
                <w:rFonts w:ascii="Cambria" w:hAnsi="Cambria"/>
                <w:b/>
                <w:bCs/>
                <w:color w:val="000000"/>
              </w:rPr>
              <w:t>Relationship</w:t>
            </w:r>
            <w:r>
              <w:rPr>
                <w:rFonts w:ascii="Cambria" w:hAnsi="Cambria"/>
                <w:b/>
                <w:bCs/>
                <w:color w:val="000000"/>
              </w:rPr>
              <w:t xml:space="preserve"> Name</w:t>
            </w:r>
          </w:p>
        </w:tc>
        <w:tc>
          <w:tcPr>
            <w:tcW w:w="315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MyChildren</w:t>
            </w:r>
          </w:p>
        </w:tc>
        <w:tc>
          <w:tcPr>
            <w:tcW w:w="63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color w:val="000000"/>
              </w:rPr>
            </w:pPr>
          </w:p>
        </w:tc>
        <w:tc>
          <w:tcPr>
            <w:tcW w:w="360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MyParent</w:t>
            </w:r>
          </w:p>
        </w:tc>
      </w:tr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  <w:r>
              <w:rPr>
                <w:rFonts w:ascii="Cambria" w:hAnsi="Cambria"/>
                <w:b/>
                <w:bCs/>
                <w:color w:val="000000"/>
              </w:rPr>
              <w:t>Inverse</w:t>
            </w:r>
          </w:p>
        </w:tc>
        <w:tc>
          <w:tcPr>
            <w:tcW w:w="3150" w:type="dxa"/>
            <w:shd w:val="clear" w:color="auto" w:fill="F2F2F2" w:themeFill="background1" w:themeFillShade="F2"/>
          </w:tcPr>
          <w:p w:rsidR="009F5E6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MyParent</w:t>
            </w:r>
          </w:p>
        </w:tc>
        <w:tc>
          <w:tcPr>
            <w:tcW w:w="630" w:type="dxa"/>
            <w:shd w:val="clear" w:color="auto" w:fill="F2F2F2" w:themeFill="background1" w:themeFillShade="F2"/>
          </w:tcPr>
          <w:p w:rsidR="009F5E63" w:rsidRDefault="009F5E63" w:rsidP="009F4C74">
            <w:pPr>
              <w:ind w:firstLine="0"/>
              <w:rPr>
                <w:rFonts w:ascii="Cambria" w:hAnsi="Cambria"/>
                <w:noProof/>
                <w:color w:val="000000"/>
                <w:lang w:bidi="ar-SA"/>
              </w:rPr>
            </w:pPr>
          </w:p>
        </w:tc>
        <w:tc>
          <w:tcPr>
            <w:tcW w:w="3600" w:type="dxa"/>
            <w:shd w:val="clear" w:color="auto" w:fill="F2F2F2" w:themeFill="background1" w:themeFillShade="F2"/>
          </w:tcPr>
          <w:p w:rsidR="009F5E6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MyChildren</w:t>
            </w:r>
          </w:p>
        </w:tc>
      </w:tr>
      <w:tr w:rsidR="009F5E63" w:rsidRPr="00E13ED3" w:rsidTr="00516F93">
        <w:tc>
          <w:tcPr>
            <w:tcW w:w="1980" w:type="dxa"/>
            <w:shd w:val="clear" w:color="auto" w:fill="D9D9D9" w:themeFill="background1" w:themeFillShade="D9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b/>
                <w:bCs/>
                <w:color w:val="000000"/>
              </w:rPr>
            </w:pPr>
            <w:r w:rsidRPr="00E13ED3">
              <w:rPr>
                <w:rFonts w:ascii="Cambria" w:hAnsi="Cambria"/>
                <w:b/>
                <w:bCs/>
                <w:color w:val="000000"/>
              </w:rPr>
              <w:t>Cardinality</w:t>
            </w:r>
          </w:p>
        </w:tc>
        <w:tc>
          <w:tcPr>
            <w:tcW w:w="315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Children</w:t>
            </w:r>
          </w:p>
        </w:tc>
        <w:tc>
          <w:tcPr>
            <w:tcW w:w="63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rPr>
                <w:rFonts w:ascii="Cambria" w:hAnsi="Cambria"/>
                <w:color w:val="000000"/>
              </w:rPr>
            </w:pPr>
          </w:p>
        </w:tc>
        <w:tc>
          <w:tcPr>
            <w:tcW w:w="3600" w:type="dxa"/>
            <w:shd w:val="clear" w:color="auto" w:fill="F2F2F2" w:themeFill="background1" w:themeFillShade="F2"/>
          </w:tcPr>
          <w:p w:rsidR="009F5E63" w:rsidRPr="00E13ED3" w:rsidRDefault="009F5E63" w:rsidP="009F4C74">
            <w:pPr>
              <w:ind w:firstLine="0"/>
              <w:jc w:val="center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Parent</w:t>
            </w:r>
          </w:p>
        </w:tc>
      </w:tr>
    </w:tbl>
    <w:p w:rsidR="002D4D3E" w:rsidRDefault="002D4D3E" w:rsidP="009F4C74">
      <w:pPr>
        <w:pStyle w:val="Caption"/>
      </w:pPr>
      <w:bookmarkStart w:id="970" w:name="_Ref271106033"/>
      <w:bookmarkStart w:id="971" w:name="_Ref247202535"/>
    </w:p>
    <w:p w:rsidR="009F5E63" w:rsidRPr="00503F19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970"/>
      <w:r>
        <w:t xml:space="preserve"> Define the Parent Class</w:t>
      </w:r>
      <w:bookmarkEnd w:id="971"/>
    </w:p>
    <w:p w:rsidR="009F5E63" w:rsidRDefault="009F5E63" w:rsidP="009F4C74">
      <w:pPr>
        <w:pStyle w:val="Code"/>
        <w:ind w:firstLine="0"/>
      </w:pPr>
    </w:p>
    <w:p w:rsidR="009F5E63" w:rsidRPr="00600690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Class MyPackage.Parent</w:t>
      </w:r>
      <w:r w:rsidRPr="00600690">
        <w:rPr>
          <w:color w:val="auto"/>
        </w:rPr>
        <w:t> Extends %Persistent</w:t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{</w:t>
      </w:r>
      <w:r w:rsidRPr="00600690">
        <w:rPr>
          <w:color w:val="auto"/>
        </w:rPr>
        <w:br/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Property </w:t>
      </w:r>
      <w:r>
        <w:rPr>
          <w:color w:val="auto"/>
        </w:rPr>
        <w:t>Parent</w:t>
      </w:r>
      <w:r w:rsidRPr="00600690">
        <w:rPr>
          <w:color w:val="auto"/>
        </w:rPr>
        <w:t>Name As %String;</w:t>
      </w:r>
      <w:r w:rsidRPr="00600690">
        <w:rPr>
          <w:color w:val="auto"/>
        </w:rPr>
        <w:br/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}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72" w:name="_Ref271114489"/>
    </w:p>
    <w:p w:rsidR="009F5E63" w:rsidRPr="00503F19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972"/>
      <w:r>
        <w:t xml:space="preserve"> Define the Child Class</w:t>
      </w:r>
    </w:p>
    <w:p w:rsidR="009F5E63" w:rsidRDefault="009F5E63" w:rsidP="009F4C74">
      <w:pPr>
        <w:pStyle w:val="Code"/>
        <w:ind w:firstLine="0"/>
      </w:pPr>
    </w:p>
    <w:p w:rsidR="009F5E63" w:rsidRPr="00600690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Class MyPackage.Child</w:t>
      </w:r>
      <w:r w:rsidRPr="00600690">
        <w:rPr>
          <w:color w:val="auto"/>
        </w:rPr>
        <w:t> Extends %Persistent</w:t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{</w:t>
      </w:r>
      <w:r w:rsidRPr="00600690">
        <w:rPr>
          <w:color w:val="auto"/>
        </w:rPr>
        <w:br/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Property </w:t>
      </w:r>
      <w:r>
        <w:rPr>
          <w:color w:val="auto"/>
        </w:rPr>
        <w:t>ChildName</w:t>
      </w:r>
      <w:r w:rsidRPr="00600690">
        <w:rPr>
          <w:color w:val="auto"/>
        </w:rPr>
        <w:t xml:space="preserve"> As %String;</w:t>
      </w:r>
      <w:r w:rsidRPr="00600690">
        <w:rPr>
          <w:color w:val="auto"/>
        </w:rPr>
        <w:br/>
      </w:r>
      <w:r w:rsidRPr="00600690">
        <w:rPr>
          <w:color w:val="auto"/>
        </w:rPr>
        <w:br/>
      </w:r>
      <w:r>
        <w:rPr>
          <w:color w:val="auto"/>
        </w:rPr>
        <w:t xml:space="preserve"> </w:t>
      </w:r>
      <w:r w:rsidRPr="00600690">
        <w:rPr>
          <w:color w:val="auto"/>
        </w:rPr>
        <w:t>}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73" w:name="_Ref271115036"/>
    </w:p>
    <w:p w:rsidR="009F5E63" w:rsidRPr="00B8668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973"/>
      <w:r>
        <w:t xml:space="preserve"> Add a Relationship to the Parent Class</w:t>
      </w:r>
    </w:p>
    <w:p w:rsidR="009F5E63" w:rsidRDefault="009F5E63" w:rsidP="009F4C74">
      <w:pPr>
        <w:pStyle w:val="Code"/>
        <w:ind w:firstLine="0"/>
      </w:pP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4F1096">
        <w:rPr>
          <w:color w:val="auto"/>
        </w:rPr>
        <w:t>Class MyPackage.Parent Extends %Persistent</w:t>
      </w:r>
      <w:r w:rsidRPr="004F1096">
        <w:rPr>
          <w:color w:val="auto"/>
        </w:rPr>
        <w:br/>
      </w:r>
      <w:r>
        <w:rPr>
          <w:color w:val="auto"/>
        </w:rPr>
        <w:t xml:space="preserve"> </w:t>
      </w:r>
      <w:r w:rsidRPr="004F1096">
        <w:rPr>
          <w:color w:val="auto"/>
        </w:rPr>
        <w:t>{</w:t>
      </w:r>
      <w:r w:rsidRPr="004F1096">
        <w:rPr>
          <w:color w:val="auto"/>
        </w:rPr>
        <w:br/>
      </w:r>
      <w:r w:rsidRPr="004F1096">
        <w:rPr>
          <w:color w:val="auto"/>
        </w:rPr>
        <w:br/>
      </w:r>
      <w:r>
        <w:rPr>
          <w:color w:val="auto"/>
        </w:rPr>
        <w:t xml:space="preserve"> </w:t>
      </w:r>
      <w:r w:rsidRPr="004F1096">
        <w:rPr>
          <w:color w:val="auto"/>
        </w:rPr>
        <w:t>Property ParentName As %String;</w:t>
      </w:r>
      <w:r w:rsidRPr="004F1096">
        <w:rPr>
          <w:color w:val="auto"/>
        </w:rPr>
        <w:br/>
      </w:r>
      <w:r w:rsidRPr="004F1096">
        <w:rPr>
          <w:color w:val="auto"/>
        </w:rPr>
        <w:br/>
      </w:r>
      <w:r>
        <w:rPr>
          <w:color w:val="auto"/>
        </w:rPr>
        <w:t xml:space="preserve"> </w:t>
      </w:r>
      <w:r w:rsidRPr="004F1096">
        <w:rPr>
          <w:color w:val="auto"/>
        </w:rPr>
        <w:t>Relationship MyChildren As MyPackage.Child [ Cardinality = children, Inverse = MyParent ];</w:t>
      </w:r>
      <w:r w:rsidRPr="004F1096">
        <w:rPr>
          <w:color w:val="auto"/>
        </w:rPr>
        <w:br/>
      </w:r>
      <w:r w:rsidRPr="004F1096">
        <w:rPr>
          <w:color w:val="auto"/>
        </w:rPr>
        <w:br/>
      </w:r>
      <w:r>
        <w:rPr>
          <w:color w:val="auto"/>
        </w:rPr>
        <w:t xml:space="preserve"> </w:t>
      </w:r>
      <w:r w:rsidRPr="004F1096">
        <w:rPr>
          <w:color w:val="auto"/>
        </w:rPr>
        <w:t>}</w:t>
      </w:r>
    </w:p>
    <w:p w:rsidR="009F5E63" w:rsidRPr="004F1096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9F4C74">
      <w:pPr>
        <w:pStyle w:val="Caption"/>
      </w:pPr>
      <w:bookmarkStart w:id="974" w:name="_Ref247203355"/>
    </w:p>
    <w:p w:rsidR="009F5E63" w:rsidRPr="00FD3759" w:rsidRDefault="009F5E63" w:rsidP="009F4C74">
      <w:pPr>
        <w:pStyle w:val="Caption"/>
      </w:pPr>
      <w:bookmarkStart w:id="975" w:name="_Ref271115101"/>
      <w:bookmarkEnd w:id="974"/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975"/>
      <w:r>
        <w:t xml:space="preserve"> The Relationship will automatically be added to the Child Class</w:t>
      </w:r>
    </w:p>
    <w:p w:rsidR="009F5E63" w:rsidRDefault="009F5E63" w:rsidP="009F4C74">
      <w:pPr>
        <w:pStyle w:val="Code"/>
        <w:ind w:firstLine="0"/>
      </w:pP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4F1096">
        <w:rPr>
          <w:color w:val="auto"/>
        </w:rPr>
        <w:t>Class MyPackage.Child Extends %Persistent</w:t>
      </w:r>
      <w:r w:rsidRPr="004F1096">
        <w:rPr>
          <w:color w:val="auto"/>
        </w:rPr>
        <w:br/>
      </w:r>
      <w:r>
        <w:rPr>
          <w:color w:val="auto"/>
        </w:rPr>
        <w:t xml:space="preserve"> </w:t>
      </w:r>
      <w:r w:rsidRPr="004F1096">
        <w:rPr>
          <w:color w:val="auto"/>
        </w:rPr>
        <w:t>{</w:t>
      </w:r>
      <w:r w:rsidRPr="004F1096">
        <w:rPr>
          <w:color w:val="auto"/>
        </w:rPr>
        <w:br/>
      </w:r>
      <w:r w:rsidRPr="004F1096">
        <w:rPr>
          <w:color w:val="auto"/>
        </w:rPr>
        <w:br/>
      </w:r>
      <w:r>
        <w:rPr>
          <w:color w:val="auto"/>
        </w:rPr>
        <w:t xml:space="preserve"> </w:t>
      </w:r>
      <w:r w:rsidRPr="004F1096">
        <w:rPr>
          <w:color w:val="auto"/>
        </w:rPr>
        <w:t>Property ChildName As %String;</w:t>
      </w:r>
      <w:r w:rsidRPr="004F1096">
        <w:rPr>
          <w:color w:val="auto"/>
        </w:rPr>
        <w:br/>
      </w:r>
      <w:r w:rsidRPr="004F1096">
        <w:rPr>
          <w:color w:val="auto"/>
        </w:rPr>
        <w:br/>
      </w:r>
      <w:r>
        <w:rPr>
          <w:color w:val="auto"/>
        </w:rPr>
        <w:t xml:space="preserve"> </w:t>
      </w:r>
      <w:r w:rsidRPr="004F1096">
        <w:rPr>
          <w:color w:val="auto"/>
        </w:rPr>
        <w:t>Relationship MyParent As MyPackage.Parent [ Cardinality = parent, Inverse = MyChildren ];</w:t>
      </w:r>
      <w:r w:rsidRPr="004F1096">
        <w:rPr>
          <w:color w:val="auto"/>
        </w:rPr>
        <w:br/>
      </w:r>
      <w:r w:rsidRPr="004F1096">
        <w:rPr>
          <w:color w:val="auto"/>
        </w:rPr>
        <w:br/>
      </w:r>
      <w:r>
        <w:rPr>
          <w:color w:val="auto"/>
        </w:rPr>
        <w:t xml:space="preserve"> </w:t>
      </w:r>
      <w:r w:rsidRPr="004F1096">
        <w:rPr>
          <w:color w:val="auto"/>
        </w:rPr>
        <w:t>}</w:t>
      </w:r>
    </w:p>
    <w:p w:rsidR="009F5E63" w:rsidRPr="004F1096" w:rsidRDefault="009F5E63" w:rsidP="009F4C74">
      <w:pPr>
        <w:pStyle w:val="Code"/>
        <w:ind w:firstLine="0"/>
        <w:rPr>
          <w:color w:val="auto"/>
        </w:rPr>
      </w:pPr>
    </w:p>
    <w:p w:rsidR="002D4D3E" w:rsidRDefault="002D4D3E" w:rsidP="009F4C74">
      <w:pPr>
        <w:pStyle w:val="Caption"/>
      </w:pPr>
      <w:bookmarkStart w:id="976" w:name="_Ref274111719"/>
    </w:p>
    <w:p w:rsidR="009F5E63" w:rsidRPr="00FD3759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976"/>
      <w:r>
        <w:t xml:space="preserve"> Populate the Parent and Child Classes and Link the two</w:t>
      </w:r>
    </w:p>
    <w:p w:rsidR="009F5E63" w:rsidRDefault="009F5E63" w:rsidP="009F4C74">
      <w:pPr>
        <w:pStyle w:val="Code"/>
        <w:ind w:firstLine="0"/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Parent</w:t>
      </w:r>
      <w:r w:rsidRPr="00BC14F5">
        <w:rPr>
          <w:color w:val="auto"/>
        </w:rPr>
        <w:t>Oref=##class(MyPackage.</w:t>
      </w:r>
      <w:r>
        <w:rPr>
          <w:color w:val="auto"/>
        </w:rPr>
        <w:t>Parent).%New()</w:t>
      </w:r>
      <w:r>
        <w:rPr>
          <w:color w:val="auto"/>
        </w:rPr>
        <w:tab/>
      </w:r>
      <w:r w:rsidRPr="00BC14F5">
        <w:rPr>
          <w:color w:val="auto"/>
        </w:rPr>
        <w:t xml:space="preserve">;create new </w:t>
      </w:r>
      <w:r>
        <w:rPr>
          <w:color w:val="auto"/>
        </w:rPr>
        <w:t>Parent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Parent</w:t>
      </w:r>
      <w:r w:rsidRPr="00BC14F5">
        <w:rPr>
          <w:color w:val="auto"/>
        </w:rPr>
        <w:t>Oref.</w:t>
      </w:r>
      <w:r>
        <w:rPr>
          <w:color w:val="auto"/>
        </w:rPr>
        <w:t>ParentName="Mr John Parent</w:t>
      </w:r>
      <w:r w:rsidRPr="00BC14F5">
        <w:rPr>
          <w:color w:val="auto"/>
        </w:rPr>
        <w:t>"</w:t>
      </w:r>
      <w:r>
        <w:rPr>
          <w:color w:val="auto"/>
        </w:rPr>
        <w:tab/>
      </w:r>
      <w:r>
        <w:rPr>
          <w:color w:val="auto"/>
        </w:rPr>
        <w:tab/>
        <w:t>;Parent name</w:t>
      </w:r>
    </w:p>
    <w:p w:rsidR="009F5E63" w:rsidRDefault="009F5E63" w:rsidP="009F4C74">
      <w:pPr>
        <w:pStyle w:val="Code"/>
        <w:ind w:firstLine="0"/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</w:t>
      </w:r>
      <w:r w:rsidRPr="00BC14F5">
        <w:rPr>
          <w:color w:val="auto"/>
        </w:rPr>
        <w:t>Oref1=##class("MyPackage.</w:t>
      </w:r>
      <w:r>
        <w:rPr>
          <w:color w:val="auto"/>
        </w:rPr>
        <w:t>Child</w:t>
      </w:r>
      <w:r w:rsidRPr="00BC14F5">
        <w:rPr>
          <w:color w:val="auto"/>
        </w:rPr>
        <w:t>").%New()</w:t>
      </w:r>
      <w:r w:rsidRPr="00BC14F5">
        <w:rPr>
          <w:color w:val="auto"/>
        </w:rPr>
        <w:tab/>
        <w:t xml:space="preserve">;create new </w:t>
      </w:r>
      <w:r>
        <w:rPr>
          <w:color w:val="auto"/>
        </w:rPr>
        <w:t>Child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</w:t>
      </w:r>
      <w:r w:rsidRPr="00BC14F5">
        <w:rPr>
          <w:color w:val="auto"/>
        </w:rPr>
        <w:t>Oref1.</w:t>
      </w:r>
      <w:r>
        <w:rPr>
          <w:color w:val="auto"/>
        </w:rPr>
        <w:t>Child</w:t>
      </w:r>
      <w:r w:rsidRPr="00BC14F5">
        <w:rPr>
          <w:color w:val="auto"/>
        </w:rPr>
        <w:t>Name="</w:t>
      </w:r>
      <w:r>
        <w:rPr>
          <w:color w:val="auto"/>
        </w:rPr>
        <w:t>Little Susie Child</w:t>
      </w:r>
      <w:r w:rsidRPr="00BC14F5">
        <w:rPr>
          <w:color w:val="auto"/>
        </w:rPr>
        <w:t>"</w:t>
      </w:r>
      <w:r>
        <w:rPr>
          <w:color w:val="auto"/>
        </w:rPr>
        <w:tab/>
      </w:r>
      <w:r>
        <w:rPr>
          <w:color w:val="auto"/>
        </w:rPr>
        <w:tab/>
        <w:t>;Child name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</w:t>
      </w:r>
      <w:r w:rsidRPr="00BC14F5">
        <w:rPr>
          <w:color w:val="auto"/>
        </w:rPr>
        <w:t>Oref2=##class("MyPackage.</w:t>
      </w:r>
      <w:r>
        <w:rPr>
          <w:color w:val="auto"/>
        </w:rPr>
        <w:t>Child</w:t>
      </w:r>
      <w:r w:rsidRPr="00BC14F5">
        <w:rPr>
          <w:color w:val="auto"/>
        </w:rPr>
        <w:t>").%New()</w:t>
      </w:r>
      <w:r w:rsidRPr="00BC14F5">
        <w:rPr>
          <w:color w:val="auto"/>
        </w:rPr>
        <w:tab/>
        <w:t xml:space="preserve">;create new </w:t>
      </w:r>
      <w:r>
        <w:rPr>
          <w:color w:val="auto"/>
        </w:rPr>
        <w:t>Child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</w:t>
      </w:r>
      <w:r w:rsidRPr="00BC14F5">
        <w:rPr>
          <w:color w:val="auto"/>
        </w:rPr>
        <w:t>Oref2.</w:t>
      </w:r>
      <w:r>
        <w:rPr>
          <w:color w:val="auto"/>
        </w:rPr>
        <w:t>ChildName="Little Judy Child"</w:t>
      </w:r>
      <w:r>
        <w:rPr>
          <w:color w:val="auto"/>
        </w:rPr>
        <w:tab/>
      </w:r>
      <w:r>
        <w:rPr>
          <w:color w:val="auto"/>
        </w:rPr>
        <w:tab/>
        <w:t>;Child name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</w:t>
      </w:r>
      <w:r w:rsidRPr="00BC14F5">
        <w:rPr>
          <w:color w:val="auto"/>
        </w:rPr>
        <w:t>Oref3=##class("MyPackage.</w:t>
      </w:r>
      <w:r>
        <w:rPr>
          <w:color w:val="auto"/>
        </w:rPr>
        <w:t>Child</w:t>
      </w:r>
      <w:r w:rsidRPr="00BC14F5">
        <w:rPr>
          <w:color w:val="auto"/>
        </w:rPr>
        <w:t>").%New()</w:t>
      </w:r>
      <w:r w:rsidRPr="00BC14F5">
        <w:rPr>
          <w:color w:val="auto"/>
        </w:rPr>
        <w:tab/>
        <w:t xml:space="preserve">;create new </w:t>
      </w:r>
      <w:r>
        <w:rPr>
          <w:color w:val="auto"/>
        </w:rPr>
        <w:t>Child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</w:t>
      </w:r>
      <w:r w:rsidRPr="00BC14F5">
        <w:rPr>
          <w:color w:val="auto"/>
        </w:rPr>
        <w:t>Oref3.</w:t>
      </w:r>
      <w:r>
        <w:rPr>
          <w:color w:val="auto"/>
        </w:rPr>
        <w:t xml:space="preserve">ChildName="Mean </w:t>
      </w:r>
      <w:r w:rsidR="00C713D6">
        <w:rPr>
          <w:color w:val="auto"/>
        </w:rPr>
        <w:t>Cheryl</w:t>
      </w:r>
      <w:r>
        <w:rPr>
          <w:color w:val="auto"/>
        </w:rPr>
        <w:t xml:space="preserve"> Child"</w:t>
      </w:r>
      <w:r>
        <w:rPr>
          <w:color w:val="auto"/>
        </w:rPr>
        <w:tab/>
      </w:r>
      <w:r>
        <w:rPr>
          <w:color w:val="auto"/>
        </w:rPr>
        <w:tab/>
        <w:t>;Child name</w:t>
      </w:r>
    </w:p>
    <w:p w:rsidR="009F5E63" w:rsidRDefault="009F5E63" w:rsidP="009F4C74">
      <w:pPr>
        <w:pStyle w:val="Code"/>
        <w:ind w:firstLine="0"/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</w:t>
      </w:r>
      <w:r w:rsidRPr="00BC14F5">
        <w:rPr>
          <w:color w:val="auto"/>
        </w:rPr>
        <w:t>Oref1.My</w:t>
      </w:r>
      <w:r>
        <w:rPr>
          <w:color w:val="auto"/>
        </w:rPr>
        <w:t>Parent</w:t>
      </w:r>
      <w:r w:rsidRPr="00BC14F5">
        <w:rPr>
          <w:color w:val="auto"/>
        </w:rPr>
        <w:t>=</w:t>
      </w:r>
      <w:r>
        <w:rPr>
          <w:color w:val="auto"/>
        </w:rPr>
        <w:t>Parent</w:t>
      </w:r>
      <w:r w:rsidRPr="00BC14F5">
        <w:rPr>
          <w:color w:val="auto"/>
        </w:rPr>
        <w:t>Oref</w:t>
      </w:r>
      <w:r w:rsidRPr="00BC14F5">
        <w:rPr>
          <w:color w:val="auto"/>
        </w:rPr>
        <w:tab/>
      </w:r>
      <w:r w:rsidRPr="00BC14F5">
        <w:rPr>
          <w:color w:val="auto"/>
        </w:rPr>
        <w:tab/>
        <w:t>;</w:t>
      </w:r>
      <w:r>
        <w:rPr>
          <w:color w:val="auto"/>
        </w:rPr>
        <w:t>link</w:t>
      </w:r>
      <w:r w:rsidRPr="00BC14F5">
        <w:rPr>
          <w:color w:val="auto"/>
        </w:rPr>
        <w:t xml:space="preserve"> </w:t>
      </w:r>
      <w:r>
        <w:rPr>
          <w:color w:val="auto"/>
        </w:rPr>
        <w:t>Parent</w:t>
      </w:r>
      <w:r w:rsidRPr="00BC14F5">
        <w:rPr>
          <w:color w:val="auto"/>
        </w:rPr>
        <w:t xml:space="preserve"> with </w:t>
      </w:r>
      <w:r>
        <w:rPr>
          <w:color w:val="auto"/>
        </w:rPr>
        <w:t>first Child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</w:t>
      </w:r>
      <w:r w:rsidRPr="00BC14F5">
        <w:rPr>
          <w:color w:val="auto"/>
        </w:rPr>
        <w:t>Oref2.My</w:t>
      </w:r>
      <w:r>
        <w:rPr>
          <w:color w:val="auto"/>
        </w:rPr>
        <w:t>Parent</w:t>
      </w:r>
      <w:r w:rsidRPr="00BC14F5">
        <w:rPr>
          <w:color w:val="auto"/>
        </w:rPr>
        <w:t>=</w:t>
      </w:r>
      <w:r>
        <w:rPr>
          <w:color w:val="auto"/>
        </w:rPr>
        <w:t>Parent</w:t>
      </w:r>
      <w:r w:rsidRPr="00BC14F5">
        <w:rPr>
          <w:color w:val="auto"/>
        </w:rPr>
        <w:t>Oref</w:t>
      </w:r>
      <w:r w:rsidRPr="00BC14F5">
        <w:rPr>
          <w:color w:val="auto"/>
        </w:rPr>
        <w:tab/>
      </w:r>
      <w:r w:rsidRPr="00BC14F5">
        <w:rPr>
          <w:color w:val="auto"/>
        </w:rPr>
        <w:tab/>
        <w:t>;</w:t>
      </w:r>
      <w:r>
        <w:rPr>
          <w:color w:val="auto"/>
        </w:rPr>
        <w:t>link</w:t>
      </w:r>
      <w:r w:rsidRPr="00BC14F5">
        <w:rPr>
          <w:color w:val="auto"/>
        </w:rPr>
        <w:t xml:space="preserve"> </w:t>
      </w:r>
      <w:r>
        <w:rPr>
          <w:color w:val="auto"/>
        </w:rPr>
        <w:t>Parent</w:t>
      </w:r>
      <w:r w:rsidRPr="00BC14F5">
        <w:rPr>
          <w:color w:val="auto"/>
        </w:rPr>
        <w:t xml:space="preserve"> with </w:t>
      </w:r>
      <w:r>
        <w:rPr>
          <w:color w:val="auto"/>
        </w:rPr>
        <w:t>second Child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</w:t>
      </w:r>
      <w:r w:rsidRPr="00BC14F5">
        <w:rPr>
          <w:color w:val="auto"/>
        </w:rPr>
        <w:t>Oref3.My</w:t>
      </w:r>
      <w:r>
        <w:rPr>
          <w:color w:val="auto"/>
        </w:rPr>
        <w:t>Parent</w:t>
      </w:r>
      <w:r w:rsidRPr="00BC14F5">
        <w:rPr>
          <w:color w:val="auto"/>
        </w:rPr>
        <w:t>=</w:t>
      </w:r>
      <w:r>
        <w:rPr>
          <w:color w:val="auto"/>
        </w:rPr>
        <w:t>Parent</w:t>
      </w:r>
      <w:r w:rsidRPr="00BC14F5">
        <w:rPr>
          <w:color w:val="auto"/>
        </w:rPr>
        <w:t>Oref</w:t>
      </w:r>
      <w:r w:rsidRPr="00BC14F5">
        <w:rPr>
          <w:color w:val="auto"/>
        </w:rPr>
        <w:tab/>
      </w:r>
      <w:r w:rsidRPr="00BC14F5">
        <w:rPr>
          <w:color w:val="auto"/>
        </w:rPr>
        <w:tab/>
        <w:t>;</w:t>
      </w:r>
      <w:r>
        <w:rPr>
          <w:color w:val="auto"/>
        </w:rPr>
        <w:t>link</w:t>
      </w:r>
      <w:r w:rsidRPr="00BC14F5">
        <w:rPr>
          <w:color w:val="auto"/>
        </w:rPr>
        <w:t xml:space="preserve"> </w:t>
      </w:r>
      <w:r>
        <w:rPr>
          <w:color w:val="auto"/>
        </w:rPr>
        <w:t>Parent</w:t>
      </w:r>
      <w:r w:rsidRPr="00BC14F5">
        <w:rPr>
          <w:color w:val="auto"/>
        </w:rPr>
        <w:t xml:space="preserve"> with </w:t>
      </w:r>
      <w:r>
        <w:rPr>
          <w:color w:val="auto"/>
        </w:rPr>
        <w:t>third Child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ParentOref.%Save()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C14F5">
        <w:rPr>
          <w:color w:val="auto"/>
        </w:rPr>
        <w:t xml:space="preserve">;save </w:t>
      </w:r>
      <w:r>
        <w:rPr>
          <w:color w:val="auto"/>
        </w:rPr>
        <w:t>Parent and Children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77" w:name="_Ref368149772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977"/>
      <w:r>
        <w:t xml:space="preserve"> Access the relationship links</w:t>
      </w:r>
    </w:p>
    <w:p w:rsidR="009F5E63" w:rsidRDefault="009F5E63" w:rsidP="009F4C74">
      <w:pPr>
        <w:pStyle w:val="Code"/>
        <w:ind w:firstLine="0"/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Parent</w:t>
      </w:r>
      <w:r w:rsidRPr="00BC14F5">
        <w:rPr>
          <w:color w:val="auto"/>
        </w:rPr>
        <w:t>Oref=##class(MyPackage.</w:t>
      </w:r>
      <w:r>
        <w:rPr>
          <w:color w:val="auto"/>
        </w:rPr>
        <w:t>Parent</w:t>
      </w:r>
      <w:r w:rsidRPr="00BC14F5">
        <w:rPr>
          <w:color w:val="auto"/>
        </w:rPr>
        <w:t>).%OpenId(1)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Parent</w:t>
      </w:r>
      <w:r w:rsidRPr="00BC14F5">
        <w:rPr>
          <w:color w:val="auto"/>
        </w:rPr>
        <w:t>Oref.</w:t>
      </w:r>
      <w:r>
        <w:rPr>
          <w:color w:val="auto"/>
        </w:rPr>
        <w:t>Parent</w:t>
      </w:r>
      <w:r w:rsidRPr="00BC14F5">
        <w:rPr>
          <w:color w:val="auto"/>
        </w:rPr>
        <w:t>Name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 w:rsidRPr="00BC14F5">
        <w:rPr>
          <w:color w:val="auto"/>
        </w:rPr>
        <w:t>;</w:t>
      </w:r>
      <w:r>
        <w:rPr>
          <w:color w:val="auto"/>
        </w:rPr>
        <w:t>Parent</w:t>
      </w:r>
      <w:r w:rsidRPr="00BC14F5">
        <w:rPr>
          <w:color w:val="auto"/>
        </w:rPr>
        <w:t xml:space="preserve"> name</w:t>
      </w:r>
    </w:p>
    <w:p w:rsidR="009F5E63" w:rsidRDefault="009F5E63" w:rsidP="009C6846">
      <w:pPr>
        <w:pStyle w:val="CodeItalic"/>
      </w:pPr>
      <w:r>
        <w:t xml:space="preserve"> </w:t>
      </w:r>
      <w:r w:rsidRPr="005674CA">
        <w:t>Mr John Parent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3A4964">
        <w:rPr>
          <w:color w:val="auto"/>
        </w:rPr>
        <w:t xml:space="preserve">;Using the GetAt method, and going from the </w:t>
      </w:r>
      <w:r>
        <w:rPr>
          <w:color w:val="auto"/>
        </w:rPr>
        <w:t>Parent</w:t>
      </w:r>
      <w:r w:rsidRPr="003A4964">
        <w:rPr>
          <w:color w:val="auto"/>
        </w:rPr>
        <w:t xml:space="preserve"> side, we access </w:t>
      </w:r>
      <w:r>
        <w:rPr>
          <w:color w:val="auto"/>
        </w:rPr>
        <w:t>Child</w:t>
      </w:r>
      <w:r w:rsidRPr="003A4964">
        <w:rPr>
          <w:color w:val="auto"/>
        </w:rPr>
        <w:t>1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Parent</w:t>
      </w:r>
      <w:r w:rsidRPr="003A4964">
        <w:rPr>
          <w:color w:val="auto"/>
        </w:rPr>
        <w:t>Oref.</w:t>
      </w:r>
      <w:r>
        <w:rPr>
          <w:color w:val="auto"/>
        </w:rPr>
        <w:t>MyChildren</w:t>
      </w:r>
      <w:r w:rsidRPr="003A4964">
        <w:rPr>
          <w:color w:val="auto"/>
        </w:rPr>
        <w:t>.GetAt(1).</w:t>
      </w:r>
      <w:r>
        <w:rPr>
          <w:color w:val="auto"/>
        </w:rPr>
        <w:t>Child</w:t>
      </w:r>
      <w:r w:rsidRPr="003A4964">
        <w:rPr>
          <w:color w:val="auto"/>
        </w:rPr>
        <w:t>Name</w:t>
      </w:r>
      <w:r w:rsidRPr="003A4964">
        <w:rPr>
          <w:color w:val="auto"/>
        </w:rPr>
        <w:tab/>
      </w:r>
    </w:p>
    <w:p w:rsidR="009F5E63" w:rsidRDefault="009F5E63" w:rsidP="009C6846">
      <w:pPr>
        <w:pStyle w:val="CodeItalic"/>
      </w:pPr>
      <w:r>
        <w:t xml:space="preserve"> </w:t>
      </w:r>
      <w:r w:rsidRPr="005674CA">
        <w:t>Little Susie Child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3A4964">
        <w:rPr>
          <w:color w:val="auto"/>
        </w:rPr>
        <w:t xml:space="preserve">;Using the GetAt method, and going from the </w:t>
      </w:r>
      <w:r>
        <w:rPr>
          <w:color w:val="auto"/>
        </w:rPr>
        <w:t>Parent</w:t>
      </w:r>
      <w:r w:rsidRPr="003A4964">
        <w:rPr>
          <w:color w:val="auto"/>
        </w:rPr>
        <w:t xml:space="preserve"> side, we access </w:t>
      </w:r>
      <w:r>
        <w:rPr>
          <w:color w:val="auto"/>
        </w:rPr>
        <w:t>Child</w:t>
      </w:r>
      <w:r w:rsidRPr="003A4964">
        <w:rPr>
          <w:color w:val="auto"/>
        </w:rPr>
        <w:t>2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Parent</w:t>
      </w:r>
      <w:r w:rsidRPr="003A4964">
        <w:rPr>
          <w:color w:val="auto"/>
        </w:rPr>
        <w:t>Oref.</w:t>
      </w:r>
      <w:r>
        <w:rPr>
          <w:color w:val="auto"/>
        </w:rPr>
        <w:t>MyChildren</w:t>
      </w:r>
      <w:r w:rsidRPr="003A4964">
        <w:rPr>
          <w:color w:val="auto"/>
        </w:rPr>
        <w:t>.GetAt(2).</w:t>
      </w:r>
      <w:r>
        <w:rPr>
          <w:color w:val="auto"/>
        </w:rPr>
        <w:t>Child</w:t>
      </w:r>
      <w:r w:rsidRPr="003A4964">
        <w:rPr>
          <w:color w:val="auto"/>
        </w:rPr>
        <w:t>Name</w:t>
      </w:r>
    </w:p>
    <w:p w:rsidR="009F5E63" w:rsidRDefault="009F5E63" w:rsidP="009C6846">
      <w:pPr>
        <w:pStyle w:val="CodeItalic"/>
      </w:pPr>
      <w:r>
        <w:t xml:space="preserve"> </w:t>
      </w:r>
      <w:r w:rsidRPr="005674CA">
        <w:t>Little Judy Child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3A4964">
        <w:rPr>
          <w:color w:val="auto"/>
        </w:rPr>
        <w:t xml:space="preserve">;Using the GetAt method, and going from the </w:t>
      </w:r>
      <w:r>
        <w:rPr>
          <w:color w:val="auto"/>
        </w:rPr>
        <w:t>Parent</w:t>
      </w:r>
      <w:r w:rsidRPr="003A4964">
        <w:rPr>
          <w:color w:val="auto"/>
        </w:rPr>
        <w:t xml:space="preserve"> side, we access </w:t>
      </w:r>
      <w:r>
        <w:rPr>
          <w:color w:val="auto"/>
        </w:rPr>
        <w:t>Child</w:t>
      </w:r>
      <w:r w:rsidRPr="003A4964">
        <w:rPr>
          <w:color w:val="auto"/>
        </w:rPr>
        <w:t>3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Write Parent</w:t>
      </w:r>
      <w:r w:rsidRPr="003A4964">
        <w:rPr>
          <w:color w:val="auto"/>
        </w:rPr>
        <w:t>Oref.</w:t>
      </w:r>
      <w:r>
        <w:rPr>
          <w:color w:val="auto"/>
        </w:rPr>
        <w:t>MyChildren</w:t>
      </w:r>
      <w:r w:rsidRPr="003A4964">
        <w:rPr>
          <w:color w:val="auto"/>
        </w:rPr>
        <w:t>.GetAt(3).</w:t>
      </w:r>
      <w:r>
        <w:rPr>
          <w:color w:val="auto"/>
        </w:rPr>
        <w:t>Child</w:t>
      </w:r>
      <w:r w:rsidRPr="003A4964">
        <w:rPr>
          <w:color w:val="auto"/>
        </w:rPr>
        <w:t>Name</w:t>
      </w:r>
    </w:p>
    <w:p w:rsidR="009F5E63" w:rsidRPr="004C67CA" w:rsidRDefault="009F5E63" w:rsidP="009C6846">
      <w:pPr>
        <w:pStyle w:val="CodeItalic"/>
      </w:pPr>
      <w:r>
        <w:t xml:space="preserve"> </w:t>
      </w:r>
      <w:r w:rsidRPr="005674CA">
        <w:t xml:space="preserve">Mean </w:t>
      </w:r>
      <w:r w:rsidR="00C713D6">
        <w:t>Cheryl</w:t>
      </w:r>
      <w:r w:rsidRPr="005674CA">
        <w:t xml:space="preserve"> Child</w:t>
      </w:r>
    </w:p>
    <w:p w:rsidR="009F5E63" w:rsidRPr="00E769C8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78" w:name="_Ref271115374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bookmarkEnd w:id="978"/>
      <w:r>
        <w:t xml:space="preserve"> Add another Client (Insert Method) and associate it with the Parent</w:t>
      </w:r>
    </w:p>
    <w:p w:rsidR="009F5E63" w:rsidRDefault="009F5E63" w:rsidP="009F4C74">
      <w:pPr>
        <w:pStyle w:val="Code"/>
        <w:ind w:firstLine="0"/>
      </w:pP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ChildOref</w:t>
      </w:r>
      <w:r w:rsidRPr="00BC14F5">
        <w:rPr>
          <w:color w:val="auto"/>
        </w:rPr>
        <w:t>=##class("MyPackage.</w:t>
      </w:r>
      <w:r>
        <w:rPr>
          <w:color w:val="auto"/>
        </w:rPr>
        <w:t>Child</w:t>
      </w:r>
      <w:r w:rsidRPr="00BC14F5">
        <w:rPr>
          <w:color w:val="auto"/>
        </w:rPr>
        <w:t>").%New()</w:t>
      </w:r>
      <w:r w:rsidRPr="00BC14F5">
        <w:rPr>
          <w:color w:val="auto"/>
        </w:rPr>
        <w:tab/>
        <w:t xml:space="preserve">;create new </w:t>
      </w:r>
      <w:r>
        <w:rPr>
          <w:color w:val="auto"/>
        </w:rPr>
        <w:t>Child</w:t>
      </w:r>
    </w:p>
    <w:p w:rsidR="009F5E63" w:rsidRPr="00BC14F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ChildOref</w:t>
      </w:r>
      <w:r w:rsidRPr="00BC14F5">
        <w:rPr>
          <w:color w:val="auto"/>
        </w:rPr>
        <w:t>.</w:t>
      </w:r>
      <w:r>
        <w:rPr>
          <w:color w:val="auto"/>
        </w:rPr>
        <w:t>Child</w:t>
      </w:r>
      <w:r w:rsidRPr="00BC14F5">
        <w:rPr>
          <w:color w:val="auto"/>
        </w:rPr>
        <w:t>Name="</w:t>
      </w:r>
      <w:r>
        <w:rPr>
          <w:color w:val="auto"/>
        </w:rPr>
        <w:t>Little Chuck Child</w:t>
      </w:r>
      <w:r w:rsidRPr="00BC14F5">
        <w:rPr>
          <w:color w:val="auto"/>
        </w:rPr>
        <w:t>"</w:t>
      </w:r>
      <w:r>
        <w:rPr>
          <w:color w:val="auto"/>
        </w:rPr>
        <w:tab/>
      </w:r>
      <w:r>
        <w:rPr>
          <w:color w:val="auto"/>
        </w:rPr>
        <w:tab/>
        <w:t>;Child name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Parent</w:t>
      </w:r>
      <w:r w:rsidRPr="003A4964">
        <w:rPr>
          <w:color w:val="auto"/>
        </w:rPr>
        <w:t>Oref=##class(MyPackage.</w:t>
      </w:r>
      <w:r>
        <w:rPr>
          <w:color w:val="auto"/>
        </w:rPr>
        <w:t>Parent</w:t>
      </w:r>
      <w:r w:rsidRPr="003A4964">
        <w:rPr>
          <w:color w:val="auto"/>
        </w:rPr>
        <w:t>).%OpenId(1)</w:t>
      </w:r>
      <w:r w:rsidRPr="003A4964">
        <w:rPr>
          <w:color w:val="auto"/>
        </w:rPr>
        <w:tab/>
        <w:t xml:space="preserve">;bring our </w:t>
      </w:r>
      <w:r>
        <w:rPr>
          <w:color w:val="auto"/>
        </w:rPr>
        <w:t>Parent</w:t>
      </w:r>
      <w:r w:rsidRPr="003A4964">
        <w:rPr>
          <w:color w:val="auto"/>
        </w:rPr>
        <w:t xml:space="preserve"> into 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>
        <w:rPr>
          <w:color w:val="auto"/>
          <w:u w:val="single"/>
        </w:rPr>
        <w:t xml:space="preserve">Do </w:t>
      </w:r>
      <w:r w:rsidRPr="008C6544">
        <w:rPr>
          <w:color w:val="auto"/>
          <w:u w:val="single"/>
        </w:rPr>
        <w:t>ParentOref.MyChildren.Insert(ChildOref)</w:t>
      </w:r>
      <w:r w:rsidRPr="003A4964">
        <w:rPr>
          <w:color w:val="auto"/>
        </w:rPr>
        <w:tab/>
      </w:r>
      <w:r w:rsidRPr="003A4964">
        <w:rPr>
          <w:color w:val="auto"/>
        </w:rPr>
        <w:tab/>
        <w:t xml:space="preserve">;memory assocate </w:t>
      </w:r>
      <w:r>
        <w:rPr>
          <w:color w:val="auto"/>
        </w:rPr>
        <w:t>Child</w:t>
      </w:r>
      <w:r w:rsidRPr="003A4964">
        <w:rPr>
          <w:color w:val="auto"/>
        </w:rPr>
        <w:t xml:space="preserve"> 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</w:r>
      <w:r w:rsidRPr="003A4964">
        <w:rPr>
          <w:color w:val="auto"/>
        </w:rPr>
        <w:tab/>
        <w:t>;</w:t>
      </w:r>
      <w:r>
        <w:rPr>
          <w:color w:val="auto"/>
        </w:rPr>
        <w:t xml:space="preserve">with </w:t>
      </w:r>
      <w:r w:rsidRPr="003A4964">
        <w:rPr>
          <w:color w:val="auto"/>
        </w:rPr>
        <w:t xml:space="preserve">our </w:t>
      </w:r>
      <w:r>
        <w:rPr>
          <w:color w:val="auto"/>
        </w:rPr>
        <w:t>Parent</w:t>
      </w:r>
    </w:p>
    <w:p w:rsidR="009F5E63" w:rsidRPr="003A4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Do Parent</w:t>
      </w:r>
      <w:r w:rsidRPr="003A4964">
        <w:rPr>
          <w:color w:val="auto"/>
        </w:rPr>
        <w:t>Oref.%Save()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;Save Parent and Child</w:t>
      </w:r>
    </w:p>
    <w:p w:rsidR="009F5E63" w:rsidRPr="00987630" w:rsidRDefault="009F5E63" w:rsidP="009F4C74">
      <w:pPr>
        <w:pStyle w:val="Code"/>
        <w:ind w:firstLine="0"/>
        <w:rPr>
          <w:b/>
          <w:color w:val="FF0000"/>
        </w:rPr>
      </w:pPr>
    </w:p>
    <w:p w:rsidR="002D4D3E" w:rsidRDefault="002D4D3E" w:rsidP="00367A1D">
      <w:pPr>
        <w:pStyle w:val="Caption"/>
        <w:keepNext/>
      </w:pPr>
      <w:bookmarkStart w:id="979" w:name="_Ref271115574"/>
    </w:p>
    <w:p w:rsidR="009F5E63" w:rsidRDefault="009F5E63" w:rsidP="00367A1D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bookmarkEnd w:id="979"/>
      <w:r>
        <w:t xml:space="preserve"> Displaying our Relationship data between Parent and Children</w:t>
      </w:r>
    </w:p>
    <w:p w:rsidR="009F5E63" w:rsidRDefault="009F5E63" w:rsidP="009F4C74">
      <w:pPr>
        <w:pStyle w:val="Code"/>
        <w:ind w:firstLine="0"/>
      </w:pPr>
    </w:p>
    <w:p w:rsidR="009F5E63" w:rsidRDefault="009F5E63" w:rsidP="009F4C74">
      <w:pPr>
        <w:pStyle w:val="Code"/>
        <w:ind w:firstLine="0"/>
        <w:rPr>
          <w:color w:val="auto"/>
        </w:rPr>
      </w:pPr>
      <w:r w:rsidRPr="003A4964">
        <w:rPr>
          <w:color w:val="auto"/>
        </w:rPr>
        <w:t xml:space="preserve"> </w:t>
      </w:r>
      <w:r>
        <w:rPr>
          <w:color w:val="auto"/>
        </w:rPr>
        <w:t>Set Parent</w:t>
      </w:r>
      <w:r w:rsidRPr="003A4964">
        <w:rPr>
          <w:color w:val="auto"/>
        </w:rPr>
        <w:t>Oref=##class(MyPackage.</w:t>
      </w:r>
      <w:r>
        <w:rPr>
          <w:color w:val="auto"/>
        </w:rPr>
        <w:t>Parent</w:t>
      </w:r>
      <w:r w:rsidRPr="003A4964">
        <w:rPr>
          <w:color w:val="auto"/>
        </w:rPr>
        <w:t>).%OpenId(1)</w:t>
      </w:r>
      <w:r w:rsidRPr="003A4964">
        <w:rPr>
          <w:color w:val="auto"/>
        </w:rPr>
        <w:br/>
      </w:r>
      <w:r w:rsidRPr="003A4964">
        <w:rPr>
          <w:color w:val="auto"/>
        </w:rPr>
        <w:br/>
        <w:t> </w:t>
      </w:r>
      <w:r>
        <w:rPr>
          <w:color w:val="auto"/>
        </w:rPr>
        <w:t xml:space="preserve">Set </w:t>
      </w:r>
      <w:r w:rsidRPr="003A4964">
        <w:rPr>
          <w:color w:val="auto"/>
        </w:rPr>
        <w:t>Key="" Do {</w:t>
      </w:r>
      <w:r w:rsidRPr="003A4964">
        <w:rPr>
          <w:color w:val="auto"/>
        </w:rPr>
        <w:br/>
        <w:t>    </w:t>
      </w:r>
      <w:r>
        <w:rPr>
          <w:color w:val="auto"/>
        </w:rPr>
        <w:t>Set ChildOref=ParentOref.MyChildren</w:t>
      </w:r>
      <w:r w:rsidRPr="003A4964">
        <w:rPr>
          <w:color w:val="auto"/>
        </w:rPr>
        <w:t>.GetNext(.Key)</w:t>
      </w:r>
      <w:r w:rsidRPr="003A4964">
        <w:rPr>
          <w:color w:val="auto"/>
        </w:rPr>
        <w:br/>
        <w:t>    </w:t>
      </w:r>
      <w:r>
        <w:rPr>
          <w:color w:val="auto"/>
        </w:rPr>
        <w:t>If Child</w:t>
      </w:r>
      <w:r w:rsidRPr="003A4964">
        <w:rPr>
          <w:color w:val="auto"/>
        </w:rPr>
        <w:t>Oref'="" </w:t>
      </w:r>
      <w:r>
        <w:rPr>
          <w:color w:val="auto"/>
        </w:rPr>
        <w:t>{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>Write "Key: ",Key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 xml:space="preserve">Write " </w:t>
      </w:r>
      <w:r w:rsidRPr="003A4964">
        <w:rPr>
          <w:color w:val="auto"/>
        </w:rPr>
        <w:t>Name: ",</w:t>
      </w:r>
      <w:r>
        <w:rPr>
          <w:color w:val="auto"/>
        </w:rPr>
        <w:t>Child</w:t>
      </w:r>
      <w:r w:rsidRPr="003A4964">
        <w:rPr>
          <w:color w:val="auto"/>
        </w:rPr>
        <w:t>Oref.</w:t>
      </w:r>
      <w:r>
        <w:rPr>
          <w:color w:val="auto"/>
        </w:rPr>
        <w:t>Child</w:t>
      </w:r>
      <w:r w:rsidRPr="003A4964">
        <w:rPr>
          <w:color w:val="auto"/>
        </w:rPr>
        <w:t>Name,!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  <w:r w:rsidRPr="003A4964">
        <w:rPr>
          <w:color w:val="auto"/>
        </w:rPr>
        <w:br/>
        <w:t> } While Key'=""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Pr="00C54958" w:rsidRDefault="009F5E63" w:rsidP="009C6846">
      <w:pPr>
        <w:pStyle w:val="CodeItalic"/>
      </w:pPr>
      <w:r>
        <w:t xml:space="preserve"> Key: 1 </w:t>
      </w:r>
      <w:r w:rsidRPr="00C54958">
        <w:t>Name: Little Susie Child</w:t>
      </w:r>
    </w:p>
    <w:p w:rsidR="009F5E63" w:rsidRDefault="009F5E63" w:rsidP="009C6846">
      <w:pPr>
        <w:pStyle w:val="CodeItalic"/>
      </w:pPr>
      <w:r>
        <w:t xml:space="preserve"> Key: 2 </w:t>
      </w:r>
      <w:r w:rsidRPr="00C54958">
        <w:t>Name: Little Judy Child</w:t>
      </w:r>
      <w:r>
        <w:t> </w:t>
      </w:r>
    </w:p>
    <w:p w:rsidR="009F5E63" w:rsidRPr="00C54958" w:rsidRDefault="009F5E63" w:rsidP="009C6846">
      <w:pPr>
        <w:pStyle w:val="CodeItalic"/>
      </w:pPr>
      <w:r>
        <w:t xml:space="preserve"> Key: 3 </w:t>
      </w:r>
      <w:r w:rsidRPr="00C54958">
        <w:t xml:space="preserve">Name: Mean </w:t>
      </w:r>
      <w:r w:rsidR="00C713D6">
        <w:t>Cheryl</w:t>
      </w:r>
      <w:r w:rsidRPr="00C54958">
        <w:t xml:space="preserve"> Child</w:t>
      </w:r>
    </w:p>
    <w:p w:rsidR="009F5E63" w:rsidRDefault="009F5E63" w:rsidP="009C6846">
      <w:pPr>
        <w:pStyle w:val="CodeItalic"/>
      </w:pPr>
      <w:r>
        <w:t xml:space="preserve"> Key: 4 </w:t>
      </w:r>
      <w:r w:rsidRPr="00C54958">
        <w:t>Name: Little Chuck Child</w:t>
      </w:r>
    </w:p>
    <w:p w:rsidR="009F5E63" w:rsidRPr="00C54958" w:rsidRDefault="009F5E63" w:rsidP="009F4C74">
      <w:pPr>
        <w:pStyle w:val="Code"/>
        <w:ind w:firstLine="0"/>
        <w:rPr>
          <w:b/>
          <w:color w:val="FF0000"/>
        </w:rPr>
      </w:pPr>
    </w:p>
    <w:p w:rsidR="002D4D3E" w:rsidRDefault="002D4D3E" w:rsidP="009F4C74">
      <w:pPr>
        <w:pStyle w:val="Caption"/>
      </w:pPr>
      <w:bookmarkStart w:id="980" w:name="_Ref271115736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bookmarkEnd w:id="980"/>
      <w:r>
        <w:t xml:space="preserve"> Displaying our Relationship data between Parent and Children, using UnSwizzle</w:t>
      </w:r>
    </w:p>
    <w:p w:rsidR="009F5E63" w:rsidRDefault="009F5E63" w:rsidP="009F4C74">
      <w:pPr>
        <w:pStyle w:val="Code"/>
        <w:ind w:firstLine="0"/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Parent</w:t>
      </w:r>
      <w:r w:rsidRPr="003A4964">
        <w:rPr>
          <w:color w:val="auto"/>
        </w:rPr>
        <w:t>Oref=##class(MyPackage.</w:t>
      </w:r>
      <w:r>
        <w:rPr>
          <w:color w:val="auto"/>
        </w:rPr>
        <w:t>Parent</w:t>
      </w:r>
      <w:r w:rsidRPr="003A4964">
        <w:rPr>
          <w:color w:val="auto"/>
        </w:rPr>
        <w:t>).%OpenId(1)</w:t>
      </w:r>
      <w:r w:rsidRPr="003A4964">
        <w:rPr>
          <w:color w:val="auto"/>
        </w:rPr>
        <w:br/>
      </w:r>
      <w:r w:rsidRPr="003A4964">
        <w:rPr>
          <w:color w:val="auto"/>
        </w:rPr>
        <w:br/>
        <w:t> </w:t>
      </w:r>
      <w:r>
        <w:rPr>
          <w:color w:val="auto"/>
        </w:rPr>
        <w:t xml:space="preserve">Set </w:t>
      </w:r>
      <w:r w:rsidRPr="003A4964">
        <w:rPr>
          <w:color w:val="auto"/>
        </w:rPr>
        <w:t>Key="" Do {</w:t>
      </w:r>
      <w:r w:rsidRPr="003A4964">
        <w:rPr>
          <w:color w:val="auto"/>
        </w:rPr>
        <w:br/>
        <w:t>    </w:t>
      </w:r>
      <w:r>
        <w:rPr>
          <w:color w:val="auto"/>
        </w:rPr>
        <w:t>Set ChildOref=ParentOref.MyChildren</w:t>
      </w:r>
      <w:r w:rsidRPr="003A4964">
        <w:rPr>
          <w:color w:val="auto"/>
        </w:rPr>
        <w:t>.GetNext(.Key)</w:t>
      </w:r>
      <w:r w:rsidRPr="003A4964">
        <w:rPr>
          <w:color w:val="auto"/>
        </w:rPr>
        <w:br/>
        <w:t>    </w:t>
      </w:r>
      <w:r>
        <w:rPr>
          <w:color w:val="auto"/>
        </w:rPr>
        <w:t>If Child</w:t>
      </w:r>
      <w:r w:rsidRPr="003A4964">
        <w:rPr>
          <w:color w:val="auto"/>
        </w:rPr>
        <w:t>Oref'="" </w:t>
      </w:r>
      <w:r>
        <w:rPr>
          <w:color w:val="auto"/>
        </w:rPr>
        <w:t>{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>Write "Key: ",Key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</w:r>
      <w:r>
        <w:rPr>
          <w:color w:val="auto"/>
        </w:rPr>
        <w:tab/>
        <w:t xml:space="preserve">Write " </w:t>
      </w:r>
      <w:r w:rsidRPr="003A4964">
        <w:rPr>
          <w:color w:val="auto"/>
        </w:rPr>
        <w:t>Name: ",</w:t>
      </w:r>
      <w:r>
        <w:rPr>
          <w:color w:val="auto"/>
        </w:rPr>
        <w:t>Child</w:t>
      </w:r>
      <w:r w:rsidRPr="003A4964">
        <w:rPr>
          <w:color w:val="auto"/>
        </w:rPr>
        <w:t>Oref.</w:t>
      </w:r>
      <w:r>
        <w:rPr>
          <w:color w:val="auto"/>
        </w:rPr>
        <w:t>Child</w:t>
      </w:r>
      <w:r w:rsidRPr="003A4964">
        <w:rPr>
          <w:color w:val="auto"/>
        </w:rPr>
        <w:t>Name,!</w:t>
      </w:r>
    </w:p>
    <w:p w:rsidR="009F5E63" w:rsidRPr="00490E77" w:rsidRDefault="009F5E63" w:rsidP="009F4C74">
      <w:pPr>
        <w:pStyle w:val="Code"/>
        <w:ind w:firstLine="0"/>
        <w:rPr>
          <w:color w:val="auto"/>
          <w:u w:val="single"/>
        </w:rPr>
      </w:pPr>
      <w:r w:rsidRPr="003A4964">
        <w:rPr>
          <w:color w:val="auto"/>
        </w:rPr>
        <w:t>      </w:t>
      </w:r>
      <w:r>
        <w:rPr>
          <w:color w:val="auto"/>
        </w:rPr>
        <w:tab/>
      </w:r>
      <w:r w:rsidRPr="00490E77">
        <w:rPr>
          <w:color w:val="auto"/>
          <w:u w:val="single"/>
        </w:rPr>
        <w:t>Do ParentOref.MyChildren.%UnSwizzleAt(Key)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ab/>
        <w:t>}</w:t>
      </w:r>
      <w:r w:rsidRPr="003A4964">
        <w:rPr>
          <w:color w:val="auto"/>
        </w:rPr>
        <w:br/>
        <w:t> } While Key'=""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2D4D3E" w:rsidRDefault="002D4D3E" w:rsidP="009F4C74">
      <w:pPr>
        <w:pStyle w:val="Caption"/>
      </w:pPr>
      <w:bookmarkStart w:id="981" w:name="_Ref271115814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26</w:t>
        </w:r>
      </w:fldSimple>
      <w:bookmarkEnd w:id="981"/>
      <w:r>
        <w:t xml:space="preserve"> Embedded SQL to display the Relationship between Parent and Children </w:t>
      </w:r>
    </w:p>
    <w:p w:rsidR="009F5E63" w:rsidRDefault="009F5E63" w:rsidP="009F4C74">
      <w:pPr>
        <w:pStyle w:val="Code"/>
        <w:ind w:firstLine="0"/>
      </w:pPr>
    </w:p>
    <w:p w:rsidR="009F5E63" w:rsidRPr="00126964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26964">
        <w:rPr>
          <w:color w:val="auto"/>
        </w:rPr>
        <w:t>New </w:t>
      </w:r>
      <w:r>
        <w:rPr>
          <w:color w:val="auto"/>
        </w:rPr>
        <w:t>Parent</w:t>
      </w:r>
      <w:r w:rsidRPr="00126964">
        <w:rPr>
          <w:color w:val="auto"/>
        </w:rPr>
        <w:t>Name,</w:t>
      </w:r>
      <w:r>
        <w:rPr>
          <w:color w:val="auto"/>
        </w:rPr>
        <w:t>Child</w:t>
      </w:r>
      <w:r w:rsidRPr="00126964">
        <w:rPr>
          <w:color w:val="auto"/>
        </w:rPr>
        <w:t>Name</w:t>
      </w:r>
      <w:r w:rsidRPr="00126964">
        <w:rPr>
          <w:color w:val="auto"/>
        </w:rPr>
        <w:br/>
        <w:t> &amp;sql(Declare MyCursor CURSOR FOR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SELECT My</w:t>
      </w:r>
      <w:r>
        <w:rPr>
          <w:color w:val="auto"/>
        </w:rPr>
        <w:t>Parent</w:t>
      </w:r>
      <w:r w:rsidRPr="00126964">
        <w:rPr>
          <w:color w:val="auto"/>
        </w:rPr>
        <w:t>-&gt;</w:t>
      </w:r>
      <w:r>
        <w:rPr>
          <w:color w:val="auto"/>
        </w:rPr>
        <w:t>Parent</w:t>
      </w:r>
      <w:r w:rsidRPr="00126964">
        <w:rPr>
          <w:color w:val="auto"/>
        </w:rPr>
        <w:t xml:space="preserve">Name, </w:t>
      </w:r>
      <w:r>
        <w:rPr>
          <w:color w:val="auto"/>
        </w:rPr>
        <w:t>Child</w:t>
      </w:r>
      <w:r w:rsidRPr="00126964">
        <w:rPr>
          <w:color w:val="auto"/>
        </w:rPr>
        <w:t>Name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INTO :</w:t>
      </w:r>
      <w:r>
        <w:rPr>
          <w:color w:val="auto"/>
        </w:rPr>
        <w:t>Parent</w:t>
      </w:r>
      <w:r w:rsidRPr="00126964">
        <w:rPr>
          <w:color w:val="auto"/>
        </w:rPr>
        <w:t>Name, :</w:t>
      </w:r>
      <w:r>
        <w:rPr>
          <w:color w:val="auto"/>
        </w:rPr>
        <w:t>Child</w:t>
      </w:r>
      <w:r w:rsidRPr="00126964">
        <w:rPr>
          <w:color w:val="auto"/>
        </w:rPr>
        <w:t>Name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FROM MyPackage.</w:t>
      </w:r>
      <w:r>
        <w:rPr>
          <w:color w:val="auto"/>
        </w:rPr>
        <w:t>Child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ORDER BY </w:t>
      </w:r>
      <w:r>
        <w:rPr>
          <w:color w:val="auto"/>
        </w:rPr>
        <w:t>Parent</w:t>
      </w:r>
      <w:r w:rsidRPr="00126964">
        <w:rPr>
          <w:color w:val="auto"/>
        </w:rPr>
        <w:t>Name)</w:t>
      </w:r>
      <w:r w:rsidRPr="00126964">
        <w:rPr>
          <w:color w:val="auto"/>
        </w:rPr>
        <w:br/>
        <w:t> &amp;sql(OPEN MyCursor)</w:t>
      </w:r>
      <w:r w:rsidRPr="00126964">
        <w:rPr>
          <w:color w:val="auto"/>
        </w:rPr>
        <w:br/>
        <w:t> &amp;sql(FETCH MyCursor)</w:t>
      </w:r>
      <w:r w:rsidRPr="00126964">
        <w:rPr>
          <w:color w:val="auto"/>
        </w:rPr>
        <w:br/>
        <w:t> While (SQLCODE = 0) {</w:t>
      </w:r>
      <w:r w:rsidRPr="00126964">
        <w:rPr>
          <w:color w:val="auto"/>
        </w:rPr>
        <w:br/>
        <w:t> </w:t>
      </w:r>
      <w:r w:rsidRPr="00126964">
        <w:rPr>
          <w:color w:val="auto"/>
        </w:rPr>
        <w:tab/>
        <w:t>Write !,"</w:t>
      </w:r>
      <w:r>
        <w:rPr>
          <w:color w:val="auto"/>
        </w:rPr>
        <w:t>Parent Name: ",ParentName</w:t>
      </w:r>
      <w:r>
        <w:rPr>
          <w:color w:val="auto"/>
        </w:rPr>
        <w:br/>
        <w:t> </w:t>
      </w:r>
      <w:r>
        <w:rPr>
          <w:color w:val="auto"/>
        </w:rPr>
        <w:tab/>
        <w:t>Write ?30</w:t>
      </w:r>
      <w:r w:rsidRPr="00126964">
        <w:rPr>
          <w:color w:val="auto"/>
        </w:rPr>
        <w:t>,"</w:t>
      </w:r>
      <w:r>
        <w:rPr>
          <w:color w:val="auto"/>
        </w:rPr>
        <w:t xml:space="preserve"> - Child</w:t>
      </w:r>
      <w:r w:rsidRPr="00126964">
        <w:rPr>
          <w:color w:val="auto"/>
        </w:rPr>
        <w:t xml:space="preserve"> Name: ",</w:t>
      </w:r>
      <w:r>
        <w:rPr>
          <w:color w:val="auto"/>
        </w:rPr>
        <w:t>Child</w:t>
      </w:r>
      <w:r w:rsidRPr="00126964">
        <w:rPr>
          <w:color w:val="auto"/>
        </w:rPr>
        <w:t>Name</w:t>
      </w:r>
      <w:r w:rsidRPr="00126964">
        <w:rPr>
          <w:color w:val="auto"/>
        </w:rPr>
        <w:br/>
      </w:r>
      <w:r w:rsidRPr="00126964">
        <w:rPr>
          <w:color w:val="auto"/>
        </w:rPr>
        <w:tab/>
        <w:t>&amp;sql(FETCH MyCursor)</w:t>
      </w:r>
      <w:r w:rsidRPr="00126964">
        <w:rPr>
          <w:color w:val="auto"/>
        </w:rPr>
        <w:br/>
        <w:t> }</w:t>
      </w:r>
      <w:r w:rsidRPr="00126964">
        <w:rPr>
          <w:color w:val="auto"/>
        </w:rPr>
        <w:br/>
        <w:t> &amp;sql(CLOSE MyCursor)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F5E63" w:rsidRPr="00126964" w:rsidRDefault="009F5E63" w:rsidP="009F4C74">
      <w:pPr>
        <w:pStyle w:val="Code"/>
        <w:ind w:firstLine="0"/>
        <w:rPr>
          <w:color w:val="auto"/>
        </w:rPr>
      </w:pPr>
    </w:p>
    <w:p w:rsidR="009F5E63" w:rsidRPr="00361CB3" w:rsidRDefault="009F5E63" w:rsidP="009C6846">
      <w:pPr>
        <w:pStyle w:val="CodeItalic"/>
      </w:pPr>
      <w:r>
        <w:t xml:space="preserve"> </w:t>
      </w:r>
      <w:r w:rsidRPr="00361CB3">
        <w:t xml:space="preserve">Parent Name: </w:t>
      </w:r>
      <w:r>
        <w:t>Mr John</w:t>
      </w:r>
      <w:r w:rsidRPr="00361CB3">
        <w:t xml:space="preserve"> Parent    - Child Name: Mean </w:t>
      </w:r>
      <w:r w:rsidR="00C713D6">
        <w:t>Cheryl</w:t>
      </w:r>
      <w:r w:rsidRPr="00361CB3">
        <w:t xml:space="preserve"> Child</w:t>
      </w:r>
    </w:p>
    <w:p w:rsidR="009F5E63" w:rsidRPr="00361CB3" w:rsidRDefault="009F5E63" w:rsidP="009C6846">
      <w:pPr>
        <w:pStyle w:val="CodeItalic"/>
      </w:pPr>
      <w:r>
        <w:t xml:space="preserve"> </w:t>
      </w:r>
      <w:r w:rsidRPr="00361CB3">
        <w:t xml:space="preserve">Parent Name: </w:t>
      </w:r>
      <w:r>
        <w:t>Mr John</w:t>
      </w:r>
      <w:r w:rsidRPr="00361CB3">
        <w:t xml:space="preserve"> Parent    - Child Name: Little Susie Child</w:t>
      </w:r>
    </w:p>
    <w:p w:rsidR="009F5E63" w:rsidRPr="00361CB3" w:rsidRDefault="009F5E63" w:rsidP="009C6846">
      <w:pPr>
        <w:pStyle w:val="CodeItalic"/>
      </w:pPr>
      <w:r>
        <w:t xml:space="preserve"> </w:t>
      </w:r>
      <w:r w:rsidRPr="00361CB3">
        <w:t xml:space="preserve">Parent Name: </w:t>
      </w:r>
      <w:r>
        <w:t>Mr John</w:t>
      </w:r>
      <w:r w:rsidRPr="00361CB3">
        <w:t xml:space="preserve"> Parent    - Child Name: Little Judy Child</w:t>
      </w:r>
    </w:p>
    <w:p w:rsidR="009F5E63" w:rsidRDefault="009F5E63" w:rsidP="009C6846">
      <w:pPr>
        <w:pStyle w:val="CodeItalic"/>
      </w:pPr>
      <w:r>
        <w:t xml:space="preserve"> </w:t>
      </w:r>
      <w:r w:rsidRPr="00361CB3">
        <w:t xml:space="preserve">Parent Name: </w:t>
      </w:r>
      <w:r>
        <w:t>Mr John</w:t>
      </w:r>
      <w:r w:rsidRPr="00361CB3">
        <w:t xml:space="preserve"> Parent    - Child Name: Little Chuck Child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82" w:name="_Ref271159184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27</w:t>
        </w:r>
      </w:fldSimple>
      <w:bookmarkEnd w:id="982"/>
      <w:r>
        <w:t xml:space="preserve"> Global generated from Class MyPackage.Child</w:t>
      </w:r>
    </w:p>
    <w:p w:rsidR="009F5E63" w:rsidRDefault="009F5E63" w:rsidP="009F4C74">
      <w:pPr>
        <w:pStyle w:val="Code"/>
        <w:ind w:firstLine="0"/>
        <w:rPr>
          <w:lang w:bidi="ar-SA"/>
        </w:rPr>
      </w:pPr>
    </w:p>
    <w:p w:rsidR="009F5E63" w:rsidRPr="00145BB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45BB5">
        <w:rPr>
          <w:color w:val="auto"/>
        </w:rPr>
        <w:t>zw ^MyPackage.ChildD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45BB5">
        <w:rPr>
          <w:color w:val="auto"/>
        </w:rPr>
        <w:t>^MyPackage.ChildD=4</w:t>
      </w:r>
      <w:r>
        <w:rPr>
          <w:color w:val="auto"/>
        </w:rPr>
        <w:t xml:space="preserve"> </w:t>
      </w:r>
    </w:p>
    <w:p w:rsidR="009F5E63" w:rsidRPr="007328ED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7328ED">
        <w:rPr>
          <w:color w:val="auto"/>
        </w:rPr>
        <w:t xml:space="preserve">^MyPackage.ChildD(1,1)=$lb("","Mean </w:t>
      </w:r>
      <w:r w:rsidR="00C713D6">
        <w:rPr>
          <w:color w:val="auto"/>
        </w:rPr>
        <w:t>Cheryl</w:t>
      </w:r>
      <w:r w:rsidRPr="007328ED">
        <w:rPr>
          <w:color w:val="auto"/>
        </w:rPr>
        <w:t xml:space="preserve"> Child")</w:t>
      </w:r>
    </w:p>
    <w:p w:rsidR="009F5E63" w:rsidRPr="007328ED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7328ED">
        <w:rPr>
          <w:color w:val="auto"/>
        </w:rPr>
        <w:t>^MyPackage.ChildD(1,2)=$lb("","Little Susie Child")</w:t>
      </w:r>
    </w:p>
    <w:p w:rsidR="009F5E63" w:rsidRPr="007328ED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7328ED">
        <w:rPr>
          <w:color w:val="auto"/>
        </w:rPr>
        <w:t>^MyPackage.ChildD(1,3)=$lb("","Little Judy Child")</w:t>
      </w:r>
    </w:p>
    <w:p w:rsidR="009F5E63" w:rsidRDefault="009F5E63" w:rsidP="009F4C74">
      <w:pPr>
        <w:pStyle w:val="Code"/>
        <w:ind w:firstLine="0"/>
      </w:pPr>
      <w:r>
        <w:rPr>
          <w:color w:val="auto"/>
        </w:rPr>
        <w:t xml:space="preserve"> </w:t>
      </w:r>
      <w:r w:rsidRPr="007328ED">
        <w:rPr>
          <w:color w:val="auto"/>
        </w:rPr>
        <w:t>^MyPackage.ChildD(1,4)=$lb("","Little Chuck Child")</w:t>
      </w:r>
      <w:r>
        <w:t xml:space="preserve">    </w:t>
      </w:r>
    </w:p>
    <w:p w:rsidR="009F5E63" w:rsidRDefault="009F5E63" w:rsidP="009F4C74">
      <w:pPr>
        <w:pStyle w:val="Code"/>
        <w:ind w:firstLine="0"/>
      </w:pPr>
      <w:r>
        <w:t xml:space="preserve">              </w:t>
      </w:r>
    </w:p>
    <w:p w:rsidR="002D4D3E" w:rsidRDefault="002D4D3E" w:rsidP="00837C5A">
      <w:pPr>
        <w:pStyle w:val="Caption"/>
        <w:keepNext/>
      </w:pPr>
      <w:bookmarkStart w:id="983" w:name="_Ref271159240"/>
    </w:p>
    <w:p w:rsidR="009F5E63" w:rsidRDefault="009F5E63" w:rsidP="00837C5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28</w:t>
        </w:r>
      </w:fldSimple>
      <w:bookmarkEnd w:id="983"/>
      <w:r>
        <w:t xml:space="preserve"> Global generated from Class MyPackage.Parent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</w:p>
    <w:p w:rsidR="009F5E63" w:rsidRPr="00145BB5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45BB5">
        <w:rPr>
          <w:color w:val="auto"/>
        </w:rPr>
        <w:t>zw ^MyPackage.ParentD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145BB5">
        <w:rPr>
          <w:color w:val="auto"/>
        </w:rPr>
        <w:t>^MyPackage.ParentD=1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</w:t>
      </w:r>
      <w:r w:rsidRPr="007328ED">
        <w:rPr>
          <w:color w:val="auto"/>
        </w:rPr>
        <w:t>^MyPackage.ParentD(1)=$lb("","</w:t>
      </w:r>
      <w:r>
        <w:rPr>
          <w:color w:val="auto"/>
        </w:rPr>
        <w:t>Mr John</w:t>
      </w:r>
      <w:r w:rsidRPr="007328ED">
        <w:rPr>
          <w:color w:val="auto"/>
        </w:rPr>
        <w:t xml:space="preserve"> Parent")</w:t>
      </w:r>
    </w:p>
    <w:p w:rsidR="009F5E63" w:rsidRPr="00145BB5" w:rsidRDefault="009F5E63" w:rsidP="009F4C74">
      <w:pPr>
        <w:pStyle w:val="Code"/>
        <w:ind w:firstLine="0"/>
        <w:rPr>
          <w:color w:val="auto"/>
        </w:rPr>
      </w:pPr>
    </w:p>
    <w:p w:rsidR="002D4D3E" w:rsidRDefault="002D4D3E" w:rsidP="009F4C74">
      <w:pPr>
        <w:pStyle w:val="Caption"/>
      </w:pPr>
      <w:bookmarkStart w:id="984" w:name="_Ref274023552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29</w:t>
        </w:r>
      </w:fldSimple>
      <w:bookmarkEnd w:id="984"/>
      <w:r>
        <w:t xml:space="preserve"> Delete a Child</w:t>
      </w:r>
    </w:p>
    <w:p w:rsidR="009F5E63" w:rsidRDefault="009F5E63" w:rsidP="009F4C74">
      <w:pPr>
        <w:pStyle w:val="Code"/>
        <w:ind w:firstLine="0"/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F5E63" w:rsidRDefault="009F5E63" w:rsidP="009F4C74">
      <w:pPr>
        <w:pStyle w:val="Code"/>
        <w:ind w:firstLine="0"/>
        <w:rPr>
          <w:color w:val="auto"/>
        </w:rPr>
      </w:pPr>
      <w:r w:rsidRPr="000221C5">
        <w:rPr>
          <w:color w:val="auto"/>
        </w:rPr>
        <w:t> </w:t>
      </w:r>
    </w:p>
    <w:p w:rsidR="009F5E63" w:rsidRDefault="009F5E63" w:rsidP="009F4C74">
      <w:pPr>
        <w:pStyle w:val="Code"/>
        <w:ind w:firstLine="0"/>
        <w:rPr>
          <w:color w:val="auto"/>
        </w:rPr>
      </w:pPr>
      <w:r w:rsidRPr="000221C5">
        <w:rPr>
          <w:color w:val="auto"/>
        </w:rPr>
        <w:t>Set ChildKey="" Do {</w:t>
      </w:r>
      <w:r w:rsidRPr="000221C5">
        <w:rPr>
          <w:color w:val="auto"/>
        </w:rPr>
        <w:br/>
      </w:r>
      <w:r w:rsidRPr="000221C5">
        <w:rPr>
          <w:color w:val="auto"/>
        </w:rPr>
        <w:tab/>
        <w:t>Set ParentKey=1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  <w:t>Set ParentOref=##class(MyPackage.Parent).%OpenId(ParentKey)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  <w:t>Set ChildOref=ParentOref.MyChildren.GetNext(.ChildKey)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  <w:t>If ChildOref'="" {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</w:r>
      <w:r w:rsidRPr="000221C5">
        <w:rPr>
          <w:color w:val="auto"/>
        </w:rPr>
        <w:tab/>
        <w:t>Write !,"ChildKey: ",ChildKey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</w:r>
      <w:r w:rsidRPr="000221C5">
        <w:rPr>
          <w:color w:val="auto"/>
        </w:rPr>
        <w:tab/>
        <w:t>Write " Name: ",ChildOref.ChildName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</w:r>
      <w:r w:rsidRPr="000221C5">
        <w:rPr>
          <w:color w:val="auto"/>
        </w:rPr>
        <w:tab/>
        <w:t>If ChildOref.ChildName="Little Chuck Child" {</w:t>
      </w:r>
      <w:r w:rsidRPr="000221C5">
        <w:rPr>
          <w:color w:val="auto"/>
        </w:rPr>
        <w:br/>
      </w:r>
      <w:r w:rsidRPr="000221C5">
        <w:rPr>
          <w:color w:val="auto"/>
        </w:rPr>
        <w:tab/>
        <w:t> </w:t>
      </w:r>
      <w:r w:rsidRPr="000221C5">
        <w:rPr>
          <w:color w:val="auto"/>
        </w:rPr>
        <w:tab/>
      </w:r>
      <w:r w:rsidRPr="000221C5">
        <w:rPr>
          <w:color w:val="auto"/>
        </w:rPr>
        <w:tab/>
      </w:r>
      <w:r w:rsidRPr="00705E33">
        <w:rPr>
          <w:color w:val="auto"/>
          <w:u w:val="single"/>
        </w:rPr>
        <w:t>Set CombinedKey=ParentKey_"||"_ChildKey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</w:r>
      <w:r w:rsidRPr="000221C5">
        <w:rPr>
          <w:color w:val="auto"/>
        </w:rPr>
        <w:tab/>
      </w:r>
      <w:r w:rsidRPr="000221C5">
        <w:rPr>
          <w:color w:val="auto"/>
        </w:rPr>
        <w:tab/>
        <w:t>Set status=##class(MyPackage.Child).%DeleteId(CombinedKey)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</w:r>
      <w:r w:rsidRPr="000221C5">
        <w:rPr>
          <w:color w:val="auto"/>
        </w:rPr>
        <w:tab/>
      </w:r>
      <w:r w:rsidRPr="000221C5">
        <w:rPr>
          <w:color w:val="auto"/>
        </w:rPr>
        <w:tab/>
        <w:t>If status=1 Write " - deleted."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</w:r>
      <w:r w:rsidRPr="000221C5">
        <w:rPr>
          <w:color w:val="auto"/>
        </w:rPr>
        <w:tab/>
      </w:r>
      <w:r w:rsidRPr="000221C5">
        <w:rPr>
          <w:color w:val="auto"/>
        </w:rPr>
        <w:tab/>
        <w:t>If status'=1 Write " - deleted failed."</w:t>
      </w:r>
      <w:r w:rsidRPr="000221C5">
        <w:rPr>
          <w:color w:val="auto"/>
        </w:rPr>
        <w:br/>
        <w:t> </w:t>
      </w:r>
      <w:r w:rsidRPr="000221C5">
        <w:rPr>
          <w:color w:val="auto"/>
        </w:rPr>
        <w:tab/>
        <w:t>  </w:t>
      </w:r>
      <w:r w:rsidRPr="000221C5">
        <w:rPr>
          <w:color w:val="auto"/>
        </w:rPr>
        <w:tab/>
        <w:t>}</w:t>
      </w:r>
      <w:r w:rsidRPr="000221C5">
        <w:rPr>
          <w:color w:val="auto"/>
        </w:rPr>
        <w:br/>
        <w:t>   </w:t>
      </w:r>
      <w:r w:rsidRPr="000221C5">
        <w:rPr>
          <w:color w:val="auto"/>
        </w:rPr>
        <w:tab/>
        <w:t>}</w:t>
      </w:r>
      <w:r w:rsidRPr="000221C5">
        <w:rPr>
          <w:color w:val="auto"/>
        </w:rPr>
        <w:br/>
        <w:t> } While ChildKey'=""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9F5E63" w:rsidRPr="000221C5" w:rsidRDefault="009F5E63" w:rsidP="009F4C74">
      <w:pPr>
        <w:pStyle w:val="Code"/>
        <w:ind w:firstLine="0"/>
        <w:rPr>
          <w:color w:val="auto"/>
        </w:rPr>
      </w:pPr>
    </w:p>
    <w:p w:rsidR="009F5E63" w:rsidRPr="00261C38" w:rsidRDefault="009F5E63" w:rsidP="009C6846">
      <w:pPr>
        <w:pStyle w:val="CodeItalic"/>
      </w:pPr>
      <w:r>
        <w:t xml:space="preserve"> Child</w:t>
      </w:r>
      <w:r w:rsidRPr="00261C38">
        <w:t xml:space="preserve">Key: 1 Name: Mean </w:t>
      </w:r>
      <w:r w:rsidR="00C713D6">
        <w:t>Cheryl</w:t>
      </w:r>
      <w:r w:rsidRPr="00261C38">
        <w:t xml:space="preserve"> Child</w:t>
      </w:r>
    </w:p>
    <w:p w:rsidR="009F5E63" w:rsidRPr="00261C38" w:rsidRDefault="009F5E63" w:rsidP="009C6846">
      <w:pPr>
        <w:pStyle w:val="CodeItalic"/>
      </w:pPr>
      <w:r>
        <w:t xml:space="preserve"> Child</w:t>
      </w:r>
      <w:r w:rsidRPr="00261C38">
        <w:t>Key: 2 Name: Little Susie Child</w:t>
      </w:r>
    </w:p>
    <w:p w:rsidR="009F5E63" w:rsidRPr="00261C38" w:rsidRDefault="009F5E63" w:rsidP="009C6846">
      <w:pPr>
        <w:pStyle w:val="CodeItalic"/>
      </w:pPr>
      <w:r>
        <w:t xml:space="preserve"> Child</w:t>
      </w:r>
      <w:r w:rsidRPr="00261C38">
        <w:t>Key: 3 Name: Little Judy Child</w:t>
      </w:r>
    </w:p>
    <w:p w:rsidR="009F5E63" w:rsidRDefault="009F5E63" w:rsidP="009C6846">
      <w:pPr>
        <w:pStyle w:val="CodeItalic"/>
      </w:pPr>
      <w:r>
        <w:t xml:space="preserve"> Child</w:t>
      </w:r>
      <w:r w:rsidRPr="00261C38">
        <w:t>Key: 4 Name: Lit</w:t>
      </w:r>
      <w:r>
        <w:t>tle Chuck Child - deleted</w:t>
      </w:r>
      <w:r w:rsidRPr="00261C38">
        <w:t>.</w:t>
      </w:r>
    </w:p>
    <w:p w:rsidR="009F5E63" w:rsidRDefault="009F5E63" w:rsidP="009F4C74">
      <w:pPr>
        <w:pStyle w:val="Code"/>
        <w:ind w:firstLine="0"/>
      </w:pPr>
    </w:p>
    <w:p w:rsidR="002D4D3E" w:rsidRDefault="002D4D3E" w:rsidP="009F4C74">
      <w:pPr>
        <w:pStyle w:val="Caption"/>
      </w:pPr>
      <w:bookmarkStart w:id="985" w:name="_Ref274023587"/>
    </w:p>
    <w:p w:rsidR="009F5E63" w:rsidRDefault="009F5E63" w:rsidP="009F4C74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31</w:t>
        </w:r>
      </w:fldSimple>
      <w:r>
        <w:noBreakHyphen/>
      </w:r>
      <w:fldSimple w:instr=" SEQ Example \* ARABIC \s 1 ">
        <w:r w:rsidR="00725288">
          <w:rPr>
            <w:noProof/>
          </w:rPr>
          <w:t>30</w:t>
        </w:r>
      </w:fldSimple>
      <w:bookmarkEnd w:id="985"/>
      <w:r>
        <w:t xml:space="preserve"> Delete the Parent</w:t>
      </w:r>
    </w:p>
    <w:p w:rsidR="009F5E63" w:rsidRDefault="009F5E63" w:rsidP="009F4C74">
      <w:pPr>
        <w:pStyle w:val="Code"/>
        <w:ind w:firstLine="0"/>
      </w:pP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Set Status=##class(MyPackage.Parent).%Delete</w:t>
      </w:r>
      <w:r w:rsidRPr="003A20AF">
        <w:rPr>
          <w:color w:val="auto"/>
        </w:rPr>
        <w:t>Id(1)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Status=1 Write "Parent Delete succeeded.</w:t>
      </w:r>
      <w:r w:rsidRPr="003A20AF">
        <w:rPr>
          <w:color w:val="auto"/>
        </w:rPr>
        <w:t>"</w:t>
      </w:r>
    </w:p>
    <w:p w:rsidR="009F5E63" w:rsidRDefault="009F5E63" w:rsidP="009F4C74">
      <w:pPr>
        <w:pStyle w:val="Code"/>
        <w:ind w:firstLine="0"/>
        <w:rPr>
          <w:color w:val="auto"/>
        </w:rPr>
      </w:pPr>
      <w:r>
        <w:rPr>
          <w:color w:val="auto"/>
        </w:rPr>
        <w:t xml:space="preserve"> If Status’=1 Write "Parent Delete failed.</w:t>
      </w:r>
      <w:r w:rsidRPr="003A20AF">
        <w:rPr>
          <w:color w:val="auto"/>
        </w:rPr>
        <w:t>"</w:t>
      </w:r>
    </w:p>
    <w:p w:rsidR="009F5E63" w:rsidRDefault="009F5E63" w:rsidP="009F4C74">
      <w:pPr>
        <w:pStyle w:val="Code"/>
        <w:ind w:firstLine="0"/>
        <w:rPr>
          <w:color w:val="auto"/>
        </w:rPr>
      </w:pPr>
    </w:p>
    <w:p w:rsidR="009F5E63" w:rsidRDefault="009F5E63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The above code may be run from the Terminal.</w:t>
      </w:r>
    </w:p>
    <w:p w:rsidR="009F5E63" w:rsidRDefault="009F5E63" w:rsidP="009F4C74">
      <w:pPr>
        <w:pStyle w:val="Code"/>
        <w:ind w:firstLine="0"/>
        <w:rPr>
          <w:color w:val="auto"/>
        </w:rPr>
      </w:pPr>
      <w:r w:rsidRPr="003A20AF">
        <w:rPr>
          <w:color w:val="auto"/>
        </w:rPr>
        <w:t> </w:t>
      </w:r>
    </w:p>
    <w:p w:rsidR="009F5E63" w:rsidRDefault="009F5E63" w:rsidP="009C6846">
      <w:pPr>
        <w:pStyle w:val="CodeItalic"/>
      </w:pPr>
      <w:r>
        <w:t xml:space="preserve">Parent Delete </w:t>
      </w:r>
      <w:r w:rsidRPr="00B23750">
        <w:t>succeeded</w:t>
      </w:r>
      <w:r>
        <w:t>.</w:t>
      </w:r>
    </w:p>
    <w:p w:rsidR="009F5E63" w:rsidRDefault="009F5E63" w:rsidP="009F4C74">
      <w:pPr>
        <w:pStyle w:val="Code"/>
        <w:ind w:firstLine="0"/>
        <w:rPr>
          <w:b/>
          <w:color w:val="FF0000"/>
        </w:rPr>
      </w:pPr>
    </w:p>
    <w:p w:rsidR="00837C5A" w:rsidRDefault="00837C5A" w:rsidP="009F4C74">
      <w:pPr>
        <w:sectPr w:rsidR="00837C5A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F5479F" w:rsidRPr="0098119B" w:rsidRDefault="00F5479F" w:rsidP="00B76B1D">
      <w:pPr>
        <w:keepNext/>
        <w:keepLines/>
        <w:ind w:firstLine="0"/>
        <w:jc w:val="center"/>
        <w:rPr>
          <w:rFonts w:ascii="Arial" w:hAnsi="Arial" w:cs="Arial"/>
          <w:i/>
          <w:sz w:val="32"/>
          <w:szCs w:val="32"/>
        </w:rPr>
      </w:pPr>
      <w:r w:rsidRPr="0098119B">
        <w:rPr>
          <w:rFonts w:ascii="Arial" w:hAnsi="Arial" w:cs="Arial"/>
          <w:i/>
          <w:sz w:val="32"/>
          <w:szCs w:val="32"/>
        </w:rPr>
        <w:t>Customer:</w:t>
      </w:r>
      <w:r w:rsidR="00B76B1D">
        <w:rPr>
          <w:rFonts w:ascii="Arial" w:hAnsi="Arial" w:cs="Arial"/>
          <w:i/>
          <w:sz w:val="32"/>
          <w:szCs w:val="32"/>
        </w:rPr>
        <w:t xml:space="preserve"> </w:t>
      </w:r>
      <w:r w:rsidR="0098119B">
        <w:rPr>
          <w:rFonts w:ascii="Arial" w:hAnsi="Arial" w:cs="Arial"/>
          <w:i/>
          <w:sz w:val="32"/>
          <w:szCs w:val="32"/>
        </w:rPr>
        <w:t>”</w:t>
      </w:r>
      <w:r w:rsidRPr="0098119B">
        <w:rPr>
          <w:rFonts w:ascii="Arial" w:hAnsi="Arial" w:cs="Arial"/>
          <w:i/>
          <w:sz w:val="32"/>
          <w:szCs w:val="32"/>
        </w:rPr>
        <w:t>I have a message on my screen that says: 'Disk Full'. What can that be?</w:t>
      </w:r>
      <w:r w:rsidR="0098119B">
        <w:rPr>
          <w:rFonts w:ascii="Arial" w:hAnsi="Arial" w:cs="Arial"/>
          <w:i/>
          <w:sz w:val="32"/>
          <w:szCs w:val="32"/>
        </w:rPr>
        <w:t>”</w:t>
      </w:r>
    </w:p>
    <w:p w:rsidR="00F5479F" w:rsidRPr="0098119B" w:rsidRDefault="00F5479F" w:rsidP="00B76B1D">
      <w:pPr>
        <w:keepNext/>
        <w:keepLines/>
        <w:ind w:firstLine="0"/>
        <w:jc w:val="center"/>
        <w:rPr>
          <w:rFonts w:ascii="Arial" w:hAnsi="Arial" w:cs="Arial"/>
          <w:i/>
          <w:sz w:val="32"/>
          <w:szCs w:val="32"/>
        </w:rPr>
      </w:pPr>
      <w:r w:rsidRPr="0098119B">
        <w:rPr>
          <w:rFonts w:ascii="Arial" w:hAnsi="Arial" w:cs="Arial"/>
          <w:i/>
          <w:sz w:val="32"/>
          <w:szCs w:val="32"/>
        </w:rPr>
        <w:t xml:space="preserve">Tech Support: </w:t>
      </w:r>
      <w:r w:rsidR="0098119B">
        <w:rPr>
          <w:rFonts w:ascii="Arial" w:hAnsi="Arial" w:cs="Arial"/>
          <w:i/>
          <w:sz w:val="32"/>
          <w:szCs w:val="32"/>
        </w:rPr>
        <w:t>“</w:t>
      </w:r>
      <w:r w:rsidR="00373CA7">
        <w:rPr>
          <w:rFonts w:ascii="Arial" w:hAnsi="Arial" w:cs="Arial"/>
          <w:i/>
          <w:sz w:val="32"/>
          <w:szCs w:val="32"/>
        </w:rPr>
        <w:t>May</w:t>
      </w:r>
      <w:r w:rsidRPr="0098119B">
        <w:rPr>
          <w:rFonts w:ascii="Arial" w:hAnsi="Arial" w:cs="Arial"/>
          <w:i/>
          <w:sz w:val="32"/>
          <w:szCs w:val="32"/>
        </w:rPr>
        <w:t>be your disk is full</w:t>
      </w:r>
      <w:r w:rsidR="0098119B">
        <w:rPr>
          <w:rFonts w:ascii="Arial" w:hAnsi="Arial" w:cs="Arial"/>
          <w:i/>
          <w:sz w:val="32"/>
          <w:szCs w:val="32"/>
        </w:rPr>
        <w:t>”</w:t>
      </w:r>
      <w:r w:rsidRPr="0098119B">
        <w:rPr>
          <w:rFonts w:ascii="Arial" w:hAnsi="Arial" w:cs="Arial"/>
          <w:i/>
          <w:sz w:val="32"/>
          <w:szCs w:val="32"/>
        </w:rPr>
        <w:t>.</w:t>
      </w:r>
    </w:p>
    <w:p w:rsidR="00F5479F" w:rsidRPr="0098119B" w:rsidRDefault="00F5479F" w:rsidP="00B76B1D">
      <w:pPr>
        <w:keepNext/>
        <w:keepLines/>
        <w:ind w:firstLine="0"/>
        <w:jc w:val="center"/>
        <w:rPr>
          <w:rFonts w:ascii="Arial" w:hAnsi="Arial" w:cs="Arial"/>
          <w:i/>
          <w:sz w:val="32"/>
          <w:szCs w:val="32"/>
        </w:rPr>
      </w:pPr>
      <w:r w:rsidRPr="0098119B">
        <w:rPr>
          <w:rFonts w:ascii="Arial" w:hAnsi="Arial" w:cs="Arial"/>
          <w:i/>
          <w:sz w:val="32"/>
          <w:szCs w:val="32"/>
        </w:rPr>
        <w:t xml:space="preserve">Customer: </w:t>
      </w:r>
      <w:r w:rsidR="00B76B1D">
        <w:rPr>
          <w:rFonts w:ascii="Arial" w:hAnsi="Arial" w:cs="Arial"/>
          <w:i/>
          <w:sz w:val="32"/>
          <w:szCs w:val="32"/>
        </w:rPr>
        <w:t>”</w:t>
      </w:r>
      <w:r w:rsidRPr="0098119B">
        <w:rPr>
          <w:rFonts w:ascii="Arial" w:hAnsi="Arial" w:cs="Arial"/>
          <w:i/>
          <w:sz w:val="32"/>
          <w:szCs w:val="32"/>
        </w:rPr>
        <w:t>Hmmm. OK.</w:t>
      </w:r>
      <w:r w:rsidR="0098119B">
        <w:rPr>
          <w:rFonts w:ascii="Arial" w:hAnsi="Arial" w:cs="Arial"/>
          <w:i/>
          <w:sz w:val="32"/>
          <w:szCs w:val="32"/>
        </w:rPr>
        <w:t>”</w:t>
      </w:r>
    </w:p>
    <w:p w:rsidR="00F5479F" w:rsidRDefault="00F5479F" w:rsidP="009F4C74"/>
    <w:p w:rsidR="00837C5A" w:rsidRDefault="00837C5A" w:rsidP="00837C5A">
      <w:pPr>
        <w:ind w:firstLine="0"/>
        <w:sectPr w:rsidR="00837C5A" w:rsidSect="00837C5A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71338B" w:rsidRDefault="0071338B" w:rsidP="00837C5A">
      <w:pPr>
        <w:ind w:firstLine="0"/>
      </w:pPr>
    </w:p>
    <w:p w:rsidR="0071338B" w:rsidRPr="003E767D" w:rsidRDefault="0071338B" w:rsidP="003E767D">
      <w:pPr>
        <w:pStyle w:val="Heading1"/>
        <w:jc w:val="center"/>
        <w:rPr>
          <w:sz w:val="52"/>
          <w:szCs w:val="52"/>
        </w:rPr>
      </w:pPr>
      <w:bookmarkStart w:id="986" w:name="_Toc323692507"/>
      <w:r w:rsidRPr="003E767D">
        <w:rPr>
          <w:sz w:val="52"/>
          <w:szCs w:val="52"/>
        </w:rPr>
        <w:t>Methods</w:t>
      </w:r>
      <w:bookmarkEnd w:id="986"/>
    </w:p>
    <w:p w:rsidR="002D4D3E" w:rsidRDefault="002D4D3E" w:rsidP="0014119A">
      <w:pPr>
        <w:pStyle w:val="Caption"/>
        <w:keepNext/>
      </w:pPr>
      <w:bookmarkStart w:id="987" w:name="_Ref307630601"/>
      <w:bookmarkStart w:id="988" w:name="_Ref307630581"/>
    </w:p>
    <w:p w:rsidR="0071338B" w:rsidRPr="00262837" w:rsidRDefault="0071338B" w:rsidP="0014119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987"/>
      <w:r>
        <w:t>: Class Definition for MyPackage.Cars</w:t>
      </w:r>
      <w:bookmarkEnd w:id="988"/>
    </w:p>
    <w:p w:rsidR="0071338B" w:rsidRDefault="0071338B" w:rsidP="0014119A">
      <w:pPr>
        <w:pStyle w:val="Code"/>
        <w:keepNext/>
      </w:pPr>
    </w:p>
    <w:p w:rsidR="0071338B" w:rsidRPr="00060712" w:rsidRDefault="0071338B" w:rsidP="00C22359">
      <w:pPr>
        <w:pStyle w:val="Code"/>
        <w:ind w:firstLine="0"/>
        <w:rPr>
          <w:color w:val="auto"/>
        </w:rPr>
      </w:pPr>
      <w:r>
        <w:rPr>
          <w:color w:val="auto"/>
        </w:rPr>
        <w:t xml:space="preserve"> Class MyPackage.Cars</w:t>
      </w:r>
      <w:r w:rsidRPr="00060712">
        <w:rPr>
          <w:color w:val="auto"/>
        </w:rPr>
        <w:t xml:space="preserve"> Extends %Persistent</w:t>
      </w:r>
      <w:r w:rsidRPr="00060712">
        <w:rPr>
          <w:color w:val="auto"/>
        </w:rPr>
        <w:br/>
        <w:t xml:space="preserve"> {</w:t>
      </w:r>
    </w:p>
    <w:p w:rsidR="0071338B" w:rsidRDefault="0071338B" w:rsidP="00C22359">
      <w:pPr>
        <w:pStyle w:val="Code"/>
        <w:ind w:firstLine="0"/>
        <w:rPr>
          <w:color w:val="auto"/>
        </w:rPr>
      </w:pPr>
      <w:r w:rsidRPr="00060712">
        <w:rPr>
          <w:color w:val="auto"/>
        </w:rPr>
        <w:br/>
        <w:t xml:space="preserve"> }</w:t>
      </w:r>
    </w:p>
    <w:p w:rsidR="0071338B" w:rsidRDefault="0071338B" w:rsidP="00C22359">
      <w:pPr>
        <w:pStyle w:val="Code"/>
        <w:ind w:firstLine="0"/>
        <w:rPr>
          <w:color w:val="auto"/>
        </w:rPr>
      </w:pPr>
    </w:p>
    <w:p w:rsidR="002D4D3E" w:rsidRDefault="002D4D3E" w:rsidP="00C22359">
      <w:pPr>
        <w:pStyle w:val="Caption"/>
      </w:pPr>
      <w:bookmarkStart w:id="989" w:name="_Ref271335986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989"/>
      <w:r>
        <w:t xml:space="preserve"> Class and Property Definitions for MyPackage.Cars</w:t>
      </w:r>
    </w:p>
    <w:p w:rsidR="0071338B" w:rsidRDefault="0071338B" w:rsidP="00C22359">
      <w:pPr>
        <w:pStyle w:val="Code"/>
        <w:ind w:firstLine="0"/>
        <w:rPr>
          <w:color w:val="auto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 w:rsidRPr="008322B5">
        <w:rPr>
          <w:color w:val="000000"/>
        </w:rPr>
        <w:t xml:space="preserve"> Class MyPackage.Cars Extends %Persistent</w:t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{</w:t>
      </w:r>
      <w:r w:rsidRPr="008322B5">
        <w:rPr>
          <w:color w:val="000000"/>
        </w:rPr>
        <w:br/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Property MakeModel As %String;</w:t>
      </w:r>
      <w:r>
        <w:rPr>
          <w:color w:val="000000"/>
        </w:rPr>
        <w:t xml:space="preserve"> </w:t>
      </w:r>
      <w:r w:rsidRPr="008322B5">
        <w:rPr>
          <w:color w:val="000000"/>
        </w:rPr>
        <w:br/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Property </w:t>
      </w:r>
      <w:r>
        <w:rPr>
          <w:color w:val="000000"/>
        </w:rPr>
        <w:t>Year</w:t>
      </w:r>
      <w:r w:rsidRPr="008322B5">
        <w:rPr>
          <w:color w:val="000000"/>
        </w:rPr>
        <w:t xml:space="preserve"> As %String;</w:t>
      </w:r>
      <w:r w:rsidRPr="008322B5">
        <w:rPr>
          <w:color w:val="000000"/>
        </w:rPr>
        <w:br/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Property </w:t>
      </w:r>
      <w:r>
        <w:rPr>
          <w:color w:val="000000"/>
        </w:rPr>
        <w:t>Color</w:t>
      </w:r>
      <w:r w:rsidRPr="008322B5">
        <w:rPr>
          <w:color w:val="000000"/>
        </w:rPr>
        <w:t xml:space="preserve"> As %String;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322B5">
        <w:rPr>
          <w:color w:val="000000"/>
        </w:rPr>
        <w:t>Property </w:t>
      </w:r>
      <w:r>
        <w:rPr>
          <w:color w:val="000000"/>
        </w:rPr>
        <w:t xml:space="preserve">EnteredBy </w:t>
      </w:r>
      <w:r w:rsidRPr="008322B5">
        <w:rPr>
          <w:color w:val="000000"/>
        </w:rPr>
        <w:t>As %String;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Property EnteredById As %String;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Pr="008322B5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>}</w:t>
      </w:r>
      <w:r w:rsidRPr="008322B5">
        <w:rPr>
          <w:color w:val="000000"/>
        </w:rPr>
        <w:br/>
      </w:r>
    </w:p>
    <w:p w:rsidR="002D4D3E" w:rsidRDefault="002D4D3E" w:rsidP="00C22359">
      <w:pPr>
        <w:pStyle w:val="Caption"/>
      </w:pPr>
      <w:bookmarkStart w:id="990" w:name="_Ref271336772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990"/>
      <w:r>
        <w:t xml:space="preserve"> Class Method: AddNewCar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8322B5">
        <w:rPr>
          <w:color w:val="000000"/>
        </w:rPr>
        <w:br/>
      </w:r>
      <w:r w:rsidRPr="00B47248">
        <w:rPr>
          <w:color w:val="000000" w:themeColor="text1"/>
        </w:rPr>
        <w:t xml:space="preserve"> </w:t>
      </w:r>
      <w:r w:rsidRPr="008322B5">
        <w:rPr>
          <w:color w:val="000000"/>
        </w:rPr>
        <w:t>Class MyPackage.Cars Extends %Persistent</w:t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{</w:t>
      </w:r>
      <w:r w:rsidRPr="008322B5">
        <w:rPr>
          <w:color w:val="000000"/>
        </w:rPr>
        <w:br/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Property MakeModel As %String;</w:t>
      </w:r>
      <w:r>
        <w:rPr>
          <w:color w:val="000000"/>
        </w:rPr>
        <w:t xml:space="preserve"> </w:t>
      </w:r>
      <w:r w:rsidRPr="008322B5">
        <w:rPr>
          <w:color w:val="000000"/>
        </w:rPr>
        <w:br/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Property </w:t>
      </w:r>
      <w:r>
        <w:rPr>
          <w:color w:val="000000"/>
        </w:rPr>
        <w:t>Year</w:t>
      </w:r>
      <w:r w:rsidRPr="008322B5">
        <w:rPr>
          <w:color w:val="000000"/>
        </w:rPr>
        <w:t xml:space="preserve"> As %String;</w:t>
      </w:r>
      <w:r w:rsidRPr="008322B5">
        <w:rPr>
          <w:color w:val="000000"/>
        </w:rPr>
        <w:br/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Property </w:t>
      </w:r>
      <w:r>
        <w:rPr>
          <w:color w:val="000000"/>
        </w:rPr>
        <w:t>Color</w:t>
      </w:r>
      <w:r w:rsidRPr="008322B5">
        <w:rPr>
          <w:color w:val="000000"/>
        </w:rPr>
        <w:t xml:space="preserve"> As %String;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322B5">
        <w:rPr>
          <w:color w:val="000000"/>
        </w:rPr>
        <w:t>Property </w:t>
      </w:r>
      <w:r>
        <w:rPr>
          <w:color w:val="000000"/>
        </w:rPr>
        <w:t xml:space="preserve">EnteredBy </w:t>
      </w:r>
      <w:r w:rsidRPr="008322B5">
        <w:rPr>
          <w:color w:val="000000"/>
        </w:rPr>
        <w:t>As %String;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Property EnteredById As %String;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 w:themeColor="text1"/>
        </w:rPr>
      </w:pPr>
      <w:r w:rsidRPr="00B47248">
        <w:rPr>
          <w:color w:val="000000" w:themeColor="text1"/>
        </w:rPr>
        <w:t>ClassMethod AddNewCar(UserName As %String, UserId As %String)</w:t>
      </w:r>
      <w:r w:rsidRPr="00B47248">
        <w:rPr>
          <w:color w:val="000000" w:themeColor="text1"/>
        </w:rPr>
        <w:br/>
        <w:t>{</w:t>
      </w:r>
      <w:r w:rsidRPr="00B47248">
        <w:rPr>
          <w:color w:val="000000" w:themeColor="text1"/>
        </w:rPr>
        <w:br/>
        <w:t xml:space="preserve">  Set CarOref=##class(MyPackage.Cars).%New() </w:t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;create a new object</w:t>
      </w:r>
      <w:r w:rsidRPr="00B47248">
        <w:rPr>
          <w:color w:val="000000" w:themeColor="text1"/>
        </w:rPr>
        <w:br/>
      </w:r>
      <w:r w:rsidRPr="00B47248">
        <w:rPr>
          <w:color w:val="000000" w:themeColor="text1"/>
        </w:rPr>
        <w:br/>
        <w:t>  Read !,"Enter New MakeModel: ",MakeModel</w:t>
      </w:r>
      <w:r w:rsidRPr="00B47248">
        <w:rPr>
          <w:color w:val="000000" w:themeColor="text1"/>
        </w:rPr>
        <w:tab/>
        <w:t>;accept MakeModel from user</w:t>
      </w:r>
      <w:r w:rsidRPr="00B47248">
        <w:rPr>
          <w:color w:val="000000" w:themeColor="text1"/>
        </w:rPr>
        <w:br/>
        <w:t>  R</w:t>
      </w:r>
      <w:r>
        <w:rPr>
          <w:color w:val="000000" w:themeColor="text1"/>
        </w:rPr>
        <w:t>ead !,"Enter New Year: ",Year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;accept Year from user</w:t>
      </w:r>
      <w:r w:rsidRPr="00B47248">
        <w:rPr>
          <w:color w:val="000000" w:themeColor="text1"/>
        </w:rPr>
        <w:br/>
        <w:t>  Read !,"Enter New Color: ",Color</w:t>
      </w:r>
      <w:r w:rsidRPr="00B47248">
        <w:rPr>
          <w:color w:val="000000" w:themeColor="text1"/>
        </w:rPr>
        <w:tab/>
      </w:r>
      <w:r w:rsidRPr="00B47248">
        <w:rPr>
          <w:color w:val="000000" w:themeColor="text1"/>
        </w:rPr>
        <w:tab/>
        <w:t>;accept Color from user</w:t>
      </w:r>
      <w:r w:rsidRPr="00B47248">
        <w:rPr>
          <w:color w:val="000000" w:themeColor="text1"/>
        </w:rPr>
        <w:br/>
      </w:r>
      <w:r w:rsidRPr="00B47248">
        <w:rPr>
          <w:color w:val="000000" w:themeColor="text1"/>
        </w:rPr>
        <w:br/>
        <w:t>  Se</w:t>
      </w:r>
      <w:r>
        <w:rPr>
          <w:color w:val="000000" w:themeColor="text1"/>
        </w:rPr>
        <w:t>t CarOref.MakeModel=MakeModel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;Set MakeModel into ob</w:t>
      </w:r>
      <w:r>
        <w:rPr>
          <w:color w:val="000000" w:themeColor="text1"/>
        </w:rPr>
        <w:t>ject</w:t>
      </w:r>
      <w:r>
        <w:rPr>
          <w:color w:val="000000" w:themeColor="text1"/>
        </w:rPr>
        <w:br/>
        <w:t>  Set CarOref.Year=Year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;Set Year into obje</w:t>
      </w:r>
      <w:r>
        <w:rPr>
          <w:color w:val="000000" w:themeColor="text1"/>
        </w:rPr>
        <w:t>ct</w:t>
      </w:r>
      <w:r>
        <w:rPr>
          <w:color w:val="000000" w:themeColor="text1"/>
        </w:rPr>
        <w:br/>
        <w:t>  Set CarOref.Color=Color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;Set Color into object</w:t>
      </w:r>
      <w:r w:rsidRPr="00B47248">
        <w:rPr>
          <w:color w:val="000000" w:themeColor="text1"/>
        </w:rPr>
        <w:br/>
        <w:t>  S</w:t>
      </w:r>
      <w:r>
        <w:rPr>
          <w:color w:val="000000" w:themeColor="text1"/>
        </w:rPr>
        <w:t>et CarOref.EnteredBy=UserName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;Set EnteredBy</w:t>
      </w:r>
      <w:r w:rsidRPr="00B47248">
        <w:rPr>
          <w:color w:val="000000" w:themeColor="text1"/>
        </w:rPr>
        <w:br/>
        <w:t>  Set CarOref.EnteredById=Use</w:t>
      </w:r>
      <w:r>
        <w:rPr>
          <w:color w:val="000000" w:themeColor="text1"/>
        </w:rPr>
        <w:t>rId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>;Set EnteredId</w:t>
      </w:r>
      <w:r>
        <w:rPr>
          <w:color w:val="000000" w:themeColor="text1"/>
        </w:rPr>
        <w:br/>
      </w:r>
      <w:r>
        <w:rPr>
          <w:color w:val="000000" w:themeColor="text1"/>
        </w:rPr>
        <w:br/>
        <w:t>  Set Status=</w:t>
      </w:r>
      <w:r w:rsidRPr="00B47248">
        <w:rPr>
          <w:color w:val="000000" w:themeColor="text1"/>
        </w:rPr>
        <w:t>CarOref.%Save()</w:t>
      </w:r>
    </w:p>
    <w:p w:rsidR="0071338B" w:rsidRPr="00B47248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 If Status'=1 Write "Error from CarOref.%Save()" Quit Status</w:t>
      </w:r>
      <w:r w:rsidRPr="00B47248">
        <w:rPr>
          <w:color w:val="000000" w:themeColor="text1"/>
        </w:rPr>
        <w:br/>
        <w:t>  Set Id=CarOref.%Id()</w:t>
      </w:r>
      <w:r w:rsidRPr="00B47248">
        <w:rPr>
          <w:color w:val="000000" w:themeColor="text1"/>
        </w:rPr>
        <w:br/>
        <w:t>  Write !,"New Object with Id: ",Id," Saved"</w:t>
      </w:r>
      <w:r>
        <w:rPr>
          <w:color w:val="000000" w:themeColor="text1"/>
        </w:rPr>
        <w:t>,!</w:t>
      </w:r>
    </w:p>
    <w:p w:rsidR="0071338B" w:rsidRPr="00B47248" w:rsidRDefault="0071338B" w:rsidP="00C22359">
      <w:pPr>
        <w:pStyle w:val="Code"/>
        <w:ind w:firstLine="0"/>
        <w:rPr>
          <w:color w:val="000000" w:themeColor="text1"/>
        </w:rPr>
      </w:pPr>
      <w:r w:rsidRPr="00B47248">
        <w:rPr>
          <w:color w:val="000000" w:themeColor="text1"/>
        </w:rPr>
        <w:t xml:space="preserve">  Quit $$$OK</w:t>
      </w:r>
    </w:p>
    <w:p w:rsidR="0071338B" w:rsidRPr="00B47248" w:rsidRDefault="0071338B" w:rsidP="00C22359">
      <w:pPr>
        <w:pStyle w:val="Code"/>
        <w:ind w:firstLine="0"/>
        <w:rPr>
          <w:color w:val="000000" w:themeColor="text1"/>
        </w:rPr>
      </w:pPr>
    </w:p>
    <w:p w:rsidR="0071338B" w:rsidRDefault="0071338B" w:rsidP="00C22359">
      <w:pPr>
        <w:pStyle w:val="Code"/>
        <w:ind w:firstLine="0"/>
        <w:rPr>
          <w:color w:val="000000" w:themeColor="text1"/>
        </w:rPr>
      </w:pPr>
      <w:r w:rsidRPr="00B47248">
        <w:rPr>
          <w:color w:val="000000" w:themeColor="text1"/>
        </w:rPr>
        <w:t>}</w:t>
      </w:r>
    </w:p>
    <w:p w:rsidR="0071338B" w:rsidRPr="00B47248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>}</w:t>
      </w:r>
    </w:p>
    <w:p w:rsidR="0071338B" w:rsidRPr="001B1DF7" w:rsidRDefault="0071338B" w:rsidP="00C22359">
      <w:pPr>
        <w:pStyle w:val="Code"/>
        <w:ind w:firstLine="0"/>
        <w:rPr>
          <w:color w:val="000000" w:themeColor="text1"/>
        </w:rPr>
      </w:pPr>
    </w:p>
    <w:p w:rsidR="002D4D3E" w:rsidRDefault="002D4D3E" w:rsidP="00C22359">
      <w:pPr>
        <w:pStyle w:val="Caption"/>
      </w:pPr>
      <w:bookmarkStart w:id="991" w:name="_Ref271336819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991"/>
      <w:r>
        <w:t xml:space="preserve"> Run AddNewCar Method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53F6D">
        <w:rPr>
          <w:color w:val="000000"/>
          <w:u w:val="single"/>
        </w:rPr>
        <w:t>Kill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;Kill all local variables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53F6D">
        <w:rPr>
          <w:color w:val="000000"/>
          <w:u w:val="single"/>
        </w:rPr>
        <w:t>Write ##class(MyPackage.Cars).AddNewCar("Jack Frost","12543")</w:t>
      </w:r>
      <w:r>
        <w:rPr>
          <w:color w:val="000000"/>
        </w:rPr>
        <w:t xml:space="preserve"> ;you run this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Pr="009212FB" w:rsidRDefault="0071338B" w:rsidP="00C22359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C30837">
        <w:rPr>
          <w:color w:val="000000"/>
        </w:rPr>
        <w:t>Enter New MakeModel:</w:t>
      </w:r>
      <w:r>
        <w:rPr>
          <w:color w:val="000000"/>
        </w:rPr>
        <w:t xml:space="preserve"> </w:t>
      </w:r>
      <w:r w:rsidRPr="00F85286">
        <w:rPr>
          <w:color w:val="000000"/>
          <w:u w:val="single"/>
        </w:rPr>
        <w:t>Chevy</w:t>
      </w:r>
    </w:p>
    <w:p w:rsidR="0071338B" w:rsidRPr="00C30837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C30837">
        <w:rPr>
          <w:color w:val="000000"/>
        </w:rPr>
        <w:t xml:space="preserve">Enter New </w:t>
      </w:r>
      <w:r>
        <w:rPr>
          <w:color w:val="000000"/>
        </w:rPr>
        <w:t>Year</w:t>
      </w:r>
      <w:r w:rsidRPr="00C30837">
        <w:rPr>
          <w:color w:val="000000"/>
        </w:rPr>
        <w:t xml:space="preserve">: </w:t>
      </w:r>
      <w:r>
        <w:rPr>
          <w:color w:val="000000"/>
          <w:u w:val="single"/>
        </w:rPr>
        <w:t>2001</w:t>
      </w:r>
    </w:p>
    <w:p w:rsidR="0071338B" w:rsidRPr="00CD65F9" w:rsidRDefault="0071338B" w:rsidP="00C22359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C30837">
        <w:rPr>
          <w:color w:val="000000"/>
        </w:rPr>
        <w:t xml:space="preserve">Enter New </w:t>
      </w:r>
      <w:r>
        <w:rPr>
          <w:color w:val="000000"/>
        </w:rPr>
        <w:t>Color</w:t>
      </w:r>
      <w:r w:rsidRPr="00C30837">
        <w:rPr>
          <w:color w:val="000000"/>
        </w:rPr>
        <w:t xml:space="preserve">: </w:t>
      </w:r>
      <w:r>
        <w:rPr>
          <w:color w:val="000000"/>
          <w:u w:val="single"/>
        </w:rPr>
        <w:t>Yellow</w:t>
      </w:r>
    </w:p>
    <w:p w:rsidR="0071338B" w:rsidRDefault="0071338B" w:rsidP="009C6846">
      <w:pPr>
        <w:pStyle w:val="CodeItalic"/>
        <w:rPr>
          <w:u w:val="single"/>
        </w:rPr>
      </w:pPr>
      <w:r>
        <w:t xml:space="preserve"> </w:t>
      </w:r>
      <w:r w:rsidRPr="007F4EE6">
        <w:t>New Object with ID</w:t>
      </w:r>
      <w:r w:rsidRPr="00853F6D">
        <w:t>: 1 Saved</w:t>
      </w:r>
    </w:p>
    <w:p w:rsidR="0071338B" w:rsidRPr="00F85286" w:rsidRDefault="0071338B" w:rsidP="009C6846">
      <w:pPr>
        <w:pStyle w:val="CodeItalic"/>
        <w:rPr>
          <w:u w:val="single"/>
        </w:rPr>
      </w:pPr>
      <w:r>
        <w:t xml:space="preserve"> 1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Kill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;Kill all local variables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</w:t>
      </w:r>
      <w:r w:rsidRPr="00C30837">
        <w:rPr>
          <w:color w:val="000000"/>
        </w:rPr>
        <w:t>##class(MyPackage.Cars).AddNewCar(</w:t>
      </w:r>
      <w:r>
        <w:rPr>
          <w:color w:val="000000"/>
        </w:rPr>
        <w:t>"Amy Frost","43783"</w:t>
      </w:r>
      <w:r w:rsidRPr="00C30837">
        <w:rPr>
          <w:color w:val="000000"/>
        </w:rPr>
        <w:t>)</w:t>
      </w:r>
    </w:p>
    <w:p w:rsidR="0071338B" w:rsidRPr="009212FB" w:rsidRDefault="0071338B" w:rsidP="00C22359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C30837">
        <w:rPr>
          <w:color w:val="000000"/>
        </w:rPr>
        <w:t xml:space="preserve">Enter New MakeModel: </w:t>
      </w:r>
      <w:r>
        <w:rPr>
          <w:color w:val="000000"/>
          <w:u w:val="single"/>
        </w:rPr>
        <w:t>Ford</w:t>
      </w:r>
    </w:p>
    <w:p w:rsidR="0071338B" w:rsidRPr="00C30837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C30837">
        <w:rPr>
          <w:color w:val="000000"/>
        </w:rPr>
        <w:t xml:space="preserve">Enter New </w:t>
      </w:r>
      <w:r>
        <w:rPr>
          <w:color w:val="000000"/>
        </w:rPr>
        <w:t>Year</w:t>
      </w:r>
      <w:r w:rsidRPr="00C30837">
        <w:rPr>
          <w:color w:val="000000"/>
        </w:rPr>
        <w:t>:</w:t>
      </w:r>
      <w:r>
        <w:rPr>
          <w:color w:val="000000"/>
        </w:rPr>
        <w:t xml:space="preserve"> </w:t>
      </w:r>
      <w:r w:rsidRPr="00F85286">
        <w:rPr>
          <w:color w:val="000000"/>
          <w:u w:val="single"/>
        </w:rPr>
        <w:t>2008</w:t>
      </w:r>
      <w:r>
        <w:rPr>
          <w:color w:val="000000"/>
        </w:rPr>
        <w:tab/>
      </w:r>
    </w:p>
    <w:p w:rsidR="0071338B" w:rsidRPr="00CD65F9" w:rsidRDefault="0071338B" w:rsidP="00C22359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C30837">
        <w:rPr>
          <w:color w:val="000000"/>
        </w:rPr>
        <w:t xml:space="preserve">Enter New </w:t>
      </w:r>
      <w:r>
        <w:rPr>
          <w:color w:val="000000"/>
        </w:rPr>
        <w:t>Color</w:t>
      </w:r>
      <w:r w:rsidRPr="00C30837">
        <w:rPr>
          <w:color w:val="000000"/>
        </w:rPr>
        <w:t xml:space="preserve">: </w:t>
      </w:r>
      <w:r>
        <w:rPr>
          <w:color w:val="000000"/>
          <w:u w:val="single"/>
        </w:rPr>
        <w:t>Green</w:t>
      </w:r>
    </w:p>
    <w:p w:rsidR="0071338B" w:rsidRPr="00853F6D" w:rsidRDefault="0071338B" w:rsidP="009C6846">
      <w:pPr>
        <w:pStyle w:val="CodeItalic"/>
      </w:pPr>
      <w:r>
        <w:t xml:space="preserve"> </w:t>
      </w:r>
      <w:r w:rsidRPr="001B1DF7">
        <w:t>New Object with ID</w:t>
      </w:r>
      <w:r w:rsidRPr="00853F6D">
        <w:t>: 2 Saved</w:t>
      </w:r>
    </w:p>
    <w:p w:rsidR="0071338B" w:rsidRPr="00AC0BF4" w:rsidRDefault="0071338B" w:rsidP="009C6846">
      <w:pPr>
        <w:pStyle w:val="CodeItalic"/>
      </w:pPr>
      <w:r>
        <w:t xml:space="preserve"> </w:t>
      </w:r>
      <w:r w:rsidRPr="00AC0BF4">
        <w:t>1</w:t>
      </w:r>
    </w:p>
    <w:p w:rsidR="0071338B" w:rsidRPr="00FF6800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Kill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;Kill all local variables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</w:t>
      </w:r>
      <w:r w:rsidRPr="00C30837">
        <w:rPr>
          <w:color w:val="000000"/>
        </w:rPr>
        <w:t>##class(MyPackage.Cars).AddNewCar(</w:t>
      </w:r>
      <w:r>
        <w:rPr>
          <w:color w:val="000000"/>
        </w:rPr>
        <w:t>"Jill Frost","95602"</w:t>
      </w:r>
      <w:r w:rsidRPr="00C30837">
        <w:rPr>
          <w:color w:val="000000"/>
        </w:rPr>
        <w:t>)</w:t>
      </w:r>
    </w:p>
    <w:p w:rsidR="0071338B" w:rsidRPr="009212FB" w:rsidRDefault="0071338B" w:rsidP="00C22359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C30837">
        <w:rPr>
          <w:color w:val="000000"/>
        </w:rPr>
        <w:t xml:space="preserve">Enter New MakeModel: </w:t>
      </w:r>
      <w:r>
        <w:rPr>
          <w:color w:val="000000"/>
          <w:u w:val="single"/>
        </w:rPr>
        <w:t>Dodge</w:t>
      </w:r>
    </w:p>
    <w:p w:rsidR="0071338B" w:rsidRPr="00C30837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C30837">
        <w:rPr>
          <w:color w:val="000000"/>
        </w:rPr>
        <w:t xml:space="preserve">Enter New </w:t>
      </w:r>
      <w:r>
        <w:rPr>
          <w:color w:val="000000"/>
        </w:rPr>
        <w:t>Year</w:t>
      </w:r>
      <w:r w:rsidRPr="00C30837">
        <w:rPr>
          <w:color w:val="000000"/>
        </w:rPr>
        <w:t xml:space="preserve">: </w:t>
      </w:r>
      <w:r>
        <w:rPr>
          <w:color w:val="000000"/>
          <w:u w:val="single"/>
        </w:rPr>
        <w:t>2010</w:t>
      </w:r>
    </w:p>
    <w:p w:rsidR="0071338B" w:rsidRPr="00CD65F9" w:rsidRDefault="0071338B" w:rsidP="00C22359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C30837">
        <w:rPr>
          <w:color w:val="000000"/>
        </w:rPr>
        <w:t xml:space="preserve">Enter New </w:t>
      </w:r>
      <w:r>
        <w:rPr>
          <w:color w:val="000000"/>
        </w:rPr>
        <w:t>Color</w:t>
      </w:r>
      <w:r w:rsidRPr="00C30837">
        <w:rPr>
          <w:color w:val="000000"/>
        </w:rPr>
        <w:t>:</w:t>
      </w:r>
      <w:r>
        <w:rPr>
          <w:color w:val="000000"/>
        </w:rPr>
        <w:tab/>
      </w:r>
      <w:r w:rsidRPr="00F85286">
        <w:rPr>
          <w:color w:val="000000"/>
          <w:u w:val="single"/>
        </w:rPr>
        <w:t>Blue</w:t>
      </w:r>
    </w:p>
    <w:p w:rsidR="0071338B" w:rsidRDefault="0071338B" w:rsidP="009C6846">
      <w:pPr>
        <w:pStyle w:val="CodeItalic"/>
        <w:rPr>
          <w:u w:val="single"/>
        </w:rPr>
      </w:pPr>
      <w:r>
        <w:t xml:space="preserve"> </w:t>
      </w:r>
      <w:r w:rsidRPr="001B1DF7">
        <w:t>New Object with ID</w:t>
      </w:r>
      <w:r w:rsidRPr="00853F6D">
        <w:t>: 3 Saved</w:t>
      </w:r>
    </w:p>
    <w:p w:rsidR="0071338B" w:rsidRPr="00AC0BF4" w:rsidRDefault="0071338B" w:rsidP="009C6846">
      <w:pPr>
        <w:pStyle w:val="CodeItalic"/>
      </w:pPr>
      <w:r>
        <w:t xml:space="preserve"> </w:t>
      </w:r>
      <w:r w:rsidRPr="00AC0BF4">
        <w:t>1</w:t>
      </w:r>
    </w:p>
    <w:p w:rsidR="0071338B" w:rsidRPr="00FF6800" w:rsidRDefault="0071338B" w:rsidP="00C22359">
      <w:pPr>
        <w:pStyle w:val="Code"/>
        <w:ind w:firstLine="0"/>
        <w:rPr>
          <w:color w:val="000000"/>
        </w:rPr>
      </w:pPr>
    </w:p>
    <w:p w:rsidR="002D4D3E" w:rsidRDefault="002D4D3E" w:rsidP="00C22359">
      <w:pPr>
        <w:pStyle w:val="Caption"/>
      </w:pPr>
      <w:bookmarkStart w:id="992" w:name="_Ref271336931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992"/>
      <w:r>
        <w:t xml:space="preserve"> DisplayCar Instance Method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 w:rsidRPr="008322B5">
        <w:rPr>
          <w:color w:val="000000"/>
        </w:rPr>
        <w:t>Class MyPackage.Cars Extends %Persistent</w:t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{</w:t>
      </w:r>
      <w:r w:rsidRPr="008322B5">
        <w:rPr>
          <w:color w:val="000000"/>
        </w:rPr>
        <w:br/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Property MakeModel As %String;</w:t>
      </w:r>
      <w:r>
        <w:rPr>
          <w:color w:val="000000"/>
        </w:rPr>
        <w:t xml:space="preserve"> </w:t>
      </w:r>
      <w:r w:rsidRPr="008322B5">
        <w:rPr>
          <w:color w:val="000000"/>
        </w:rPr>
        <w:br/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Property </w:t>
      </w:r>
      <w:r>
        <w:rPr>
          <w:color w:val="000000"/>
        </w:rPr>
        <w:t>Year</w:t>
      </w:r>
      <w:r w:rsidRPr="008322B5">
        <w:rPr>
          <w:color w:val="000000"/>
        </w:rPr>
        <w:t xml:space="preserve"> As %String;</w:t>
      </w:r>
      <w:r w:rsidRPr="008322B5">
        <w:rPr>
          <w:color w:val="000000"/>
        </w:rPr>
        <w:br/>
      </w:r>
      <w:r w:rsidRPr="008322B5">
        <w:rPr>
          <w:color w:val="000000"/>
        </w:rPr>
        <w:br/>
      </w:r>
      <w:r>
        <w:rPr>
          <w:color w:val="000000"/>
        </w:rPr>
        <w:t xml:space="preserve"> </w:t>
      </w:r>
      <w:r w:rsidRPr="008322B5">
        <w:rPr>
          <w:color w:val="000000"/>
        </w:rPr>
        <w:t>Property </w:t>
      </w:r>
      <w:r>
        <w:rPr>
          <w:color w:val="000000"/>
        </w:rPr>
        <w:t>Color</w:t>
      </w:r>
      <w:r w:rsidRPr="008322B5">
        <w:rPr>
          <w:color w:val="000000"/>
        </w:rPr>
        <w:t xml:space="preserve"> As %String;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322B5">
        <w:rPr>
          <w:color w:val="000000"/>
        </w:rPr>
        <w:t>Property </w:t>
      </w:r>
      <w:r>
        <w:rPr>
          <w:color w:val="000000"/>
        </w:rPr>
        <w:t xml:space="preserve">EnteredBy </w:t>
      </w:r>
      <w:r w:rsidRPr="008322B5">
        <w:rPr>
          <w:color w:val="000000"/>
        </w:rPr>
        <w:t>As %String;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Property EnteredById As %String;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 w:themeColor="text1"/>
        </w:rPr>
      </w:pPr>
      <w:r w:rsidRPr="00B47248">
        <w:rPr>
          <w:color w:val="000000" w:themeColor="text1"/>
        </w:rPr>
        <w:t>ClassMethod AddNewCar(UserName As %String, UserId As %String)</w:t>
      </w:r>
      <w:r w:rsidRPr="00B47248">
        <w:rPr>
          <w:color w:val="000000" w:themeColor="text1"/>
        </w:rPr>
        <w:br/>
        <w:t>{</w:t>
      </w:r>
      <w:r w:rsidRPr="00B47248">
        <w:rPr>
          <w:color w:val="000000" w:themeColor="text1"/>
        </w:rPr>
        <w:br/>
        <w:t xml:space="preserve">  Set CarOref=##class(MyPackage.Cars).%New() </w:t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;create a new object</w:t>
      </w:r>
      <w:r w:rsidRPr="00B47248">
        <w:rPr>
          <w:color w:val="000000" w:themeColor="text1"/>
        </w:rPr>
        <w:br/>
      </w:r>
      <w:r w:rsidRPr="00B47248">
        <w:rPr>
          <w:color w:val="000000" w:themeColor="text1"/>
        </w:rPr>
        <w:br/>
        <w:t>  Read !,"Enter New MakeModel: ",MakeModel</w:t>
      </w:r>
      <w:r w:rsidRPr="00B47248">
        <w:rPr>
          <w:color w:val="000000" w:themeColor="text1"/>
        </w:rPr>
        <w:tab/>
        <w:t>;accept MakeModel from user</w:t>
      </w:r>
      <w:r w:rsidRPr="00B47248">
        <w:rPr>
          <w:color w:val="000000" w:themeColor="text1"/>
        </w:rPr>
        <w:br/>
        <w:t>  R</w:t>
      </w:r>
      <w:r>
        <w:rPr>
          <w:color w:val="000000" w:themeColor="text1"/>
        </w:rPr>
        <w:t>ead !,"Enter New Year: ",Year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;accept Year from user</w:t>
      </w:r>
      <w:r w:rsidRPr="00B47248">
        <w:rPr>
          <w:color w:val="000000" w:themeColor="text1"/>
        </w:rPr>
        <w:br/>
        <w:t>  Read !,"Enter New Color: ",Color</w:t>
      </w:r>
      <w:r w:rsidRPr="00B47248">
        <w:rPr>
          <w:color w:val="000000" w:themeColor="text1"/>
        </w:rPr>
        <w:tab/>
      </w:r>
      <w:r w:rsidRPr="00B47248">
        <w:rPr>
          <w:color w:val="000000" w:themeColor="text1"/>
        </w:rPr>
        <w:tab/>
        <w:t>;accept Color from user</w:t>
      </w:r>
      <w:r w:rsidRPr="00B47248">
        <w:rPr>
          <w:color w:val="000000" w:themeColor="text1"/>
        </w:rPr>
        <w:br/>
      </w:r>
      <w:r w:rsidRPr="00B47248">
        <w:rPr>
          <w:color w:val="000000" w:themeColor="text1"/>
        </w:rPr>
        <w:br/>
        <w:t>  Se</w:t>
      </w:r>
      <w:r>
        <w:rPr>
          <w:color w:val="000000" w:themeColor="text1"/>
        </w:rPr>
        <w:t>t CarOref.MakeModel=MakeModel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;Set MakeModel into ob</w:t>
      </w:r>
      <w:r>
        <w:rPr>
          <w:color w:val="000000" w:themeColor="text1"/>
        </w:rPr>
        <w:t>ject</w:t>
      </w:r>
      <w:r>
        <w:rPr>
          <w:color w:val="000000" w:themeColor="text1"/>
        </w:rPr>
        <w:br/>
        <w:t>  Set CarOref.Year=Year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;Set Year into obje</w:t>
      </w:r>
      <w:r>
        <w:rPr>
          <w:color w:val="000000" w:themeColor="text1"/>
        </w:rPr>
        <w:t>ct</w:t>
      </w:r>
      <w:r>
        <w:rPr>
          <w:color w:val="000000" w:themeColor="text1"/>
        </w:rPr>
        <w:br/>
        <w:t>  Set CarOref.Color=Color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;Set Color into object</w:t>
      </w:r>
      <w:r w:rsidRPr="00B47248">
        <w:rPr>
          <w:color w:val="000000" w:themeColor="text1"/>
        </w:rPr>
        <w:br/>
        <w:t>  S</w:t>
      </w:r>
      <w:r>
        <w:rPr>
          <w:color w:val="000000" w:themeColor="text1"/>
        </w:rPr>
        <w:t>et CarOref.EnteredBy=UserName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B47248">
        <w:rPr>
          <w:color w:val="000000" w:themeColor="text1"/>
        </w:rPr>
        <w:t>;Set EnteredBy</w:t>
      </w:r>
      <w:r w:rsidRPr="00B47248">
        <w:rPr>
          <w:color w:val="000000" w:themeColor="text1"/>
        </w:rPr>
        <w:br/>
        <w:t>  Set CarOref.EnteredById=Use</w:t>
      </w:r>
      <w:r>
        <w:rPr>
          <w:color w:val="000000" w:themeColor="text1"/>
        </w:rPr>
        <w:t>rId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>;Set EnteredId</w:t>
      </w:r>
      <w:r>
        <w:rPr>
          <w:color w:val="000000" w:themeColor="text1"/>
        </w:rPr>
        <w:br/>
      </w:r>
      <w:r>
        <w:rPr>
          <w:color w:val="000000" w:themeColor="text1"/>
        </w:rPr>
        <w:br/>
        <w:t>  Set Status=</w:t>
      </w:r>
      <w:r w:rsidRPr="00B47248">
        <w:rPr>
          <w:color w:val="000000" w:themeColor="text1"/>
        </w:rPr>
        <w:t>CarOref.%Save()</w:t>
      </w:r>
    </w:p>
    <w:p w:rsidR="0071338B" w:rsidRPr="00B47248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 If Status'=1 Write "Error from CarOref.%Save()" Quit Status</w:t>
      </w:r>
      <w:r w:rsidRPr="00B47248">
        <w:rPr>
          <w:color w:val="000000" w:themeColor="text1"/>
        </w:rPr>
        <w:br/>
        <w:t>  Set Id=CarOref.%Id()</w:t>
      </w:r>
      <w:r w:rsidRPr="00B47248">
        <w:rPr>
          <w:color w:val="000000" w:themeColor="text1"/>
        </w:rPr>
        <w:br/>
        <w:t>  Write !,"New Object with Id: ",Id," Saved"</w:t>
      </w:r>
      <w:r>
        <w:rPr>
          <w:color w:val="000000" w:themeColor="text1"/>
        </w:rPr>
        <w:t>,!</w:t>
      </w:r>
    </w:p>
    <w:p w:rsidR="0071338B" w:rsidRPr="00B47248" w:rsidRDefault="0071338B" w:rsidP="00C22359">
      <w:pPr>
        <w:pStyle w:val="Code"/>
        <w:ind w:firstLine="0"/>
        <w:rPr>
          <w:color w:val="000000" w:themeColor="text1"/>
        </w:rPr>
      </w:pPr>
      <w:r w:rsidRPr="00B47248">
        <w:rPr>
          <w:color w:val="000000" w:themeColor="text1"/>
        </w:rPr>
        <w:t xml:space="preserve">  Quit $$$OK</w:t>
      </w:r>
    </w:p>
    <w:p w:rsidR="0071338B" w:rsidRPr="00B47248" w:rsidRDefault="0071338B" w:rsidP="00C22359">
      <w:pPr>
        <w:pStyle w:val="Code"/>
        <w:ind w:firstLine="0"/>
        <w:rPr>
          <w:color w:val="000000" w:themeColor="text1"/>
        </w:rPr>
      </w:pPr>
    </w:p>
    <w:p w:rsidR="0071338B" w:rsidRDefault="0071338B" w:rsidP="00C22359">
      <w:pPr>
        <w:pStyle w:val="Code"/>
        <w:ind w:firstLine="0"/>
        <w:rPr>
          <w:color w:val="000000" w:themeColor="text1"/>
        </w:rPr>
      </w:pPr>
      <w:r w:rsidRPr="00B47248">
        <w:rPr>
          <w:color w:val="000000" w:themeColor="text1"/>
        </w:rPr>
        <w:t>}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Pr="00DC1C82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>Method DisplayCar()</w:t>
      </w:r>
      <w:r w:rsidRPr="00DC1C82">
        <w:rPr>
          <w:color w:val="000000"/>
        </w:rPr>
        <w:t xml:space="preserve"> As %String</w:t>
      </w:r>
    </w:p>
    <w:p w:rsidR="0071338B" w:rsidRPr="00DC1C82" w:rsidRDefault="0071338B" w:rsidP="00C22359">
      <w:pPr>
        <w:pStyle w:val="Code"/>
        <w:ind w:firstLine="0"/>
        <w:rPr>
          <w:color w:val="000000"/>
        </w:rPr>
      </w:pPr>
      <w:r w:rsidRPr="00DC1C82">
        <w:rPr>
          <w:color w:val="000000"/>
        </w:rPr>
        <w:t xml:space="preserve"> {</w:t>
      </w:r>
    </w:p>
    <w:p w:rsidR="0071338B" w:rsidRPr="00DC1C82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 Write !,"MakeModel  : ",.</w:t>
      </w:r>
      <w:r w:rsidRPr="00DC1C82">
        <w:rPr>
          <w:color w:val="000000"/>
        </w:rPr>
        <w:t xml:space="preserve">.MakeModel </w:t>
      </w:r>
      <w:r w:rsidRPr="00DC1C82">
        <w:rPr>
          <w:color w:val="000000"/>
        </w:rPr>
        <w:br/>
        <w:t xml:space="preserve">  W</w:t>
      </w:r>
      <w:r>
        <w:rPr>
          <w:color w:val="000000"/>
        </w:rPr>
        <w:t>rite</w:t>
      </w:r>
      <w:r w:rsidRPr="00DC1C82">
        <w:rPr>
          <w:color w:val="000000"/>
        </w:rPr>
        <w:t> !,"</w:t>
      </w:r>
      <w:r>
        <w:rPr>
          <w:color w:val="000000"/>
        </w:rPr>
        <w:t xml:space="preserve">Year        : ",..Year </w:t>
      </w:r>
      <w:r>
        <w:rPr>
          <w:color w:val="000000"/>
        </w:rPr>
        <w:br/>
        <w:t xml:space="preserve">  Write !,"Color       : ",..Color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  Write !,"EnteredBy   : ",..EnteredBy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>  Write !,"EnteredById : ",..EnteredById</w:t>
      </w:r>
    </w:p>
    <w:p w:rsidR="0071338B" w:rsidRPr="00DC1C82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 Write !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DC1C82">
        <w:rPr>
          <w:color w:val="000000"/>
        </w:rPr>
        <w:t xml:space="preserve">  Q</w:t>
      </w:r>
      <w:r>
        <w:rPr>
          <w:color w:val="000000"/>
        </w:rPr>
        <w:t>uit</w:t>
      </w:r>
      <w:r w:rsidRPr="00DC1C82">
        <w:rPr>
          <w:color w:val="000000"/>
        </w:rPr>
        <w:t> $$$OK</w:t>
      </w:r>
    </w:p>
    <w:p w:rsidR="0071338B" w:rsidRPr="00DC1C82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>}</w:t>
      </w:r>
    </w:p>
    <w:p w:rsidR="0071338B" w:rsidRPr="00DC1C82" w:rsidRDefault="0071338B" w:rsidP="00C22359">
      <w:pPr>
        <w:pStyle w:val="Code"/>
        <w:ind w:firstLine="0"/>
        <w:rPr>
          <w:color w:val="000000"/>
        </w:rPr>
      </w:pPr>
      <w:r w:rsidRPr="00DC1C82">
        <w:rPr>
          <w:color w:val="000000"/>
        </w:rPr>
        <w:t xml:space="preserve"> }</w:t>
      </w:r>
    </w:p>
    <w:p w:rsidR="0071338B" w:rsidRPr="0088204C" w:rsidRDefault="0071338B" w:rsidP="00C22359">
      <w:pPr>
        <w:pStyle w:val="Code"/>
        <w:ind w:firstLine="0"/>
        <w:rPr>
          <w:color w:val="000000"/>
          <w:u w:val="single"/>
        </w:rPr>
      </w:pPr>
    </w:p>
    <w:p w:rsidR="00A43ECF" w:rsidRDefault="00A43ECF" w:rsidP="00C22359">
      <w:pPr>
        <w:pStyle w:val="Caption"/>
      </w:pPr>
      <w:bookmarkStart w:id="993" w:name="_Ref271359431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993"/>
      <w:r>
        <w:t xml:space="preserve"> Run DisplayCar Method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Pr="0061098E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53F6D">
        <w:rPr>
          <w:color w:val="000000"/>
          <w:u w:val="single"/>
        </w:rPr>
        <w:t>Set oref=##class(MyPackage.Cars).%OpenId(1)</w:t>
      </w:r>
      <w:r>
        <w:rPr>
          <w:color w:val="000000"/>
        </w:rPr>
        <w:tab/>
      </w:r>
      <w:r>
        <w:rPr>
          <w:color w:val="000000"/>
        </w:rPr>
        <w:tab/>
        <w:t>;open ID 1</w:t>
      </w:r>
    </w:p>
    <w:p w:rsidR="0071338B" w:rsidRPr="00853F6D" w:rsidRDefault="0071338B" w:rsidP="00C22359">
      <w:pPr>
        <w:pStyle w:val="Code"/>
        <w:ind w:firstLine="0"/>
        <w:rPr>
          <w:color w:val="000000"/>
          <w:u w:val="single"/>
        </w:rPr>
      </w:pPr>
      <w:r>
        <w:rPr>
          <w:color w:val="000000"/>
        </w:rPr>
        <w:t xml:space="preserve"> </w:t>
      </w:r>
      <w:r w:rsidRPr="00853F6D">
        <w:rPr>
          <w:color w:val="000000"/>
          <w:u w:val="single"/>
        </w:rPr>
        <w:t>Write oref.DisplayCar()</w:t>
      </w:r>
      <w:r w:rsidRPr="00853F6D">
        <w:rPr>
          <w:color w:val="000000"/>
          <w:u w:val="single"/>
        </w:rPr>
        <w:tab/>
      </w:r>
    </w:p>
    <w:p w:rsidR="0071338B" w:rsidRPr="0061098E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;DisplayCar passing oref</w:t>
      </w:r>
    </w:p>
    <w:p w:rsidR="0071338B" w:rsidRPr="00B47248" w:rsidRDefault="0071338B" w:rsidP="009C6846">
      <w:pPr>
        <w:pStyle w:val="CodeItalic"/>
      </w:pPr>
      <w:r>
        <w:t xml:space="preserve"> </w:t>
      </w:r>
      <w:r w:rsidRPr="00B47248">
        <w:t>MakeModel   : Chevy</w:t>
      </w:r>
    </w:p>
    <w:p w:rsidR="0071338B" w:rsidRPr="00B47248" w:rsidRDefault="0071338B" w:rsidP="009C6846">
      <w:pPr>
        <w:pStyle w:val="CodeItalic"/>
      </w:pPr>
      <w:r>
        <w:t xml:space="preserve"> </w:t>
      </w:r>
      <w:r w:rsidRPr="00B47248">
        <w:t>Year        : 2001</w:t>
      </w:r>
    </w:p>
    <w:p w:rsidR="0071338B" w:rsidRPr="00B47248" w:rsidRDefault="0071338B" w:rsidP="009C6846">
      <w:pPr>
        <w:pStyle w:val="CodeItalic"/>
      </w:pPr>
      <w:r>
        <w:t xml:space="preserve"> </w:t>
      </w:r>
      <w:r w:rsidRPr="00B47248">
        <w:t>Color       : Yellow</w:t>
      </w:r>
    </w:p>
    <w:p w:rsidR="0071338B" w:rsidRPr="00B47248" w:rsidRDefault="0071338B" w:rsidP="009C6846">
      <w:pPr>
        <w:pStyle w:val="CodeItalic"/>
      </w:pPr>
      <w:r>
        <w:t xml:space="preserve"> EnteredBy</w:t>
      </w:r>
      <w:r w:rsidRPr="00B47248">
        <w:t xml:space="preserve">   : Jack Frost</w:t>
      </w:r>
    </w:p>
    <w:p w:rsidR="0071338B" w:rsidRDefault="0071338B" w:rsidP="009C6846">
      <w:pPr>
        <w:pStyle w:val="CodeItalic"/>
      </w:pPr>
      <w:r>
        <w:t xml:space="preserve"> EnteredBy</w:t>
      </w:r>
      <w:r w:rsidRPr="00B47248">
        <w:t>Id : 125431</w:t>
      </w:r>
    </w:p>
    <w:p w:rsidR="0071338B" w:rsidRDefault="0071338B" w:rsidP="009C6846">
      <w:pPr>
        <w:pStyle w:val="CodeItalic"/>
      </w:pPr>
      <w:r>
        <w:t>1</w:t>
      </w:r>
    </w:p>
    <w:p w:rsidR="0071338B" w:rsidRDefault="0071338B" w:rsidP="00C22359">
      <w:pPr>
        <w:pStyle w:val="Code"/>
        <w:ind w:firstLine="0"/>
        <w:rPr>
          <w:b/>
          <w:color w:val="FF0000"/>
        </w:rPr>
      </w:pPr>
    </w:p>
    <w:p w:rsidR="0071338B" w:rsidRPr="0061098E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53F6D">
        <w:rPr>
          <w:color w:val="000000"/>
          <w:u w:val="single"/>
        </w:rPr>
        <w:t>Set oref=##class(MyPackage.Cars).%OpenId(2)</w:t>
      </w:r>
      <w:r>
        <w:rPr>
          <w:color w:val="000000"/>
        </w:rPr>
        <w:tab/>
      </w:r>
      <w:r>
        <w:rPr>
          <w:color w:val="000000"/>
        </w:rPr>
        <w:tab/>
        <w:t>;open ID 2</w:t>
      </w:r>
    </w:p>
    <w:p w:rsidR="0071338B" w:rsidRPr="0061098E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53F6D">
        <w:rPr>
          <w:color w:val="000000"/>
          <w:u w:val="single"/>
        </w:rPr>
        <w:t>Write oref.DisplayCar()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;DisplayCar passing oref</w:t>
      </w:r>
    </w:p>
    <w:p w:rsidR="0071338B" w:rsidRPr="00B47248" w:rsidRDefault="0071338B" w:rsidP="009C6846">
      <w:pPr>
        <w:pStyle w:val="CodeItalic"/>
      </w:pPr>
      <w:r>
        <w:t xml:space="preserve"> </w:t>
      </w:r>
      <w:r w:rsidRPr="00B47248">
        <w:t>MakeModel   : Ford</w:t>
      </w:r>
    </w:p>
    <w:p w:rsidR="0071338B" w:rsidRPr="00B47248" w:rsidRDefault="0071338B" w:rsidP="009C6846">
      <w:pPr>
        <w:pStyle w:val="CodeItalic"/>
      </w:pPr>
      <w:r>
        <w:t xml:space="preserve"> </w:t>
      </w:r>
      <w:r w:rsidRPr="00B47248">
        <w:t>Year        : 2008</w:t>
      </w:r>
    </w:p>
    <w:p w:rsidR="0071338B" w:rsidRPr="00B47248" w:rsidRDefault="0071338B" w:rsidP="009C6846">
      <w:pPr>
        <w:pStyle w:val="CodeItalic"/>
      </w:pPr>
      <w:r>
        <w:t xml:space="preserve"> </w:t>
      </w:r>
      <w:r w:rsidRPr="00B47248">
        <w:t>Color       : Green</w:t>
      </w:r>
    </w:p>
    <w:p w:rsidR="0071338B" w:rsidRPr="00B47248" w:rsidRDefault="0071338B" w:rsidP="009C6846">
      <w:pPr>
        <w:pStyle w:val="CodeItalic"/>
      </w:pPr>
      <w:r>
        <w:t xml:space="preserve"> EnteredBy</w:t>
      </w:r>
      <w:r w:rsidRPr="00B47248">
        <w:t xml:space="preserve">   : Amy Frost</w:t>
      </w:r>
    </w:p>
    <w:p w:rsidR="0071338B" w:rsidRDefault="0071338B" w:rsidP="009C6846">
      <w:pPr>
        <w:pStyle w:val="CodeItalic"/>
      </w:pPr>
      <w:r>
        <w:t xml:space="preserve"> EnteredBy</w:t>
      </w:r>
      <w:r w:rsidRPr="00B47248">
        <w:t>Id : 437831</w:t>
      </w:r>
    </w:p>
    <w:p w:rsidR="0071338B" w:rsidRDefault="0071338B" w:rsidP="009C6846">
      <w:pPr>
        <w:pStyle w:val="CodeItalic"/>
      </w:pPr>
      <w:r>
        <w:t>1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Pr="0061098E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53F6D">
        <w:rPr>
          <w:color w:val="000000"/>
          <w:u w:val="single"/>
        </w:rPr>
        <w:t>Set oref=##class(MyPackage.Cars).%OpenId(3)</w:t>
      </w:r>
      <w:r>
        <w:rPr>
          <w:color w:val="000000"/>
        </w:rPr>
        <w:tab/>
      </w:r>
      <w:r>
        <w:rPr>
          <w:color w:val="000000"/>
        </w:rPr>
        <w:tab/>
        <w:t>;open ID 3</w:t>
      </w:r>
    </w:p>
    <w:p w:rsidR="0071338B" w:rsidRPr="0061098E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853F6D">
        <w:rPr>
          <w:color w:val="000000"/>
          <w:u w:val="single"/>
        </w:rPr>
        <w:t>Write oref.DisplayCar()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;DisplayCar passing oref</w:t>
      </w:r>
      <w:r w:rsidRPr="0061098E">
        <w:rPr>
          <w:color w:val="000000"/>
        </w:rPr>
        <w:t xml:space="preserve"> </w:t>
      </w:r>
    </w:p>
    <w:p w:rsidR="0071338B" w:rsidRPr="00B47248" w:rsidRDefault="0071338B" w:rsidP="009C6846">
      <w:pPr>
        <w:pStyle w:val="CodeItalic"/>
      </w:pPr>
      <w:r>
        <w:t xml:space="preserve"> </w:t>
      </w:r>
      <w:r w:rsidRPr="00B47248">
        <w:t>MakeModel   : Dodge</w:t>
      </w:r>
    </w:p>
    <w:p w:rsidR="0071338B" w:rsidRPr="00B47248" w:rsidRDefault="0071338B" w:rsidP="009C6846">
      <w:pPr>
        <w:pStyle w:val="CodeItalic"/>
      </w:pPr>
      <w:r>
        <w:t xml:space="preserve"> </w:t>
      </w:r>
      <w:r w:rsidRPr="00B47248">
        <w:t>Year        : 2010</w:t>
      </w:r>
    </w:p>
    <w:p w:rsidR="0071338B" w:rsidRPr="00B47248" w:rsidRDefault="0071338B" w:rsidP="009C6846">
      <w:pPr>
        <w:pStyle w:val="CodeItalic"/>
      </w:pPr>
      <w:r>
        <w:t xml:space="preserve"> </w:t>
      </w:r>
      <w:r w:rsidRPr="00B47248">
        <w:t>Color       : Blue</w:t>
      </w:r>
    </w:p>
    <w:p w:rsidR="0071338B" w:rsidRPr="00B47248" w:rsidRDefault="0071338B" w:rsidP="009C6846">
      <w:pPr>
        <w:pStyle w:val="CodeItalic"/>
      </w:pPr>
      <w:r>
        <w:t xml:space="preserve"> EnteredBy</w:t>
      </w:r>
      <w:r w:rsidRPr="00B47248">
        <w:t xml:space="preserve">   : Jill Frost</w:t>
      </w:r>
    </w:p>
    <w:p w:rsidR="0071338B" w:rsidRDefault="0071338B" w:rsidP="009C6846">
      <w:pPr>
        <w:pStyle w:val="CodeItalic"/>
      </w:pPr>
      <w:r>
        <w:t xml:space="preserve"> EnteredBy</w:t>
      </w:r>
      <w:r w:rsidRPr="00B47248">
        <w:t>Id : 956021</w:t>
      </w:r>
    </w:p>
    <w:p w:rsidR="0071338B" w:rsidRDefault="0071338B" w:rsidP="009C6846">
      <w:pPr>
        <w:pStyle w:val="CodeItalic"/>
      </w:pPr>
      <w:r>
        <w:t>1</w:t>
      </w:r>
    </w:p>
    <w:p w:rsidR="0071338B" w:rsidRPr="0061098E" w:rsidRDefault="0071338B" w:rsidP="00C22359">
      <w:pPr>
        <w:pStyle w:val="Code"/>
        <w:ind w:firstLine="0"/>
        <w:rPr>
          <w:color w:val="000000"/>
        </w:rPr>
      </w:pPr>
    </w:p>
    <w:p w:rsidR="00A43ECF" w:rsidRDefault="00A43ECF" w:rsidP="00222A4A">
      <w:pPr>
        <w:keepNext/>
      </w:pPr>
    </w:p>
    <w:p w:rsidR="0071338B" w:rsidRDefault="0071338B" w:rsidP="00222A4A">
      <w:pPr>
        <w:keepNext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r>
        <w:t xml:space="preserve"> Class Method: AddNewCar - Description</w:t>
      </w:r>
    </w:p>
    <w:p w:rsidR="0071338B" w:rsidRPr="006A6458" w:rsidRDefault="0071338B" w:rsidP="00222A4A">
      <w:pPr>
        <w:pStyle w:val="Code"/>
        <w:keepNext/>
        <w:ind w:firstLine="0"/>
        <w:rPr>
          <w:color w:val="000000"/>
          <w:u w:val="single"/>
        </w:rPr>
      </w:pPr>
      <w:r w:rsidRPr="008322B5">
        <w:rPr>
          <w:color w:val="000000"/>
        </w:rPr>
        <w:br/>
      </w:r>
      <w:r w:rsidRPr="006A6458">
        <w:rPr>
          <w:color w:val="000000"/>
          <w:u w:val="single"/>
        </w:rPr>
        <w:t xml:space="preserve"> /// </w:t>
      </w:r>
      <w:r>
        <w:rPr>
          <w:color w:val="000000"/>
          <w:u w:val="single"/>
        </w:rPr>
        <w:t>Description</w:t>
      </w:r>
      <w:r w:rsidRPr="006A6458">
        <w:rPr>
          <w:color w:val="000000"/>
          <w:u w:val="single"/>
        </w:rPr>
        <w:t xml:space="preserve"> for AddNewCar Class Method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776AE7">
        <w:rPr>
          <w:color w:val="000000"/>
        </w:rPr>
        <w:t>ClassMethod AddNewCar(UserName As %String, UserId As %String)</w:t>
      </w:r>
      <w:r>
        <w:rPr>
          <w:color w:val="000000"/>
        </w:rPr>
        <w:t xml:space="preserve"> As %String</w:t>
      </w:r>
      <w:r w:rsidRPr="00776AE7">
        <w:rPr>
          <w:color w:val="000000"/>
        </w:rPr>
        <w:br/>
        <w:t>{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/>
        </w:rPr>
        <w:t xml:space="preserve"> .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71338B" w:rsidRPr="00776AE7" w:rsidRDefault="0071338B" w:rsidP="00C22359">
      <w:pPr>
        <w:pStyle w:val="Code"/>
        <w:ind w:firstLine="0"/>
      </w:pPr>
    </w:p>
    <w:p w:rsidR="00A43ECF" w:rsidRDefault="00A43ECF" w:rsidP="00C22359">
      <w:pPr>
        <w:pStyle w:val="Caption"/>
      </w:pPr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r>
        <w:t xml:space="preserve"> Class Method: AddNewCar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8322B5">
        <w:rPr>
          <w:color w:val="000000"/>
        </w:rPr>
        <w:br/>
      </w:r>
      <w:r w:rsidRPr="00776AE7">
        <w:rPr>
          <w:color w:val="000000"/>
        </w:rPr>
        <w:t xml:space="preserve"> ClassMethod </w:t>
      </w:r>
      <w:r w:rsidRPr="004C4205">
        <w:rPr>
          <w:color w:val="000000"/>
          <w:u w:val="single"/>
        </w:rPr>
        <w:t>AddNewCar</w:t>
      </w:r>
      <w:r w:rsidRPr="00776AE7">
        <w:rPr>
          <w:color w:val="000000"/>
        </w:rPr>
        <w:t>(UserName As %String, UserId As %String)</w:t>
      </w:r>
      <w:r>
        <w:rPr>
          <w:color w:val="000000"/>
        </w:rPr>
        <w:t xml:space="preserve"> As %String</w:t>
      </w:r>
      <w:r w:rsidRPr="00776AE7">
        <w:rPr>
          <w:color w:val="000000"/>
        </w:rPr>
        <w:br/>
        <w:t>{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/>
        </w:rPr>
        <w:t xml:space="preserve"> .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71338B" w:rsidRPr="00776AE7" w:rsidRDefault="0071338B" w:rsidP="00C22359">
      <w:pPr>
        <w:pStyle w:val="Code"/>
        <w:ind w:firstLine="0"/>
      </w:pPr>
    </w:p>
    <w:p w:rsidR="00A43ECF" w:rsidRDefault="00A43ECF" w:rsidP="00C22359">
      <w:pPr>
        <w:pStyle w:val="Caption"/>
      </w:pPr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r>
        <w:t xml:space="preserve"> Instance Method: DisplayCar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8322B5">
        <w:rPr>
          <w:color w:val="000000"/>
        </w:rPr>
        <w:br/>
      </w:r>
      <w:r w:rsidR="0072207B">
        <w:rPr>
          <w:color w:val="000000"/>
        </w:rPr>
        <w:t xml:space="preserve"> </w:t>
      </w:r>
      <w:r w:rsidRPr="00776AE7">
        <w:rPr>
          <w:color w:val="000000"/>
        </w:rPr>
        <w:t>Method </w:t>
      </w:r>
      <w:r w:rsidRPr="004C4205">
        <w:rPr>
          <w:color w:val="000000"/>
          <w:u w:val="single"/>
        </w:rPr>
        <w:t>DisplayCar</w:t>
      </w:r>
      <w:r>
        <w:rPr>
          <w:color w:val="000000"/>
        </w:rPr>
        <w:t xml:space="preserve">() As %String </w:t>
      </w:r>
      <w:r w:rsidRPr="00776AE7">
        <w:rPr>
          <w:color w:val="000000"/>
        </w:rPr>
        <w:br/>
        <w:t>{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/>
        </w:rPr>
        <w:t xml:space="preserve"> .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A43ECF" w:rsidRDefault="00A43ECF" w:rsidP="00336D21">
      <w:pPr>
        <w:pStyle w:val="Caption"/>
        <w:keepNext/>
      </w:pPr>
      <w:bookmarkStart w:id="994" w:name="_Ref271745512"/>
    </w:p>
    <w:p w:rsidR="0071338B" w:rsidRDefault="0071338B" w:rsidP="00336D2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994"/>
      <w:r>
        <w:t xml:space="preserve"> Class Method: AddNewCar – demonstrate Private Method</w:t>
      </w:r>
    </w:p>
    <w:p w:rsidR="0071338B" w:rsidRDefault="0071338B" w:rsidP="00336D21">
      <w:pPr>
        <w:pStyle w:val="Code"/>
        <w:keepNext/>
        <w:ind w:firstLine="0"/>
        <w:rPr>
          <w:color w:val="000000"/>
        </w:rPr>
      </w:pPr>
      <w:r w:rsidRPr="008322B5">
        <w:rPr>
          <w:color w:val="000000"/>
        </w:rPr>
        <w:br/>
      </w:r>
      <w:r w:rsidRPr="008D6CE3">
        <w:rPr>
          <w:color w:val="000000" w:themeColor="text1"/>
        </w:rPr>
        <w:t xml:space="preserve"> ClassMethod AddNewCar(UserName As %String,</w:t>
      </w:r>
      <w:r>
        <w:rPr>
          <w:color w:val="000000" w:themeColor="text1"/>
        </w:rPr>
        <w:t xml:space="preserve"> UserId As %String) As %String</w:t>
      </w:r>
      <w:r w:rsidRPr="008D6CE3">
        <w:rPr>
          <w:color w:val="000000" w:themeColor="text1"/>
        </w:rPr>
        <w:t xml:space="preserve"> </w:t>
      </w:r>
      <w:r w:rsidRPr="008D6CE3">
        <w:rPr>
          <w:color w:val="000000" w:themeColor="text1"/>
          <w:u w:val="single"/>
        </w:rPr>
        <w:t>[Private ]</w:t>
      </w:r>
      <w:r w:rsidRPr="00776AE7">
        <w:rPr>
          <w:color w:val="000000"/>
        </w:rPr>
        <w:br/>
        <w:t>{</w:t>
      </w:r>
    </w:p>
    <w:p w:rsidR="0071338B" w:rsidRDefault="0071338B" w:rsidP="00336D21">
      <w:pPr>
        <w:pStyle w:val="Code"/>
        <w:keepNext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336D21">
      <w:pPr>
        <w:pStyle w:val="Code"/>
        <w:keepNext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/>
        </w:rPr>
        <w:t xml:space="preserve"> .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71338B" w:rsidRPr="00776AE7" w:rsidRDefault="0071338B" w:rsidP="00C22359">
      <w:pPr>
        <w:pStyle w:val="Code"/>
        <w:ind w:firstLine="0"/>
      </w:pPr>
    </w:p>
    <w:p w:rsidR="0071338B" w:rsidRDefault="0071338B" w:rsidP="00C22359"/>
    <w:p w:rsidR="00A43ECF" w:rsidRDefault="00A43ECF" w:rsidP="00C22359"/>
    <w:p w:rsidR="0071338B" w:rsidRDefault="0071338B" w:rsidP="00C22359">
      <w:pPr>
        <w:pStyle w:val="Caption"/>
      </w:pPr>
      <w:bookmarkStart w:id="995" w:name="_Ref272067555"/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995"/>
      <w:r>
        <w:t xml:space="preserve"> Class Method: AddNewCar – Attempting to access a Private Method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Pr="00E612AA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>Write ##Class</w:t>
      </w:r>
      <w:r w:rsidRPr="00E612AA">
        <w:rPr>
          <w:color w:val="000000"/>
        </w:rPr>
        <w:t>(MyPackage.Cars).AddNewCar("Jack Frost","12543")</w:t>
      </w:r>
    </w:p>
    <w:p w:rsidR="0071338B" w:rsidRPr="00E612AA" w:rsidRDefault="0071338B" w:rsidP="00E55A40">
      <w:pPr>
        <w:pStyle w:val="Code"/>
        <w:tabs>
          <w:tab w:val="clear" w:pos="8460"/>
          <w:tab w:val="left" w:pos="4548"/>
        </w:tabs>
        <w:ind w:firstLine="0"/>
        <w:rPr>
          <w:color w:val="000000"/>
        </w:rPr>
      </w:pPr>
      <w:r w:rsidRPr="00E612AA">
        <w:rPr>
          <w:color w:val="000000"/>
        </w:rPr>
        <w:t>^</w:t>
      </w:r>
      <w:r w:rsidR="00E55A40">
        <w:rPr>
          <w:color w:val="000000"/>
        </w:rPr>
        <w:tab/>
      </w:r>
    </w:p>
    <w:p w:rsidR="0071338B" w:rsidRDefault="0071338B" w:rsidP="009C6846">
      <w:pPr>
        <w:pStyle w:val="CodeItalic"/>
      </w:pPr>
      <w:r w:rsidRPr="00E612AA">
        <w:t>&lt;PRIVATE METHOD&gt;</w:t>
      </w:r>
    </w:p>
    <w:p w:rsidR="0071338B" w:rsidRPr="00E612AA" w:rsidRDefault="0071338B" w:rsidP="00C22359">
      <w:pPr>
        <w:pStyle w:val="Code"/>
        <w:ind w:firstLine="0"/>
        <w:rPr>
          <w:b/>
          <w:color w:val="FF0000"/>
        </w:rPr>
      </w:pPr>
    </w:p>
    <w:p w:rsidR="00A43ECF" w:rsidRDefault="00A43ECF" w:rsidP="00C22359">
      <w:pPr>
        <w:pStyle w:val="Caption"/>
      </w:pPr>
      <w:bookmarkStart w:id="996" w:name="_Ref272093144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996"/>
      <w:r>
        <w:t xml:space="preserve"> Class Method: AddNewCar – no input or output parameters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8322B5">
        <w:rPr>
          <w:color w:val="000000"/>
        </w:rPr>
        <w:br/>
      </w:r>
      <w:r>
        <w:rPr>
          <w:color w:val="000000" w:themeColor="text1"/>
        </w:rPr>
        <w:t xml:space="preserve"> ClassMethod AddNewCar(</w:t>
      </w:r>
      <w:r w:rsidRPr="008D6CE3">
        <w:rPr>
          <w:color w:val="000000" w:themeColor="text1"/>
        </w:rPr>
        <w:t>)</w:t>
      </w:r>
      <w:r w:rsidRPr="00776AE7">
        <w:rPr>
          <w:color w:val="000000"/>
        </w:rPr>
        <w:br/>
        <w:t>{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/>
        </w:rPr>
        <w:t xml:space="preserve"> .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71338B" w:rsidRPr="00776AE7" w:rsidRDefault="0071338B" w:rsidP="00C22359">
      <w:pPr>
        <w:pStyle w:val="Code"/>
        <w:ind w:firstLine="0"/>
      </w:pPr>
    </w:p>
    <w:p w:rsidR="00A43ECF" w:rsidRDefault="00A43ECF" w:rsidP="00C22359">
      <w:pPr>
        <w:pStyle w:val="Caption"/>
      </w:pPr>
      <w:bookmarkStart w:id="997" w:name="_Ref272093355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997"/>
      <w:r>
        <w:t xml:space="preserve"> How to call a Method with no input or output parameters.</w:t>
      </w:r>
    </w:p>
    <w:p w:rsidR="0071338B" w:rsidRPr="00FA71C0" w:rsidRDefault="0071338B" w:rsidP="00C22359">
      <w:pPr>
        <w:pStyle w:val="Code"/>
        <w:ind w:firstLine="0"/>
        <w:rPr>
          <w:color w:val="auto"/>
        </w:rPr>
      </w:pPr>
      <w:r w:rsidRPr="008322B5">
        <w:rPr>
          <w:color w:val="000000"/>
        </w:rPr>
        <w:br/>
      </w:r>
      <w:r w:rsidRPr="00FA71C0">
        <w:rPr>
          <w:color w:val="auto"/>
        </w:rPr>
        <w:t xml:space="preserve"> </w:t>
      </w:r>
      <w:r w:rsidR="00FA71C0" w:rsidRPr="00FA71C0">
        <w:rPr>
          <w:color w:val="auto"/>
          <w:lang w:val="en-GB"/>
        </w:rPr>
        <w:t>Do ##CLASS(MyPackage.Cars).AddNe</w:t>
      </w:r>
      <w:r w:rsidR="00FA71C0">
        <w:rPr>
          <w:color w:val="auto"/>
          <w:lang w:val="en-GB"/>
        </w:rPr>
        <w:t>wCar()</w:t>
      </w:r>
    </w:p>
    <w:p w:rsidR="0071338B" w:rsidRPr="00776AE7" w:rsidRDefault="0071338B" w:rsidP="00C22359">
      <w:pPr>
        <w:pStyle w:val="Code"/>
        <w:ind w:firstLine="0"/>
      </w:pPr>
    </w:p>
    <w:p w:rsidR="00A43ECF" w:rsidRDefault="00A43ECF" w:rsidP="00336D21">
      <w:pPr>
        <w:pStyle w:val="Caption"/>
        <w:keepNext/>
      </w:pPr>
      <w:bookmarkStart w:id="998" w:name="_Ref272093479"/>
    </w:p>
    <w:p w:rsidR="0071338B" w:rsidRDefault="0071338B" w:rsidP="00336D21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998"/>
      <w:r>
        <w:t xml:space="preserve"> Class Method: AddNewCar – Method with 2 input parameters and one output parameter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8322B5">
        <w:rPr>
          <w:color w:val="000000"/>
        </w:rPr>
        <w:br/>
      </w:r>
      <w:r w:rsidRPr="008D6CE3">
        <w:rPr>
          <w:color w:val="000000" w:themeColor="text1"/>
        </w:rPr>
        <w:t>ClassMeth</w:t>
      </w:r>
      <w:r>
        <w:rPr>
          <w:color w:val="000000" w:themeColor="text1"/>
        </w:rPr>
        <w:t>od AddNewCar(</w:t>
      </w:r>
      <w:r w:rsidRPr="009E7EC4">
        <w:rPr>
          <w:color w:val="000000" w:themeColor="text1"/>
          <w:u w:val="single"/>
        </w:rPr>
        <w:t>UserName, UserId</w:t>
      </w:r>
      <w:r w:rsidRPr="008D6CE3">
        <w:rPr>
          <w:color w:val="000000" w:themeColor="text1"/>
        </w:rPr>
        <w:t>) As %</w:t>
      </w:r>
      <w:r w:rsidR="007674EF">
        <w:rPr>
          <w:color w:val="000000" w:themeColor="text1"/>
          <w:u w:val="single"/>
        </w:rPr>
        <w:t>Status</w:t>
      </w:r>
      <w:r w:rsidRPr="00776AE7">
        <w:rPr>
          <w:color w:val="000000"/>
        </w:rPr>
        <w:br/>
        <w:t>{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/>
        </w:rPr>
        <w:t xml:space="preserve"> Quit 1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71338B" w:rsidRPr="00776AE7" w:rsidRDefault="0071338B" w:rsidP="00C22359">
      <w:pPr>
        <w:pStyle w:val="Code"/>
        <w:ind w:firstLine="0"/>
      </w:pPr>
    </w:p>
    <w:p w:rsidR="00A43ECF" w:rsidRDefault="00A43ECF" w:rsidP="00C22359">
      <w:pPr>
        <w:pStyle w:val="Caption"/>
      </w:pPr>
      <w:bookmarkStart w:id="999" w:name="_Ref272094262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999"/>
      <w:r>
        <w:t xml:space="preserve"> How to call a Method with two input and one output parameter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8322B5">
        <w:rPr>
          <w:color w:val="000000"/>
        </w:rPr>
        <w:br/>
      </w:r>
      <w:r>
        <w:rPr>
          <w:color w:val="000000"/>
        </w:rPr>
        <w:t>Write ##Class</w:t>
      </w:r>
      <w:r w:rsidRPr="00E612AA">
        <w:rPr>
          <w:color w:val="000000"/>
        </w:rPr>
        <w:t>(MyPackage.Cars).AddNewCar("Jack Frost","12543")</w:t>
      </w:r>
    </w:p>
    <w:p w:rsidR="0071338B" w:rsidRPr="00E612AA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>1</w:t>
      </w:r>
    </w:p>
    <w:p w:rsidR="0071338B" w:rsidRDefault="0071338B" w:rsidP="00C22359">
      <w:pPr>
        <w:pStyle w:val="Code"/>
        <w:ind w:firstLine="0"/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>Set Status=##Class</w:t>
      </w:r>
      <w:r w:rsidRPr="00E612AA">
        <w:rPr>
          <w:color w:val="000000"/>
        </w:rPr>
        <w:t>(MyPackage.Cars).AddNewCar("Jack Frost","12543")</w:t>
      </w:r>
    </w:p>
    <w:p w:rsidR="0071338B" w:rsidRPr="00776AE7" w:rsidRDefault="0071338B" w:rsidP="00C22359">
      <w:pPr>
        <w:pStyle w:val="Code"/>
        <w:ind w:firstLine="0"/>
      </w:pPr>
    </w:p>
    <w:p w:rsidR="00A43ECF" w:rsidRDefault="00A43ECF" w:rsidP="00C22359">
      <w:pPr>
        <w:pStyle w:val="Caption"/>
      </w:pPr>
      <w:bookmarkStart w:id="1000" w:name="_Ref272093803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1000"/>
      <w:r>
        <w:t xml:space="preserve"> Class Method: AddNewCar – Method with 2 input parameters with data types and one output parameter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8322B5">
        <w:rPr>
          <w:color w:val="000000"/>
        </w:rPr>
        <w:br/>
      </w:r>
      <w:r w:rsidRPr="008D6CE3">
        <w:rPr>
          <w:color w:val="000000" w:themeColor="text1"/>
        </w:rPr>
        <w:t>ClassMeth</w:t>
      </w:r>
      <w:r>
        <w:rPr>
          <w:color w:val="000000" w:themeColor="text1"/>
        </w:rPr>
        <w:t>od AddNewCar(</w:t>
      </w:r>
      <w:r w:rsidRPr="009E7EC4">
        <w:rPr>
          <w:color w:val="000000" w:themeColor="text1"/>
          <w:u w:val="single"/>
        </w:rPr>
        <w:t>UserName</w:t>
      </w:r>
      <w:r>
        <w:rPr>
          <w:color w:val="000000" w:themeColor="text1"/>
          <w:u w:val="single"/>
        </w:rPr>
        <w:t xml:space="preserve"> As %String</w:t>
      </w:r>
      <w:r w:rsidRPr="009E7EC4">
        <w:rPr>
          <w:color w:val="000000" w:themeColor="text1"/>
          <w:u w:val="single"/>
        </w:rPr>
        <w:t>, UserId</w:t>
      </w:r>
      <w:r>
        <w:rPr>
          <w:color w:val="000000" w:themeColor="text1"/>
          <w:u w:val="single"/>
        </w:rPr>
        <w:t xml:space="preserve"> As %String</w:t>
      </w:r>
      <w:r w:rsidRPr="008D6CE3">
        <w:rPr>
          <w:color w:val="000000" w:themeColor="text1"/>
        </w:rPr>
        <w:t xml:space="preserve">) </w:t>
      </w:r>
      <w:r w:rsidR="007674EF">
        <w:rPr>
          <w:color w:val="000000" w:themeColor="text1"/>
        </w:rPr>
        <w:t>As %Status</w:t>
      </w:r>
      <w:r w:rsidRPr="00776AE7">
        <w:rPr>
          <w:color w:val="000000"/>
        </w:rPr>
        <w:br/>
        <w:t>{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/>
        </w:rPr>
        <w:t xml:space="preserve"> Quit 1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71338B" w:rsidRPr="00776AE7" w:rsidRDefault="0071338B" w:rsidP="00C22359">
      <w:pPr>
        <w:pStyle w:val="Code"/>
        <w:ind w:firstLine="0"/>
      </w:pPr>
    </w:p>
    <w:p w:rsidR="00A43ECF" w:rsidRDefault="00A43ECF" w:rsidP="00C22359">
      <w:pPr>
        <w:pStyle w:val="Caption"/>
      </w:pPr>
      <w:bookmarkStart w:id="1001" w:name="_Ref272093984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1001"/>
      <w:r>
        <w:t xml:space="preserve"> Class Method: AddNewCar – Method with 2 input parameters with data types and default values and one output parameter</w:t>
      </w:r>
    </w:p>
    <w:p w:rsidR="0071338B" w:rsidRDefault="0071338B" w:rsidP="00C22359">
      <w:pPr>
        <w:pStyle w:val="Code"/>
        <w:ind w:firstLine="0"/>
        <w:rPr>
          <w:color w:val="000000" w:themeColor="text1"/>
          <w:u w:val="single"/>
        </w:rPr>
      </w:pPr>
      <w:r w:rsidRPr="008322B5">
        <w:rPr>
          <w:color w:val="000000"/>
        </w:rPr>
        <w:br/>
      </w:r>
      <w:r w:rsidRPr="008D6CE3">
        <w:rPr>
          <w:color w:val="000000" w:themeColor="text1"/>
        </w:rPr>
        <w:t>ClassMeth</w:t>
      </w:r>
      <w:r>
        <w:rPr>
          <w:color w:val="000000" w:themeColor="text1"/>
        </w:rPr>
        <w:t>od AddNewCar(</w:t>
      </w:r>
      <w:r w:rsidRPr="009E7EC4">
        <w:rPr>
          <w:color w:val="000000" w:themeColor="text1"/>
          <w:u w:val="single"/>
        </w:rPr>
        <w:t>UserName</w:t>
      </w:r>
      <w:r>
        <w:rPr>
          <w:color w:val="000000" w:themeColor="text1"/>
          <w:u w:val="single"/>
        </w:rPr>
        <w:t xml:space="preserve"> As %String = "UserName </w:t>
      </w:r>
      <w:r w:rsidR="00F947B7">
        <w:rPr>
          <w:color w:val="000000" w:themeColor="text1"/>
          <w:u w:val="single"/>
        </w:rPr>
        <w:t>Default</w:t>
      </w:r>
      <w:r>
        <w:rPr>
          <w:color w:val="000000" w:themeColor="text1"/>
          <w:u w:val="single"/>
        </w:rPr>
        <w:t>"</w:t>
      </w:r>
      <w:r w:rsidRPr="009E7EC4">
        <w:rPr>
          <w:color w:val="000000" w:themeColor="text1"/>
          <w:u w:val="single"/>
        </w:rPr>
        <w:t xml:space="preserve">, </w:t>
      </w:r>
      <w:r>
        <w:rPr>
          <w:color w:val="000000" w:themeColor="text1"/>
          <w:u w:val="single"/>
        </w:rPr>
        <w:t xml:space="preserve">UserId As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 w:themeColor="text1"/>
          <w:u w:val="single"/>
        </w:rPr>
        <w:t>%String = "UserId Default"</w:t>
      </w:r>
      <w:r w:rsidRPr="008D6CE3">
        <w:rPr>
          <w:color w:val="000000" w:themeColor="text1"/>
        </w:rPr>
        <w:t xml:space="preserve">) </w:t>
      </w:r>
      <w:r w:rsidR="007674EF">
        <w:rPr>
          <w:color w:val="000000" w:themeColor="text1"/>
        </w:rPr>
        <w:t>As %Status</w:t>
      </w:r>
      <w:r w:rsidRPr="00776AE7">
        <w:rPr>
          <w:color w:val="000000"/>
        </w:rPr>
        <w:br/>
        <w:t>{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/>
        </w:rPr>
        <w:tab/>
        <w:t>Quit 1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71338B" w:rsidRPr="00776AE7" w:rsidRDefault="0071338B" w:rsidP="00C22359">
      <w:pPr>
        <w:pStyle w:val="Code"/>
        <w:ind w:firstLine="0"/>
      </w:pPr>
    </w:p>
    <w:p w:rsidR="00A43ECF" w:rsidRDefault="00A43ECF" w:rsidP="00C22359">
      <w:pPr>
        <w:pStyle w:val="Caption"/>
      </w:pPr>
      <w:bookmarkStart w:id="1002" w:name="_Ref272605780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1002"/>
      <w:r>
        <w:t xml:space="preserve"> Class Method: AddNewCar – demonstrate input parameters with default value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</w:p>
    <w:p w:rsidR="0071338B" w:rsidRDefault="0071338B" w:rsidP="00C22359">
      <w:pPr>
        <w:pStyle w:val="Code"/>
        <w:ind w:firstLine="0"/>
        <w:rPr>
          <w:color w:val="000000" w:themeColor="text1"/>
          <w:u w:val="single"/>
        </w:rPr>
      </w:pPr>
      <w:r w:rsidRPr="008D6CE3">
        <w:rPr>
          <w:color w:val="000000" w:themeColor="text1"/>
        </w:rPr>
        <w:t>ClassMeth</w:t>
      </w:r>
      <w:r>
        <w:rPr>
          <w:color w:val="000000" w:themeColor="text1"/>
        </w:rPr>
        <w:t>od AddNewCar(</w:t>
      </w:r>
      <w:r w:rsidRPr="009E7EC4">
        <w:rPr>
          <w:color w:val="000000" w:themeColor="text1"/>
          <w:u w:val="single"/>
        </w:rPr>
        <w:t>UserName</w:t>
      </w:r>
      <w:r>
        <w:rPr>
          <w:color w:val="000000" w:themeColor="text1"/>
          <w:u w:val="single"/>
        </w:rPr>
        <w:t xml:space="preserve"> As %String = "UserName </w:t>
      </w:r>
      <w:r w:rsidR="00F947B7">
        <w:rPr>
          <w:color w:val="000000" w:themeColor="text1"/>
          <w:u w:val="single"/>
        </w:rPr>
        <w:t>Default</w:t>
      </w:r>
      <w:r>
        <w:rPr>
          <w:color w:val="000000" w:themeColor="text1"/>
          <w:u w:val="single"/>
        </w:rPr>
        <w:t>"</w:t>
      </w:r>
      <w:r w:rsidRPr="009E7EC4">
        <w:rPr>
          <w:color w:val="000000" w:themeColor="text1"/>
          <w:u w:val="single"/>
        </w:rPr>
        <w:t xml:space="preserve">, </w:t>
      </w:r>
      <w:r>
        <w:rPr>
          <w:color w:val="000000" w:themeColor="text1"/>
          <w:u w:val="single"/>
        </w:rPr>
        <w:t xml:space="preserve">UserId As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 w:themeColor="text1"/>
          <w:u w:val="single"/>
        </w:rPr>
        <w:t>%String = "UserId Default"</w:t>
      </w:r>
      <w:r w:rsidRPr="008D6CE3">
        <w:rPr>
          <w:color w:val="000000" w:themeColor="text1"/>
        </w:rPr>
        <w:t xml:space="preserve">) </w:t>
      </w:r>
      <w:r w:rsidR="007674EF">
        <w:rPr>
          <w:color w:val="000000" w:themeColor="text1"/>
        </w:rPr>
        <w:t>As %Status</w:t>
      </w:r>
      <w:r w:rsidRPr="00776AE7">
        <w:rPr>
          <w:color w:val="000000"/>
        </w:rPr>
        <w:br/>
        <w:t>{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.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!,UserName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!,UserId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!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>
        <w:rPr>
          <w:color w:val="000000"/>
        </w:rPr>
        <w:t xml:space="preserve"> Quit 1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3C1395" w:rsidRDefault="0071338B" w:rsidP="00C22359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</w:t>
      </w:r>
    </w:p>
    <w:p w:rsidR="003C1395" w:rsidRDefault="003C1395" w:rsidP="00C22359">
      <w:pPr>
        <w:pStyle w:val="Code2"/>
        <w:rPr>
          <w:color w:val="000000" w:themeColor="text1"/>
        </w:rPr>
      </w:pPr>
    </w:p>
    <w:p w:rsidR="003C1395" w:rsidRDefault="003C1395" w:rsidP="003C139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##Class</w:t>
      </w:r>
      <w:r w:rsidRPr="00E612AA">
        <w:rPr>
          <w:color w:val="000000"/>
        </w:rPr>
        <w:t>(MyPack</w:t>
      </w:r>
      <w:r>
        <w:rPr>
          <w:color w:val="000000"/>
        </w:rPr>
        <w:t>age.Cars).AddNewCar(,</w:t>
      </w:r>
      <w:r w:rsidRPr="00E612AA">
        <w:rPr>
          <w:color w:val="000000"/>
        </w:rPr>
        <w:t>)</w:t>
      </w:r>
    </w:p>
    <w:p w:rsidR="003C1395" w:rsidRDefault="003C1395" w:rsidP="003C1395">
      <w:pPr>
        <w:pStyle w:val="Code"/>
        <w:ind w:firstLine="0"/>
        <w:rPr>
          <w:color w:val="000000"/>
        </w:rPr>
      </w:pPr>
    </w:p>
    <w:p w:rsidR="003C1395" w:rsidRDefault="003C1395" w:rsidP="003C139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Pr="001102CE" w:rsidRDefault="0071338B" w:rsidP="009C6846">
      <w:pPr>
        <w:pStyle w:val="CodeItalic"/>
      </w:pPr>
      <w:r w:rsidRPr="001102CE">
        <w:t xml:space="preserve"> UserName </w:t>
      </w:r>
      <w:r w:rsidR="00F947B7">
        <w:t>Default</w:t>
      </w:r>
    </w:p>
    <w:p w:rsidR="0071338B" w:rsidRPr="001102CE" w:rsidRDefault="0071338B" w:rsidP="009C6846">
      <w:pPr>
        <w:pStyle w:val="CodeItalic"/>
      </w:pPr>
      <w:r w:rsidRPr="001102CE">
        <w:t xml:space="preserve"> UserId </w:t>
      </w:r>
      <w:r w:rsidR="00F947B7">
        <w:t>Default</w:t>
      </w:r>
    </w:p>
    <w:p w:rsidR="0071338B" w:rsidRPr="001102CE" w:rsidRDefault="0071338B" w:rsidP="009C6846">
      <w:pPr>
        <w:pStyle w:val="CodeItalic"/>
      </w:pPr>
      <w:r w:rsidRPr="001102CE">
        <w:t xml:space="preserve"> 1</w:t>
      </w:r>
    </w:p>
    <w:p w:rsidR="0071338B" w:rsidRPr="001102CE" w:rsidRDefault="0071338B" w:rsidP="00C22359">
      <w:pPr>
        <w:pStyle w:val="Code"/>
        <w:ind w:firstLine="0"/>
        <w:rPr>
          <w:color w:val="000000"/>
        </w:rPr>
      </w:pPr>
    </w:p>
    <w:p w:rsidR="00336D21" w:rsidRDefault="00336D21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6"/>
          <w:szCs w:val="26"/>
        </w:rPr>
      </w:pPr>
      <w:r>
        <w:br w:type="page"/>
      </w:r>
    </w:p>
    <w:p w:rsidR="00A43ECF" w:rsidRDefault="00A43ECF" w:rsidP="00C22359">
      <w:pPr>
        <w:pStyle w:val="Caption"/>
      </w:pPr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r>
        <w:t xml:space="preserve"> Class Method: AddNewCar – Method with a Public List</w:t>
      </w:r>
    </w:p>
    <w:p w:rsidR="0071338B" w:rsidRPr="00513BF6" w:rsidRDefault="0071338B" w:rsidP="00C22359">
      <w:pPr>
        <w:pStyle w:val="Code"/>
        <w:ind w:firstLine="0"/>
        <w:rPr>
          <w:color w:val="000000" w:themeColor="text1"/>
        </w:rPr>
      </w:pPr>
      <w:r w:rsidRPr="008322B5">
        <w:rPr>
          <w:color w:val="000000"/>
        </w:rPr>
        <w:br/>
      </w:r>
      <w:r w:rsidRPr="008D6CE3">
        <w:rPr>
          <w:color w:val="000000" w:themeColor="text1"/>
        </w:rPr>
        <w:t>ClassMeth</w:t>
      </w:r>
      <w:r>
        <w:rPr>
          <w:color w:val="000000" w:themeColor="text1"/>
        </w:rPr>
        <w:t>od AddNewCar(</w:t>
      </w:r>
      <w:r w:rsidRPr="009E7EC4">
        <w:rPr>
          <w:color w:val="000000" w:themeColor="text1"/>
          <w:u w:val="single"/>
        </w:rPr>
        <w:t>UserName, UserId</w:t>
      </w:r>
      <w:r w:rsidRPr="008D6CE3">
        <w:rPr>
          <w:color w:val="000000" w:themeColor="text1"/>
        </w:rPr>
        <w:t xml:space="preserve">) </w:t>
      </w:r>
      <w:r w:rsidR="007674EF">
        <w:rPr>
          <w:color w:val="000000" w:themeColor="text1"/>
        </w:rPr>
        <w:t>As %Status</w:t>
      </w:r>
      <w:r>
        <w:rPr>
          <w:color w:val="000000" w:themeColor="text1"/>
          <w:u w:val="single"/>
        </w:rPr>
        <w:t xml:space="preserve"> [PublicList = (Var1, Var2)]</w:t>
      </w:r>
      <w:r w:rsidRPr="008D6CE3">
        <w:rPr>
          <w:color w:val="000000" w:themeColor="text1"/>
        </w:rPr>
        <w:br/>
      </w:r>
      <w:r w:rsidRPr="00776AE7">
        <w:rPr>
          <w:color w:val="000000"/>
        </w:rPr>
        <w:br/>
        <w:t>{</w:t>
      </w:r>
      <w:r w:rsidRPr="00776AE7">
        <w:rPr>
          <w:color w:val="000000"/>
        </w:rPr>
        <w:br/>
      </w:r>
      <w:r w:rsidRPr="00513BF6">
        <w:rPr>
          <w:color w:val="000000" w:themeColor="text1"/>
        </w:rPr>
        <w:t>}</w:t>
      </w:r>
    </w:p>
    <w:p w:rsidR="0071338B" w:rsidRPr="00776AE7" w:rsidRDefault="0071338B" w:rsidP="00C22359">
      <w:pPr>
        <w:pStyle w:val="Code"/>
        <w:ind w:firstLine="0"/>
      </w:pPr>
    </w:p>
    <w:p w:rsidR="0071338B" w:rsidRDefault="0071338B" w:rsidP="00C22359"/>
    <w:p w:rsidR="00A43ECF" w:rsidRDefault="00A43ECF" w:rsidP="00C22359">
      <w:pPr>
        <w:pStyle w:val="Caption"/>
      </w:pPr>
      <w:bookmarkStart w:id="1003" w:name="_Ref274612576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bookmarkEnd w:id="1003"/>
      <w:r>
        <w:t xml:space="preserve"> Class Method: AddNewCar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776AE7">
        <w:rPr>
          <w:color w:val="000000"/>
        </w:rPr>
        <w:br/>
      </w:r>
      <w:r w:rsidRPr="009E2D26">
        <w:rPr>
          <w:color w:val="000000"/>
        </w:rPr>
        <w:t>/// This method adds a New Car Object to the database.</w:t>
      </w:r>
      <w:r w:rsidRPr="009E2D26">
        <w:rPr>
          <w:color w:val="000000"/>
        </w:rPr>
        <w:br/>
        <w:t xml:space="preserve">ClassMethod AddNewCar(UserName As %String = "UserName </w:t>
      </w:r>
      <w:r w:rsidR="00F947B7">
        <w:rPr>
          <w:color w:val="000000"/>
        </w:rPr>
        <w:t>Default</w:t>
      </w:r>
      <w:r w:rsidRPr="009E2D26">
        <w:rPr>
          <w:color w:val="000000"/>
        </w:rPr>
        <w:t xml:space="preserve">",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9E2D26">
        <w:rPr>
          <w:color w:val="000000"/>
        </w:rPr>
        <w:t>UserId As %String = "UserId Default") [ PublicList = (MakeModel, Year, Color) ]</w:t>
      </w:r>
      <w:r w:rsidRPr="009E2D26">
        <w:rPr>
          <w:color w:val="000000"/>
        </w:rPr>
        <w:br/>
        <w:t>{</w:t>
      </w:r>
      <w:r w:rsidRPr="009E2D26">
        <w:rPr>
          <w:color w:val="000000"/>
        </w:rPr>
        <w:br/>
        <w:t>  Set CarOref=##class(MyPackage.Cars).%New() ;create a new object</w:t>
      </w:r>
      <w:r w:rsidRPr="009E2D26">
        <w:rPr>
          <w:color w:val="000000"/>
        </w:rPr>
        <w:br/>
      </w:r>
      <w:r w:rsidRPr="009E2D26">
        <w:rPr>
          <w:color w:val="000000"/>
        </w:rPr>
        <w:br/>
        <w:t>  If $G(MakeModel)="" {</w:t>
      </w:r>
      <w:r w:rsidRPr="009E2D26">
        <w:rPr>
          <w:color w:val="000000"/>
        </w:rPr>
        <w:tab/>
      </w:r>
      <w:r w:rsidRPr="009E2D26">
        <w:rPr>
          <w:color w:val="000000"/>
        </w:rPr>
        <w:tab/>
      </w:r>
      <w:r w:rsidRPr="009E2D26">
        <w:rPr>
          <w:color w:val="000000"/>
        </w:rPr>
        <w:tab/>
      </w:r>
      <w:r w:rsidRPr="009E2D26">
        <w:rPr>
          <w:color w:val="000000"/>
        </w:rPr>
        <w:tab/>
        <w:t>;if MakeModel not already defined,</w:t>
      </w:r>
      <w:r w:rsidRPr="009E2D26">
        <w:rPr>
          <w:color w:val="000000"/>
        </w:rPr>
        <w:br/>
      </w:r>
      <w:r w:rsidRPr="009E2D26">
        <w:rPr>
          <w:color w:val="000000"/>
        </w:rPr>
        <w:tab/>
        <w:t>  Read !,</w:t>
      </w:r>
      <w:r>
        <w:rPr>
          <w:color w:val="000000"/>
        </w:rPr>
        <w:t xml:space="preserve">"Enter </w:t>
      </w:r>
      <w:r w:rsidRPr="009E2D26">
        <w:rPr>
          <w:color w:val="000000"/>
        </w:rPr>
        <w:t>MakeModel: ",MakeModel ;accept MakeModel from user</w:t>
      </w:r>
      <w:r w:rsidRPr="009E2D26">
        <w:rPr>
          <w:color w:val="000000"/>
        </w:rPr>
        <w:br/>
        <w:t>  }</w:t>
      </w:r>
      <w:r w:rsidRPr="009E2D26">
        <w:rPr>
          <w:color w:val="000000"/>
        </w:rPr>
        <w:tab/>
      </w:r>
      <w:r w:rsidRPr="009E2D26">
        <w:rPr>
          <w:color w:val="000000"/>
        </w:rPr>
        <w:br/>
      </w:r>
      <w:r w:rsidRPr="009E2D26">
        <w:rPr>
          <w:color w:val="000000" w:themeColor="text1"/>
        </w:rPr>
        <w:t>  If $G(Year)="" {</w:t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</w:r>
      <w:r>
        <w:rPr>
          <w:color w:val="000000" w:themeColor="text1"/>
        </w:rPr>
        <w:tab/>
      </w:r>
      <w:r w:rsidRPr="009E2D26">
        <w:rPr>
          <w:color w:val="000000" w:themeColor="text1"/>
        </w:rPr>
        <w:t>;if Year not already defined,</w:t>
      </w:r>
      <w:r w:rsidRPr="009E2D26">
        <w:rPr>
          <w:color w:val="000000" w:themeColor="text1"/>
        </w:rPr>
        <w:br/>
      </w:r>
      <w:r w:rsidRPr="009E2D26">
        <w:rPr>
          <w:color w:val="000000" w:themeColor="text1"/>
        </w:rPr>
        <w:tab/>
        <w:t>  Read !,"Enter Year: ",Year ;accept Year from user</w:t>
      </w:r>
      <w:r w:rsidRPr="009E2D26">
        <w:rPr>
          <w:color w:val="000000" w:themeColor="text1"/>
        </w:rPr>
        <w:br/>
        <w:t>  }</w:t>
      </w:r>
      <w:r w:rsidRPr="009E2D26">
        <w:rPr>
          <w:color w:val="000000" w:themeColor="text1"/>
        </w:rPr>
        <w:br/>
        <w:t>  If $G(Color)="" {</w:t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  <w:t>;if Color not already defined,</w:t>
      </w:r>
      <w:r w:rsidRPr="009E2D26">
        <w:rPr>
          <w:color w:val="000000" w:themeColor="text1"/>
        </w:rPr>
        <w:br/>
      </w:r>
      <w:r w:rsidRPr="009E2D26">
        <w:rPr>
          <w:color w:val="000000" w:themeColor="text1"/>
        </w:rPr>
        <w:tab/>
        <w:t>  Read !,</w:t>
      </w:r>
      <w:r>
        <w:rPr>
          <w:color w:val="000000" w:themeColor="text1"/>
        </w:rPr>
        <w:t xml:space="preserve">"Enter </w:t>
      </w:r>
      <w:r w:rsidRPr="009E2D26">
        <w:rPr>
          <w:color w:val="000000" w:themeColor="text1"/>
        </w:rPr>
        <w:t>Color: ",Color ;accept Color from user</w:t>
      </w:r>
      <w:r w:rsidRPr="009E2D26">
        <w:rPr>
          <w:color w:val="000000" w:themeColor="text1"/>
        </w:rPr>
        <w:br/>
        <w:t>  }</w:t>
      </w:r>
      <w:r w:rsidRPr="009E2D26">
        <w:rPr>
          <w:color w:val="000000" w:themeColor="text1"/>
        </w:rPr>
        <w:br/>
      </w:r>
      <w:r w:rsidRPr="009E2D26">
        <w:rPr>
          <w:color w:val="000000" w:themeColor="text1"/>
        </w:rPr>
        <w:br/>
        <w:t xml:space="preserve">  Set CarOref.MakeModel=MakeModel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9E2D26">
        <w:rPr>
          <w:color w:val="000000" w:themeColor="text1"/>
        </w:rPr>
        <w:t>;Set MakeModel into object</w:t>
      </w:r>
      <w:r w:rsidRPr="009E2D26">
        <w:rPr>
          <w:color w:val="000000" w:themeColor="text1"/>
        </w:rPr>
        <w:br/>
        <w:t xml:space="preserve">  Set CarOref.Year=Year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9E2D26">
        <w:rPr>
          <w:color w:val="000000" w:themeColor="text1"/>
        </w:rPr>
        <w:t>;Set Year into object</w:t>
      </w:r>
      <w:r w:rsidRPr="009E2D26">
        <w:rPr>
          <w:color w:val="000000" w:themeColor="text1"/>
        </w:rPr>
        <w:br/>
        <w:t xml:space="preserve">  Set CarOref.Color=Color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Pr="009E2D26">
        <w:rPr>
          <w:color w:val="000000" w:themeColor="text1"/>
        </w:rPr>
        <w:t>;Set Color into object</w:t>
      </w:r>
      <w:r w:rsidRPr="009E2D26">
        <w:rPr>
          <w:color w:val="000000" w:themeColor="text1"/>
        </w:rPr>
        <w:br/>
        <w:t>  Set CarOref.</w:t>
      </w:r>
      <w:r>
        <w:rPr>
          <w:color w:val="000000" w:themeColor="text1"/>
        </w:rPr>
        <w:t>EnteredBy</w:t>
      </w:r>
      <w:r w:rsidRPr="009E2D26">
        <w:rPr>
          <w:color w:val="000000" w:themeColor="text1"/>
        </w:rPr>
        <w:t>=UserName</w:t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  <w:t xml:space="preserve">;Set </w:t>
      </w:r>
      <w:r>
        <w:rPr>
          <w:color w:val="000000" w:themeColor="text1"/>
        </w:rPr>
        <w:t>EnteredBy</w:t>
      </w:r>
      <w:r w:rsidRPr="009E2D26">
        <w:rPr>
          <w:color w:val="000000" w:themeColor="text1"/>
        </w:rPr>
        <w:br/>
        <w:t>  Set CarOref.</w:t>
      </w:r>
      <w:r>
        <w:rPr>
          <w:color w:val="000000" w:themeColor="text1"/>
        </w:rPr>
        <w:t>EnteredBy</w:t>
      </w:r>
      <w:r w:rsidRPr="009E2D26">
        <w:rPr>
          <w:color w:val="000000" w:themeColor="text1"/>
        </w:rPr>
        <w:t>Id=UserId</w:t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</w:r>
      <w:r w:rsidRPr="009E2D26">
        <w:rPr>
          <w:color w:val="000000" w:themeColor="text1"/>
        </w:rPr>
        <w:tab/>
        <w:t>;Set EnteredId</w:t>
      </w:r>
      <w:r w:rsidRPr="009E2D26">
        <w:rPr>
          <w:color w:val="000000" w:themeColor="text1"/>
        </w:rPr>
        <w:br/>
      </w:r>
      <w:r w:rsidRPr="009E2D26">
        <w:rPr>
          <w:color w:val="000000" w:themeColor="text1"/>
        </w:rPr>
        <w:br/>
        <w:t>  Do CarOref.%Save()</w:t>
      </w:r>
      <w:r w:rsidRPr="009E2D26">
        <w:rPr>
          <w:color w:val="000000" w:themeColor="text1"/>
        </w:rPr>
        <w:br/>
        <w:t>  Set Id=CarOref.%Id()</w:t>
      </w:r>
      <w:r w:rsidRPr="009E2D26">
        <w:rPr>
          <w:color w:val="000000" w:themeColor="text1"/>
        </w:rPr>
        <w:br/>
        <w:t>  Write !,"New Object with Id: ",Id," Saved"</w:t>
      </w:r>
      <w:r w:rsidR="00936CB1">
        <w:rPr>
          <w:color w:val="000000" w:themeColor="text1"/>
        </w:rPr>
        <w:t>,!</w:t>
      </w:r>
      <w:r w:rsidRPr="009E2D26">
        <w:rPr>
          <w:color w:val="000000" w:themeColor="text1"/>
        </w:rPr>
        <w:br/>
        <w:t>  Quit $$$OK</w:t>
      </w:r>
      <w:r w:rsidRPr="009E2D26">
        <w:rPr>
          <w:color w:val="000000" w:themeColor="text1"/>
        </w:rPr>
        <w:br/>
      </w:r>
      <w:r>
        <w:rPr>
          <w:color w:val="000000"/>
        </w:rPr>
        <w:t>}</w:t>
      </w:r>
    </w:p>
    <w:p w:rsidR="0071338B" w:rsidRPr="009E2D26" w:rsidRDefault="0071338B" w:rsidP="00C22359">
      <w:pPr>
        <w:pStyle w:val="Code"/>
        <w:ind w:firstLine="0"/>
        <w:rPr>
          <w:color w:val="000000" w:themeColor="text1"/>
        </w:rPr>
      </w:pPr>
    </w:p>
    <w:p w:rsidR="00A43ECF" w:rsidRDefault="00A43ECF" w:rsidP="00C22359">
      <w:pPr>
        <w:pStyle w:val="Caption"/>
      </w:pPr>
      <w:bookmarkStart w:id="1004" w:name="_Ref288394088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bookmarkEnd w:id="1004"/>
      <w:r>
        <w:t xml:space="preserve"> Run AddNewCar Method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Kill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;Kill all local variables</w:t>
      </w:r>
    </w:p>
    <w:p w:rsidR="0071338B" w:rsidRPr="00D05944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D05944">
        <w:rPr>
          <w:color w:val="000000"/>
        </w:rPr>
        <w:t>Set MakeMode</w:t>
      </w:r>
      <w:r>
        <w:rPr>
          <w:color w:val="000000"/>
        </w:rPr>
        <w:t>l="</w:t>
      </w:r>
      <w:r w:rsidRPr="00D05944">
        <w:rPr>
          <w:color w:val="000000"/>
        </w:rPr>
        <w:t>Chevy</w:t>
      </w:r>
      <w:r>
        <w:rPr>
          <w:color w:val="000000"/>
        </w:rPr>
        <w:t>"</w:t>
      </w:r>
    </w:p>
    <w:p w:rsidR="0071338B" w:rsidRPr="00D05944" w:rsidRDefault="0071338B" w:rsidP="00C22359">
      <w:pPr>
        <w:pStyle w:val="Code"/>
        <w:ind w:firstLine="0"/>
        <w:rPr>
          <w:color w:val="000000"/>
        </w:rPr>
      </w:pPr>
      <w:r w:rsidRPr="00D05944">
        <w:rPr>
          <w:color w:val="000000"/>
        </w:rPr>
        <w:t xml:space="preserve"> Set Year</w:t>
      </w:r>
      <w:r>
        <w:rPr>
          <w:color w:val="000000"/>
        </w:rPr>
        <w:t>="2005"</w:t>
      </w:r>
    </w:p>
    <w:p w:rsidR="0071338B" w:rsidRPr="00D05944" w:rsidRDefault="0071338B" w:rsidP="00C22359">
      <w:pPr>
        <w:pStyle w:val="Code"/>
        <w:ind w:firstLine="0"/>
        <w:rPr>
          <w:color w:val="000000"/>
        </w:rPr>
      </w:pPr>
      <w:r w:rsidRPr="00D05944">
        <w:rPr>
          <w:color w:val="000000"/>
        </w:rPr>
        <w:t xml:space="preserve"> Set Color</w:t>
      </w:r>
      <w:r>
        <w:rPr>
          <w:color w:val="000000"/>
        </w:rPr>
        <w:t>="Green"</w:t>
      </w:r>
    </w:p>
    <w:p w:rsidR="0071338B" w:rsidRPr="00D05944" w:rsidRDefault="0071338B" w:rsidP="00C22359">
      <w:pPr>
        <w:pStyle w:val="Code"/>
        <w:ind w:firstLine="0"/>
        <w:rPr>
          <w:color w:val="000000"/>
        </w:rPr>
      </w:pPr>
      <w:r w:rsidRPr="00D05944">
        <w:rPr>
          <w:color w:val="000000"/>
        </w:rPr>
        <w:t xml:space="preserve"> Write ##class(MyPackage.Cars).AddNewCar("Jack Frost","12543")</w:t>
      </w:r>
    </w:p>
    <w:p w:rsidR="0071338B" w:rsidRDefault="0071338B" w:rsidP="009C6846">
      <w:pPr>
        <w:pStyle w:val="CodeItalic"/>
        <w:rPr>
          <w:u w:val="single"/>
        </w:rPr>
      </w:pPr>
      <w:r>
        <w:t xml:space="preserve"> </w:t>
      </w:r>
      <w:r w:rsidRPr="007F4EE6">
        <w:t xml:space="preserve">New Object with ID: </w:t>
      </w:r>
      <w:r>
        <w:rPr>
          <w:u w:val="single"/>
        </w:rPr>
        <w:t>4</w:t>
      </w:r>
      <w:r w:rsidRPr="007F4EE6">
        <w:rPr>
          <w:u w:val="single"/>
        </w:rPr>
        <w:t xml:space="preserve"> Saved</w:t>
      </w:r>
    </w:p>
    <w:p w:rsidR="0071338B" w:rsidRPr="00F85286" w:rsidRDefault="0071338B" w:rsidP="009C6846">
      <w:pPr>
        <w:pStyle w:val="CodeItalic"/>
        <w:rPr>
          <w:u w:val="single"/>
        </w:rPr>
      </w:pPr>
      <w:r>
        <w:t xml:space="preserve"> 1</w:t>
      </w:r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Kill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;Kill all local variables</w:t>
      </w:r>
    </w:p>
    <w:p w:rsidR="0071338B" w:rsidRPr="00D05944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D05944">
        <w:rPr>
          <w:color w:val="000000"/>
        </w:rPr>
        <w:t>Set MakeModel</w:t>
      </w:r>
      <w:r>
        <w:rPr>
          <w:color w:val="000000"/>
        </w:rPr>
        <w:t>="</w:t>
      </w:r>
      <w:r w:rsidRPr="00D05944">
        <w:rPr>
          <w:color w:val="000000"/>
        </w:rPr>
        <w:t>Ford</w:t>
      </w:r>
      <w:r>
        <w:rPr>
          <w:color w:val="000000"/>
        </w:rPr>
        <w:t>"</w:t>
      </w:r>
    </w:p>
    <w:p w:rsidR="0071338B" w:rsidRPr="00D05944" w:rsidRDefault="0071338B" w:rsidP="00C22359">
      <w:pPr>
        <w:pStyle w:val="Code"/>
        <w:ind w:firstLine="0"/>
        <w:rPr>
          <w:color w:val="000000"/>
        </w:rPr>
      </w:pPr>
      <w:r w:rsidRPr="00D05944">
        <w:rPr>
          <w:color w:val="000000"/>
        </w:rPr>
        <w:t xml:space="preserve"> Set Year</w:t>
      </w:r>
      <w:r>
        <w:rPr>
          <w:color w:val="000000"/>
        </w:rPr>
        <w:t>="1"</w:t>
      </w:r>
    </w:p>
    <w:p w:rsidR="0071338B" w:rsidRPr="00D05944" w:rsidRDefault="0071338B" w:rsidP="00C22359">
      <w:pPr>
        <w:pStyle w:val="Code"/>
        <w:ind w:firstLine="0"/>
        <w:rPr>
          <w:color w:val="000000"/>
        </w:rPr>
      </w:pPr>
      <w:r w:rsidRPr="00D05944">
        <w:rPr>
          <w:color w:val="000000"/>
        </w:rPr>
        <w:t xml:space="preserve"> Set Color</w:t>
      </w:r>
      <w:r>
        <w:rPr>
          <w:color w:val="000000"/>
        </w:rPr>
        <w:t>="Cyan"</w:t>
      </w:r>
    </w:p>
    <w:p w:rsidR="0071338B" w:rsidRPr="00D05944" w:rsidRDefault="0071338B" w:rsidP="00C22359">
      <w:pPr>
        <w:pStyle w:val="Code"/>
        <w:ind w:firstLine="0"/>
        <w:rPr>
          <w:color w:val="000000"/>
        </w:rPr>
      </w:pPr>
      <w:r w:rsidRPr="00D05944">
        <w:rPr>
          <w:color w:val="000000"/>
        </w:rPr>
        <w:t xml:space="preserve"> Write ##class(MyPackage.Cars).AddNewCar("","")</w:t>
      </w:r>
      <w:r>
        <w:rPr>
          <w:color w:val="000000"/>
        </w:rPr>
        <w:t xml:space="preserve"> ;Note the null parameters</w:t>
      </w:r>
    </w:p>
    <w:p w:rsidR="0071338B" w:rsidRPr="001B1DF7" w:rsidRDefault="0071338B" w:rsidP="009C6846">
      <w:pPr>
        <w:pStyle w:val="CodeItalic"/>
        <w:rPr>
          <w:u w:val="single"/>
        </w:rPr>
      </w:pPr>
      <w:r>
        <w:t xml:space="preserve"> </w:t>
      </w:r>
      <w:r w:rsidRPr="001B1DF7">
        <w:t xml:space="preserve">New Object with ID: </w:t>
      </w:r>
      <w:r>
        <w:rPr>
          <w:u w:val="single"/>
        </w:rPr>
        <w:t>5</w:t>
      </w:r>
      <w:r w:rsidRPr="001B1DF7">
        <w:rPr>
          <w:u w:val="single"/>
        </w:rPr>
        <w:t xml:space="preserve"> Saved</w:t>
      </w:r>
    </w:p>
    <w:p w:rsidR="0071338B" w:rsidRPr="00AC0BF4" w:rsidRDefault="0071338B" w:rsidP="009C6846">
      <w:pPr>
        <w:pStyle w:val="CodeItalic"/>
      </w:pPr>
      <w:r>
        <w:t xml:space="preserve"> </w:t>
      </w:r>
      <w:r w:rsidRPr="00AC0BF4">
        <w:t>1</w:t>
      </w:r>
    </w:p>
    <w:p w:rsidR="0071338B" w:rsidRPr="00FF6800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Kill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;Kill all local variables</w:t>
      </w:r>
    </w:p>
    <w:p w:rsidR="0071338B" w:rsidRPr="00A90998" w:rsidRDefault="0071338B" w:rsidP="00C22359">
      <w:pPr>
        <w:pStyle w:val="Code"/>
        <w:ind w:firstLine="0"/>
        <w:rPr>
          <w:color w:val="000000"/>
        </w:rPr>
      </w:pPr>
      <w:r w:rsidRPr="00A90998">
        <w:rPr>
          <w:color w:val="000000"/>
        </w:rPr>
        <w:t xml:space="preserve"> Set MakeModel</w:t>
      </w:r>
      <w:r>
        <w:rPr>
          <w:color w:val="000000"/>
        </w:rPr>
        <w:t>="</w:t>
      </w:r>
      <w:r w:rsidRPr="00A90998">
        <w:rPr>
          <w:color w:val="000000"/>
        </w:rPr>
        <w:t>Dodge</w:t>
      </w:r>
      <w:r>
        <w:rPr>
          <w:color w:val="000000"/>
        </w:rPr>
        <w:t>"</w:t>
      </w:r>
    </w:p>
    <w:p w:rsidR="0071338B" w:rsidRPr="00A90998" w:rsidRDefault="0071338B" w:rsidP="00C22359">
      <w:pPr>
        <w:pStyle w:val="Code"/>
        <w:ind w:firstLine="0"/>
        <w:rPr>
          <w:color w:val="000000"/>
        </w:rPr>
      </w:pPr>
      <w:r w:rsidRPr="00A90998">
        <w:rPr>
          <w:color w:val="000000"/>
        </w:rPr>
        <w:t xml:space="preserve"> Set Year</w:t>
      </w:r>
      <w:r>
        <w:rPr>
          <w:color w:val="000000"/>
        </w:rPr>
        <w:t>="1999"</w:t>
      </w:r>
    </w:p>
    <w:p w:rsidR="0071338B" w:rsidRPr="00A90998" w:rsidRDefault="0071338B" w:rsidP="00C22359">
      <w:pPr>
        <w:pStyle w:val="Code"/>
        <w:ind w:firstLine="0"/>
        <w:rPr>
          <w:color w:val="000000"/>
        </w:rPr>
      </w:pPr>
      <w:r w:rsidRPr="00A90998">
        <w:rPr>
          <w:color w:val="000000"/>
        </w:rPr>
        <w:t xml:space="preserve"> Set Color</w:t>
      </w:r>
      <w:r>
        <w:rPr>
          <w:color w:val="000000"/>
        </w:rPr>
        <w:t>="Purple"</w:t>
      </w:r>
    </w:p>
    <w:p w:rsidR="0071338B" w:rsidRDefault="0071338B" w:rsidP="00C22359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</w:t>
      </w:r>
      <w:r w:rsidRPr="00C30837">
        <w:rPr>
          <w:color w:val="000000"/>
        </w:rPr>
        <w:t>##class(MyPackage.Cars).AddNewCar(</w:t>
      </w:r>
      <w:r>
        <w:rPr>
          <w:color w:val="000000"/>
        </w:rPr>
        <w:t>"Jill Frost","95602"</w:t>
      </w:r>
      <w:r w:rsidRPr="00C30837">
        <w:rPr>
          <w:color w:val="000000"/>
        </w:rPr>
        <w:t>)</w:t>
      </w:r>
    </w:p>
    <w:p w:rsidR="0071338B" w:rsidRPr="00CD65F9" w:rsidRDefault="0071338B" w:rsidP="00C22359">
      <w:pPr>
        <w:pStyle w:val="Code"/>
        <w:ind w:firstLine="0"/>
        <w:rPr>
          <w:color w:val="000000"/>
          <w:u w:val="single"/>
        </w:rPr>
      </w:pPr>
    </w:p>
    <w:p w:rsidR="0071338B" w:rsidRDefault="0071338B" w:rsidP="009C6846">
      <w:pPr>
        <w:pStyle w:val="CodeItalic"/>
        <w:rPr>
          <w:u w:val="single"/>
        </w:rPr>
      </w:pPr>
      <w:r>
        <w:t xml:space="preserve"> </w:t>
      </w:r>
      <w:r w:rsidRPr="001B1DF7">
        <w:t xml:space="preserve">New Object with ID: </w:t>
      </w:r>
      <w:r>
        <w:rPr>
          <w:u w:val="single"/>
        </w:rPr>
        <w:t>6</w:t>
      </w:r>
      <w:r w:rsidRPr="001B1DF7">
        <w:rPr>
          <w:u w:val="single"/>
        </w:rPr>
        <w:t xml:space="preserve"> Saved</w:t>
      </w:r>
    </w:p>
    <w:p w:rsidR="0071338B" w:rsidRPr="00AC0BF4" w:rsidRDefault="0071338B" w:rsidP="009C6846">
      <w:pPr>
        <w:pStyle w:val="CodeItalic"/>
      </w:pPr>
      <w:r>
        <w:t xml:space="preserve"> </w:t>
      </w:r>
      <w:r w:rsidRPr="00AC0BF4">
        <w:t>1</w:t>
      </w:r>
    </w:p>
    <w:p w:rsidR="0071338B" w:rsidRPr="00FF6800" w:rsidRDefault="0071338B" w:rsidP="00C22359">
      <w:pPr>
        <w:pStyle w:val="Code"/>
        <w:ind w:firstLine="0"/>
        <w:rPr>
          <w:color w:val="000000"/>
        </w:rPr>
      </w:pPr>
    </w:p>
    <w:p w:rsidR="00A43ECF" w:rsidRDefault="00A43ECF" w:rsidP="00C22359">
      <w:pPr>
        <w:pStyle w:val="Caption"/>
      </w:pPr>
      <w:bookmarkStart w:id="1005" w:name="_Ref288394060"/>
      <w:bookmarkStart w:id="1006" w:name="_Ref288589220"/>
    </w:p>
    <w:p w:rsidR="0071338B" w:rsidRDefault="0071338B" w:rsidP="00C22359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32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bookmarkEnd w:id="1005"/>
      <w:r>
        <w:t xml:space="preserve"> Instance Method: AddNewCar</w:t>
      </w:r>
      <w:bookmarkEnd w:id="1006"/>
    </w:p>
    <w:p w:rsidR="0071338B" w:rsidRDefault="0071338B" w:rsidP="00C22359">
      <w:pPr>
        <w:pStyle w:val="Code"/>
        <w:ind w:firstLine="0"/>
        <w:rPr>
          <w:color w:val="000000"/>
        </w:rPr>
      </w:pPr>
    </w:p>
    <w:p w:rsidR="0071338B" w:rsidRDefault="0071338B" w:rsidP="00C22359">
      <w:pPr>
        <w:pStyle w:val="Code"/>
        <w:ind w:firstLine="0"/>
        <w:rPr>
          <w:color w:val="000000"/>
        </w:rPr>
      </w:pPr>
      <w:r w:rsidRPr="00776AE7">
        <w:rPr>
          <w:color w:val="000000"/>
        </w:rPr>
        <w:br/>
      </w:r>
      <w:r w:rsidRPr="009E2D26">
        <w:rPr>
          <w:color w:val="000000"/>
        </w:rPr>
        <w:t>/// This method adds a New C</w:t>
      </w:r>
      <w:r>
        <w:rPr>
          <w:color w:val="000000"/>
        </w:rPr>
        <w:t>ar Object to the database.</w:t>
      </w:r>
      <w:r>
        <w:rPr>
          <w:color w:val="000000"/>
        </w:rPr>
        <w:br/>
      </w:r>
      <w:r w:rsidRPr="00A32106">
        <w:rPr>
          <w:color w:val="000000"/>
        </w:rPr>
        <w:t>Method </w:t>
      </w:r>
      <w:r>
        <w:rPr>
          <w:color w:val="000000"/>
        </w:rPr>
        <w:t>AddNewCar(</w:t>
      </w:r>
      <w:r w:rsidRPr="00A32106">
        <w:rPr>
          <w:color w:val="000000"/>
        </w:rPr>
        <w:t>UserName As %String </w:t>
      </w:r>
      <w:r>
        <w:rPr>
          <w:color w:val="000000"/>
        </w:rPr>
        <w:t xml:space="preserve">= </w:t>
      </w:r>
      <w:r w:rsidRPr="00A32106">
        <w:rPr>
          <w:color w:val="000000"/>
        </w:rPr>
        <w:t xml:space="preserve">"UserName </w:t>
      </w:r>
      <w:r w:rsidR="00F947B7">
        <w:rPr>
          <w:color w:val="000000"/>
        </w:rPr>
        <w:t>Default</w:t>
      </w:r>
      <w:r w:rsidRPr="00A32106">
        <w:rPr>
          <w:color w:val="000000"/>
        </w:rPr>
        <w:t>"</w:t>
      </w:r>
      <w:r>
        <w:rPr>
          <w:color w:val="000000"/>
        </w:rPr>
        <w:t xml:space="preserve">, </w:t>
      </w:r>
    </w:p>
    <w:p w:rsidR="0071338B" w:rsidRDefault="0071338B" w:rsidP="00C22359">
      <w:pPr>
        <w:pStyle w:val="Code"/>
        <w:ind w:firstLine="0"/>
        <w:rPr>
          <w:color w:val="000000"/>
        </w:rPr>
      </w:pPr>
      <w:r w:rsidRPr="00A32106">
        <w:rPr>
          <w:color w:val="000000"/>
        </w:rPr>
        <w:t>UserId As %String </w:t>
      </w:r>
      <w:r>
        <w:rPr>
          <w:color w:val="000000"/>
        </w:rPr>
        <w:t xml:space="preserve">= </w:t>
      </w:r>
      <w:r w:rsidRPr="00A32106">
        <w:rPr>
          <w:color w:val="000000"/>
        </w:rPr>
        <w:t>"UserId Default"</w:t>
      </w:r>
      <w:r>
        <w:rPr>
          <w:color w:val="000000"/>
        </w:rPr>
        <w:t xml:space="preserve">) [ </w:t>
      </w:r>
      <w:r w:rsidRPr="00A32106">
        <w:rPr>
          <w:color w:val="000000"/>
        </w:rPr>
        <w:t>PublicList </w:t>
      </w:r>
      <w:r>
        <w:rPr>
          <w:color w:val="000000"/>
        </w:rPr>
        <w:t>= (MakeModel, Year, Color) ]</w:t>
      </w:r>
      <w:r w:rsidRPr="00A32106">
        <w:rPr>
          <w:color w:val="000000"/>
        </w:rPr>
        <w:br/>
      </w:r>
      <w:r>
        <w:rPr>
          <w:color w:val="000000"/>
        </w:rPr>
        <w:t>{</w:t>
      </w:r>
      <w:r w:rsidRPr="00A32106">
        <w:rPr>
          <w:color w:val="000000"/>
        </w:rPr>
        <w:br/>
      </w:r>
      <w:r w:rsidRPr="00A32106">
        <w:rPr>
          <w:color w:val="000000"/>
        </w:rPr>
        <w:br/>
        <w:t>  If $G</w:t>
      </w:r>
      <w:r>
        <w:rPr>
          <w:color w:val="000000"/>
        </w:rPr>
        <w:t>(MakeModel)=</w:t>
      </w:r>
      <w:r w:rsidRPr="00A32106">
        <w:rPr>
          <w:color w:val="000000"/>
        </w:rPr>
        <w:t>"" {</w:t>
      </w:r>
      <w:r w:rsidRPr="00A32106">
        <w:rPr>
          <w:color w:val="000000"/>
        </w:rPr>
        <w:tab/>
      </w:r>
      <w:r w:rsidRPr="00A32106">
        <w:rPr>
          <w:color w:val="000000"/>
        </w:rPr>
        <w:tab/>
      </w:r>
      <w:r w:rsidRPr="00A32106">
        <w:rPr>
          <w:color w:val="000000"/>
        </w:rPr>
        <w:tab/>
      </w:r>
      <w:r w:rsidRPr="00A32106">
        <w:rPr>
          <w:color w:val="000000"/>
        </w:rPr>
        <w:tab/>
        <w:t>;if MakeModel not already defined,</w:t>
      </w:r>
      <w:r w:rsidRPr="00A32106">
        <w:rPr>
          <w:color w:val="000000"/>
        </w:rPr>
        <w:br/>
      </w:r>
      <w:r w:rsidRPr="00A32106">
        <w:rPr>
          <w:color w:val="000000"/>
        </w:rPr>
        <w:tab/>
        <w:t>  Read </w:t>
      </w:r>
      <w:r>
        <w:rPr>
          <w:color w:val="000000"/>
        </w:rPr>
        <w:t>!,</w:t>
      </w:r>
      <w:r w:rsidRPr="00A32106">
        <w:rPr>
          <w:color w:val="000000"/>
        </w:rPr>
        <w:t>"Enter New MakeModel: "</w:t>
      </w:r>
      <w:r>
        <w:rPr>
          <w:color w:val="000000"/>
        </w:rPr>
        <w:t xml:space="preserve">,MakeModel </w:t>
      </w:r>
      <w:r w:rsidRPr="00A32106">
        <w:rPr>
          <w:color w:val="000000"/>
        </w:rPr>
        <w:t>;accept MakeModel from user</w:t>
      </w:r>
      <w:r w:rsidRPr="00A32106">
        <w:rPr>
          <w:color w:val="000000"/>
        </w:rPr>
        <w:br/>
        <w:t>  }</w:t>
      </w:r>
      <w:r w:rsidRPr="00A32106">
        <w:rPr>
          <w:color w:val="000000"/>
        </w:rPr>
        <w:tab/>
      </w:r>
      <w:r w:rsidRPr="00A32106">
        <w:rPr>
          <w:color w:val="000000"/>
        </w:rPr>
        <w:br/>
        <w:t>  If $G</w:t>
      </w:r>
      <w:r>
        <w:rPr>
          <w:color w:val="000000"/>
        </w:rPr>
        <w:t>(Year)=</w:t>
      </w:r>
      <w:r w:rsidRPr="00A32106">
        <w:rPr>
          <w:color w:val="000000"/>
        </w:rPr>
        <w:t>"" {</w:t>
      </w:r>
      <w:r w:rsidRPr="00A32106">
        <w:rPr>
          <w:color w:val="000000"/>
        </w:rPr>
        <w:tab/>
      </w:r>
      <w:r w:rsidRPr="00A32106">
        <w:rPr>
          <w:color w:val="000000"/>
        </w:rPr>
        <w:tab/>
      </w:r>
      <w:r w:rsidRPr="00A32106">
        <w:rPr>
          <w:color w:val="000000"/>
        </w:rPr>
        <w:tab/>
      </w:r>
      <w:r w:rsidRPr="00A32106">
        <w:rPr>
          <w:color w:val="000000"/>
        </w:rPr>
        <w:tab/>
        <w:t>;if Year not already defined,</w:t>
      </w:r>
      <w:r w:rsidRPr="00A32106">
        <w:rPr>
          <w:color w:val="000000"/>
        </w:rPr>
        <w:br/>
      </w:r>
      <w:r w:rsidRPr="00A32106">
        <w:rPr>
          <w:color w:val="000000"/>
        </w:rPr>
        <w:tab/>
        <w:t>  Read </w:t>
      </w:r>
      <w:r>
        <w:rPr>
          <w:color w:val="000000"/>
        </w:rPr>
        <w:t>!,</w:t>
      </w:r>
      <w:r w:rsidRPr="00A32106">
        <w:rPr>
          <w:color w:val="000000"/>
        </w:rPr>
        <w:t>"Enter New Year: "</w:t>
      </w:r>
      <w:r>
        <w:rPr>
          <w:color w:val="000000"/>
        </w:rPr>
        <w:t xml:space="preserve">,Year </w:t>
      </w:r>
      <w:r w:rsidRPr="00A32106">
        <w:rPr>
          <w:color w:val="000000"/>
        </w:rPr>
        <w:t>;accept Year from user</w:t>
      </w:r>
      <w:r w:rsidRPr="00A32106">
        <w:rPr>
          <w:color w:val="000000"/>
        </w:rPr>
        <w:br/>
        <w:t>  }</w:t>
      </w:r>
      <w:r w:rsidRPr="00A32106">
        <w:rPr>
          <w:color w:val="000000"/>
        </w:rPr>
        <w:br/>
        <w:t>  If $G</w:t>
      </w:r>
      <w:r>
        <w:rPr>
          <w:color w:val="000000"/>
        </w:rPr>
        <w:t>(Color)=</w:t>
      </w:r>
      <w:r w:rsidRPr="00A32106">
        <w:rPr>
          <w:color w:val="000000"/>
        </w:rPr>
        <w:t>"" {</w:t>
      </w:r>
      <w:r w:rsidRPr="00A32106">
        <w:rPr>
          <w:color w:val="000000"/>
        </w:rPr>
        <w:tab/>
      </w:r>
      <w:r w:rsidRPr="00A32106">
        <w:rPr>
          <w:color w:val="000000"/>
        </w:rPr>
        <w:tab/>
      </w:r>
      <w:r w:rsidRPr="00A32106">
        <w:rPr>
          <w:color w:val="000000"/>
        </w:rPr>
        <w:tab/>
      </w:r>
      <w:r w:rsidRPr="00A32106">
        <w:rPr>
          <w:color w:val="000000"/>
        </w:rPr>
        <w:tab/>
        <w:t>;if Color not already defined,</w:t>
      </w:r>
      <w:r w:rsidRPr="00A32106">
        <w:rPr>
          <w:color w:val="000000"/>
        </w:rPr>
        <w:br/>
      </w:r>
      <w:r w:rsidRPr="00A32106">
        <w:rPr>
          <w:color w:val="000000"/>
        </w:rPr>
        <w:tab/>
        <w:t>  Read </w:t>
      </w:r>
      <w:r>
        <w:rPr>
          <w:color w:val="000000"/>
        </w:rPr>
        <w:t>!,</w:t>
      </w:r>
      <w:r w:rsidRPr="00A32106">
        <w:rPr>
          <w:color w:val="000000"/>
        </w:rPr>
        <w:t>"Enter New Color: "</w:t>
      </w:r>
      <w:r>
        <w:rPr>
          <w:color w:val="000000"/>
        </w:rPr>
        <w:t xml:space="preserve">,Color </w:t>
      </w:r>
      <w:r w:rsidRPr="00A32106">
        <w:rPr>
          <w:color w:val="000000"/>
        </w:rPr>
        <w:t>;accept Color from user</w:t>
      </w:r>
      <w:r w:rsidRPr="00A32106">
        <w:rPr>
          <w:color w:val="000000"/>
        </w:rPr>
        <w:br/>
        <w:t>  }</w:t>
      </w:r>
      <w:r w:rsidRPr="00A32106">
        <w:rPr>
          <w:color w:val="000000"/>
        </w:rPr>
        <w:br/>
      </w:r>
      <w:r w:rsidRPr="00A32106">
        <w:rPr>
          <w:color w:val="000000"/>
        </w:rPr>
        <w:br/>
        <w:t>  Set </w:t>
      </w:r>
      <w:r>
        <w:rPr>
          <w:color w:val="000000"/>
        </w:rPr>
        <w:t>..</w:t>
      </w:r>
      <w:r w:rsidRPr="00A32106">
        <w:rPr>
          <w:color w:val="000000"/>
        </w:rPr>
        <w:t>MakeModel</w:t>
      </w:r>
      <w:r>
        <w:rPr>
          <w:color w:val="000000"/>
        </w:rPr>
        <w:t xml:space="preserve">=MakeModel </w:t>
      </w:r>
      <w:r w:rsidRPr="00A32106">
        <w:rPr>
          <w:color w:val="000000"/>
        </w:rPr>
        <w:t>;Set MakeModel into object</w:t>
      </w:r>
      <w:r w:rsidRPr="00A32106">
        <w:rPr>
          <w:color w:val="000000"/>
        </w:rPr>
        <w:br/>
        <w:t>  Set </w:t>
      </w:r>
      <w:r>
        <w:rPr>
          <w:color w:val="000000"/>
        </w:rPr>
        <w:t>..</w:t>
      </w:r>
      <w:r w:rsidRPr="00A32106">
        <w:rPr>
          <w:color w:val="000000"/>
        </w:rPr>
        <w:t>Year</w:t>
      </w:r>
      <w:r>
        <w:rPr>
          <w:color w:val="000000"/>
        </w:rPr>
        <w:t xml:space="preserve">=Year </w:t>
      </w:r>
      <w:r w:rsidRPr="00A32106">
        <w:rPr>
          <w:color w:val="000000"/>
        </w:rPr>
        <w:t>;Set Year into object</w:t>
      </w:r>
      <w:r w:rsidRPr="00A32106">
        <w:rPr>
          <w:color w:val="000000"/>
        </w:rPr>
        <w:br/>
        <w:t>  Set </w:t>
      </w:r>
      <w:r>
        <w:rPr>
          <w:color w:val="000000"/>
        </w:rPr>
        <w:t>..</w:t>
      </w:r>
      <w:r w:rsidRPr="00A32106">
        <w:rPr>
          <w:color w:val="000000"/>
        </w:rPr>
        <w:t>Color</w:t>
      </w:r>
      <w:r>
        <w:rPr>
          <w:color w:val="000000"/>
        </w:rPr>
        <w:t xml:space="preserve">=Color </w:t>
      </w:r>
      <w:r w:rsidRPr="00A32106">
        <w:rPr>
          <w:color w:val="000000"/>
        </w:rPr>
        <w:t>;Set Color into object</w:t>
      </w:r>
      <w:r w:rsidRPr="00A32106">
        <w:rPr>
          <w:color w:val="000000"/>
        </w:rPr>
        <w:br/>
        <w:t>  Set </w:t>
      </w:r>
      <w:r>
        <w:rPr>
          <w:color w:val="000000"/>
        </w:rPr>
        <w:t>..EnteredBy=</w:t>
      </w:r>
      <w:r w:rsidRPr="00A32106">
        <w:rPr>
          <w:color w:val="000000"/>
        </w:rPr>
        <w:t>UserName</w:t>
      </w:r>
      <w:r w:rsidRPr="00A32106">
        <w:rPr>
          <w:color w:val="000000"/>
        </w:rPr>
        <w:tab/>
      </w:r>
      <w:r w:rsidRPr="00A32106">
        <w:rPr>
          <w:color w:val="000000"/>
        </w:rPr>
        <w:tab/>
      </w:r>
      <w:r w:rsidRPr="00A32106">
        <w:rPr>
          <w:color w:val="000000"/>
        </w:rPr>
        <w:tab/>
        <w:t xml:space="preserve">;Set </w:t>
      </w:r>
      <w:r>
        <w:rPr>
          <w:color w:val="000000"/>
        </w:rPr>
        <w:t>EnteredBy</w:t>
      </w:r>
      <w:r w:rsidRPr="00A32106">
        <w:rPr>
          <w:color w:val="000000"/>
        </w:rPr>
        <w:br/>
        <w:t>  Set </w:t>
      </w:r>
      <w:r>
        <w:rPr>
          <w:color w:val="000000"/>
        </w:rPr>
        <w:t>..EnteredBy</w:t>
      </w:r>
      <w:r w:rsidRPr="00A32106">
        <w:rPr>
          <w:color w:val="000000"/>
        </w:rPr>
        <w:t>Id</w:t>
      </w:r>
      <w:r>
        <w:rPr>
          <w:color w:val="000000"/>
        </w:rPr>
        <w:t>=</w:t>
      </w:r>
      <w:r w:rsidRPr="00A32106">
        <w:rPr>
          <w:color w:val="000000"/>
        </w:rPr>
        <w:t>UserId</w:t>
      </w:r>
      <w:r w:rsidRPr="00A32106">
        <w:rPr>
          <w:color w:val="000000"/>
        </w:rPr>
        <w:tab/>
      </w:r>
      <w:r w:rsidRPr="00A32106">
        <w:rPr>
          <w:color w:val="000000"/>
        </w:rPr>
        <w:tab/>
      </w:r>
      <w:r w:rsidRPr="00A32106">
        <w:rPr>
          <w:color w:val="000000"/>
        </w:rPr>
        <w:tab/>
        <w:t>;Set EnteredId</w:t>
      </w:r>
      <w:r w:rsidRPr="00A32106">
        <w:rPr>
          <w:color w:val="000000"/>
        </w:rPr>
        <w:br/>
        <w:t>  Set sc</w:t>
      </w:r>
      <w:r>
        <w:rPr>
          <w:color w:val="000000"/>
        </w:rPr>
        <w:t>=..</w:t>
      </w:r>
      <w:r w:rsidRPr="00A32106">
        <w:rPr>
          <w:color w:val="000000"/>
        </w:rPr>
        <w:t>%Save</w:t>
      </w:r>
      <w:r>
        <w:rPr>
          <w:color w:val="000000"/>
        </w:rPr>
        <w:t>()</w:t>
      </w:r>
      <w:r w:rsidRPr="00A32106">
        <w:rPr>
          <w:color w:val="000000"/>
        </w:rPr>
        <w:br/>
        <w:t>  Set Id</w:t>
      </w:r>
      <w:r>
        <w:rPr>
          <w:color w:val="000000"/>
        </w:rPr>
        <w:t>=..</w:t>
      </w:r>
      <w:r w:rsidRPr="00A32106">
        <w:rPr>
          <w:color w:val="000000"/>
        </w:rPr>
        <w:t>%Id</w:t>
      </w:r>
      <w:r>
        <w:rPr>
          <w:color w:val="000000"/>
        </w:rPr>
        <w:t>()</w:t>
      </w:r>
      <w:r w:rsidRPr="00A32106">
        <w:rPr>
          <w:color w:val="000000"/>
        </w:rPr>
        <w:br/>
        <w:t>  Write </w:t>
      </w:r>
      <w:r>
        <w:rPr>
          <w:color w:val="000000"/>
        </w:rPr>
        <w:t>!,</w:t>
      </w:r>
      <w:r w:rsidRPr="00A32106">
        <w:rPr>
          <w:color w:val="000000"/>
        </w:rPr>
        <w:t>"New Object with Id: "</w:t>
      </w:r>
      <w:r>
        <w:rPr>
          <w:color w:val="000000"/>
        </w:rPr>
        <w:t>,</w:t>
      </w:r>
      <w:r w:rsidRPr="00A32106">
        <w:rPr>
          <w:color w:val="000000"/>
        </w:rPr>
        <w:t>Id</w:t>
      </w:r>
      <w:r>
        <w:rPr>
          <w:color w:val="000000"/>
        </w:rPr>
        <w:t>,</w:t>
      </w:r>
      <w:r w:rsidRPr="00A32106">
        <w:rPr>
          <w:color w:val="000000"/>
        </w:rPr>
        <w:t>" Saved"</w:t>
      </w:r>
      <w:r w:rsidRPr="00A32106">
        <w:rPr>
          <w:color w:val="000000"/>
        </w:rPr>
        <w:br/>
        <w:t>  Quit $$$OK</w:t>
      </w:r>
      <w:r w:rsidRPr="00A32106">
        <w:rPr>
          <w:color w:val="000000"/>
        </w:rPr>
        <w:br/>
      </w:r>
      <w:r>
        <w:rPr>
          <w:color w:val="000000"/>
        </w:rPr>
        <w:t>}</w:t>
      </w:r>
    </w:p>
    <w:p w:rsidR="003C1395" w:rsidRDefault="003C1395" w:rsidP="00C22359">
      <w:pPr>
        <w:pStyle w:val="Code"/>
        <w:ind w:firstLine="0"/>
        <w:rPr>
          <w:color w:val="000000"/>
        </w:rPr>
      </w:pPr>
    </w:p>
    <w:p w:rsidR="003C1395" w:rsidRDefault="003C1395" w:rsidP="003C1395">
      <w:pPr>
        <w:pStyle w:val="Code2"/>
        <w:rPr>
          <w:color w:val="000000" w:themeColor="text1"/>
        </w:rPr>
      </w:pPr>
      <w:r>
        <w:rPr>
          <w:color w:val="000000" w:themeColor="text1"/>
        </w:rPr>
        <w:t xml:space="preserve">= = = = = = = = = = = = = = = = = = = = = = = = = = = = = = = =  </w:t>
      </w:r>
    </w:p>
    <w:p w:rsidR="003C1395" w:rsidRDefault="003C1395" w:rsidP="00C22359">
      <w:pPr>
        <w:pStyle w:val="Code"/>
        <w:ind w:firstLine="0"/>
        <w:rPr>
          <w:color w:val="000000"/>
        </w:rPr>
      </w:pPr>
    </w:p>
    <w:p w:rsidR="003C1395" w:rsidRDefault="003C1395" w:rsidP="003C139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</w:t>
      </w:r>
      <w:r w:rsidRPr="009E2D26">
        <w:rPr>
          <w:color w:val="000000"/>
        </w:rPr>
        <w:t xml:space="preserve">Set CarOref=##class(MyPackage.Cars).%New() </w:t>
      </w:r>
      <w:r>
        <w:rPr>
          <w:color w:val="000000"/>
        </w:rPr>
        <w:tab/>
      </w:r>
      <w:r w:rsidRPr="009E2D26">
        <w:rPr>
          <w:color w:val="000000"/>
        </w:rPr>
        <w:t>;create a new object</w:t>
      </w:r>
      <w:r>
        <w:rPr>
          <w:color w:val="000000"/>
        </w:rPr>
        <w:t>, this needs</w:t>
      </w:r>
    </w:p>
    <w:p w:rsidR="003C1395" w:rsidRDefault="003C1395" w:rsidP="003C1395">
      <w:pPr>
        <w:pStyle w:val="Code"/>
        <w:ind w:firstLine="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;to be done before the </w:t>
      </w:r>
    </w:p>
    <w:p w:rsidR="003C1395" w:rsidRDefault="003C1395" w:rsidP="003C1395">
      <w:pPr>
        <w:pStyle w:val="Code"/>
        <w:ind w:firstLine="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;Instance Method is invoked.</w:t>
      </w:r>
    </w:p>
    <w:p w:rsidR="003C1395" w:rsidRDefault="003C1395" w:rsidP="003C1395">
      <w:pPr>
        <w:pStyle w:val="Code"/>
        <w:ind w:firstLine="0"/>
        <w:rPr>
          <w:color w:val="000000"/>
        </w:rPr>
      </w:pPr>
    </w:p>
    <w:p w:rsidR="003C1395" w:rsidRDefault="003C1395" w:rsidP="003C1395">
      <w:pPr>
        <w:pStyle w:val="Code"/>
        <w:ind w:firstLine="0"/>
        <w:rPr>
          <w:color w:val="000000"/>
        </w:rPr>
      </w:pPr>
      <w:r>
        <w:rPr>
          <w:color w:val="000000"/>
        </w:rPr>
        <w:t xml:space="preserve"> Write CarOref.AddNewCar("Snow Frost","54545</w:t>
      </w:r>
      <w:r w:rsidRPr="00D05944">
        <w:rPr>
          <w:color w:val="000000"/>
        </w:rPr>
        <w:t>")</w:t>
      </w:r>
      <w:r>
        <w:rPr>
          <w:color w:val="000000"/>
        </w:rPr>
        <w:tab/>
        <w:t>;When you call the Instance</w:t>
      </w:r>
    </w:p>
    <w:p w:rsidR="003C1395" w:rsidRDefault="003C1395" w:rsidP="003C1395">
      <w:pPr>
        <w:pStyle w:val="Code"/>
        <w:ind w:firstLine="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;Method, use the newly created</w:t>
      </w:r>
    </w:p>
    <w:p w:rsidR="003C1395" w:rsidRDefault="003C1395" w:rsidP="003C1395">
      <w:pPr>
        <w:pStyle w:val="Code"/>
        <w:ind w:firstLine="0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;Oref as the base of your call</w:t>
      </w:r>
    </w:p>
    <w:p w:rsidR="0071338B" w:rsidRPr="00A32106" w:rsidRDefault="0071338B" w:rsidP="00C22359">
      <w:pPr>
        <w:pStyle w:val="Code"/>
        <w:ind w:firstLine="0"/>
        <w:rPr>
          <w:color w:val="000000"/>
        </w:rPr>
      </w:pPr>
    </w:p>
    <w:p w:rsidR="00A43ECF" w:rsidRDefault="00A43ECF" w:rsidP="00C22359">
      <w:pPr>
        <w:pStyle w:val="Heading2"/>
      </w:pPr>
      <w:bookmarkStart w:id="1007" w:name="_Toc323692517"/>
    </w:p>
    <w:p w:rsidR="00A43ECF" w:rsidRDefault="00A43ECF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8"/>
          <w:szCs w:val="28"/>
        </w:rPr>
      </w:pPr>
      <w:r>
        <w:br w:type="page"/>
      </w:r>
    </w:p>
    <w:p w:rsidR="007E2475" w:rsidRPr="003E767D" w:rsidRDefault="007E2475" w:rsidP="003E767D">
      <w:pPr>
        <w:pStyle w:val="Heading1"/>
        <w:jc w:val="center"/>
        <w:rPr>
          <w:sz w:val="52"/>
          <w:szCs w:val="52"/>
        </w:rPr>
      </w:pPr>
      <w:bookmarkStart w:id="1008" w:name="_Toc310776802"/>
      <w:bookmarkStart w:id="1009" w:name="_Toc323692518"/>
      <w:bookmarkEnd w:id="1007"/>
      <w:r w:rsidRPr="003E767D">
        <w:rPr>
          <w:sz w:val="52"/>
          <w:szCs w:val="52"/>
        </w:rPr>
        <w:t>SQL Queries and Class Queries</w:t>
      </w:r>
      <w:bookmarkEnd w:id="1008"/>
      <w:bookmarkEnd w:id="1009"/>
    </w:p>
    <w:p w:rsidR="00A43ECF" w:rsidRDefault="00A43ECF" w:rsidP="00121CDA">
      <w:pPr>
        <w:pStyle w:val="Caption"/>
      </w:pPr>
      <w:bookmarkStart w:id="1010" w:name="_Ref307660743"/>
    </w:p>
    <w:p w:rsidR="007E2475" w:rsidRDefault="007E2475" w:rsidP="00121CDA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</w:t>
        </w:r>
      </w:fldSimple>
      <w:bookmarkEnd w:id="1010"/>
      <w:r>
        <w:t xml:space="preserve"> Class </w:t>
      </w:r>
      <w:r w:rsidRPr="00B45523">
        <w:rPr>
          <w:color w:val="000000" w:themeColor="text1"/>
        </w:rPr>
        <w:t>MyPackage.Cars</w:t>
      </w:r>
      <w:r>
        <w:t xml:space="preserve"> with SQL Query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B45523">
        <w:rPr>
          <w:color w:val="000000" w:themeColor="text1"/>
        </w:rPr>
        <w:t>Class MyPackage.Cars Extends %Persistent</w:t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{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MakeModel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Year As %Numeric;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Color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EnteredBy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EnteredById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5A3B69">
        <w:rPr>
          <w:color w:val="000000" w:themeColor="text1"/>
          <w:u w:val="single"/>
        </w:rPr>
        <w:t>Query</w:t>
      </w:r>
      <w:r w:rsidRPr="00B45523">
        <w:rPr>
          <w:color w:val="000000" w:themeColor="text1"/>
        </w:rPr>
        <w:t> </w:t>
      </w:r>
      <w:r w:rsidRPr="005A3B69">
        <w:rPr>
          <w:color w:val="000000" w:themeColor="text1"/>
          <w:u w:val="single"/>
        </w:rPr>
        <w:t>DisplayAll() As %SQLQuery</w:t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 </w:t>
      </w:r>
      <w:r w:rsidRPr="00B45523">
        <w:rPr>
          <w:color w:val="000000" w:themeColor="text1"/>
        </w:rPr>
        <w:t>{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tab/>
      </w:r>
      <w:r>
        <w:rPr>
          <w:color w:val="000000" w:themeColor="text1"/>
        </w:rPr>
        <w:t xml:space="preserve"> </w:t>
      </w:r>
      <w:r w:rsidRPr="005A3B69">
        <w:rPr>
          <w:color w:val="000000" w:themeColor="text1"/>
          <w:u w:val="single"/>
        </w:rPr>
        <w:t>Select * From MyPackage.Cars</w:t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 </w:t>
      </w:r>
      <w:r w:rsidRPr="00B45523">
        <w:rPr>
          <w:color w:val="000000" w:themeColor="text1"/>
        </w:rPr>
        <w:t>}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>}</w:t>
      </w:r>
    </w:p>
    <w:p w:rsidR="007E2475" w:rsidRPr="00B45523" w:rsidRDefault="007E2475" w:rsidP="00121CDA">
      <w:pPr>
        <w:pStyle w:val="Code"/>
        <w:ind w:firstLine="0"/>
        <w:rPr>
          <w:color w:val="000000" w:themeColor="text1"/>
        </w:rPr>
      </w:pPr>
    </w:p>
    <w:p w:rsidR="00A43ECF" w:rsidRDefault="00A43ECF" w:rsidP="00121CDA">
      <w:pPr>
        <w:pStyle w:val="Caption"/>
      </w:pPr>
      <w:bookmarkStart w:id="1011" w:name="_Ref288915209"/>
    </w:p>
    <w:p w:rsidR="007E2475" w:rsidRDefault="007E2475" w:rsidP="00121CDA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2</w:t>
        </w:r>
      </w:fldSimple>
      <w:bookmarkEnd w:id="1011"/>
      <w:r>
        <w:t xml:space="preserve"> Running SQL Query ResultSet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C67799">
        <w:rPr>
          <w:color w:val="000000" w:themeColor="text1"/>
        </w:rPr>
        <w:t> 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C67799">
        <w:rPr>
          <w:color w:val="000000" w:themeColor="text1"/>
        </w:rPr>
        <w:t>Set ResultSet=##class(%ResultSet).%New</w:t>
      </w:r>
      <w:r w:rsidRPr="00C67799">
        <w:rPr>
          <w:color w:val="000000" w:themeColor="text1"/>
          <w:u w:val="single"/>
        </w:rPr>
        <w:t>("MyPackage.Cars:DisplayAll")</w:t>
      </w:r>
      <w:r w:rsidRPr="00C67799">
        <w:rPr>
          <w:color w:val="000000" w:themeColor="text1"/>
          <w:u w:val="single"/>
        </w:rPr>
        <w:br/>
      </w:r>
      <w:r w:rsidRPr="00C67799">
        <w:rPr>
          <w:color w:val="000000" w:themeColor="text1"/>
        </w:rPr>
        <w:t> Set Status=ResultSet.Execute()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If Status=1 {</w:t>
      </w:r>
      <w:r w:rsidRPr="00C67799">
        <w:rPr>
          <w:color w:val="000000" w:themeColor="text1"/>
        </w:rPr>
        <w:br/>
        <w:t> </w:t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>While ResultSet.Next() {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!!,"MakeModel: </w:t>
      </w:r>
      <w:r>
        <w:rPr>
          <w:color w:val="000000" w:themeColor="text1"/>
        </w:rPr>
        <w:t xml:space="preserve">    </w:t>
      </w:r>
      <w:r w:rsidRPr="00C67799">
        <w:rPr>
          <w:color w:val="000000" w:themeColor="text1"/>
        </w:rPr>
        <w:t>",ResultSet.MakeModel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!,"Year: </w:t>
      </w:r>
      <w:r>
        <w:rPr>
          <w:color w:val="000000" w:themeColor="text1"/>
        </w:rPr>
        <w:t xml:space="preserve">         </w:t>
      </w:r>
      <w:r w:rsidRPr="00C67799">
        <w:rPr>
          <w:color w:val="000000" w:themeColor="text1"/>
        </w:rPr>
        <w:t>",ResultSet.Year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!,"Color: </w:t>
      </w:r>
      <w:r>
        <w:rPr>
          <w:color w:val="000000" w:themeColor="text1"/>
        </w:rPr>
        <w:t xml:space="preserve">        </w:t>
      </w:r>
      <w:r w:rsidRPr="00C67799">
        <w:rPr>
          <w:color w:val="000000" w:themeColor="text1"/>
        </w:rPr>
        <w:t>",ResultSet.Color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!,"Entered by: </w:t>
      </w:r>
      <w:r>
        <w:rPr>
          <w:color w:val="000000" w:themeColor="text1"/>
        </w:rPr>
        <w:t xml:space="preserve">   </w:t>
      </w:r>
      <w:r w:rsidRPr="00C67799">
        <w:rPr>
          <w:color w:val="000000" w:themeColor="text1"/>
        </w:rPr>
        <w:t>",ResultSet.EnteredBy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>Write !,"Entered by id: ",ResultSet.EnteredById</w:t>
      </w:r>
      <w:r w:rsidRPr="00C67799">
        <w:rPr>
          <w:color w:val="000000" w:themeColor="text1"/>
        </w:rPr>
        <w:br/>
        <w:t> </w:t>
      </w:r>
      <w:r>
        <w:rPr>
          <w:color w:val="000000" w:themeColor="text1"/>
        </w:rPr>
        <w:t xml:space="preserve"> </w:t>
      </w:r>
      <w:r w:rsidRPr="00C67799">
        <w:rPr>
          <w:color w:val="000000" w:themeColor="text1"/>
        </w:rPr>
        <w:t> }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}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</w:p>
    <w:p w:rsidR="007E2475" w:rsidRDefault="007E2475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If you save the above code in a routine and then run it from the Terminal, you should get the following output.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</w:p>
    <w:p w:rsidR="007E2475" w:rsidRPr="00C67799" w:rsidRDefault="007E2475" w:rsidP="009C6846">
      <w:pPr>
        <w:pStyle w:val="CodeItalic"/>
      </w:pPr>
      <w:r w:rsidRPr="00C67799">
        <w:t xml:space="preserve">MakeModel:    </w:t>
      </w:r>
      <w:r>
        <w:t xml:space="preserve"> </w:t>
      </w:r>
      <w:r w:rsidRPr="00C67799">
        <w:t>Chevy</w:t>
      </w:r>
    </w:p>
    <w:p w:rsidR="007E2475" w:rsidRPr="00C67799" w:rsidRDefault="007E2475" w:rsidP="009C6846">
      <w:pPr>
        <w:pStyle w:val="CodeItalic"/>
      </w:pPr>
      <w:r w:rsidRPr="00C67799">
        <w:t>Year:          2001</w:t>
      </w:r>
    </w:p>
    <w:p w:rsidR="007E2475" w:rsidRPr="00C67799" w:rsidRDefault="007E2475" w:rsidP="009C6846">
      <w:pPr>
        <w:pStyle w:val="CodeItalic"/>
      </w:pPr>
      <w:r w:rsidRPr="00C67799">
        <w:t>Color:         Yellow</w:t>
      </w:r>
    </w:p>
    <w:p w:rsidR="007E2475" w:rsidRPr="00C67799" w:rsidRDefault="007E2475" w:rsidP="009C6846">
      <w:pPr>
        <w:pStyle w:val="CodeItalic"/>
      </w:pPr>
      <w:r w:rsidRPr="00C67799">
        <w:t>Entered by:    Jack Frost</w:t>
      </w:r>
    </w:p>
    <w:p w:rsidR="007E2475" w:rsidRPr="00C67799" w:rsidRDefault="007E2475" w:rsidP="009C6846">
      <w:pPr>
        <w:pStyle w:val="CodeItalic"/>
      </w:pPr>
      <w:r w:rsidRPr="00C67799">
        <w:t>Entered by id: 12543</w:t>
      </w:r>
    </w:p>
    <w:p w:rsidR="007E2475" w:rsidRPr="00C67799" w:rsidRDefault="007E2475" w:rsidP="009C6846">
      <w:pPr>
        <w:pStyle w:val="CodeItalic"/>
      </w:pPr>
      <w:r w:rsidRPr="00C67799">
        <w:t xml:space="preserve"> </w:t>
      </w:r>
    </w:p>
    <w:p w:rsidR="007E2475" w:rsidRPr="00C67799" w:rsidRDefault="007E2475" w:rsidP="009C6846">
      <w:pPr>
        <w:pStyle w:val="CodeItalic"/>
      </w:pPr>
      <w:r w:rsidRPr="00C67799">
        <w:t xml:space="preserve">MakeModel:    </w:t>
      </w:r>
      <w:r>
        <w:t xml:space="preserve"> </w:t>
      </w:r>
      <w:r w:rsidRPr="00C67799">
        <w:t>Ford</w:t>
      </w:r>
    </w:p>
    <w:p w:rsidR="007E2475" w:rsidRPr="00C67799" w:rsidRDefault="007E2475" w:rsidP="009C6846">
      <w:pPr>
        <w:pStyle w:val="CodeItalic"/>
      </w:pPr>
      <w:r w:rsidRPr="00C67799">
        <w:t>Year:          2008</w:t>
      </w:r>
    </w:p>
    <w:p w:rsidR="007E2475" w:rsidRPr="00C67799" w:rsidRDefault="007E2475" w:rsidP="009C6846">
      <w:pPr>
        <w:pStyle w:val="CodeItalic"/>
      </w:pPr>
      <w:r w:rsidRPr="00C67799">
        <w:t>Color:         Green</w:t>
      </w:r>
    </w:p>
    <w:p w:rsidR="007E2475" w:rsidRPr="00C67799" w:rsidRDefault="007E2475" w:rsidP="009C6846">
      <w:pPr>
        <w:pStyle w:val="CodeItalic"/>
      </w:pPr>
      <w:r w:rsidRPr="00C67799">
        <w:t>Entered by:    Amy Frost</w:t>
      </w:r>
    </w:p>
    <w:p w:rsidR="007E2475" w:rsidRPr="00C67799" w:rsidRDefault="007E2475" w:rsidP="009C6846">
      <w:pPr>
        <w:pStyle w:val="CodeItalic"/>
      </w:pPr>
      <w:r w:rsidRPr="00C67799">
        <w:t>Entered by id: 43783</w:t>
      </w:r>
    </w:p>
    <w:p w:rsidR="007E2475" w:rsidRPr="00C67799" w:rsidRDefault="007E2475" w:rsidP="009C6846">
      <w:pPr>
        <w:pStyle w:val="CodeItalic"/>
      </w:pPr>
      <w:r w:rsidRPr="00C67799">
        <w:t xml:space="preserve"> </w:t>
      </w:r>
    </w:p>
    <w:p w:rsidR="007E2475" w:rsidRPr="00C67799" w:rsidRDefault="007E2475" w:rsidP="009C6846">
      <w:pPr>
        <w:pStyle w:val="CodeItalic"/>
      </w:pPr>
      <w:r w:rsidRPr="00C67799">
        <w:t xml:space="preserve">MakeModel:    </w:t>
      </w:r>
      <w:r>
        <w:t xml:space="preserve"> </w:t>
      </w:r>
      <w:r w:rsidRPr="00C67799">
        <w:t>Dodge</w:t>
      </w:r>
    </w:p>
    <w:p w:rsidR="007E2475" w:rsidRPr="00C67799" w:rsidRDefault="007E2475" w:rsidP="009C6846">
      <w:pPr>
        <w:pStyle w:val="CodeItalic"/>
      </w:pPr>
      <w:r w:rsidRPr="00C67799">
        <w:t>Year:          2010</w:t>
      </w:r>
    </w:p>
    <w:p w:rsidR="007E2475" w:rsidRPr="00C67799" w:rsidRDefault="007E2475" w:rsidP="009C6846">
      <w:pPr>
        <w:pStyle w:val="CodeItalic"/>
      </w:pPr>
      <w:r w:rsidRPr="00C67799">
        <w:t>Color:         Blue</w:t>
      </w:r>
    </w:p>
    <w:p w:rsidR="007E2475" w:rsidRPr="00C67799" w:rsidRDefault="007E2475" w:rsidP="009C6846">
      <w:pPr>
        <w:pStyle w:val="CodeItalic"/>
      </w:pPr>
      <w:r w:rsidRPr="00C67799">
        <w:t>Entered by:    Jill Frost</w:t>
      </w:r>
    </w:p>
    <w:p w:rsidR="007E2475" w:rsidRPr="00C67799" w:rsidRDefault="007E2475" w:rsidP="009C6846">
      <w:pPr>
        <w:pStyle w:val="CodeItalic"/>
      </w:pPr>
      <w:r w:rsidRPr="00C67799">
        <w:t>Entered by id: 95602</w:t>
      </w:r>
    </w:p>
    <w:p w:rsidR="007E2475" w:rsidRPr="00C67799" w:rsidRDefault="007E2475" w:rsidP="009C6846">
      <w:pPr>
        <w:pStyle w:val="CodeItalic"/>
      </w:pPr>
      <w:r w:rsidRPr="00C67799">
        <w:t xml:space="preserve"> </w:t>
      </w:r>
    </w:p>
    <w:p w:rsidR="007E2475" w:rsidRPr="00C67799" w:rsidRDefault="007E2475" w:rsidP="009C6846">
      <w:pPr>
        <w:pStyle w:val="CodeItalic"/>
      </w:pPr>
      <w:r w:rsidRPr="00C67799">
        <w:t xml:space="preserve">MakeModel:    </w:t>
      </w:r>
      <w:r>
        <w:t xml:space="preserve"> </w:t>
      </w:r>
      <w:r w:rsidRPr="00C67799">
        <w:t>Chevy</w:t>
      </w:r>
    </w:p>
    <w:p w:rsidR="007E2475" w:rsidRPr="00C67799" w:rsidRDefault="007E2475" w:rsidP="009C6846">
      <w:pPr>
        <w:pStyle w:val="CodeItalic"/>
      </w:pPr>
      <w:r w:rsidRPr="00C67799">
        <w:t>Year:          2005</w:t>
      </w:r>
    </w:p>
    <w:p w:rsidR="007E2475" w:rsidRPr="00C67799" w:rsidRDefault="007E2475" w:rsidP="009C6846">
      <w:pPr>
        <w:pStyle w:val="CodeItalic"/>
      </w:pPr>
      <w:r w:rsidRPr="00C67799">
        <w:t>Color:         Green</w:t>
      </w:r>
    </w:p>
    <w:p w:rsidR="007E2475" w:rsidRPr="00C67799" w:rsidRDefault="007E2475" w:rsidP="009C6846">
      <w:pPr>
        <w:pStyle w:val="CodeItalic"/>
      </w:pPr>
      <w:r w:rsidRPr="00C67799">
        <w:t>Entered by:    Jack Frost</w:t>
      </w:r>
    </w:p>
    <w:p w:rsidR="007E2475" w:rsidRPr="00C67799" w:rsidRDefault="007E2475" w:rsidP="009C6846">
      <w:pPr>
        <w:pStyle w:val="CodeItalic"/>
      </w:pPr>
      <w:r w:rsidRPr="00C67799">
        <w:t>Entered by id: 12543</w:t>
      </w:r>
    </w:p>
    <w:p w:rsidR="007E2475" w:rsidRPr="00C67799" w:rsidRDefault="007E2475" w:rsidP="009C6846">
      <w:pPr>
        <w:pStyle w:val="CodeItalic"/>
      </w:pPr>
    </w:p>
    <w:p w:rsidR="00A43ECF" w:rsidRDefault="00A43ECF" w:rsidP="00121CDA">
      <w:pPr>
        <w:pStyle w:val="Caption"/>
      </w:pPr>
      <w:bookmarkStart w:id="1012" w:name="_Ref298418779"/>
    </w:p>
    <w:p w:rsidR="007E2475" w:rsidRDefault="007E2475" w:rsidP="00121CDA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3</w:t>
        </w:r>
      </w:fldSimple>
      <w:bookmarkEnd w:id="1012"/>
      <w:r>
        <w:t xml:space="preserve"> Checking to ensure that the SQL Query is valid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C67799">
        <w:rPr>
          <w:color w:val="000000" w:themeColor="text1"/>
        </w:rPr>
        <w:t> </w:t>
      </w:r>
    </w:p>
    <w:p w:rsidR="007E2475" w:rsidRPr="00CB0A18" w:rsidRDefault="007E2475" w:rsidP="00121CDA">
      <w:pPr>
        <w:pStyle w:val="Code"/>
        <w:ind w:firstLine="0"/>
        <w:rPr>
          <w:color w:val="000000" w:themeColor="text1"/>
        </w:rPr>
      </w:pPr>
      <w:r w:rsidRPr="00CA6687">
        <w:rPr>
          <w:color w:val="000000" w:themeColor="text1"/>
        </w:rPr>
        <w:t>Set ResultSet=##class(%ResultSet).</w:t>
      </w:r>
      <w:r>
        <w:rPr>
          <w:color w:val="000000" w:themeColor="text1"/>
        </w:rPr>
        <w:t>%New()</w:t>
      </w:r>
      <w:r>
        <w:rPr>
          <w:color w:val="000000" w:themeColor="text1"/>
        </w:rPr>
        <w:br/>
      </w:r>
      <w:r w:rsidRPr="00E550BF">
        <w:rPr>
          <w:color w:val="000000" w:themeColor="text1"/>
          <w:u w:val="single"/>
        </w:rPr>
        <w:t>Set ResultSet.ClassName = "MyPackage.Cars"</w:t>
      </w:r>
      <w:r w:rsidRPr="00E550BF">
        <w:rPr>
          <w:color w:val="000000" w:themeColor="text1"/>
        </w:rPr>
        <w:t xml:space="preserve">  ;</w:t>
      </w:r>
      <w:r>
        <w:rPr>
          <w:color w:val="000000" w:themeColor="text1"/>
        </w:rPr>
        <w:t>Query Class and Method</w:t>
      </w:r>
      <w:r>
        <w:rPr>
          <w:color w:val="000000" w:themeColor="text1"/>
        </w:rPr>
        <w:br/>
      </w:r>
      <w:r w:rsidRPr="00E550BF">
        <w:rPr>
          <w:color w:val="000000" w:themeColor="text1"/>
          <w:u w:val="single"/>
        </w:rPr>
        <w:t>Set ResultSet.QueryName = "DisplayAll"</w:t>
      </w:r>
      <w:r>
        <w:rPr>
          <w:color w:val="000000" w:themeColor="text1"/>
        </w:rPr>
        <w:t xml:space="preserve">      ;passed to Resultset</w:t>
      </w:r>
      <w:r w:rsidRPr="00CA6687">
        <w:rPr>
          <w:color w:val="000000" w:themeColor="text1"/>
        </w:rPr>
        <w:br/>
      </w:r>
      <w:r>
        <w:rPr>
          <w:color w:val="000000" w:themeColor="text1"/>
        </w:rPr>
        <w:br/>
      </w:r>
      <w:r w:rsidRPr="00CA6687">
        <w:rPr>
          <w:color w:val="000000" w:themeColor="text1"/>
          <w:u w:val="single"/>
        </w:rPr>
        <w:t>Set Query</w:t>
      </w:r>
      <w:r>
        <w:rPr>
          <w:color w:val="000000" w:themeColor="text1"/>
          <w:u w:val="single"/>
        </w:rPr>
        <w:t>Is</w:t>
      </w:r>
      <w:r w:rsidRPr="00CA6687">
        <w:rPr>
          <w:color w:val="000000" w:themeColor="text1"/>
          <w:u w:val="single"/>
        </w:rPr>
        <w:t>Valid = ResultSet.QueryIsValid()</w:t>
      </w:r>
      <w:r>
        <w:rPr>
          <w:color w:val="000000" w:themeColor="text1"/>
        </w:rPr>
        <w:tab/>
        <w:t>;validate the Query</w:t>
      </w:r>
    </w:p>
    <w:p w:rsidR="007E2475" w:rsidRPr="00CA6687" w:rsidRDefault="007E2475" w:rsidP="00121CDA">
      <w:pPr>
        <w:pStyle w:val="Code"/>
        <w:ind w:firstLine="0"/>
        <w:rPr>
          <w:color w:val="000000" w:themeColor="text1"/>
          <w:u w:val="single"/>
        </w:rPr>
      </w:pPr>
      <w:r w:rsidRPr="00CA6687">
        <w:rPr>
          <w:color w:val="000000" w:themeColor="text1"/>
          <w:u w:val="single"/>
        </w:rPr>
        <w:t>If 'Query</w:t>
      </w:r>
      <w:r>
        <w:rPr>
          <w:color w:val="000000" w:themeColor="text1"/>
          <w:u w:val="single"/>
        </w:rPr>
        <w:t>Is</w:t>
      </w:r>
      <w:r w:rsidRPr="00CA6687">
        <w:rPr>
          <w:color w:val="000000" w:themeColor="text1"/>
          <w:u w:val="single"/>
        </w:rPr>
        <w:t>Valid {</w:t>
      </w:r>
    </w:p>
    <w:p w:rsidR="007E2475" w:rsidRPr="00CA6687" w:rsidRDefault="007E2475" w:rsidP="00121CDA">
      <w:pPr>
        <w:pStyle w:val="Code"/>
        <w:ind w:firstLine="0"/>
        <w:rPr>
          <w:color w:val="000000" w:themeColor="text1"/>
          <w:u w:val="single"/>
        </w:rPr>
      </w:pPr>
      <w:r w:rsidRPr="00CA6687">
        <w:rPr>
          <w:color w:val="000000" w:themeColor="text1"/>
        </w:rPr>
        <w:tab/>
      </w:r>
      <w:r w:rsidRPr="00CA6687">
        <w:rPr>
          <w:color w:val="000000" w:themeColor="text1"/>
          <w:u w:val="single"/>
        </w:rPr>
        <w:t>; - do error reporting</w:t>
      </w:r>
    </w:p>
    <w:p w:rsidR="007E2475" w:rsidRPr="00CA6687" w:rsidRDefault="007E2475" w:rsidP="00121CDA">
      <w:pPr>
        <w:pStyle w:val="Code"/>
        <w:ind w:firstLine="0"/>
        <w:rPr>
          <w:color w:val="000000" w:themeColor="text1"/>
          <w:u w:val="single"/>
        </w:rPr>
      </w:pPr>
      <w:r w:rsidRPr="00CA6687">
        <w:rPr>
          <w:color w:val="000000" w:themeColor="text1"/>
        </w:rPr>
        <w:tab/>
      </w:r>
      <w:r w:rsidRPr="00CA6687">
        <w:rPr>
          <w:color w:val="000000" w:themeColor="text1"/>
          <w:u w:val="single"/>
        </w:rPr>
        <w:t>Quit</w:t>
      </w:r>
    </w:p>
    <w:p w:rsidR="007E2475" w:rsidRDefault="007E2475" w:rsidP="00121CDA">
      <w:pPr>
        <w:pStyle w:val="Code"/>
        <w:ind w:firstLine="0"/>
        <w:rPr>
          <w:color w:val="000000" w:themeColor="text1"/>
          <w:u w:val="single"/>
        </w:rPr>
      </w:pPr>
      <w:r w:rsidRPr="00CA6687">
        <w:rPr>
          <w:color w:val="000000" w:themeColor="text1"/>
        </w:rPr>
        <w:t xml:space="preserve"> </w:t>
      </w:r>
      <w:r>
        <w:rPr>
          <w:color w:val="000000" w:themeColor="text1"/>
          <w:u w:val="single"/>
        </w:rPr>
        <w:t>}</w:t>
      </w:r>
    </w:p>
    <w:p w:rsidR="008D056C" w:rsidRPr="00CA6687" w:rsidRDefault="008D056C" w:rsidP="00121CDA">
      <w:pPr>
        <w:pStyle w:val="Code"/>
        <w:ind w:firstLine="0"/>
        <w:rPr>
          <w:color w:val="000000" w:themeColor="text1"/>
          <w:u w:val="single"/>
        </w:rPr>
      </w:pP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CA6687">
        <w:rPr>
          <w:color w:val="000000" w:themeColor="text1"/>
        </w:rPr>
        <w:t> </w:t>
      </w:r>
      <w:r w:rsidRPr="00C67799">
        <w:rPr>
          <w:color w:val="000000" w:themeColor="text1"/>
        </w:rPr>
        <w:t>Set Status=ResultSet.Execute()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CA6687">
        <w:rPr>
          <w:color w:val="000000" w:themeColor="text1"/>
        </w:rPr>
        <w:t xml:space="preserve"> </w:t>
      </w:r>
      <w:r>
        <w:rPr>
          <w:color w:val="000000" w:themeColor="text1"/>
        </w:rPr>
        <w:t>If Status=1 {</w:t>
      </w:r>
      <w:r w:rsidRPr="00C67799">
        <w:rPr>
          <w:color w:val="000000" w:themeColor="text1"/>
        </w:rPr>
        <w:br/>
        <w:t> </w:t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>While ResultSet.Next() {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!!,"MakeModel: </w:t>
      </w:r>
      <w:r>
        <w:rPr>
          <w:color w:val="000000" w:themeColor="text1"/>
        </w:rPr>
        <w:t xml:space="preserve">   </w:t>
      </w:r>
      <w:r w:rsidRPr="00C67799">
        <w:rPr>
          <w:color w:val="000000" w:themeColor="text1"/>
        </w:rPr>
        <w:t>",ResultSet.MakeModel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!,"Year: </w:t>
      </w:r>
      <w:r>
        <w:rPr>
          <w:color w:val="000000" w:themeColor="text1"/>
        </w:rPr>
        <w:t xml:space="preserve">         </w:t>
      </w:r>
      <w:r w:rsidRPr="00C67799">
        <w:rPr>
          <w:color w:val="000000" w:themeColor="text1"/>
        </w:rPr>
        <w:t>",ResultSet.Year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!,"Color: </w:t>
      </w:r>
      <w:r>
        <w:rPr>
          <w:color w:val="000000" w:themeColor="text1"/>
        </w:rPr>
        <w:t xml:space="preserve">        </w:t>
      </w:r>
      <w:r w:rsidRPr="00C67799">
        <w:rPr>
          <w:color w:val="000000" w:themeColor="text1"/>
        </w:rPr>
        <w:t>",ResultSet.Color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!,"Entered by: </w:t>
      </w:r>
      <w:r>
        <w:rPr>
          <w:color w:val="000000" w:themeColor="text1"/>
        </w:rPr>
        <w:t xml:space="preserve">   </w:t>
      </w:r>
      <w:r w:rsidRPr="00C67799">
        <w:rPr>
          <w:color w:val="000000" w:themeColor="text1"/>
        </w:rPr>
        <w:t>",ResultSet.EnteredBy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>Write !,"Entered by id: ",ResultSet.EnteredById</w:t>
      </w:r>
      <w:r w:rsidRPr="00C67799">
        <w:rPr>
          <w:color w:val="000000" w:themeColor="text1"/>
        </w:rPr>
        <w:br/>
        <w:t> </w:t>
      </w:r>
      <w:r>
        <w:rPr>
          <w:color w:val="000000" w:themeColor="text1"/>
        </w:rPr>
        <w:t xml:space="preserve"> </w:t>
      </w:r>
      <w:r w:rsidRPr="00C67799">
        <w:rPr>
          <w:color w:val="000000" w:themeColor="text1"/>
        </w:rPr>
        <w:t> }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}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</w:p>
    <w:p w:rsidR="00A43ECF" w:rsidRDefault="00A43ECF" w:rsidP="00121CDA">
      <w:pPr>
        <w:pStyle w:val="Caption"/>
      </w:pPr>
      <w:bookmarkStart w:id="1013" w:name="_Ref298325282"/>
      <w:bookmarkStart w:id="1014" w:name="_Ref298325259"/>
    </w:p>
    <w:p w:rsidR="007E2475" w:rsidRDefault="007E2475" w:rsidP="00121CDA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4</w:t>
        </w:r>
      </w:fldSimple>
      <w:bookmarkEnd w:id="1013"/>
      <w:r>
        <w:t xml:space="preserve"> SQL Query with Input Parameters.</w:t>
      </w:r>
      <w:bookmarkEnd w:id="1014"/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B45523">
        <w:rPr>
          <w:color w:val="000000" w:themeColor="text1"/>
        </w:rPr>
        <w:t>Class MyPackage.Cars Extends %Persistent</w:t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{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MakeModel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Year As %Numeric;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Color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EnteredBy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EnteredById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Query DisplayAll(</w:t>
      </w:r>
      <w:r>
        <w:rPr>
          <w:color w:val="000000" w:themeColor="text1"/>
        </w:rPr>
        <w:t xml:space="preserve">InputMakeModel) </w:t>
      </w:r>
      <w:r w:rsidRPr="00B45523">
        <w:rPr>
          <w:color w:val="000000" w:themeColor="text1"/>
        </w:rPr>
        <w:t>As </w:t>
      </w:r>
      <w:r w:rsidRPr="00C242F3">
        <w:rPr>
          <w:color w:val="000000" w:themeColor="text1"/>
          <w:u w:val="single"/>
        </w:rPr>
        <w:t>%SQLQuery</w:t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{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ab/>
      </w:r>
      <w:r w:rsidRPr="00B45523">
        <w:rPr>
          <w:color w:val="000000" w:themeColor="text1"/>
        </w:rPr>
        <w:t>Select * From MyPackage.Cars</w:t>
      </w:r>
      <w:r>
        <w:rPr>
          <w:color w:val="000000" w:themeColor="text1"/>
        </w:rPr>
        <w:t xml:space="preserve"> where MakeModel = :InputMakeModel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}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>}</w:t>
      </w:r>
    </w:p>
    <w:p w:rsidR="007E2475" w:rsidRPr="00B45523" w:rsidRDefault="007E2475" w:rsidP="00121CDA">
      <w:pPr>
        <w:pStyle w:val="Code"/>
        <w:ind w:firstLine="0"/>
        <w:rPr>
          <w:color w:val="000000" w:themeColor="text1"/>
        </w:rPr>
      </w:pPr>
    </w:p>
    <w:p w:rsidR="00A43ECF" w:rsidRDefault="00A43ECF" w:rsidP="00121CDA">
      <w:pPr>
        <w:pStyle w:val="Caption"/>
        <w:keepNext/>
      </w:pPr>
      <w:bookmarkStart w:id="1015" w:name="_Ref298327702"/>
    </w:p>
    <w:p w:rsidR="007E2475" w:rsidRDefault="007E2475" w:rsidP="00121CD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5</w:t>
        </w:r>
      </w:fldSimple>
      <w:bookmarkEnd w:id="1015"/>
      <w:r>
        <w:t xml:space="preserve"> Running SQL Query with Input Parameters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C67799">
        <w:rPr>
          <w:color w:val="000000" w:themeColor="text1"/>
        </w:rPr>
        <w:t> 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CA6687">
        <w:rPr>
          <w:color w:val="000000" w:themeColor="text1"/>
        </w:rPr>
        <w:t>Set ResultSet=##class(%ResultSet).</w:t>
      </w:r>
      <w:r>
        <w:rPr>
          <w:color w:val="000000" w:themeColor="text1"/>
        </w:rPr>
        <w:t>%New()</w:t>
      </w:r>
      <w:r>
        <w:rPr>
          <w:color w:val="000000" w:themeColor="text1"/>
        </w:rPr>
        <w:br/>
        <w:t xml:space="preserve"> </w:t>
      </w:r>
      <w:r w:rsidRPr="00E550BF">
        <w:rPr>
          <w:color w:val="000000" w:themeColor="text1"/>
        </w:rPr>
        <w:t>Set ResultSet.ClassName = "MyPackage.Cars"  ;Query Class and Method</w:t>
      </w:r>
      <w:r w:rsidRPr="00E550BF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E550BF">
        <w:rPr>
          <w:color w:val="000000" w:themeColor="text1"/>
        </w:rPr>
        <w:t>Set ResultSet.QueryName = "DisplayAll"      ;passed to Resultset</w:t>
      </w:r>
    </w:p>
    <w:p w:rsidR="007E2475" w:rsidRDefault="007E2475" w:rsidP="00121CDA">
      <w:pPr>
        <w:pStyle w:val="Code"/>
        <w:ind w:firstLine="0"/>
        <w:rPr>
          <w:color w:val="000000" w:themeColor="text1"/>
          <w:u w:val="single"/>
        </w:rPr>
      </w:pPr>
      <w:r w:rsidRPr="00E550BF">
        <w:rPr>
          <w:color w:val="000000" w:themeColor="text1"/>
        </w:rPr>
        <w:br/>
      </w:r>
      <w:r w:rsidRPr="00C67799">
        <w:rPr>
          <w:color w:val="000000" w:themeColor="text1"/>
        </w:rPr>
        <w:t> Set Status=ResultSet.Execute(</w:t>
      </w:r>
      <w:r>
        <w:rPr>
          <w:color w:val="000000" w:themeColor="text1"/>
        </w:rPr>
        <w:t>"Ford"</w:t>
      </w:r>
      <w:r w:rsidRPr="00C67799">
        <w:rPr>
          <w:color w:val="000000" w:themeColor="text1"/>
        </w:rPr>
        <w:t>)</w:t>
      </w:r>
      <w:r>
        <w:rPr>
          <w:color w:val="000000" w:themeColor="text1"/>
        </w:rPr>
        <w:t xml:space="preserve">  </w:t>
      </w:r>
      <w:r w:rsidRPr="00103FCC">
        <w:rPr>
          <w:color w:val="000000" w:themeColor="text1"/>
          <w:u w:val="single"/>
        </w:rPr>
        <w:t>; parameter</w:t>
      </w:r>
      <w:r>
        <w:rPr>
          <w:color w:val="000000" w:themeColor="text1"/>
          <w:u w:val="single"/>
        </w:rPr>
        <w:t xml:space="preserve"> </w:t>
      </w:r>
      <w:r w:rsidRPr="00103FCC">
        <w:rPr>
          <w:color w:val="000000" w:themeColor="text1"/>
          <w:u w:val="single"/>
        </w:rPr>
        <w:t>Ford is input here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If Status=1 {</w:t>
      </w:r>
      <w:r w:rsidRPr="00C67799">
        <w:rPr>
          <w:color w:val="000000" w:themeColor="text1"/>
        </w:rPr>
        <w:br/>
        <w:t> </w:t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>While ResultSet.Next() {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!!,"MakeModel: </w:t>
      </w:r>
      <w:r>
        <w:rPr>
          <w:color w:val="000000" w:themeColor="text1"/>
        </w:rPr>
        <w:t xml:space="preserve">    </w:t>
      </w:r>
      <w:r w:rsidRPr="00C67799">
        <w:rPr>
          <w:color w:val="000000" w:themeColor="text1"/>
        </w:rPr>
        <w:t>",ResultSet.MakeModel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!,"Year: </w:t>
      </w:r>
      <w:r>
        <w:rPr>
          <w:color w:val="000000" w:themeColor="text1"/>
        </w:rPr>
        <w:t xml:space="preserve">         </w:t>
      </w:r>
      <w:r w:rsidRPr="00C67799">
        <w:rPr>
          <w:color w:val="000000" w:themeColor="text1"/>
        </w:rPr>
        <w:t>",ResultSet.Year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!,"Color: </w:t>
      </w:r>
      <w:r>
        <w:rPr>
          <w:color w:val="000000" w:themeColor="text1"/>
        </w:rPr>
        <w:t xml:space="preserve">        </w:t>
      </w:r>
      <w:r w:rsidRPr="00C67799">
        <w:rPr>
          <w:color w:val="000000" w:themeColor="text1"/>
        </w:rPr>
        <w:t>",ResultSet.Color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 xml:space="preserve">Write !,"Entered by: </w:t>
      </w:r>
      <w:r>
        <w:rPr>
          <w:color w:val="000000" w:themeColor="text1"/>
        </w:rPr>
        <w:t xml:space="preserve">   </w:t>
      </w:r>
      <w:r w:rsidRPr="00C67799">
        <w:rPr>
          <w:color w:val="000000" w:themeColor="text1"/>
        </w:rPr>
        <w:t>",ResultSet.EnteredBy</w:t>
      </w:r>
      <w:r w:rsidRPr="00C67799">
        <w:rPr>
          <w:color w:val="000000" w:themeColor="text1"/>
        </w:rPr>
        <w:br/>
      </w:r>
      <w:r w:rsidRPr="00C67799">
        <w:rPr>
          <w:color w:val="000000" w:themeColor="text1"/>
        </w:rPr>
        <w:tab/>
      </w:r>
      <w:r>
        <w:rPr>
          <w:color w:val="000000" w:themeColor="text1"/>
        </w:rPr>
        <w:tab/>
      </w:r>
      <w:r w:rsidRPr="00C67799">
        <w:rPr>
          <w:color w:val="000000" w:themeColor="text1"/>
        </w:rPr>
        <w:t>Write !,"Entered by id: ",ResultSet.EnteredById</w:t>
      </w:r>
      <w:r w:rsidRPr="00C67799">
        <w:rPr>
          <w:color w:val="000000" w:themeColor="text1"/>
        </w:rPr>
        <w:br/>
        <w:t> </w:t>
      </w:r>
      <w:r>
        <w:rPr>
          <w:color w:val="000000" w:themeColor="text1"/>
        </w:rPr>
        <w:t xml:space="preserve"> </w:t>
      </w:r>
      <w:r w:rsidRPr="00C67799">
        <w:rPr>
          <w:color w:val="000000" w:themeColor="text1"/>
        </w:rPr>
        <w:t> }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>
        <w:rPr>
          <w:color w:val="000000" w:themeColor="text1"/>
        </w:rPr>
        <w:t xml:space="preserve"> }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</w:p>
    <w:p w:rsidR="007E2475" w:rsidRPr="00C67799" w:rsidRDefault="007E2475" w:rsidP="009C6846">
      <w:pPr>
        <w:pStyle w:val="CodeItalic"/>
      </w:pPr>
      <w:r w:rsidRPr="00C67799">
        <w:t xml:space="preserve">MakeModel:    </w:t>
      </w:r>
      <w:r>
        <w:t xml:space="preserve"> </w:t>
      </w:r>
      <w:r w:rsidRPr="00C67799">
        <w:t>Ford</w:t>
      </w:r>
    </w:p>
    <w:p w:rsidR="007E2475" w:rsidRPr="00C67799" w:rsidRDefault="007E2475" w:rsidP="009C6846">
      <w:pPr>
        <w:pStyle w:val="CodeItalic"/>
      </w:pPr>
      <w:r w:rsidRPr="00C67799">
        <w:t>Year:          2008</w:t>
      </w:r>
    </w:p>
    <w:p w:rsidR="007E2475" w:rsidRPr="00C67799" w:rsidRDefault="007E2475" w:rsidP="009C6846">
      <w:pPr>
        <w:pStyle w:val="CodeItalic"/>
      </w:pPr>
      <w:r w:rsidRPr="00C67799">
        <w:t>Color:         Green</w:t>
      </w:r>
    </w:p>
    <w:p w:rsidR="007E2475" w:rsidRPr="00C67799" w:rsidRDefault="007E2475" w:rsidP="009C6846">
      <w:pPr>
        <w:pStyle w:val="CodeItalic"/>
      </w:pPr>
      <w:r w:rsidRPr="00C67799">
        <w:t>Entered by:    Amy Frost</w:t>
      </w:r>
    </w:p>
    <w:p w:rsidR="007E2475" w:rsidRPr="00C67799" w:rsidRDefault="007E2475" w:rsidP="009C6846">
      <w:pPr>
        <w:pStyle w:val="CodeItalic"/>
      </w:pPr>
      <w:r w:rsidRPr="00C67799">
        <w:t>Entered by id: 43783</w:t>
      </w:r>
    </w:p>
    <w:p w:rsidR="007E2475" w:rsidRPr="00C67799" w:rsidRDefault="007E2475" w:rsidP="00121CDA">
      <w:pPr>
        <w:pStyle w:val="Code"/>
        <w:ind w:firstLine="0"/>
        <w:rPr>
          <w:b/>
          <w:color w:val="FF0000"/>
        </w:rPr>
      </w:pPr>
      <w:r w:rsidRPr="00C67799">
        <w:rPr>
          <w:b/>
          <w:color w:val="FF0000"/>
        </w:rPr>
        <w:t xml:space="preserve"> </w:t>
      </w:r>
    </w:p>
    <w:p w:rsidR="00A43ECF" w:rsidRDefault="00A43ECF" w:rsidP="00121CDA">
      <w:pPr>
        <w:pStyle w:val="Caption"/>
      </w:pPr>
      <w:bookmarkStart w:id="1016" w:name="_Ref288999911"/>
    </w:p>
    <w:p w:rsidR="007E2475" w:rsidRDefault="007E2475" w:rsidP="00121CDA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6</w:t>
        </w:r>
      </w:fldSimple>
      <w:bookmarkEnd w:id="1016"/>
      <w:r>
        <w:t xml:space="preserve"> Class Query structure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B45523">
        <w:rPr>
          <w:color w:val="000000" w:themeColor="text1"/>
        </w:rPr>
        <w:t>Class MyPackage.Cars Extends %Persistent</w:t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{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MakeModel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Year As %Numeric;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Color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EnteredBy As %String;</w:t>
      </w:r>
      <w:r w:rsidRPr="00B45523">
        <w:rPr>
          <w:color w:val="000000" w:themeColor="text1"/>
        </w:rPr>
        <w:br/>
      </w:r>
      <w:r w:rsidRPr="00B45523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B45523">
        <w:rPr>
          <w:color w:val="000000" w:themeColor="text1"/>
        </w:rPr>
        <w:t>Property EnteredById As %String;</w:t>
      </w:r>
      <w:r w:rsidRPr="00B45523">
        <w:rPr>
          <w:color w:val="000000" w:themeColor="text1"/>
        </w:rPr>
        <w:br/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1C5BB0">
        <w:rPr>
          <w:color w:val="auto"/>
        </w:rPr>
        <w:t xml:space="preserve"> Query DisplayData(Input) As %Query(ROWSPEC ="MakeModel:%String,Year:%String,Color:%String")</w:t>
      </w:r>
      <w:r w:rsidRPr="001C5BB0">
        <w:rPr>
          <w:color w:val="auto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{</w:t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}</w:t>
      </w:r>
      <w:r w:rsidRPr="00972428">
        <w:rPr>
          <w:color w:val="000000" w:themeColor="text1"/>
        </w:rPr>
        <w:br/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ClassMethod </w:t>
      </w:r>
      <w:r>
        <w:rPr>
          <w:color w:val="000000" w:themeColor="text1"/>
        </w:rPr>
        <w:t>DisplayData</w:t>
      </w:r>
      <w:r w:rsidRPr="00972428">
        <w:rPr>
          <w:color w:val="000000" w:themeColor="text1"/>
        </w:rPr>
        <w:t>Execute(ByRef qHandle As %Binary) As %Status</w:t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{</w:t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ab/>
        <w:t>Quit $$$OK</w:t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}</w:t>
      </w:r>
      <w:r w:rsidRPr="00972428">
        <w:rPr>
          <w:color w:val="000000" w:themeColor="text1"/>
        </w:rPr>
        <w:br/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ClassMethod </w:t>
      </w:r>
      <w:r>
        <w:rPr>
          <w:color w:val="000000" w:themeColor="text1"/>
        </w:rPr>
        <w:t>DisplayData</w:t>
      </w:r>
      <w:r w:rsidRPr="00972428">
        <w:rPr>
          <w:color w:val="000000" w:themeColor="text1"/>
        </w:rPr>
        <w:t>Close(ByRef qHandle As %Binary) As %Status 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972428">
        <w:rPr>
          <w:color w:val="000000" w:themeColor="text1"/>
        </w:rPr>
        <w:t xml:space="preserve">[ PlaceAfter = </w:t>
      </w:r>
      <w:r>
        <w:rPr>
          <w:color w:val="000000" w:themeColor="text1"/>
        </w:rPr>
        <w:t>DisplayData</w:t>
      </w:r>
      <w:r w:rsidRPr="00972428">
        <w:rPr>
          <w:color w:val="000000" w:themeColor="text1"/>
        </w:rPr>
        <w:t>Execute ]</w:t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{</w:t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ab/>
        <w:t>Quit $$$OK</w:t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}</w:t>
      </w:r>
      <w:r w:rsidRPr="00972428">
        <w:rPr>
          <w:color w:val="000000" w:themeColor="text1"/>
        </w:rPr>
        <w:br/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ClassMethod </w:t>
      </w:r>
      <w:r>
        <w:rPr>
          <w:color w:val="000000" w:themeColor="text1"/>
        </w:rPr>
        <w:t>DisplayData</w:t>
      </w:r>
      <w:r w:rsidRPr="00972428">
        <w:rPr>
          <w:color w:val="000000" w:themeColor="text1"/>
        </w:rPr>
        <w:t xml:space="preserve">Fetch(ByRef qHandle As %Binary, ByRef Row As %List, 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  <w:r w:rsidRPr="00972428">
        <w:rPr>
          <w:color w:val="000000" w:themeColor="text1"/>
        </w:rPr>
        <w:t xml:space="preserve">ByRef AtEnd As %Integer = 0) </w:t>
      </w:r>
      <w:r>
        <w:rPr>
          <w:color w:val="000000" w:themeColor="text1"/>
        </w:rPr>
        <w:t xml:space="preserve">  </w:t>
      </w:r>
      <w:r w:rsidRPr="00972428">
        <w:rPr>
          <w:color w:val="000000" w:themeColor="text1"/>
        </w:rPr>
        <w:t xml:space="preserve">As %Status [ PlaceAfter = </w:t>
      </w:r>
      <w:r>
        <w:rPr>
          <w:color w:val="000000" w:themeColor="text1"/>
        </w:rPr>
        <w:t>DisplayData</w:t>
      </w:r>
      <w:r w:rsidRPr="00972428">
        <w:rPr>
          <w:color w:val="000000" w:themeColor="text1"/>
        </w:rPr>
        <w:t>Execute ]</w:t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{</w:t>
      </w:r>
      <w:r w:rsidRPr="00972428">
        <w:rPr>
          <w:color w:val="000000" w:themeColor="text1"/>
        </w:rPr>
        <w:br/>
      </w:r>
      <w:r w:rsidRPr="00972428">
        <w:rPr>
          <w:color w:val="000000" w:themeColor="text1"/>
        </w:rPr>
        <w:tab/>
        <w:t>Quit $$$OK</w:t>
      </w:r>
      <w:r w:rsidRPr="00972428">
        <w:rPr>
          <w:color w:val="000000" w:themeColor="text1"/>
        </w:rPr>
        <w:br/>
      </w:r>
      <w:r>
        <w:rPr>
          <w:color w:val="000000" w:themeColor="text1"/>
        </w:rPr>
        <w:t xml:space="preserve"> </w:t>
      </w:r>
      <w:r w:rsidRPr="00972428">
        <w:rPr>
          <w:color w:val="000000" w:themeColor="text1"/>
        </w:rPr>
        <w:t>}</w:t>
      </w:r>
    </w:p>
    <w:p w:rsidR="007E2475" w:rsidRPr="00972428" w:rsidRDefault="007E2475" w:rsidP="00121CDA">
      <w:pPr>
        <w:pStyle w:val="Code"/>
        <w:ind w:firstLine="0"/>
        <w:rPr>
          <w:color w:val="000000" w:themeColor="text1"/>
        </w:rPr>
      </w:pPr>
    </w:p>
    <w:p w:rsidR="00A43ECF" w:rsidRDefault="00A43ECF" w:rsidP="00121CDA">
      <w:pPr>
        <w:pStyle w:val="Caption"/>
      </w:pPr>
      <w:bookmarkStart w:id="1017" w:name="_Ref298582069"/>
    </w:p>
    <w:p w:rsidR="007E2475" w:rsidRDefault="007E2475" w:rsidP="00121CDA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7</w:t>
        </w:r>
      </w:fldSimple>
      <w:bookmarkEnd w:id="1017"/>
      <w:r>
        <w:t xml:space="preserve"> Class Query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</w:p>
    <w:p w:rsidR="007E2475" w:rsidRPr="00080B71" w:rsidRDefault="007E2475" w:rsidP="00121CDA">
      <w:pPr>
        <w:pStyle w:val="Code"/>
        <w:ind w:firstLine="0"/>
        <w:rPr>
          <w:color w:val="auto"/>
        </w:rPr>
      </w:pPr>
      <w:r w:rsidRPr="00080B71">
        <w:rPr>
          <w:color w:val="auto"/>
        </w:rPr>
        <w:t xml:space="preserve">Query DisplayData() As %Query(ROWSPEC = "MakeModel:%String,Year:%String,Color:%String") </w:t>
      </w:r>
    </w:p>
    <w:p w:rsidR="007E2475" w:rsidRPr="00080B71" w:rsidRDefault="007E2475" w:rsidP="00121CDA">
      <w:pPr>
        <w:pStyle w:val="Code"/>
        <w:ind w:firstLine="0"/>
        <w:rPr>
          <w:color w:val="auto"/>
        </w:rPr>
      </w:pPr>
      <w:r w:rsidRPr="00080B71">
        <w:rPr>
          <w:color w:val="auto"/>
        </w:rPr>
        <w:t>[ SqlName = MyCars, SqlProc ]</w:t>
      </w:r>
      <w:r w:rsidRPr="00080B71">
        <w:rPr>
          <w:color w:val="auto"/>
        </w:rPr>
        <w:br/>
        <w:t>{</w:t>
      </w:r>
      <w:r w:rsidRPr="00080B71">
        <w:rPr>
          <w:color w:val="auto"/>
        </w:rPr>
        <w:br/>
        <w:t>}</w:t>
      </w:r>
      <w:r w:rsidRPr="00080B71">
        <w:rPr>
          <w:color w:val="auto"/>
        </w:rPr>
        <w:br/>
      </w:r>
      <w:r w:rsidRPr="00080B71">
        <w:rPr>
          <w:color w:val="auto"/>
        </w:rPr>
        <w:br/>
        <w:t>ClassMethod DisplayDataExecute(ByRef qHandle As %Binary) As %Status</w:t>
      </w:r>
      <w:r w:rsidRPr="00080B71">
        <w:rPr>
          <w:color w:val="auto"/>
        </w:rPr>
        <w:br/>
        <w:t>{</w:t>
      </w:r>
      <w:r w:rsidRPr="00080B71">
        <w:rPr>
          <w:color w:val="auto"/>
        </w:rPr>
        <w:br/>
        <w:t>    Set qHandle=0</w:t>
      </w:r>
      <w:r w:rsidRPr="00080B71">
        <w:rPr>
          <w:color w:val="auto"/>
        </w:rPr>
        <w:br/>
        <w:t>    Quit $$$OK</w:t>
      </w:r>
      <w:r w:rsidRPr="00080B71">
        <w:rPr>
          <w:color w:val="auto"/>
        </w:rPr>
        <w:br/>
        <w:t>}</w:t>
      </w:r>
      <w:r w:rsidRPr="00080B71">
        <w:rPr>
          <w:color w:val="auto"/>
        </w:rPr>
        <w:br/>
      </w:r>
      <w:r w:rsidRPr="00080B71">
        <w:rPr>
          <w:color w:val="auto"/>
        </w:rPr>
        <w:br/>
        <w:t>ClassMethod DisplayDataAllClose(ByRef qHandle As %Binary) As %Status </w:t>
      </w:r>
    </w:p>
    <w:p w:rsidR="00CD3947" w:rsidRDefault="007E2475" w:rsidP="00121CDA">
      <w:pPr>
        <w:pStyle w:val="Code"/>
        <w:ind w:firstLine="0"/>
        <w:rPr>
          <w:color w:val="auto"/>
        </w:rPr>
      </w:pPr>
      <w:r w:rsidRPr="00080B71">
        <w:rPr>
          <w:color w:val="auto"/>
        </w:rPr>
        <w:t>[ PlaceAfter = DisplayDataExecute ]</w:t>
      </w:r>
      <w:r w:rsidRPr="00080B71">
        <w:rPr>
          <w:color w:val="auto"/>
        </w:rPr>
        <w:br/>
        <w:t>{</w:t>
      </w:r>
      <w:r w:rsidRPr="00080B71">
        <w:rPr>
          <w:color w:val="auto"/>
        </w:rPr>
        <w:br/>
        <w:t>    Quit $$$OK</w:t>
      </w:r>
      <w:r w:rsidRPr="00080B71">
        <w:rPr>
          <w:color w:val="auto"/>
        </w:rPr>
        <w:br/>
        <w:t>}</w:t>
      </w:r>
      <w:r w:rsidRPr="00080B71">
        <w:rPr>
          <w:color w:val="auto"/>
        </w:rPr>
        <w:br/>
      </w:r>
      <w:r w:rsidRPr="00080B71">
        <w:rPr>
          <w:color w:val="auto"/>
        </w:rPr>
        <w:br/>
        <w:t xml:space="preserve">ClassMethod DisplayDataFetch(ByRef qHandle As %Binary, ByRef Row As %List, </w:t>
      </w:r>
    </w:p>
    <w:p w:rsidR="007E2475" w:rsidRPr="00080B71" w:rsidRDefault="007E2475" w:rsidP="00121CDA">
      <w:pPr>
        <w:pStyle w:val="Code"/>
        <w:ind w:firstLine="0"/>
        <w:rPr>
          <w:color w:val="auto"/>
        </w:rPr>
      </w:pPr>
      <w:r w:rsidRPr="00080B71">
        <w:rPr>
          <w:color w:val="auto"/>
        </w:rPr>
        <w:t>ByRef AtEnd As %Integer = 0) As %Status [ PlaceAft</w:t>
      </w:r>
      <w:r>
        <w:rPr>
          <w:color w:val="auto"/>
        </w:rPr>
        <w:t>er = DisplayDataExecute ]</w:t>
      </w:r>
      <w:r>
        <w:rPr>
          <w:color w:val="auto"/>
        </w:rPr>
        <w:br/>
        <w:t>{</w:t>
      </w:r>
      <w:r>
        <w:rPr>
          <w:color w:val="auto"/>
        </w:rPr>
        <w:br/>
        <w:t>   </w:t>
      </w:r>
      <w:r w:rsidRPr="00080B71">
        <w:rPr>
          <w:color w:val="auto"/>
        </w:rPr>
        <w:t>Set Id=qHandle</w:t>
      </w:r>
      <w:r>
        <w:rPr>
          <w:color w:val="auto"/>
        </w:rPr>
        <w:tab/>
      </w:r>
      <w:r>
        <w:rPr>
          <w:color w:val="auto"/>
        </w:rPr>
        <w:tab/>
        <w:t>;</w:t>
      </w:r>
      <w:r w:rsidR="005F1795" w:rsidRPr="005F1795">
        <w:t xml:space="preserve"> </w:t>
      </w:r>
      <w:r w:rsidR="005F1795" w:rsidRPr="005F1795">
        <w:rPr>
          <w:color w:val="auto"/>
        </w:rPr>
        <w:t>qHandle is used to iterate through the objects</w:t>
      </w:r>
      <w:r>
        <w:rPr>
          <w:color w:val="auto"/>
        </w:rPr>
        <w:br/>
        <w:t xml:space="preserve">   </w:t>
      </w:r>
      <w:r w:rsidRPr="00080B71">
        <w:rPr>
          <w:color w:val="auto"/>
        </w:rPr>
        <w:t>Set Id=Id+1</w:t>
      </w:r>
      <w:r>
        <w:rPr>
          <w:color w:val="auto"/>
        </w:rPr>
        <w:tab/>
      </w:r>
      <w:r>
        <w:rPr>
          <w:color w:val="auto"/>
        </w:rPr>
        <w:tab/>
        <w:t>;increment qHandle to get the next object</w:t>
      </w:r>
      <w:r>
        <w:rPr>
          <w:color w:val="auto"/>
        </w:rPr>
        <w:br/>
        <w:t xml:space="preserve">   </w:t>
      </w:r>
      <w:r w:rsidRPr="00080B71">
        <w:rPr>
          <w:color w:val="auto"/>
        </w:rPr>
        <w:t>Set Oref=##class(MyPackage.Cars).%OpenId(Id)</w:t>
      </w:r>
      <w:r>
        <w:rPr>
          <w:color w:val="auto"/>
        </w:rPr>
        <w:tab/>
      </w:r>
      <w:r>
        <w:rPr>
          <w:color w:val="auto"/>
        </w:rPr>
        <w:tab/>
        <w:t>;get next object</w:t>
      </w:r>
      <w:r>
        <w:rPr>
          <w:color w:val="auto"/>
        </w:rPr>
        <w:br/>
        <w:t xml:space="preserve">   </w:t>
      </w:r>
      <w:r w:rsidRPr="00080B71">
        <w:rPr>
          <w:color w:val="auto"/>
        </w:rPr>
        <w:t>If '$IsObjec</w:t>
      </w:r>
      <w:r>
        <w:rPr>
          <w:color w:val="auto"/>
        </w:rPr>
        <w:t>t(Oref) Set AtEnd=1,Row="" Quit $$$OK</w:t>
      </w:r>
      <w:r>
        <w:rPr>
          <w:color w:val="auto"/>
        </w:rPr>
        <w:tab/>
        <w:t>;end of objects is reached</w:t>
      </w:r>
      <w:r>
        <w:rPr>
          <w:color w:val="auto"/>
        </w:rPr>
        <w:br/>
        <w:t xml:space="preserve">   </w:t>
      </w:r>
      <w:r w:rsidRPr="00080B71">
        <w:rPr>
          <w:color w:val="auto"/>
        </w:rPr>
        <w:t>S</w:t>
      </w:r>
      <w:r>
        <w:rPr>
          <w:color w:val="auto"/>
        </w:rPr>
        <w:t>et MakeModel=Oref.MakeModel</w:t>
      </w:r>
      <w:r>
        <w:rPr>
          <w:color w:val="auto"/>
        </w:rPr>
        <w:br/>
        <w:t xml:space="preserve">   Set Year=Oref.Year</w:t>
      </w:r>
      <w:r>
        <w:rPr>
          <w:color w:val="auto"/>
        </w:rPr>
        <w:br/>
        <w:t>   Set Color=Oref.Color</w:t>
      </w:r>
      <w:r>
        <w:rPr>
          <w:color w:val="auto"/>
        </w:rPr>
        <w:br/>
        <w:t>   </w:t>
      </w:r>
      <w:r w:rsidRPr="00080B71">
        <w:rPr>
          <w:color w:val="auto"/>
        </w:rPr>
        <w:t>Set Row=$LB(MakeModel,Year,Color)</w:t>
      </w:r>
      <w:r>
        <w:rPr>
          <w:color w:val="auto"/>
        </w:rPr>
        <w:tab/>
        <w:t>;Row must be $Listbuild</w:t>
      </w:r>
      <w:r>
        <w:rPr>
          <w:color w:val="auto"/>
        </w:rPr>
        <w:br/>
        <w:t>   </w:t>
      </w:r>
      <w:r w:rsidRPr="00080B71">
        <w:rPr>
          <w:color w:val="auto"/>
        </w:rPr>
        <w:t>Set qHandle=Id</w:t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</w:r>
      <w:r>
        <w:rPr>
          <w:color w:val="auto"/>
        </w:rPr>
        <w:tab/>
        <w:t>;Reset qHandle to get next Object</w:t>
      </w:r>
      <w:r>
        <w:rPr>
          <w:color w:val="auto"/>
        </w:rPr>
        <w:br/>
        <w:t>   </w:t>
      </w:r>
      <w:r w:rsidRPr="00080B71">
        <w:rPr>
          <w:color w:val="auto"/>
        </w:rPr>
        <w:t>Quit $$$OK</w:t>
      </w:r>
      <w:r w:rsidRPr="00080B71">
        <w:rPr>
          <w:color w:val="auto"/>
        </w:rPr>
        <w:br/>
        <w:t>}}</w:t>
      </w:r>
    </w:p>
    <w:p w:rsidR="007E2475" w:rsidRDefault="007E2475" w:rsidP="00121CDA">
      <w:pPr>
        <w:pStyle w:val="Code"/>
        <w:ind w:firstLine="0"/>
        <w:rPr>
          <w:color w:val="000000" w:themeColor="text1"/>
        </w:rPr>
      </w:pPr>
    </w:p>
    <w:p w:rsidR="00A43ECF" w:rsidRDefault="00A43ECF" w:rsidP="00121CDA">
      <w:pPr>
        <w:pStyle w:val="Caption"/>
      </w:pPr>
      <w:bookmarkStart w:id="1018" w:name="_Ref309279393"/>
    </w:p>
    <w:p w:rsidR="007E2475" w:rsidRDefault="007E2475" w:rsidP="00121CDA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8</w:t>
        </w:r>
      </w:fldSimple>
      <w:bookmarkEnd w:id="1018"/>
      <w:r>
        <w:t xml:space="preserve"> ResultSet to run the Query</w:t>
      </w:r>
    </w:p>
    <w:p w:rsidR="007E2475" w:rsidRDefault="007E2475" w:rsidP="00121CDA">
      <w:pPr>
        <w:pStyle w:val="Code"/>
        <w:ind w:firstLine="0"/>
        <w:rPr>
          <w:color w:val="auto"/>
        </w:rPr>
      </w:pPr>
    </w:p>
    <w:p w:rsidR="007E2475" w:rsidRDefault="007E2475" w:rsidP="00121CDA">
      <w:pPr>
        <w:pStyle w:val="Code"/>
        <w:ind w:firstLine="0"/>
        <w:rPr>
          <w:color w:val="auto"/>
        </w:rPr>
      </w:pPr>
      <w:r w:rsidRPr="00D14F99">
        <w:rPr>
          <w:color w:val="auto"/>
        </w:rPr>
        <w:tab/>
        <w:t>Set ResultSet=##class(%ResultSet).%New()</w:t>
      </w:r>
      <w:r w:rsidRPr="00D14F99">
        <w:rPr>
          <w:color w:val="auto"/>
        </w:rPr>
        <w:br/>
      </w:r>
      <w:r w:rsidRPr="00D14F99">
        <w:rPr>
          <w:color w:val="auto"/>
        </w:rPr>
        <w:tab/>
        <w:t>Set ResultSet.ClassName="MyPackage.Cars"</w:t>
      </w:r>
      <w:r w:rsidRPr="00D14F99">
        <w:rPr>
          <w:color w:val="auto"/>
        </w:rPr>
        <w:br/>
      </w:r>
      <w:r w:rsidRPr="00D14F99">
        <w:rPr>
          <w:color w:val="auto"/>
        </w:rPr>
        <w:tab/>
        <w:t>Set ResultSet.QueryName="DisplayData"</w:t>
      </w:r>
    </w:p>
    <w:p w:rsidR="007E2475" w:rsidRDefault="007E2475" w:rsidP="00121CDA">
      <w:pPr>
        <w:pStyle w:val="Code"/>
        <w:ind w:firstLine="0"/>
        <w:rPr>
          <w:color w:val="auto"/>
        </w:rPr>
      </w:pPr>
      <w:r w:rsidRPr="00D14F99">
        <w:rPr>
          <w:color w:val="auto"/>
        </w:rPr>
        <w:br/>
      </w:r>
      <w:r w:rsidRPr="00D14F99">
        <w:rPr>
          <w:color w:val="auto"/>
        </w:rPr>
        <w:tab/>
        <w:t>Set StatusCode=ResultSet.Execute()</w:t>
      </w:r>
      <w:r w:rsidRPr="00D14F99">
        <w:rPr>
          <w:color w:val="auto"/>
        </w:rPr>
        <w:br/>
      </w:r>
      <w:r w:rsidRPr="00D14F99">
        <w:rPr>
          <w:color w:val="auto"/>
        </w:rPr>
        <w:tab/>
        <w:t>If StatusCode'=1 Write "Invalid Status Code</w:t>
      </w:r>
      <w:r>
        <w:rPr>
          <w:color w:val="auto"/>
        </w:rPr>
        <w:t xml:space="preserve"> Returned</w:t>
      </w:r>
      <w:r w:rsidRPr="00D14F99">
        <w:rPr>
          <w:color w:val="auto"/>
        </w:rPr>
        <w:t>"</w:t>
      </w:r>
      <w:r>
        <w:rPr>
          <w:color w:val="auto"/>
        </w:rPr>
        <w:t xml:space="preserve"> Quit</w:t>
      </w:r>
    </w:p>
    <w:p w:rsidR="007E2475" w:rsidRDefault="007E2475" w:rsidP="00121CDA">
      <w:pPr>
        <w:pStyle w:val="Code"/>
        <w:ind w:firstLine="0"/>
        <w:rPr>
          <w:color w:val="auto"/>
        </w:rPr>
      </w:pPr>
      <w:r w:rsidRPr="00D14F99">
        <w:rPr>
          <w:color w:val="auto"/>
        </w:rPr>
        <w:br/>
      </w:r>
      <w:r w:rsidRPr="00D14F99">
        <w:rPr>
          <w:color w:val="auto"/>
        </w:rPr>
        <w:tab/>
        <w:t xml:space="preserve">While ResultSet.%Next() </w:t>
      </w:r>
      <w:r>
        <w:rPr>
          <w:color w:val="auto"/>
        </w:rPr>
        <w:t>{</w:t>
      </w:r>
      <w:r w:rsidRPr="00D14F99">
        <w:rPr>
          <w:color w:val="auto"/>
        </w:rPr>
        <w:t xml:space="preserve">Do ResultSet.%Print() </w:t>
      </w:r>
      <w:r>
        <w:rPr>
          <w:color w:val="auto"/>
        </w:rPr>
        <w:t>}</w:t>
      </w:r>
    </w:p>
    <w:p w:rsidR="007E2475" w:rsidRPr="00D14F99" w:rsidRDefault="007E2475" w:rsidP="009C6846">
      <w:pPr>
        <w:pStyle w:val="CodeItalic"/>
      </w:pPr>
      <w:r w:rsidRPr="00080B71">
        <w:br/>
      </w:r>
      <w:r w:rsidRPr="00D14F99">
        <w:t>Chevy 2001 Yellow</w:t>
      </w:r>
    </w:p>
    <w:p w:rsidR="007E2475" w:rsidRPr="00D14F99" w:rsidRDefault="007E2475" w:rsidP="009C6846">
      <w:pPr>
        <w:pStyle w:val="CodeItalic"/>
      </w:pPr>
      <w:r w:rsidRPr="00D14F99">
        <w:t>Ford 2008 Green</w:t>
      </w:r>
    </w:p>
    <w:p w:rsidR="007E2475" w:rsidRPr="00D14F99" w:rsidRDefault="007E2475" w:rsidP="009C6846">
      <w:pPr>
        <w:pStyle w:val="CodeItalic"/>
      </w:pPr>
      <w:r w:rsidRPr="00D14F99">
        <w:t>Dodge 2010 Blue</w:t>
      </w:r>
    </w:p>
    <w:p w:rsidR="007E2475" w:rsidRPr="00D14F99" w:rsidRDefault="007E2475" w:rsidP="009C6846">
      <w:pPr>
        <w:pStyle w:val="CodeItalic"/>
      </w:pPr>
      <w:r w:rsidRPr="00D14F99">
        <w:t>Chevy 2005 Green</w:t>
      </w:r>
    </w:p>
    <w:p w:rsidR="007E2475" w:rsidRPr="00D14F99" w:rsidRDefault="007E2475" w:rsidP="009C6846">
      <w:pPr>
        <w:pStyle w:val="CodeItalic"/>
      </w:pPr>
      <w:r w:rsidRPr="00D14F99">
        <w:t>Ford 1 Cyan</w:t>
      </w:r>
    </w:p>
    <w:p w:rsidR="007E2475" w:rsidRDefault="007E2475" w:rsidP="009C6846">
      <w:pPr>
        <w:pStyle w:val="CodeItalic"/>
      </w:pPr>
      <w:r w:rsidRPr="00D14F99">
        <w:t>Dodge 1999 Purple</w:t>
      </w:r>
    </w:p>
    <w:p w:rsidR="007E2475" w:rsidRPr="00D14F99" w:rsidRDefault="007E2475" w:rsidP="00121CDA">
      <w:pPr>
        <w:pStyle w:val="Code"/>
        <w:ind w:firstLine="0"/>
        <w:rPr>
          <w:b/>
          <w:color w:val="FF0000"/>
        </w:rPr>
      </w:pPr>
    </w:p>
    <w:p w:rsidR="00E55A40" w:rsidRDefault="00E55A40" w:rsidP="00121CDA"/>
    <w:p w:rsidR="00A43ECF" w:rsidRDefault="00A43ECF" w:rsidP="00121CDA"/>
    <w:p w:rsidR="00E55A40" w:rsidRDefault="00E55A40" w:rsidP="00121CDA"/>
    <w:p w:rsidR="00167B47" w:rsidRDefault="00167B47" w:rsidP="00121CDA">
      <w:bookmarkStart w:id="1019" w:name="GOBJ_C807"/>
      <w:bookmarkStart w:id="1020" w:name="GOBJ_C808"/>
      <w:bookmarkEnd w:id="1019"/>
      <w:bookmarkEnd w:id="1020"/>
    </w:p>
    <w:p w:rsidR="008D056C" w:rsidRDefault="008D056C" w:rsidP="00121CDA">
      <w:pPr>
        <w:sectPr w:rsidR="008D056C" w:rsidSect="00A65E39">
          <w:endnotePr>
            <w:numFmt w:val="decimal"/>
          </w:endnotePr>
          <w:type w:val="oddPage"/>
          <w:pgSz w:w="12240" w:h="15840" w:code="1"/>
          <w:pgMar w:top="1440" w:right="1440" w:bottom="1728" w:left="1440" w:header="720" w:footer="720" w:gutter="0"/>
          <w:cols w:space="720"/>
          <w:noEndnote/>
          <w:docGrid w:linePitch="299"/>
        </w:sectPr>
      </w:pPr>
    </w:p>
    <w:p w:rsidR="00F5479F" w:rsidRPr="0098119B" w:rsidRDefault="00F5479F" w:rsidP="00B76B1D">
      <w:pPr>
        <w:keepNext/>
        <w:keepLines/>
        <w:jc w:val="center"/>
        <w:rPr>
          <w:rFonts w:ascii="Arial" w:hAnsi="Arial" w:cs="Arial"/>
          <w:i/>
          <w:sz w:val="32"/>
          <w:szCs w:val="32"/>
        </w:rPr>
      </w:pPr>
      <w:r w:rsidRPr="0098119B">
        <w:rPr>
          <w:rFonts w:ascii="Arial" w:hAnsi="Arial" w:cs="Arial"/>
          <w:i/>
          <w:sz w:val="32"/>
          <w:szCs w:val="32"/>
        </w:rPr>
        <w:t>Customer:</w:t>
      </w:r>
      <w:r w:rsidR="0098119B">
        <w:rPr>
          <w:rFonts w:ascii="Arial" w:hAnsi="Arial" w:cs="Arial"/>
          <w:i/>
          <w:sz w:val="32"/>
          <w:szCs w:val="32"/>
        </w:rPr>
        <w:t xml:space="preserve"> ”</w:t>
      </w:r>
      <w:r w:rsidRPr="0098119B">
        <w:rPr>
          <w:rFonts w:ascii="Arial" w:hAnsi="Arial" w:cs="Arial"/>
          <w:i/>
          <w:sz w:val="32"/>
          <w:szCs w:val="32"/>
        </w:rPr>
        <w:t>Do I need a computer to use your software?</w:t>
      </w:r>
      <w:r w:rsidR="0098119B">
        <w:rPr>
          <w:rFonts w:ascii="Arial" w:hAnsi="Arial" w:cs="Arial"/>
          <w:i/>
          <w:sz w:val="32"/>
          <w:szCs w:val="32"/>
        </w:rPr>
        <w:t>”</w:t>
      </w:r>
    </w:p>
    <w:p w:rsidR="0030129B" w:rsidRPr="0098119B" w:rsidRDefault="00F5479F" w:rsidP="00B76B1D">
      <w:pPr>
        <w:jc w:val="center"/>
        <w:rPr>
          <w:rFonts w:ascii="Arial" w:hAnsi="Arial" w:cs="Arial"/>
          <w:i/>
          <w:sz w:val="32"/>
          <w:szCs w:val="32"/>
        </w:rPr>
        <w:sectPr w:rsidR="0030129B" w:rsidRPr="0098119B" w:rsidSect="008D056C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  <w:r w:rsidRPr="0098119B">
        <w:rPr>
          <w:rFonts w:ascii="Arial" w:hAnsi="Arial" w:cs="Arial"/>
          <w:i/>
          <w:sz w:val="32"/>
          <w:szCs w:val="32"/>
        </w:rPr>
        <w:t>Tech Support:</w:t>
      </w:r>
      <w:r w:rsidR="00B76B1D">
        <w:rPr>
          <w:rFonts w:ascii="Arial" w:hAnsi="Arial" w:cs="Arial"/>
          <w:i/>
          <w:sz w:val="32"/>
          <w:szCs w:val="32"/>
        </w:rPr>
        <w:t xml:space="preserve"> </w:t>
      </w:r>
      <w:r w:rsidR="0098119B">
        <w:rPr>
          <w:rFonts w:ascii="Arial" w:hAnsi="Arial" w:cs="Arial"/>
          <w:i/>
          <w:sz w:val="32"/>
          <w:szCs w:val="32"/>
        </w:rPr>
        <w:t>”</w:t>
      </w:r>
      <w:r w:rsidRPr="0098119B">
        <w:rPr>
          <w:rFonts w:ascii="Arial" w:hAnsi="Arial" w:cs="Arial"/>
          <w:i/>
          <w:sz w:val="32"/>
          <w:szCs w:val="32"/>
        </w:rPr>
        <w:t>It helps</w:t>
      </w:r>
      <w:r w:rsidR="0098119B">
        <w:rPr>
          <w:rFonts w:ascii="Arial" w:hAnsi="Arial" w:cs="Arial"/>
          <w:i/>
          <w:sz w:val="32"/>
          <w:szCs w:val="32"/>
        </w:rPr>
        <w:t>”</w:t>
      </w:r>
    </w:p>
    <w:p w:rsidR="00A43ECF" w:rsidRDefault="00A43ECF" w:rsidP="00167B47">
      <w:pPr>
        <w:pStyle w:val="Caption"/>
      </w:pPr>
      <w:bookmarkStart w:id="1021" w:name="_Ref310053002"/>
    </w:p>
    <w:p w:rsidR="00167B47" w:rsidRPr="00884201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9</w:t>
        </w:r>
      </w:fldSimple>
      <w:bookmarkEnd w:id="1021"/>
      <w:r>
        <w:t xml:space="preserve"> Write an External File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 </w:t>
      </w:r>
      <w:r>
        <w:tab/>
      </w:r>
      <w:r w:rsidRPr="001055DC">
        <w:t>;Line1:</w:t>
      </w:r>
    </w:p>
    <w:p w:rsidR="00167B47" w:rsidRDefault="00167B47" w:rsidP="009C6846">
      <w:pPr>
        <w:pStyle w:val="Code1"/>
      </w:pPr>
      <w:r w:rsidRPr="001055DC">
        <w:t>WriteFile ;</w:t>
      </w:r>
      <w:r>
        <w:br/>
        <w:t> </w:t>
      </w:r>
      <w:r>
        <w:tab/>
        <w:t>;Line2</w:t>
      </w:r>
      <w:r w:rsidRPr="001055DC">
        <w:t>:</w:t>
      </w:r>
    </w:p>
    <w:p w:rsidR="00167B47" w:rsidRDefault="00167B47" w:rsidP="009C6846">
      <w:pPr>
        <w:pStyle w:val="Code1"/>
      </w:pPr>
      <w:r w:rsidRPr="00E109B7">
        <w:tab/>
      </w:r>
      <w:r>
        <w:tab/>
      </w:r>
      <w:r w:rsidRPr="00E109B7">
        <w:t>Set Oref=##class(%File).%New("</w:t>
      </w:r>
      <w:r>
        <w:t>C:\</w:t>
      </w:r>
      <w:r w:rsidRPr="00E109B7">
        <w:t>FILE.TXT")</w:t>
      </w:r>
      <w:r>
        <w:tab/>
        <w:t>;create new Oref</w:t>
      </w:r>
      <w:r w:rsidRPr="00E109B7">
        <w:br/>
      </w:r>
      <w:r>
        <w:t> </w:t>
      </w:r>
      <w:r>
        <w:tab/>
        <w:t>;Line3</w:t>
      </w:r>
      <w:r w:rsidRPr="001055DC">
        <w:t>:</w:t>
      </w:r>
    </w:p>
    <w:p w:rsidR="00167B47" w:rsidRDefault="00167B47" w:rsidP="009C6846">
      <w:pPr>
        <w:pStyle w:val="Code1"/>
      </w:pPr>
      <w:r>
        <w:tab/>
      </w:r>
      <w:r w:rsidRPr="00E109B7">
        <w:tab/>
        <w:t>Do Oref.%Close()</w:t>
      </w:r>
      <w:r>
        <w:tab/>
      </w:r>
      <w:r>
        <w:tab/>
      </w:r>
      <w:r>
        <w:tab/>
      </w:r>
      <w:r>
        <w:tab/>
        <w:t>;close the file</w:t>
      </w:r>
      <w:r w:rsidRPr="00E109B7">
        <w:br/>
      </w:r>
      <w:r w:rsidRPr="00E109B7">
        <w:tab/>
      </w:r>
      <w:r>
        <w:t>;Line4</w:t>
      </w:r>
      <w:r w:rsidRPr="001055DC">
        <w:t>:</w:t>
      </w:r>
    </w:p>
    <w:p w:rsidR="00167B47" w:rsidRDefault="00167B47" w:rsidP="009C6846">
      <w:pPr>
        <w:pStyle w:val="Code1"/>
      </w:pPr>
      <w:r>
        <w:tab/>
      </w:r>
      <w:r>
        <w:tab/>
      </w:r>
      <w:r w:rsidRPr="00E109B7">
        <w:t>Do Oref.Open("WSN",10)</w:t>
      </w:r>
      <w:r>
        <w:tab/>
      </w:r>
      <w:r>
        <w:tab/>
      </w:r>
      <w:r>
        <w:tab/>
      </w:r>
      <w:r>
        <w:tab/>
        <w:t>;open the file</w:t>
      </w:r>
      <w:r w:rsidRPr="00E109B7">
        <w:br/>
      </w:r>
      <w:r w:rsidRPr="00E109B7">
        <w:tab/>
      </w:r>
      <w:r>
        <w:t>;Line5</w:t>
      </w:r>
      <w:r w:rsidRPr="001055DC">
        <w:t>:</w:t>
      </w:r>
    </w:p>
    <w:p w:rsidR="00167B47" w:rsidRDefault="00167B47" w:rsidP="009C6846">
      <w:pPr>
        <w:pStyle w:val="Code1"/>
      </w:pPr>
      <w:r w:rsidRPr="00E109B7">
        <w:tab/>
      </w:r>
      <w:r>
        <w:tab/>
      </w:r>
      <w:r w:rsidRPr="00E109B7">
        <w:t>If 'Oref.IsOpen Quit </w:t>
      </w:r>
      <w:r>
        <w:t>"0 – File not open"</w:t>
      </w:r>
      <w:r>
        <w:tab/>
        <w:t>;is the file open?</w:t>
      </w:r>
      <w:r w:rsidRPr="00E109B7">
        <w:br/>
      </w:r>
      <w:r w:rsidRPr="00E109B7">
        <w:tab/>
      </w:r>
      <w:r>
        <w:t>;Line6</w:t>
      </w:r>
      <w:r w:rsidRPr="001055DC">
        <w:t>:</w:t>
      </w:r>
    </w:p>
    <w:p w:rsidR="00167B47" w:rsidRDefault="00167B47" w:rsidP="009C6846">
      <w:pPr>
        <w:pStyle w:val="Code1"/>
      </w:pPr>
      <w:r w:rsidRPr="00E109B7">
        <w:tab/>
      </w:r>
      <w:r>
        <w:tab/>
        <w:t>Do Oref.WriteLine("First Record</w:t>
      </w:r>
      <w:r w:rsidRPr="00E109B7">
        <w:t>")</w:t>
      </w:r>
      <w:r w:rsidRPr="00E109B7">
        <w:br/>
      </w:r>
      <w:r w:rsidRPr="00E109B7">
        <w:tab/>
      </w:r>
      <w:r>
        <w:t>;Line7</w:t>
      </w:r>
      <w:r w:rsidRPr="001055DC">
        <w:t>:</w:t>
      </w:r>
    </w:p>
    <w:p w:rsidR="00167B47" w:rsidRDefault="00167B47" w:rsidP="009C6846">
      <w:pPr>
        <w:pStyle w:val="Code1"/>
      </w:pPr>
      <w:r w:rsidRPr="00E109B7">
        <w:tab/>
      </w:r>
      <w:r>
        <w:tab/>
        <w:t>Do Oref.WriteLine("Second Record</w:t>
      </w:r>
      <w:r w:rsidRPr="00E109B7">
        <w:t>")</w:t>
      </w:r>
      <w:r w:rsidRPr="00E109B7">
        <w:br/>
      </w:r>
      <w:r w:rsidRPr="00E109B7">
        <w:tab/>
      </w:r>
      <w:r>
        <w:t>;Line8</w:t>
      </w:r>
      <w:r w:rsidRPr="001055DC">
        <w:t>:</w:t>
      </w:r>
    </w:p>
    <w:p w:rsidR="00167B47" w:rsidRDefault="00167B47" w:rsidP="009C6846">
      <w:pPr>
        <w:pStyle w:val="Code1"/>
      </w:pPr>
      <w:r w:rsidRPr="00E109B7">
        <w:tab/>
      </w:r>
      <w:r>
        <w:tab/>
        <w:t>Do Oref.WriteLine("Third Record</w:t>
      </w:r>
      <w:r w:rsidRPr="00E109B7">
        <w:t>")</w:t>
      </w:r>
      <w:r w:rsidRPr="00E109B7">
        <w:br/>
      </w:r>
      <w:r w:rsidRPr="00E109B7">
        <w:tab/>
      </w:r>
      <w:r>
        <w:t>;Line9</w:t>
      </w:r>
      <w:r w:rsidRPr="001055DC">
        <w:t>:</w:t>
      </w:r>
    </w:p>
    <w:p w:rsidR="00167B47" w:rsidRDefault="00167B47" w:rsidP="009C6846">
      <w:pPr>
        <w:pStyle w:val="Code1"/>
      </w:pPr>
      <w:r w:rsidRPr="00E109B7">
        <w:tab/>
      </w:r>
      <w:r>
        <w:tab/>
        <w:t>Do Oref.WriteLine("Fourth Record</w:t>
      </w:r>
      <w:r w:rsidRPr="00E109B7">
        <w:t>")</w:t>
      </w:r>
      <w:r w:rsidRPr="00E109B7">
        <w:br/>
      </w:r>
      <w:r w:rsidRPr="00E109B7">
        <w:tab/>
      </w:r>
      <w:r>
        <w:t>;Line10</w:t>
      </w:r>
      <w:r w:rsidRPr="001055DC">
        <w:t>:</w:t>
      </w:r>
    </w:p>
    <w:p w:rsidR="00167B47" w:rsidRDefault="00167B47" w:rsidP="009C6846">
      <w:pPr>
        <w:pStyle w:val="Code1"/>
      </w:pPr>
      <w:r w:rsidRPr="00E109B7">
        <w:tab/>
      </w:r>
      <w:r>
        <w:tab/>
      </w:r>
      <w:r w:rsidRPr="00E109B7">
        <w:t>Do Oref.%Close()</w:t>
      </w:r>
    </w:p>
    <w:p w:rsidR="00167B47" w:rsidRDefault="00167B47" w:rsidP="009C6846">
      <w:pPr>
        <w:pStyle w:val="Code1"/>
      </w:pPr>
      <w:r>
        <w:tab/>
        <w:t>;Line11;</w:t>
      </w:r>
    </w:p>
    <w:p w:rsidR="00167B47" w:rsidRDefault="00167B47" w:rsidP="009C6846">
      <w:pPr>
        <w:pStyle w:val="Code1"/>
      </w:pPr>
      <w:r>
        <w:tab/>
      </w:r>
      <w:r>
        <w:tab/>
        <w:t>Quit 1</w:t>
      </w:r>
    </w:p>
    <w:p w:rsidR="00167B47" w:rsidRDefault="00167B47" w:rsidP="009C6846">
      <w:pPr>
        <w:pStyle w:val="Code1"/>
      </w:pPr>
    </w:p>
    <w:p w:rsidR="00A43ECF" w:rsidRDefault="00A43ECF" w:rsidP="00CD3947">
      <w:pPr>
        <w:pStyle w:val="Caption"/>
        <w:keepNext/>
      </w:pPr>
      <w:bookmarkStart w:id="1022" w:name="_Ref348945084"/>
    </w:p>
    <w:p w:rsidR="00167B47" w:rsidRDefault="00167B47" w:rsidP="00CD3947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10</w:t>
        </w:r>
      </w:fldSimple>
      <w:bookmarkEnd w:id="1022"/>
      <w:r>
        <w:t xml:space="preserve"> Read a file and display its records</w:t>
      </w:r>
    </w:p>
    <w:p w:rsidR="00167B47" w:rsidRDefault="00167B47" w:rsidP="00CD3947">
      <w:pPr>
        <w:pStyle w:val="Code1"/>
        <w:keepNext/>
      </w:pPr>
    </w:p>
    <w:p w:rsidR="00167B47" w:rsidRDefault="00167B47" w:rsidP="00CD3947">
      <w:pPr>
        <w:pStyle w:val="Code"/>
        <w:keepNext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6" w:color="auto"/>
        </w:pBdr>
        <w:shd w:val="clear" w:color="auto" w:fill="D9D9D9" w:themeFill="background1" w:themeFillShade="D9"/>
        <w:ind w:right="1728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67B47" w:rsidRDefault="00167B47" w:rsidP="00CD3947">
      <w:pPr>
        <w:pStyle w:val="Code1"/>
        <w:keepNext/>
      </w:pPr>
    </w:p>
    <w:p w:rsidR="00167B47" w:rsidRDefault="00167B47" w:rsidP="00CD3947">
      <w:pPr>
        <w:pStyle w:val="Code1"/>
        <w:keepNext/>
      </w:pPr>
      <w:r>
        <w:tab/>
        <w:t>;Line1:</w:t>
      </w:r>
    </w:p>
    <w:p w:rsidR="00167B47" w:rsidRDefault="00167B47" w:rsidP="00CD3947">
      <w:pPr>
        <w:pStyle w:val="Code1"/>
        <w:keepNext/>
      </w:pPr>
      <w:r w:rsidRPr="009E4500">
        <w:t>ReadFile ;</w:t>
      </w:r>
    </w:p>
    <w:p w:rsidR="00167B47" w:rsidRDefault="00167B47" w:rsidP="009C6846">
      <w:pPr>
        <w:pStyle w:val="Code1"/>
      </w:pPr>
      <w:r>
        <w:tab/>
        <w:t>;Line2</w:t>
      </w:r>
      <w:r w:rsidRPr="009E4500">
        <w:t>:</w:t>
      </w:r>
      <w:r>
        <w:br/>
      </w:r>
      <w:r>
        <w:tab/>
      </w:r>
      <w:r>
        <w:tab/>
      </w:r>
      <w:r w:rsidRPr="009E4500">
        <w:t>Set Oref=##class(%File).%New("</w:t>
      </w:r>
      <w:r>
        <w:t>C:\</w:t>
      </w:r>
      <w:r w:rsidRPr="009E4500">
        <w:t xml:space="preserve">FILE.TXT") </w:t>
      </w:r>
      <w:r>
        <w:tab/>
      </w:r>
      <w:r w:rsidRPr="009E4500">
        <w:t>;create Oref for file</w:t>
      </w:r>
      <w:r>
        <w:br/>
        <w:t> </w:t>
      </w:r>
      <w:r>
        <w:tab/>
        <w:t>;Line3</w:t>
      </w:r>
      <w:r w:rsidRPr="009E4500">
        <w:t xml:space="preserve">: </w:t>
      </w:r>
      <w:r>
        <w:br/>
      </w:r>
      <w:r>
        <w:tab/>
      </w:r>
      <w:r>
        <w:tab/>
      </w:r>
      <w:r w:rsidRPr="009E4500">
        <w:t xml:space="preserve">Do Oref.%Close() </w:t>
      </w:r>
      <w:r>
        <w:tab/>
      </w:r>
      <w:r>
        <w:tab/>
      </w:r>
      <w:r w:rsidRPr="009E4500">
        <w:t>;close file before opening it</w:t>
      </w:r>
      <w:r>
        <w:br/>
        <w:t> </w:t>
      </w:r>
      <w:r>
        <w:tab/>
        <w:t>;Line4</w:t>
      </w:r>
      <w:r w:rsidRPr="009E4500">
        <w:t xml:space="preserve">: </w:t>
      </w:r>
      <w:r>
        <w:br/>
      </w:r>
      <w:r>
        <w:tab/>
      </w:r>
      <w:r>
        <w:tab/>
      </w:r>
      <w:r w:rsidRPr="009E4500">
        <w:t xml:space="preserve">Do Oref.Open("R",10) </w:t>
      </w:r>
      <w:r>
        <w:tab/>
      </w:r>
      <w:r>
        <w:tab/>
      </w:r>
      <w:r w:rsidRPr="009E4500">
        <w:t>;open file for read, timeout 10 sec</w:t>
      </w:r>
      <w:r>
        <w:br/>
        <w:t> </w:t>
      </w:r>
      <w:r>
        <w:tab/>
        <w:t>;Line5</w:t>
      </w:r>
      <w:r w:rsidRPr="009E4500">
        <w:t xml:space="preserve">: </w:t>
      </w:r>
    </w:p>
    <w:p w:rsidR="00167B47" w:rsidRDefault="00167B47" w:rsidP="009C6846">
      <w:pPr>
        <w:pStyle w:val="Code1"/>
      </w:pPr>
      <w:r w:rsidRPr="00E109B7">
        <w:tab/>
      </w:r>
      <w:r>
        <w:tab/>
      </w:r>
      <w:r w:rsidRPr="00E109B7">
        <w:t>If 'Oref.IsOpen Quit </w:t>
      </w:r>
      <w:r>
        <w:t>"0 – File not open"</w:t>
      </w:r>
      <w:r>
        <w:tab/>
        <w:t>;file open?</w:t>
      </w:r>
    </w:p>
    <w:p w:rsidR="00167B47" w:rsidRDefault="00167B47" w:rsidP="009C6846">
      <w:pPr>
        <w:pStyle w:val="Code1"/>
      </w:pPr>
      <w:r>
        <w:t> </w:t>
      </w:r>
      <w:r>
        <w:tab/>
        <w:t>;Line6</w:t>
      </w:r>
      <w:r w:rsidRPr="009E4500">
        <w:t xml:space="preserve">: </w:t>
      </w:r>
      <w:r>
        <w:br/>
      </w:r>
      <w:r>
        <w:tab/>
      </w:r>
      <w:r>
        <w:tab/>
      </w:r>
      <w:r w:rsidRPr="009E4500">
        <w:t xml:space="preserve">Set InCount=0 </w:t>
      </w:r>
      <w:r>
        <w:tab/>
      </w:r>
      <w:r>
        <w:tab/>
      </w:r>
      <w:r>
        <w:tab/>
      </w:r>
      <w:r>
        <w:tab/>
      </w:r>
      <w:r w:rsidRPr="009E4500">
        <w:t>;init counter of records read</w:t>
      </w:r>
      <w:r>
        <w:br/>
        <w:t> </w:t>
      </w:r>
      <w:r>
        <w:tab/>
        <w:t>;Line7</w:t>
      </w:r>
      <w:r w:rsidRPr="009E4500">
        <w:t xml:space="preserve">: </w:t>
      </w:r>
    </w:p>
    <w:p w:rsidR="00167B47" w:rsidRDefault="00167B47" w:rsidP="009C6846">
      <w:pPr>
        <w:pStyle w:val="Code1"/>
      </w:pPr>
      <w:r>
        <w:t> </w:t>
      </w:r>
      <w:r>
        <w:tab/>
      </w:r>
      <w:r>
        <w:tab/>
      </w:r>
      <w:r w:rsidRPr="004972A2">
        <w:t>While 'Oref.AtEnd {</w:t>
      </w:r>
    </w:p>
    <w:p w:rsidR="00167B47" w:rsidRDefault="00167B47" w:rsidP="009C6846">
      <w:pPr>
        <w:pStyle w:val="Code1"/>
      </w:pPr>
      <w:r>
        <w:tab/>
        <w:t>;Line8:</w:t>
      </w:r>
      <w:r>
        <w:br/>
      </w:r>
      <w:r>
        <w:tab/>
      </w:r>
      <w:r>
        <w:tab/>
      </w:r>
      <w:r>
        <w:tab/>
      </w:r>
      <w:r w:rsidRPr="004972A2">
        <w:t>Set InRecord=Oref.ReadLine() ;read record from file</w:t>
      </w:r>
    </w:p>
    <w:p w:rsidR="00167B47" w:rsidRDefault="00167B47" w:rsidP="009C6846">
      <w:pPr>
        <w:pStyle w:val="Code1"/>
      </w:pPr>
      <w:r>
        <w:tab/>
        <w:t>;Line9:</w:t>
      </w:r>
      <w:r>
        <w:br/>
      </w:r>
      <w:r>
        <w:tab/>
      </w:r>
      <w:r>
        <w:tab/>
      </w:r>
      <w:r>
        <w:tab/>
      </w:r>
      <w:r w:rsidRPr="009E4500">
        <w:t xml:space="preserve">Set X=$Increment(InCount) </w:t>
      </w:r>
      <w:r>
        <w:tab/>
      </w:r>
      <w:r w:rsidRPr="009E4500">
        <w:t>;increment counter</w:t>
      </w:r>
    </w:p>
    <w:p w:rsidR="00167B47" w:rsidRDefault="00167B47" w:rsidP="009C6846">
      <w:pPr>
        <w:pStyle w:val="Code1"/>
      </w:pPr>
      <w:r>
        <w:tab/>
        <w:t>;Line10:</w:t>
      </w:r>
      <w:r>
        <w:br/>
      </w:r>
      <w:r>
        <w:tab/>
      </w:r>
      <w:r>
        <w:tab/>
      </w:r>
      <w:r>
        <w:tab/>
      </w:r>
      <w:r w:rsidRPr="004972A2">
        <w:t xml:space="preserve">Write !,InRecord </w:t>
      </w:r>
      <w:r>
        <w:tab/>
      </w:r>
      <w:r>
        <w:tab/>
      </w:r>
      <w:r w:rsidRPr="004972A2">
        <w:t>;display record</w:t>
      </w:r>
    </w:p>
    <w:p w:rsidR="00167B47" w:rsidRDefault="00167B47" w:rsidP="009C6846">
      <w:pPr>
        <w:pStyle w:val="Code1"/>
      </w:pPr>
      <w:r>
        <w:tab/>
        <w:t>;Line11:</w:t>
      </w:r>
      <w:r>
        <w:br/>
        <w:t> </w:t>
      </w:r>
      <w:r>
        <w:tab/>
      </w:r>
      <w:r>
        <w:tab/>
        <w:t>}</w:t>
      </w:r>
    </w:p>
    <w:p w:rsidR="00167B47" w:rsidRDefault="00167B47" w:rsidP="009C6846">
      <w:pPr>
        <w:pStyle w:val="Code1"/>
      </w:pPr>
      <w:r>
        <w:t> </w:t>
      </w:r>
      <w:r>
        <w:tab/>
        <w:t>;Line12</w:t>
      </w:r>
      <w:r w:rsidRPr="009E4500">
        <w:t xml:space="preserve">: </w:t>
      </w:r>
      <w:r>
        <w:br/>
      </w:r>
      <w:r>
        <w:tab/>
      </w:r>
      <w:r>
        <w:tab/>
      </w:r>
      <w:r w:rsidRPr="009E4500">
        <w:t>Use 0 Write !,InCount," Records read"</w:t>
      </w:r>
      <w:r>
        <w:br/>
        <w:t> </w:t>
      </w:r>
      <w:r>
        <w:tab/>
        <w:t>;Line13</w:t>
      </w:r>
      <w:r w:rsidRPr="009E4500">
        <w:t xml:space="preserve">: </w:t>
      </w:r>
      <w:r>
        <w:br/>
      </w:r>
      <w:r>
        <w:tab/>
      </w:r>
      <w:r>
        <w:tab/>
      </w:r>
      <w:r w:rsidRPr="009E4500">
        <w:t>Use 0 Write !,"End of File reached"</w:t>
      </w:r>
      <w:r>
        <w:br/>
        <w:t> </w:t>
      </w:r>
      <w:r>
        <w:tab/>
        <w:t>;Line14</w:t>
      </w:r>
      <w:r w:rsidRPr="009E4500">
        <w:t xml:space="preserve">: </w:t>
      </w:r>
      <w:r>
        <w:br/>
      </w:r>
      <w:r>
        <w:tab/>
      </w:r>
      <w:r>
        <w:tab/>
      </w:r>
      <w:r w:rsidRPr="009E4500">
        <w:t>Quit 1</w:t>
      </w:r>
    </w:p>
    <w:p w:rsidR="00167B47" w:rsidRPr="009E4500" w:rsidRDefault="00167B47" w:rsidP="009C6846">
      <w:pPr>
        <w:pStyle w:val="Code1"/>
      </w:pPr>
    </w:p>
    <w:p w:rsidR="00A43ECF" w:rsidRDefault="00A43ECF" w:rsidP="00167B47">
      <w:pPr>
        <w:pStyle w:val="Caption"/>
      </w:pPr>
      <w:bookmarkStart w:id="1023" w:name="_Ref348945061"/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11</w:t>
        </w:r>
      </w:fldSimple>
      <w:bookmarkEnd w:id="1023"/>
      <w:r>
        <w:t xml:space="preserve"> Running Routine ^ReadFile</w:t>
      </w:r>
    </w:p>
    <w:p w:rsidR="00167B47" w:rsidRDefault="00167B47" w:rsidP="009C6846">
      <w:pPr>
        <w:pStyle w:val="Code1"/>
      </w:pPr>
    </w:p>
    <w:p w:rsidR="00167B47" w:rsidRPr="00563C40" w:rsidRDefault="00167B47" w:rsidP="009C6846">
      <w:pPr>
        <w:pStyle w:val="Code1"/>
      </w:pPr>
      <w:r w:rsidRPr="00563C40">
        <w:t>Do ^ReadFile</w:t>
      </w:r>
    </w:p>
    <w:p w:rsidR="00167B47" w:rsidRPr="007823F6" w:rsidRDefault="00167B47" w:rsidP="009C6846">
      <w:pPr>
        <w:pStyle w:val="CodeItalic"/>
      </w:pPr>
      <w:r w:rsidRPr="007823F6">
        <w:t>First Record</w:t>
      </w:r>
    </w:p>
    <w:p w:rsidR="00167B47" w:rsidRPr="007823F6" w:rsidRDefault="00167B47" w:rsidP="009C6846">
      <w:pPr>
        <w:pStyle w:val="CodeItalic"/>
      </w:pPr>
      <w:r w:rsidRPr="007823F6">
        <w:t>Second Record</w:t>
      </w:r>
    </w:p>
    <w:p w:rsidR="00167B47" w:rsidRPr="007823F6" w:rsidRDefault="00167B47" w:rsidP="009C6846">
      <w:pPr>
        <w:pStyle w:val="CodeItalic"/>
      </w:pPr>
      <w:r w:rsidRPr="007823F6">
        <w:t>Third Record</w:t>
      </w:r>
    </w:p>
    <w:p w:rsidR="00167B47" w:rsidRPr="007823F6" w:rsidRDefault="00167B47" w:rsidP="009C6846">
      <w:pPr>
        <w:pStyle w:val="CodeItalic"/>
      </w:pPr>
      <w:r w:rsidRPr="007823F6">
        <w:t>Forth Record</w:t>
      </w:r>
    </w:p>
    <w:p w:rsidR="00167B47" w:rsidRPr="007823F6" w:rsidRDefault="00167B47" w:rsidP="009C6846">
      <w:pPr>
        <w:pStyle w:val="CodeItalic"/>
      </w:pPr>
      <w:r w:rsidRPr="007823F6">
        <w:t>4 Records read</w:t>
      </w:r>
    </w:p>
    <w:p w:rsidR="00167B47" w:rsidRPr="007823F6" w:rsidRDefault="00167B47" w:rsidP="009C6846">
      <w:pPr>
        <w:pStyle w:val="CodeItalic"/>
      </w:pPr>
      <w:r w:rsidRPr="007823F6">
        <w:t>End of File reached</w:t>
      </w:r>
    </w:p>
    <w:p w:rsidR="00167B47" w:rsidRPr="00465990" w:rsidRDefault="00167B47" w:rsidP="009C6846">
      <w:pPr>
        <w:pStyle w:val="Code1"/>
      </w:pPr>
    </w:p>
    <w:p w:rsidR="00A43ECF" w:rsidRDefault="00A43ECF" w:rsidP="00167B47">
      <w:pPr>
        <w:pStyle w:val="Caption"/>
      </w:pPr>
      <w:bookmarkStart w:id="1024" w:name="_Ref348945170"/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12</w:t>
        </w:r>
      </w:fldSimple>
      <w:bookmarkEnd w:id="1024"/>
      <w:r>
        <w:t xml:space="preserve"> Read</w:t>
      </w:r>
      <w:r w:rsidR="0019631B">
        <w:t xml:space="preserve"> and write</w:t>
      </w:r>
      <w:r>
        <w:t xml:space="preserve"> a file</w:t>
      </w:r>
    </w:p>
    <w:p w:rsidR="00167B47" w:rsidRDefault="00167B47" w:rsidP="009C6846">
      <w:pPr>
        <w:pStyle w:val="Code1"/>
      </w:pPr>
    </w:p>
    <w:p w:rsidR="00167B47" w:rsidRDefault="00167B47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ReadAndWrite</w:t>
      </w:r>
      <w:r>
        <w:tab/>
        <w:t>;</w:t>
      </w:r>
    </w:p>
    <w:p w:rsidR="00D44C88" w:rsidRDefault="00D44C88" w:rsidP="009C6846">
      <w:pPr>
        <w:pStyle w:val="Code1"/>
      </w:pPr>
    </w:p>
    <w:p w:rsidR="00167B47" w:rsidRDefault="00167B47" w:rsidP="009C6846">
      <w:pPr>
        <w:pStyle w:val="Code1"/>
      </w:pPr>
      <w:r>
        <w:tab/>
      </w:r>
      <w:r w:rsidRPr="008A5B25">
        <w:t>Set </w:t>
      </w:r>
      <w:r>
        <w:t>In</w:t>
      </w:r>
      <w:r w:rsidRPr="008A5B25">
        <w:t>Oref=</w:t>
      </w:r>
      <w:r>
        <w:t xml:space="preserve">##class(%File).%New("C:\FILE.TXT") </w:t>
      </w:r>
      <w:r w:rsidRPr="008A5B25">
        <w:t xml:space="preserve">;create Oref for </w:t>
      </w:r>
      <w:r>
        <w:t xml:space="preserve">input </w:t>
      </w:r>
      <w:r w:rsidRPr="008A5B25">
        <w:t>file</w:t>
      </w:r>
      <w:r>
        <w:br/>
      </w:r>
      <w:r>
        <w:tab/>
      </w:r>
      <w:r w:rsidRPr="008A5B25">
        <w:t>Do </w:t>
      </w:r>
      <w:r>
        <w:t>In</w:t>
      </w:r>
      <w:r w:rsidRPr="008A5B25">
        <w:t xml:space="preserve">Oref.%Close() </w:t>
      </w:r>
      <w:r>
        <w:tab/>
      </w:r>
      <w:r>
        <w:tab/>
      </w:r>
      <w:r>
        <w:tab/>
      </w:r>
      <w:r>
        <w:tab/>
      </w:r>
      <w:r w:rsidRPr="008A5B25">
        <w:t>;close file before opening it</w:t>
      </w:r>
      <w:r>
        <w:br/>
      </w:r>
      <w:r>
        <w:tab/>
      </w:r>
      <w:r w:rsidRPr="008A5B25">
        <w:t>Do </w:t>
      </w:r>
      <w:r>
        <w:t>In</w:t>
      </w:r>
      <w:r w:rsidRPr="008A5B25">
        <w:t xml:space="preserve">Oref.Open("R",10) </w:t>
      </w:r>
      <w:r>
        <w:tab/>
      </w:r>
      <w:r>
        <w:tab/>
      </w:r>
      <w:r>
        <w:tab/>
      </w:r>
      <w:r w:rsidRPr="008A5B25">
        <w:t xml:space="preserve">;open </w:t>
      </w:r>
      <w:r>
        <w:t>file for read</w:t>
      </w:r>
      <w:r>
        <w:br/>
      </w:r>
      <w:r>
        <w:tab/>
      </w:r>
      <w:r w:rsidRPr="00E109B7">
        <w:t>If '</w:t>
      </w:r>
      <w:r>
        <w:t>In</w:t>
      </w:r>
      <w:r w:rsidRPr="00E109B7">
        <w:t>Oref.IsOpen Quit </w:t>
      </w:r>
      <w:r>
        <w:t xml:space="preserve"> Quit "0 – Input File cannot be opened." </w:t>
      </w:r>
      <w:r>
        <w:br/>
      </w:r>
      <w:r>
        <w:tab/>
      </w:r>
      <w:r w:rsidRPr="008A5B25">
        <w:t xml:space="preserve">Set InCount=0 </w:t>
      </w:r>
      <w:r>
        <w:tab/>
      </w:r>
      <w:r>
        <w:tab/>
      </w:r>
      <w:r>
        <w:tab/>
      </w:r>
      <w:r>
        <w:tab/>
      </w:r>
      <w:r>
        <w:tab/>
      </w:r>
      <w:r w:rsidRPr="008A5B25">
        <w:t>;init counter of records read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ab/>
        <w:t>Set OutOref=##class(%File).%New(</w:t>
      </w:r>
      <w:r w:rsidR="00D44C88">
        <w:t xml:space="preserve">"C:\FILE2.TXT")  ;create Oref </w:t>
      </w:r>
      <w:r>
        <w:t>output file</w:t>
      </w:r>
    </w:p>
    <w:p w:rsidR="00167B47" w:rsidRDefault="00167B47" w:rsidP="009C6846">
      <w:pPr>
        <w:pStyle w:val="Code1"/>
      </w:pPr>
      <w:r>
        <w:tab/>
        <w:t>Do OutOref.%Close(</w:t>
      </w:r>
      <w:r w:rsidR="00D44C88">
        <w:t>)</w:t>
      </w:r>
      <w:r w:rsidR="00D44C88">
        <w:tab/>
      </w:r>
      <w:r w:rsidR="00D44C88">
        <w:tab/>
      </w:r>
      <w:r w:rsidR="00D44C88">
        <w:tab/>
      </w:r>
      <w:r w:rsidR="00D44C88">
        <w:tab/>
        <w:t>;close file before opening</w:t>
      </w:r>
    </w:p>
    <w:p w:rsidR="00167B47" w:rsidRDefault="00167B47" w:rsidP="009C6846">
      <w:pPr>
        <w:pStyle w:val="Code1"/>
      </w:pPr>
      <w:r>
        <w:tab/>
        <w:t>Do OutOref.Open("WSN",10)</w:t>
      </w:r>
      <w:r>
        <w:tab/>
      </w:r>
      <w:r>
        <w:tab/>
      </w:r>
      <w:r>
        <w:tab/>
        <w:t>;open the file for writing</w:t>
      </w:r>
    </w:p>
    <w:p w:rsidR="00167B47" w:rsidRDefault="00167B47" w:rsidP="009C6846">
      <w:pPr>
        <w:pStyle w:val="Code1"/>
      </w:pPr>
      <w:r>
        <w:tab/>
        <w:t>If 'OutOref.Is</w:t>
      </w:r>
      <w:r w:rsidRPr="00E109B7">
        <w:t>Open Quit </w:t>
      </w:r>
      <w:r w:rsidRPr="002E3DB0">
        <w:t xml:space="preserve"> </w:t>
      </w:r>
      <w:r>
        <w:t>Quit "0 – Output File cannot be opened."</w:t>
      </w:r>
    </w:p>
    <w:p w:rsidR="00167B47" w:rsidRDefault="00167B47" w:rsidP="009C6846">
      <w:pPr>
        <w:pStyle w:val="Code1"/>
      </w:pPr>
      <w:r>
        <w:tab/>
        <w:t>Set Out</w:t>
      </w:r>
      <w:r w:rsidRPr="008A5B25">
        <w:t xml:space="preserve">Count=0 </w:t>
      </w:r>
      <w:r>
        <w:tab/>
      </w:r>
      <w:r>
        <w:tab/>
      </w:r>
      <w:r>
        <w:tab/>
      </w:r>
      <w:r>
        <w:tab/>
      </w:r>
      <w:r w:rsidR="00D44C88">
        <w:t>;</w:t>
      </w:r>
      <w:r w:rsidRPr="008A5B25">
        <w:t xml:space="preserve">counter of records </w:t>
      </w:r>
      <w:r>
        <w:t>written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 </w:t>
      </w:r>
      <w:r>
        <w:tab/>
      </w:r>
      <w:r w:rsidRPr="004972A2">
        <w:t>While '</w:t>
      </w:r>
      <w:r>
        <w:t>In</w:t>
      </w:r>
      <w:r w:rsidRPr="004972A2">
        <w:t>Oref.AtEnd {</w:t>
      </w:r>
    </w:p>
    <w:p w:rsidR="00167B47" w:rsidRDefault="00167B47" w:rsidP="009C6846">
      <w:pPr>
        <w:pStyle w:val="Code1"/>
      </w:pPr>
      <w:r>
        <w:tab/>
        <w:t xml:space="preserve">    </w:t>
      </w:r>
      <w:r w:rsidRPr="008A5B25">
        <w:t>Set InRecord=Oref.ReadLine()</w:t>
      </w:r>
      <w:r>
        <w:tab/>
      </w:r>
      <w:r>
        <w:tab/>
      </w:r>
      <w:r w:rsidRPr="008A5B25">
        <w:t>;read record from file</w:t>
      </w:r>
    </w:p>
    <w:p w:rsidR="00167B47" w:rsidRDefault="00167B47" w:rsidP="009C6846">
      <w:pPr>
        <w:pStyle w:val="Code1"/>
      </w:pPr>
      <w:r>
        <w:tab/>
        <w:t xml:space="preserve">    </w:t>
      </w:r>
      <w:r w:rsidRPr="008A5B25">
        <w:t xml:space="preserve">Set X=$Increment(InCount) </w:t>
      </w:r>
      <w:r>
        <w:tab/>
      </w:r>
      <w:r>
        <w:tab/>
      </w:r>
      <w:r w:rsidRPr="008A5B25">
        <w:t>;increment counter</w:t>
      </w:r>
    </w:p>
    <w:p w:rsidR="00167B47" w:rsidRDefault="00167B47" w:rsidP="009C6846">
      <w:pPr>
        <w:pStyle w:val="Code1"/>
      </w:pPr>
      <w:r>
        <w:tab/>
        <w:t xml:space="preserve">    Set </w:t>
      </w:r>
      <w:r w:rsidRPr="000B3FD1">
        <w:t>X=$Increment(</w:t>
      </w:r>
      <w:r>
        <w:t>OutCount)</w:t>
      </w:r>
      <w:r>
        <w:tab/>
      </w:r>
      <w:r>
        <w:tab/>
      </w:r>
      <w:r w:rsidRPr="000B3FD1">
        <w:t>;increment counter</w:t>
      </w:r>
    </w:p>
    <w:p w:rsidR="00167B47" w:rsidRDefault="00167B47" w:rsidP="009C6846">
      <w:pPr>
        <w:pStyle w:val="Code1"/>
      </w:pPr>
      <w:r>
        <w:tab/>
        <w:t xml:space="preserve">    Do OutOref.WriteLine(InRecord)</w:t>
      </w:r>
      <w:r>
        <w:tab/>
      </w:r>
      <w:r>
        <w:tab/>
        <w:t>;write out record</w:t>
      </w:r>
    </w:p>
    <w:p w:rsidR="00167B47" w:rsidRDefault="00167B47" w:rsidP="009C6846">
      <w:pPr>
        <w:pStyle w:val="Code1"/>
      </w:pPr>
      <w:r>
        <w:tab/>
        <w:t xml:space="preserve">} </w:t>
      </w:r>
      <w:r>
        <w:tab/>
      </w:r>
      <w:r w:rsidRPr="00933EFA">
        <w:t xml:space="preserve">     </w:t>
      </w:r>
      <w:r>
        <w:t xml:space="preserve">          </w:t>
      </w:r>
      <w:r>
        <w:tab/>
      </w:r>
    </w:p>
    <w:p w:rsidR="00167B47" w:rsidRPr="00933EFA" w:rsidRDefault="00167B47" w:rsidP="009C6846">
      <w:pPr>
        <w:pStyle w:val="Code1"/>
      </w:pPr>
      <w:r>
        <w:tab/>
        <w:t xml:space="preserve">Use </w:t>
      </w:r>
      <w:r w:rsidRPr="00933EFA">
        <w:t xml:space="preserve">0 </w:t>
      </w:r>
      <w:r>
        <w:t xml:space="preserve">Write </w:t>
      </w:r>
      <w:r w:rsidRPr="00933EFA">
        <w:t>!,</w:t>
      </w:r>
      <w:r>
        <w:t>InCount</w:t>
      </w:r>
      <w:r w:rsidRPr="00933EFA">
        <w:t>," Records read"</w:t>
      </w:r>
    </w:p>
    <w:p w:rsidR="00167B47" w:rsidRDefault="00167B47" w:rsidP="009C6846">
      <w:pPr>
        <w:pStyle w:val="Code1"/>
      </w:pPr>
      <w:r>
        <w:tab/>
        <w:t xml:space="preserve">Use </w:t>
      </w:r>
      <w:r w:rsidRPr="000B3FD1">
        <w:t xml:space="preserve">0 </w:t>
      </w:r>
      <w:r>
        <w:t xml:space="preserve">Write </w:t>
      </w:r>
      <w:r w:rsidRPr="000B3FD1">
        <w:t>!,</w:t>
      </w:r>
      <w:r>
        <w:t>OutCount</w:t>
      </w:r>
      <w:r w:rsidRPr="000B3FD1">
        <w:t>," Records written"</w:t>
      </w:r>
    </w:p>
    <w:p w:rsidR="00167B47" w:rsidRDefault="00167B47" w:rsidP="009C6846">
      <w:pPr>
        <w:pStyle w:val="Code1"/>
      </w:pPr>
      <w:r>
        <w:tab/>
        <w:t xml:space="preserve">Use </w:t>
      </w:r>
      <w:r w:rsidRPr="00933EFA">
        <w:t xml:space="preserve">0 </w:t>
      </w:r>
      <w:r>
        <w:t xml:space="preserve">Write </w:t>
      </w:r>
      <w:r w:rsidRPr="00933EFA">
        <w:t>!,"End of File reached"</w:t>
      </w:r>
    </w:p>
    <w:p w:rsidR="00167B47" w:rsidRPr="00933EFA" w:rsidRDefault="00167B47" w:rsidP="009C6846">
      <w:pPr>
        <w:pStyle w:val="Code1"/>
      </w:pPr>
      <w:r>
        <w:tab/>
      </w:r>
      <w:r w:rsidRPr="00933EFA">
        <w:t>Q</w:t>
      </w:r>
      <w:r>
        <w:t>uit</w:t>
      </w:r>
      <w:r w:rsidRPr="00933EFA">
        <w:br/>
      </w:r>
    </w:p>
    <w:p w:rsidR="00A43ECF" w:rsidRDefault="00A43ECF" w:rsidP="00D5729A">
      <w:pPr>
        <w:pStyle w:val="Caption"/>
        <w:keepNext/>
      </w:pPr>
      <w:bookmarkStart w:id="1025" w:name="_Ref348945254"/>
    </w:p>
    <w:p w:rsidR="00167B47" w:rsidRDefault="00167B47" w:rsidP="00D5729A">
      <w:pPr>
        <w:pStyle w:val="Caption"/>
        <w:keepNext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13</w:t>
        </w:r>
      </w:fldSimple>
      <w:bookmarkEnd w:id="1025"/>
      <w:r>
        <w:t xml:space="preserve"> Running Routine ^ReadAndWrite</w:t>
      </w:r>
    </w:p>
    <w:p w:rsidR="00167B47" w:rsidRDefault="00167B47" w:rsidP="009C6846">
      <w:pPr>
        <w:pStyle w:val="Code1"/>
      </w:pPr>
    </w:p>
    <w:p w:rsidR="00167B47" w:rsidRPr="00FD488B" w:rsidRDefault="00167B47" w:rsidP="009C6846">
      <w:pPr>
        <w:pStyle w:val="Code1"/>
      </w:pPr>
      <w:r w:rsidRPr="00FD488B">
        <w:t>Do ^ReadAndWrite</w:t>
      </w:r>
    </w:p>
    <w:p w:rsidR="00167B47" w:rsidRPr="007823F6" w:rsidRDefault="00167B47" w:rsidP="009C6846">
      <w:pPr>
        <w:pStyle w:val="CodeItalic"/>
      </w:pPr>
      <w:r w:rsidRPr="007823F6">
        <w:t>First Record</w:t>
      </w:r>
    </w:p>
    <w:p w:rsidR="00167B47" w:rsidRPr="007823F6" w:rsidRDefault="00167B47" w:rsidP="009C6846">
      <w:pPr>
        <w:pStyle w:val="CodeItalic"/>
      </w:pPr>
      <w:r w:rsidRPr="007823F6">
        <w:t>Second Record</w:t>
      </w:r>
    </w:p>
    <w:p w:rsidR="00167B47" w:rsidRPr="007823F6" w:rsidRDefault="00167B47" w:rsidP="009C6846">
      <w:pPr>
        <w:pStyle w:val="CodeItalic"/>
      </w:pPr>
      <w:r w:rsidRPr="007823F6">
        <w:t>Third Record</w:t>
      </w:r>
    </w:p>
    <w:p w:rsidR="00167B47" w:rsidRPr="007823F6" w:rsidRDefault="00167B47" w:rsidP="009C6846">
      <w:pPr>
        <w:pStyle w:val="CodeItalic"/>
      </w:pPr>
      <w:r w:rsidRPr="007823F6">
        <w:t>Fourth Record</w:t>
      </w:r>
    </w:p>
    <w:p w:rsidR="00167B47" w:rsidRPr="007823F6" w:rsidRDefault="00167B47" w:rsidP="009C6846">
      <w:pPr>
        <w:pStyle w:val="CodeItalic"/>
      </w:pPr>
      <w:r w:rsidRPr="007823F6">
        <w:t>4 Records read</w:t>
      </w:r>
    </w:p>
    <w:p w:rsidR="00167B47" w:rsidRPr="007823F6" w:rsidRDefault="00167B47" w:rsidP="009C6846">
      <w:pPr>
        <w:pStyle w:val="CodeItalic"/>
      </w:pPr>
      <w:r w:rsidRPr="007823F6">
        <w:t>4 Records written</w:t>
      </w:r>
    </w:p>
    <w:p w:rsidR="00167B47" w:rsidRPr="007823F6" w:rsidRDefault="00167B47" w:rsidP="009C6846">
      <w:pPr>
        <w:pStyle w:val="CodeItalic"/>
      </w:pPr>
      <w:r w:rsidRPr="007823F6">
        <w:t>End of File reached</w:t>
      </w:r>
    </w:p>
    <w:p w:rsidR="00167B47" w:rsidRDefault="00167B47" w:rsidP="009C6846">
      <w:pPr>
        <w:pStyle w:val="Code1"/>
      </w:pPr>
    </w:p>
    <w:p w:rsidR="00A43ECF" w:rsidRDefault="00A43ECF" w:rsidP="00167B47">
      <w:pPr>
        <w:pStyle w:val="Caption"/>
      </w:pPr>
      <w:bookmarkStart w:id="1026" w:name="_Ref348945297"/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14</w:t>
        </w:r>
      </w:fldSimple>
      <w:bookmarkEnd w:id="1026"/>
      <w:r>
        <w:t xml:space="preserve"> Cycle through several files</w:t>
      </w:r>
    </w:p>
    <w:p w:rsidR="00167B47" w:rsidRDefault="00167B47" w:rsidP="009C6846">
      <w:pPr>
        <w:pStyle w:val="Code1"/>
      </w:pPr>
    </w:p>
    <w:p w:rsidR="00167B47" w:rsidRDefault="00167B47" w:rsidP="00167B47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26" w:color="auto"/>
        </w:pBdr>
        <w:shd w:val="clear" w:color="auto" w:fill="D9D9D9" w:themeFill="background1" w:themeFillShade="D9"/>
        <w:ind w:right="1728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CycleThruFiles</w:t>
      </w:r>
      <w:r>
        <w:tab/>
        <w:t>;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ab/>
        <w:t>For File="C:\FILE1.TXT","C:\FILE2.TXT","C:\FILE3.TXT" {</w:t>
      </w:r>
    </w:p>
    <w:p w:rsidR="00167B47" w:rsidRDefault="00167B47" w:rsidP="009C6846">
      <w:pPr>
        <w:pStyle w:val="Code1"/>
      </w:pPr>
      <w:r>
        <w:tab/>
        <w:t xml:space="preserve">    </w:t>
      </w:r>
      <w:r w:rsidRPr="008A5B25">
        <w:t>Set Oref=</w:t>
      </w:r>
      <w:r>
        <w:t>##class(%File).%New(File)</w:t>
      </w:r>
      <w:r>
        <w:tab/>
        <w:t>;create Oref for the file</w:t>
      </w:r>
    </w:p>
    <w:p w:rsidR="00167B47" w:rsidRDefault="00167B47" w:rsidP="009C6846">
      <w:pPr>
        <w:pStyle w:val="Code1"/>
      </w:pPr>
      <w:r>
        <w:t xml:space="preserve">      </w:t>
      </w:r>
      <w:r w:rsidR="00D44C88">
        <w:t xml:space="preserve">  </w:t>
      </w:r>
      <w:r>
        <w:t>Do Oref.Open("WSN</w:t>
      </w:r>
      <w:r w:rsidRPr="008A5B25">
        <w:t xml:space="preserve">",10) </w:t>
      </w:r>
      <w:r>
        <w:tab/>
      </w:r>
      <w:r>
        <w:tab/>
      </w:r>
      <w:r>
        <w:tab/>
      </w:r>
      <w:r w:rsidRPr="008A5B25">
        <w:t xml:space="preserve">;open </w:t>
      </w:r>
      <w:r>
        <w:t>file for read</w:t>
      </w:r>
    </w:p>
    <w:p w:rsidR="00167B47" w:rsidRDefault="00167B47" w:rsidP="009C6846">
      <w:pPr>
        <w:pStyle w:val="Code1"/>
      </w:pPr>
      <w:r>
        <w:tab/>
        <w:t xml:space="preserve">    Do Oref.WriteLine("Data")</w:t>
      </w:r>
      <w:r>
        <w:tab/>
      </w:r>
      <w:r>
        <w:tab/>
      </w:r>
      <w:r>
        <w:tab/>
        <w:t>;write data for the file</w:t>
      </w:r>
    </w:p>
    <w:p w:rsidR="00167B47" w:rsidRDefault="00167B47" w:rsidP="009C6846">
      <w:pPr>
        <w:pStyle w:val="Code1"/>
      </w:pPr>
      <w:r>
        <w:t xml:space="preserve">  </w:t>
      </w:r>
      <w:r>
        <w:tab/>
        <w:t xml:space="preserve">    Do Oref.%Close()</w:t>
      </w:r>
      <w:r>
        <w:tab/>
      </w:r>
      <w:r>
        <w:tab/>
      </w:r>
      <w:r>
        <w:tab/>
      </w:r>
      <w:r>
        <w:tab/>
        <w:t>;close the file</w:t>
      </w:r>
    </w:p>
    <w:p w:rsidR="00167B47" w:rsidRDefault="00167B47" w:rsidP="009C6846">
      <w:pPr>
        <w:pStyle w:val="Code1"/>
      </w:pPr>
      <w:r>
        <w:tab/>
        <w:t>}</w:t>
      </w:r>
    </w:p>
    <w:p w:rsidR="00167B47" w:rsidRDefault="00167B47" w:rsidP="009C6846">
      <w:pPr>
        <w:pStyle w:val="Code1"/>
      </w:pPr>
    </w:p>
    <w:p w:rsidR="00167B47" w:rsidRPr="00780DCB" w:rsidRDefault="00167B47" w:rsidP="009C6846">
      <w:pPr>
        <w:pStyle w:val="Code1"/>
      </w:pPr>
      <w:r>
        <w:tab/>
      </w:r>
      <w:r w:rsidRPr="00780DCB">
        <w:t>Set ResultSet=##class(%ResultSet).%New("%Library.File:FileSet")</w:t>
      </w:r>
      <w:r>
        <w:br/>
        <w:t>    </w:t>
      </w:r>
      <w:r>
        <w:br/>
        <w:t> </w:t>
      </w:r>
      <w:r>
        <w:tab/>
      </w:r>
      <w:r w:rsidRPr="00780DCB">
        <w:t>Set sc=ResultSet.Execute("</w:t>
      </w:r>
      <w:r>
        <w:t>C:\</w:t>
      </w:r>
      <w:r w:rsidRPr="00780DCB">
        <w:t>",</w:t>
      </w:r>
      <w:r>
        <w:t>"FILE</w:t>
      </w:r>
      <w:r w:rsidRPr="00780DCB">
        <w:t>*.TXT")</w:t>
      </w:r>
      <w:r>
        <w:tab/>
        <w:t>;execute the Query</w:t>
      </w:r>
      <w:r>
        <w:br/>
        <w:t>    </w:t>
      </w:r>
      <w:r w:rsidRPr="00780DCB">
        <w:t>If $SYSTEM.Status.IsError(sc) {</w:t>
      </w:r>
      <w:r>
        <w:br/>
        <w:t>        </w:t>
      </w:r>
      <w:r w:rsidRPr="00780DCB">
        <w:t>Quit "0 - Error on Execute Query"</w:t>
      </w:r>
      <w:r>
        <w:br/>
        <w:t>    </w:t>
      </w:r>
      <w:r w:rsidRPr="00780DCB">
        <w:t>}</w:t>
      </w:r>
      <w:r>
        <w:br/>
      </w:r>
      <w:r>
        <w:br/>
        <w:t>    </w:t>
      </w:r>
      <w:r w:rsidRPr="00780DCB">
        <w:t xml:space="preserve">While ResultSet.Next() </w:t>
      </w:r>
      <w:r>
        <w:t>{</w:t>
      </w:r>
      <w:r>
        <w:tab/>
      </w:r>
      <w:r>
        <w:tab/>
      </w:r>
      <w:r>
        <w:tab/>
      </w:r>
      <w:r w:rsidRPr="00780DCB">
        <w:t xml:space="preserve">;return </w:t>
      </w:r>
      <w:r>
        <w:t xml:space="preserve">the </w:t>
      </w:r>
      <w:r w:rsidRPr="00780DCB">
        <w:t>data</w:t>
      </w:r>
      <w:r>
        <w:br/>
        <w:t> </w:t>
      </w:r>
      <w:r>
        <w:tab/>
        <w:t xml:space="preserve">    </w:t>
      </w:r>
      <w:r w:rsidRPr="00780DCB">
        <w:t>Set FileName=ResultSet.Data("Name")</w:t>
      </w:r>
    </w:p>
    <w:p w:rsidR="00167B47" w:rsidRDefault="00167B47" w:rsidP="009C6846">
      <w:pPr>
        <w:pStyle w:val="Code1"/>
      </w:pPr>
      <w:r w:rsidRPr="00780DCB">
        <w:tab/>
      </w:r>
      <w:r>
        <w:t xml:space="preserve">    </w:t>
      </w:r>
      <w:r w:rsidRPr="00780DCB">
        <w:t>Write !,FileName</w:t>
      </w:r>
      <w:r>
        <w:t>        </w:t>
      </w:r>
    </w:p>
    <w:p w:rsidR="00167B47" w:rsidRDefault="00167B47" w:rsidP="009C6846">
      <w:pPr>
        <w:pStyle w:val="Code1"/>
      </w:pPr>
      <w:r>
        <w:t>  </w:t>
      </w:r>
      <w:r w:rsidRPr="00780DCB">
        <w:t>}</w:t>
      </w:r>
    </w:p>
    <w:p w:rsidR="00167B47" w:rsidRDefault="00167B47" w:rsidP="009C6846">
      <w:pPr>
        <w:pStyle w:val="Code1"/>
      </w:pPr>
    </w:p>
    <w:p w:rsidR="00A43ECF" w:rsidRDefault="00A43ECF" w:rsidP="00167B47">
      <w:pPr>
        <w:pStyle w:val="Caption"/>
      </w:pPr>
      <w:bookmarkStart w:id="1027" w:name="_Ref348945349"/>
      <w:bookmarkStart w:id="1028" w:name="_Ref311227688"/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15</w:t>
        </w:r>
      </w:fldSimple>
      <w:bookmarkEnd w:id="1027"/>
      <w:r>
        <w:t xml:space="preserve"> Running Routine ^CycleThruFiles</w:t>
      </w:r>
      <w:bookmarkEnd w:id="1028"/>
    </w:p>
    <w:p w:rsidR="00167B47" w:rsidRDefault="00167B47" w:rsidP="009C6846">
      <w:pPr>
        <w:pStyle w:val="Code1"/>
      </w:pPr>
    </w:p>
    <w:p w:rsidR="00167B47" w:rsidRPr="009D3A46" w:rsidRDefault="00167B47" w:rsidP="009C6846">
      <w:pPr>
        <w:pStyle w:val="Code1"/>
      </w:pPr>
      <w:r w:rsidRPr="009D3A46">
        <w:t>Do ^CycleThruFiles</w:t>
      </w:r>
    </w:p>
    <w:p w:rsidR="00167B47" w:rsidRPr="007823F6" w:rsidRDefault="00167B47" w:rsidP="009C6846">
      <w:pPr>
        <w:pStyle w:val="CodeItalic"/>
      </w:pPr>
      <w:r w:rsidRPr="007823F6">
        <w:t>C:\FILE.TXT</w:t>
      </w:r>
    </w:p>
    <w:p w:rsidR="00167B47" w:rsidRPr="007823F6" w:rsidRDefault="00167B47" w:rsidP="009C6846">
      <w:pPr>
        <w:pStyle w:val="CodeItalic"/>
      </w:pPr>
      <w:r w:rsidRPr="007823F6">
        <w:t>C:\FILE1.TXT</w:t>
      </w:r>
    </w:p>
    <w:p w:rsidR="00167B47" w:rsidRPr="007823F6" w:rsidRDefault="00167B47" w:rsidP="009C6846">
      <w:pPr>
        <w:pStyle w:val="CodeItalic"/>
      </w:pPr>
      <w:r w:rsidRPr="007823F6">
        <w:t>C:\FILE2.TXT</w:t>
      </w:r>
    </w:p>
    <w:p w:rsidR="00167B47" w:rsidRPr="007823F6" w:rsidRDefault="00167B47" w:rsidP="009C6846">
      <w:pPr>
        <w:pStyle w:val="CodeItalic"/>
      </w:pPr>
      <w:r w:rsidRPr="007823F6">
        <w:t>C:\FILE3.TXT</w:t>
      </w:r>
    </w:p>
    <w:p w:rsidR="00167B47" w:rsidRDefault="00167B47" w:rsidP="009C6846">
      <w:pPr>
        <w:pStyle w:val="Code1"/>
      </w:pPr>
    </w:p>
    <w:p w:rsidR="00A43ECF" w:rsidRDefault="00A43ECF" w:rsidP="00167B47">
      <w:pPr>
        <w:pStyle w:val="Caption"/>
      </w:pPr>
      <w:bookmarkStart w:id="1029" w:name="_Ref348945373"/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16</w:t>
        </w:r>
      </w:fldSimple>
      <w:bookmarkEnd w:id="1029"/>
      <w:r>
        <w:t xml:space="preserve"> Search multiple files for a specific string</w:t>
      </w:r>
    </w:p>
    <w:p w:rsidR="00167B47" w:rsidRDefault="00167B47" w:rsidP="009C6846">
      <w:pPr>
        <w:pStyle w:val="Code1"/>
      </w:pPr>
    </w:p>
    <w:p w:rsidR="00167B47" w:rsidRDefault="00167B47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 w:rsidRPr="00AA2630">
        <w:t>SearchForString</w:t>
      </w:r>
      <w:r w:rsidRPr="00AA2630">
        <w:br/>
      </w:r>
      <w:r w:rsidRPr="00AA2630">
        <w:br/>
      </w:r>
      <w:r w:rsidRPr="00AA2630">
        <w:tab/>
        <w:t>For File=</w:t>
      </w:r>
      <w:r>
        <w:t>"C:\FILE</w:t>
      </w:r>
      <w:r w:rsidRPr="00AA2630">
        <w:t>1.TXT",</w:t>
      </w:r>
      <w:r>
        <w:t>"C:\FILE</w:t>
      </w:r>
      <w:r w:rsidRPr="00AA2630">
        <w:t>3.TXT",</w:t>
      </w:r>
      <w:r>
        <w:t xml:space="preserve">"C:\FILE5.TXT" { </w:t>
      </w:r>
      <w:r w:rsidR="00393D54">
        <w:t xml:space="preserve">;create </w:t>
      </w:r>
      <w:r w:rsidRPr="00AA2630">
        <w:t>files</w:t>
      </w:r>
      <w:r w:rsidRPr="00AA2630">
        <w:br/>
      </w:r>
      <w:r>
        <w:tab/>
        <w:t xml:space="preserve">    </w:t>
      </w:r>
      <w:r w:rsidRPr="008A5B25">
        <w:t>Set Oref=</w:t>
      </w:r>
      <w:r>
        <w:t>##class(%File).%New(File)</w:t>
      </w:r>
      <w:r>
        <w:tab/>
        <w:t>;create Oref for the file</w:t>
      </w:r>
    </w:p>
    <w:p w:rsidR="00167B47" w:rsidRDefault="00167B47" w:rsidP="009C6846">
      <w:pPr>
        <w:pStyle w:val="Code1"/>
      </w:pPr>
      <w:r>
        <w:t xml:space="preserve">      </w:t>
      </w:r>
      <w:r w:rsidR="00D44C88">
        <w:t xml:space="preserve">  </w:t>
      </w:r>
      <w:r>
        <w:t>Do Oref.Open("WSN</w:t>
      </w:r>
      <w:r w:rsidRPr="008A5B25">
        <w:t xml:space="preserve">",10) </w:t>
      </w:r>
      <w:r>
        <w:tab/>
      </w:r>
      <w:r>
        <w:tab/>
      </w:r>
      <w:r>
        <w:tab/>
      </w:r>
      <w:r w:rsidRPr="008A5B25">
        <w:t xml:space="preserve">;open </w:t>
      </w:r>
      <w:r>
        <w:t>file for read</w:t>
      </w:r>
    </w:p>
    <w:p w:rsidR="00167B47" w:rsidRDefault="00167B47" w:rsidP="009C6846">
      <w:pPr>
        <w:pStyle w:val="Code1"/>
      </w:pPr>
      <w:r>
        <w:t xml:space="preserve">  </w:t>
      </w:r>
      <w:r>
        <w:tab/>
        <w:t xml:space="preserve">    Do Oref.%Close()</w:t>
      </w:r>
      <w:r>
        <w:tab/>
      </w:r>
      <w:r>
        <w:tab/>
      </w:r>
      <w:r>
        <w:tab/>
      </w:r>
      <w:r>
        <w:tab/>
        <w:t>;close the file</w:t>
      </w:r>
    </w:p>
    <w:p w:rsidR="00167B47" w:rsidRDefault="00167B47" w:rsidP="009C6846">
      <w:pPr>
        <w:pStyle w:val="Code1"/>
      </w:pPr>
      <w:r w:rsidRPr="00AA2630">
        <w:tab/>
        <w:t>}</w:t>
      </w:r>
      <w:r w:rsidRPr="00AA2630">
        <w:br/>
      </w:r>
      <w:r w:rsidRPr="00AA2630">
        <w:tab/>
        <w:t>For File=</w:t>
      </w:r>
      <w:r>
        <w:t>"C:\FILE</w:t>
      </w:r>
      <w:r w:rsidRPr="00AA2630">
        <w:t>2.TXT",</w:t>
      </w:r>
      <w:r>
        <w:t>"C:\FILE</w:t>
      </w:r>
      <w:r w:rsidRPr="00AA2630">
        <w:t>4.TXT",</w:t>
      </w:r>
      <w:r>
        <w:t>"C:\FILE6.TXT" { ;</w:t>
      </w:r>
      <w:r w:rsidRPr="00AA2630">
        <w:t xml:space="preserve">files </w:t>
      </w:r>
      <w:r w:rsidR="00D44C88">
        <w:t xml:space="preserve">- </w:t>
      </w:r>
      <w:r w:rsidRPr="00AA2630">
        <w:t>"fleas"</w:t>
      </w:r>
      <w:r w:rsidRPr="00AA2630">
        <w:br/>
      </w:r>
      <w:r>
        <w:tab/>
        <w:t xml:space="preserve">    </w:t>
      </w:r>
      <w:r w:rsidRPr="008A5B25">
        <w:t>Set Oref=</w:t>
      </w:r>
      <w:r>
        <w:t>##class(%File).%New(File)</w:t>
      </w:r>
      <w:r>
        <w:tab/>
        <w:t>;create Oref for the file</w:t>
      </w:r>
    </w:p>
    <w:p w:rsidR="00167B47" w:rsidRDefault="00167B47" w:rsidP="009C6846">
      <w:pPr>
        <w:pStyle w:val="Code1"/>
      </w:pPr>
      <w:r>
        <w:t xml:space="preserve">      Do Oref.Open("WSN</w:t>
      </w:r>
      <w:r w:rsidRPr="008A5B25">
        <w:t xml:space="preserve">",10) </w:t>
      </w:r>
      <w:r>
        <w:tab/>
      </w:r>
      <w:r>
        <w:tab/>
      </w:r>
      <w:r>
        <w:tab/>
      </w:r>
      <w:r w:rsidRPr="008A5B25">
        <w:t xml:space="preserve">;open </w:t>
      </w:r>
      <w:r>
        <w:t>file for read</w:t>
      </w:r>
    </w:p>
    <w:p w:rsidR="00167B47" w:rsidRDefault="00167B47" w:rsidP="009C6846">
      <w:pPr>
        <w:pStyle w:val="Code1"/>
      </w:pPr>
      <w:r>
        <w:tab/>
        <w:t xml:space="preserve">    Do Oref.WriteLine("My dog has fleas")</w:t>
      </w:r>
      <w:r>
        <w:tab/>
        <w:t>;write data for the file</w:t>
      </w:r>
    </w:p>
    <w:p w:rsidR="00167B47" w:rsidRDefault="00167B47" w:rsidP="009C6846">
      <w:pPr>
        <w:pStyle w:val="Code1"/>
      </w:pPr>
      <w:r>
        <w:t xml:space="preserve">  </w:t>
      </w:r>
      <w:r>
        <w:tab/>
        <w:t xml:space="preserve">    Do Oref.%Close()</w:t>
      </w:r>
      <w:r>
        <w:tab/>
      </w:r>
      <w:r>
        <w:tab/>
      </w:r>
      <w:r>
        <w:tab/>
      </w:r>
      <w:r>
        <w:tab/>
        <w:t>;close the file</w:t>
      </w:r>
    </w:p>
    <w:p w:rsidR="00167B47" w:rsidRPr="00AA2630" w:rsidRDefault="00167B47" w:rsidP="009C6846">
      <w:pPr>
        <w:pStyle w:val="Code1"/>
      </w:pPr>
      <w:r w:rsidRPr="00AA2630">
        <w:tab/>
        <w:t>}</w:t>
      </w:r>
      <w:r w:rsidRPr="00AA2630">
        <w:br/>
      </w:r>
      <w:r w:rsidRPr="00AA2630">
        <w:br/>
      </w:r>
      <w:r w:rsidRPr="00AA2630">
        <w:tab/>
        <w:t>Set ResultSet=##class(%ResultSet).%New("%Library.File:FileSet")</w:t>
      </w:r>
      <w:r w:rsidRPr="00AA2630">
        <w:br/>
        <w:t>    </w:t>
      </w:r>
      <w:r w:rsidRPr="00AA2630">
        <w:br/>
        <w:t> </w:t>
      </w:r>
      <w:r w:rsidRPr="00AA2630">
        <w:tab/>
        <w:t>Set sc=ResultSet.Execute("</w:t>
      </w:r>
      <w:r>
        <w:t>C:\</w:t>
      </w:r>
      <w:r w:rsidRPr="00AA2630">
        <w:t>",</w:t>
      </w:r>
      <w:r>
        <w:t>"FILE</w:t>
      </w:r>
      <w:r w:rsidRPr="00AA2630">
        <w:t xml:space="preserve">*.TXT") </w:t>
      </w:r>
      <w:r>
        <w:tab/>
      </w:r>
      <w:r>
        <w:tab/>
      </w:r>
      <w:r w:rsidRPr="00AA2630">
        <w:t>;execute the Query</w:t>
      </w:r>
      <w:r w:rsidRPr="00AA2630">
        <w:br/>
        <w:t>    If $SYSTEM.Status.IsError(sc) {</w:t>
      </w:r>
      <w:r w:rsidRPr="00AA2630">
        <w:br/>
        <w:t>        Quit "0 - Error on Execute Query"</w:t>
      </w:r>
      <w:r w:rsidRPr="00AA2630">
        <w:br/>
        <w:t>    }</w:t>
      </w:r>
      <w:r w:rsidRPr="00AA2630">
        <w:br/>
      </w:r>
      <w:r w:rsidRPr="00AA2630">
        <w:br/>
        <w:t> </w:t>
      </w:r>
      <w:r>
        <w:t>   While ResultSet.Next() {</w:t>
      </w:r>
      <w:r>
        <w:tab/>
      </w:r>
      <w:r>
        <w:tab/>
      </w:r>
      <w:r>
        <w:tab/>
      </w:r>
      <w:r>
        <w:tab/>
      </w:r>
      <w:r w:rsidRPr="00AA2630">
        <w:t>;return the data</w:t>
      </w:r>
      <w:r w:rsidRPr="00AA2630">
        <w:br/>
        <w:t> </w:t>
      </w:r>
      <w:r w:rsidRPr="00AA2630">
        <w:tab/>
        <w:t>    Set FileName=ResultSet.Data("Name") ;get filename</w:t>
      </w:r>
      <w:r w:rsidRPr="00AA2630">
        <w:br/>
      </w:r>
      <w:r w:rsidRPr="00AA2630">
        <w:tab/>
        <w:t>    Set Oref=##class(%File).%New(FileName) ;establish new Oref</w:t>
      </w:r>
      <w:r w:rsidRPr="00AA2630">
        <w:br/>
      </w:r>
      <w:r w:rsidRPr="00AA2630">
        <w:tab/>
        <w:t>    Do Oref.Open("R",10) ;op</w:t>
      </w:r>
      <w:r>
        <w:t>en file</w:t>
      </w:r>
      <w:r>
        <w:br/>
      </w:r>
      <w:r>
        <w:tab/>
        <w:t>    If 'Oref.IsOpen</w:t>
      </w:r>
      <w:r w:rsidRPr="00AA2630">
        <w:t xml:space="preserve"> Continue</w:t>
      </w:r>
      <w:r w:rsidRPr="00AA2630">
        <w:tab/>
      </w:r>
      <w:r w:rsidRPr="00AA2630">
        <w:tab/>
      </w:r>
      <w:r w:rsidRPr="00AA2630">
        <w:tab/>
      </w:r>
      <w:r w:rsidRPr="00AA2630">
        <w:tab/>
        <w:t>;file not open?</w:t>
      </w:r>
      <w:r w:rsidRPr="00AA2630">
        <w:br/>
        <w:t> </w:t>
      </w:r>
      <w:r w:rsidRPr="00AA2630">
        <w:tab/>
        <w:t>    </w:t>
      </w:r>
      <w:r>
        <w:t>While 'Oref.AtEnd {</w:t>
      </w:r>
      <w:r>
        <w:br/>
      </w:r>
      <w:r>
        <w:tab/>
      </w:r>
      <w:r>
        <w:tab/>
      </w:r>
      <w:r w:rsidRPr="00AA2630">
        <w:t>Set InRecord=Oref</w:t>
      </w:r>
      <w:r>
        <w:t xml:space="preserve">.ReadLine() </w:t>
      </w:r>
      <w:r>
        <w:tab/>
      </w:r>
      <w:r>
        <w:tab/>
      </w:r>
      <w:r>
        <w:tab/>
        <w:t xml:space="preserve">;read record </w:t>
      </w:r>
      <w:r>
        <w:br/>
      </w:r>
      <w:r>
        <w:tab/>
      </w:r>
      <w:r>
        <w:tab/>
      </w:r>
      <w:r w:rsidRPr="00AA2630">
        <w:t>If InRecord["fleas" {</w:t>
      </w:r>
      <w:r w:rsidR="00D44C88">
        <w:tab/>
      </w:r>
      <w:r w:rsidR="00D44C88">
        <w:tab/>
      </w:r>
      <w:r w:rsidR="00D44C88">
        <w:tab/>
      </w:r>
      <w:r w:rsidR="00D44C88">
        <w:tab/>
        <w:t>;file contains "fleas"</w:t>
      </w:r>
      <w:r>
        <w:br/>
      </w:r>
      <w:r>
        <w:tab/>
      </w:r>
      <w:r>
        <w:tab/>
        <w:t xml:space="preserve">   Use 0 Write !,"File: "</w:t>
      </w:r>
      <w:r>
        <w:br/>
      </w:r>
      <w:r>
        <w:tab/>
      </w:r>
      <w:r>
        <w:tab/>
        <w:t xml:space="preserve">   </w:t>
      </w:r>
      <w:r w:rsidRPr="00AA2630">
        <w:t>Write FileName</w:t>
      </w:r>
      <w:r>
        <w:t>," contains string 'fleas'."</w:t>
      </w:r>
      <w:r>
        <w:br/>
      </w:r>
      <w:r>
        <w:tab/>
      </w:r>
      <w:r>
        <w:tab/>
        <w:t>}</w:t>
      </w:r>
      <w:r>
        <w:tab/>
      </w:r>
      <w:r>
        <w:br/>
      </w:r>
      <w:r>
        <w:tab/>
        <w:t xml:space="preserve">    </w:t>
      </w:r>
      <w:r w:rsidRPr="00AA2630">
        <w:t>}</w:t>
      </w:r>
      <w:r w:rsidRPr="00AA2630">
        <w:br/>
      </w:r>
      <w:r w:rsidRPr="00AA2630">
        <w:tab/>
        <w:t>}</w:t>
      </w:r>
    </w:p>
    <w:p w:rsidR="00167B47" w:rsidRDefault="00167B47" w:rsidP="009C6846">
      <w:pPr>
        <w:pStyle w:val="Code1"/>
      </w:pPr>
    </w:p>
    <w:p w:rsidR="00A43ECF" w:rsidRDefault="00A43ECF" w:rsidP="00167B47">
      <w:pPr>
        <w:pStyle w:val="Caption"/>
      </w:pPr>
      <w:bookmarkStart w:id="1030" w:name="_Ref348945414"/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17</w:t>
        </w:r>
      </w:fldSimple>
      <w:bookmarkEnd w:id="1030"/>
      <w:r>
        <w:t xml:space="preserve"> Running Routine ^SearchForString</w:t>
      </w:r>
    </w:p>
    <w:p w:rsidR="00167B47" w:rsidRDefault="00167B47" w:rsidP="009C6846">
      <w:pPr>
        <w:pStyle w:val="Code1"/>
      </w:pPr>
    </w:p>
    <w:p w:rsidR="00167B47" w:rsidRPr="009D3A46" w:rsidRDefault="00167B47" w:rsidP="009C6846">
      <w:pPr>
        <w:pStyle w:val="Code1"/>
      </w:pPr>
      <w:r w:rsidRPr="009D3A46">
        <w:t>Do ^SearchForString</w:t>
      </w:r>
    </w:p>
    <w:p w:rsidR="00167B47" w:rsidRPr="009D3A46" w:rsidRDefault="00167B47" w:rsidP="009C6846">
      <w:pPr>
        <w:pStyle w:val="Code1"/>
      </w:pPr>
      <w:r w:rsidRPr="009D3A46">
        <w:t xml:space="preserve"> </w:t>
      </w:r>
    </w:p>
    <w:p w:rsidR="00167B47" w:rsidRPr="007823F6" w:rsidRDefault="00167B47" w:rsidP="009C6846">
      <w:pPr>
        <w:pStyle w:val="CodeItalic"/>
      </w:pPr>
      <w:r w:rsidRPr="007823F6">
        <w:t>File: C:\FILE2.TXT contains string 'fleas'.</w:t>
      </w:r>
    </w:p>
    <w:p w:rsidR="00167B47" w:rsidRPr="007823F6" w:rsidRDefault="00167B47" w:rsidP="009C6846">
      <w:pPr>
        <w:pStyle w:val="CodeItalic"/>
      </w:pPr>
      <w:r w:rsidRPr="007823F6">
        <w:t>File: C:\FILE4.TXT contains string 'fleas'.</w:t>
      </w:r>
    </w:p>
    <w:p w:rsidR="00167B47" w:rsidRPr="007823F6" w:rsidRDefault="00167B47" w:rsidP="009C6846">
      <w:pPr>
        <w:pStyle w:val="CodeItalic"/>
      </w:pPr>
      <w:r w:rsidRPr="007823F6">
        <w:t>File: C:\FILE6.TXT contains string 'fleas'.</w:t>
      </w:r>
    </w:p>
    <w:p w:rsidR="00167B47" w:rsidRDefault="00167B47" w:rsidP="009C6846">
      <w:pPr>
        <w:pStyle w:val="Code1"/>
      </w:pPr>
    </w:p>
    <w:p w:rsidR="00A43ECF" w:rsidRDefault="00A43ECF" w:rsidP="00167B47">
      <w:pPr>
        <w:pStyle w:val="Caption"/>
      </w:pPr>
      <w:bookmarkStart w:id="1031" w:name="_Ref311304283"/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18</w:t>
        </w:r>
      </w:fldSimple>
      <w:bookmarkEnd w:id="1031"/>
      <w:r>
        <w:t xml:space="preserve"> Search multiple files in multiple directories for a specific string</w:t>
      </w:r>
    </w:p>
    <w:p w:rsidR="00167B47" w:rsidRDefault="00167B47" w:rsidP="009C6846">
      <w:pPr>
        <w:pStyle w:val="Code1"/>
      </w:pPr>
    </w:p>
    <w:p w:rsidR="00167B47" w:rsidRDefault="00167B47" w:rsidP="00DE4D64">
      <w:pPr>
        <w:pStyle w:val="Code"/>
        <w:pBdr>
          <w:top w:val="single" w:sz="4" w:space="1" w:color="auto"/>
          <w:left w:val="single" w:sz="4" w:space="2" w:color="auto"/>
          <w:bottom w:val="single" w:sz="4" w:space="1" w:color="auto"/>
          <w:right w:val="single" w:sz="4" w:space="15" w:color="auto"/>
        </w:pBdr>
        <w:shd w:val="clear" w:color="auto" w:fill="D9D9D9" w:themeFill="background1" w:themeFillShade="D9"/>
        <w:ind w:right="1230" w:firstLine="0"/>
        <w:rPr>
          <w:color w:val="auto"/>
        </w:rPr>
      </w:pPr>
      <w:r>
        <w:rPr>
          <w:color w:val="auto"/>
        </w:rPr>
        <w:t>To run this code you must put the code in a routine, save the routine, and then run the routine from the terminal.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 w:rsidRPr="00AA5BC2">
        <w:t>SearchForString2</w:t>
      </w:r>
      <w:r w:rsidRPr="00AA5BC2">
        <w:br/>
      </w:r>
      <w:r w:rsidRPr="00AA5BC2">
        <w:br/>
      </w:r>
      <w:r w:rsidRPr="00AA5BC2">
        <w:tab/>
        <w:t>; Creating file for subdirectory C:\SUBDIR\</w:t>
      </w:r>
      <w:r w:rsidRPr="00AA5BC2">
        <w:br/>
        <w:t>  </w:t>
      </w:r>
      <w:r>
        <w:t xml:space="preserve">  Do</w:t>
      </w:r>
      <w:r w:rsidRPr="00AA5BC2">
        <w:t> ##class(%Library.File).CreateDirectory("C:\SUBDIR\")</w:t>
      </w:r>
      <w:r w:rsidRPr="00AA5BC2">
        <w:br/>
      </w:r>
      <w:r w:rsidRPr="00AA5BC2">
        <w:tab/>
        <w:t>For File=</w:t>
      </w:r>
      <w:r>
        <w:t>"FILE</w:t>
      </w:r>
      <w:r w:rsidRPr="00AA5BC2">
        <w:t>1.TXT",</w:t>
      </w:r>
      <w:r>
        <w:t>"FILE</w:t>
      </w:r>
      <w:r w:rsidRPr="00AA5BC2">
        <w:t>3.TXT",</w:t>
      </w:r>
      <w:r>
        <w:t>"FILE</w:t>
      </w:r>
      <w:r w:rsidRPr="00AA5BC2">
        <w:t>5.TXT" {</w:t>
      </w:r>
      <w:r w:rsidRPr="00AA5BC2">
        <w:br/>
      </w:r>
      <w:r w:rsidRPr="00AA5BC2">
        <w:tab/>
        <w:t xml:space="preserve">    Set Oref=##class(%File).%New("C:\SUBDIR\"_File) ;create Oref </w:t>
      </w:r>
      <w:r>
        <w:t>for</w:t>
      </w:r>
      <w:r w:rsidRPr="00AA5BC2">
        <w:t xml:space="preserve"> file</w:t>
      </w:r>
      <w:r w:rsidRPr="00AA5BC2">
        <w:br/>
      </w:r>
      <w:r w:rsidRPr="00AA5BC2">
        <w:tab/>
        <w:t xml:space="preserve">    Do Oref.%Close() </w:t>
      </w:r>
      <w:r>
        <w:tab/>
      </w:r>
      <w:r>
        <w:tab/>
      </w:r>
      <w:r>
        <w:tab/>
      </w:r>
      <w:r>
        <w:tab/>
      </w:r>
      <w:r w:rsidRPr="00AA5BC2">
        <w:t>;close file before opening it</w:t>
      </w:r>
      <w:r w:rsidRPr="00AA5BC2">
        <w:br/>
      </w:r>
      <w:r w:rsidRPr="00AA5BC2">
        <w:tab/>
        <w:t xml:space="preserve">    Do Oref.Open("WSN",10) </w:t>
      </w:r>
      <w:r>
        <w:tab/>
      </w:r>
      <w:r>
        <w:tab/>
      </w:r>
      <w:r>
        <w:tab/>
      </w:r>
      <w:r w:rsidRPr="00AA5BC2">
        <w:t xml:space="preserve">;open file for </w:t>
      </w:r>
      <w:r>
        <w:t>write</w:t>
      </w:r>
      <w:r w:rsidRPr="00AA5BC2">
        <w:br/>
      </w:r>
      <w:r w:rsidRPr="00AA5BC2">
        <w:tab/>
        <w:t>    If 'Oref.IsOpen Continue </w:t>
      </w:r>
      <w:r w:rsidRPr="00AA5BC2">
        <w:br/>
      </w:r>
      <w:r w:rsidRPr="00AA5BC2">
        <w:tab/>
        <w:t xml:space="preserve">    Do Oref.WriteLine("Data") </w:t>
      </w:r>
      <w:r>
        <w:tab/>
      </w:r>
      <w:r>
        <w:tab/>
      </w:r>
      <w:r w:rsidRPr="00AA5BC2">
        <w:t>;write data for the file</w:t>
      </w:r>
      <w:r w:rsidRPr="00AA5BC2">
        <w:br/>
      </w:r>
      <w:r w:rsidRPr="00AA5BC2">
        <w:tab/>
        <w:t xml:space="preserve">    Do Oref.%Close()  </w:t>
      </w:r>
      <w:r w:rsidRPr="00AA5BC2">
        <w:br/>
        <w:t>  </w:t>
      </w:r>
      <w:r>
        <w:t xml:space="preserve"> </w:t>
      </w:r>
      <w:r w:rsidRPr="00AA5BC2">
        <w:t>}</w:t>
      </w:r>
      <w:r w:rsidRPr="00AA5BC2">
        <w:br/>
      </w:r>
      <w:r w:rsidRPr="00AA5BC2">
        <w:tab/>
        <w:t>For File=</w:t>
      </w:r>
      <w:r>
        <w:t>"FILE</w:t>
      </w:r>
      <w:r w:rsidRPr="00AA5BC2">
        <w:t>2.TXT",</w:t>
      </w:r>
      <w:r>
        <w:t>"FILE</w:t>
      </w:r>
      <w:r w:rsidRPr="00AA5BC2">
        <w:t>4.TXT",</w:t>
      </w:r>
      <w:r>
        <w:t>"FILE</w:t>
      </w:r>
      <w:r w:rsidRPr="00AA5BC2">
        <w:t>6.TXT" {</w:t>
      </w:r>
      <w:r w:rsidRPr="00AA5BC2">
        <w:br/>
      </w:r>
      <w:r w:rsidRPr="00AA5BC2">
        <w:tab/>
        <w:t>    Set Oref=##class(%File).%New("C:\SUBDIR\"_File) ;create Oref for file</w:t>
      </w:r>
      <w:r w:rsidRPr="00AA5BC2">
        <w:br/>
      </w:r>
      <w:r w:rsidRPr="00AA5BC2">
        <w:tab/>
        <w:t xml:space="preserve">    Do Oref.%Close() </w:t>
      </w:r>
      <w:r>
        <w:tab/>
      </w:r>
      <w:r>
        <w:tab/>
      </w:r>
      <w:r>
        <w:tab/>
      </w:r>
      <w:r>
        <w:tab/>
      </w:r>
      <w:r w:rsidRPr="00AA5BC2">
        <w:t>;close file before opening it</w:t>
      </w:r>
      <w:r w:rsidRPr="00AA5BC2">
        <w:br/>
      </w:r>
      <w:r w:rsidRPr="00AA5BC2">
        <w:tab/>
        <w:t xml:space="preserve">    Do Oref.Open("WSN",10) </w:t>
      </w:r>
      <w:r>
        <w:tab/>
      </w:r>
      <w:r>
        <w:tab/>
      </w:r>
      <w:r>
        <w:tab/>
        <w:t>;open file for write</w:t>
      </w:r>
      <w:r w:rsidRPr="00AA5BC2">
        <w:br/>
      </w:r>
      <w:r w:rsidRPr="00AA5BC2">
        <w:tab/>
        <w:t>    If 'Oref.IsOpen Continue </w:t>
      </w:r>
      <w:r w:rsidRPr="00AA5BC2">
        <w:br/>
      </w:r>
      <w:r w:rsidRPr="00AA5BC2">
        <w:tab/>
        <w:t xml:space="preserve">    Do Oref.WriteLine("My dog has fleas") </w:t>
      </w:r>
      <w:r>
        <w:tab/>
      </w:r>
      <w:r w:rsidRPr="00AA5BC2">
        <w:t>;write data for</w:t>
      </w:r>
      <w:r>
        <w:t xml:space="preserve"> the file</w:t>
      </w:r>
      <w:r>
        <w:br/>
      </w:r>
      <w:r>
        <w:tab/>
        <w:t>    Do Oref.%Close()</w:t>
      </w:r>
      <w:r w:rsidRPr="00AA5BC2">
        <w:t xml:space="preserve"> </w:t>
      </w:r>
      <w:r w:rsidRPr="00AA5BC2">
        <w:br/>
      </w:r>
      <w:r w:rsidRPr="00AA5BC2">
        <w:tab/>
        <w:t>}</w:t>
      </w:r>
      <w:r w:rsidRPr="00AA5BC2">
        <w:br/>
      </w:r>
      <w:r w:rsidRPr="00AA5BC2">
        <w:br/>
      </w:r>
      <w:r w:rsidRPr="00AA5BC2">
        <w:tab/>
        <w:t xml:space="preserve">; Creating file for </w:t>
      </w:r>
      <w:r>
        <w:t>subdirectory C:\SUBDIR\SUB2DIR\</w:t>
      </w:r>
      <w:r w:rsidRPr="00AA5BC2">
        <w:br/>
        <w:t>  </w:t>
      </w:r>
      <w:r>
        <w:t xml:space="preserve">  Do</w:t>
      </w:r>
      <w:r w:rsidRPr="00AA5BC2">
        <w:t> ##class(%Library.File).CreateDirectory("C:\SUBDIR\SUB2DIR")</w:t>
      </w:r>
      <w:r w:rsidRPr="00AA5BC2">
        <w:br/>
      </w:r>
      <w:r w:rsidRPr="00AA5BC2">
        <w:tab/>
        <w:t>For File=</w:t>
      </w:r>
      <w:r>
        <w:t>"FILE</w:t>
      </w:r>
      <w:r w:rsidRPr="00AA5BC2">
        <w:t>1.TXT",</w:t>
      </w:r>
      <w:r>
        <w:t>"FILE</w:t>
      </w:r>
      <w:r w:rsidRPr="00AA5BC2">
        <w:t>3.TXT",</w:t>
      </w:r>
      <w:r>
        <w:t>"FILE</w:t>
      </w:r>
      <w:r w:rsidRPr="00AA5BC2">
        <w:t>5.TXT" {</w:t>
      </w:r>
      <w:r w:rsidRPr="00AA5BC2">
        <w:br/>
      </w:r>
      <w:r w:rsidRPr="00AA5BC2">
        <w:tab/>
        <w:t>    Set Oref=##class(%File).%New("C:\SUBDIR\SUB2DIR\"_File)</w:t>
      </w:r>
      <w:r w:rsidRPr="00AA5BC2">
        <w:br/>
      </w:r>
      <w:r w:rsidRPr="00AA5BC2">
        <w:tab/>
        <w:t xml:space="preserve">    Do Oref.%Close() </w:t>
      </w:r>
      <w:r>
        <w:tab/>
      </w:r>
      <w:r>
        <w:tab/>
      </w:r>
      <w:r>
        <w:tab/>
      </w:r>
      <w:r>
        <w:tab/>
      </w:r>
      <w:r w:rsidRPr="00AA5BC2">
        <w:t>;close file before opening it</w:t>
      </w:r>
      <w:r w:rsidRPr="00AA5BC2">
        <w:br/>
      </w:r>
      <w:r w:rsidRPr="00AA5BC2">
        <w:tab/>
        <w:t xml:space="preserve">    Do Oref.Open("WSN",10) </w:t>
      </w:r>
      <w:r>
        <w:tab/>
      </w:r>
      <w:r>
        <w:tab/>
      </w:r>
      <w:r>
        <w:tab/>
        <w:t>;open file for write</w:t>
      </w:r>
      <w:r w:rsidRPr="00AA5BC2">
        <w:br/>
      </w:r>
      <w:r w:rsidRPr="00AA5BC2">
        <w:tab/>
        <w:t>    If 'Oref.IsOpen Continue </w:t>
      </w:r>
      <w:r w:rsidRPr="00AA5BC2">
        <w:br/>
      </w:r>
      <w:r w:rsidRPr="00AA5BC2">
        <w:tab/>
        <w:t xml:space="preserve">    Do Oref.WriteLine("Data") </w:t>
      </w:r>
      <w:r>
        <w:tab/>
      </w:r>
      <w:r>
        <w:tab/>
      </w:r>
      <w:r w:rsidRPr="00AA5BC2">
        <w:t>;write data for the file</w:t>
      </w:r>
      <w:r w:rsidRPr="00AA5BC2">
        <w:br/>
      </w:r>
      <w:r w:rsidRPr="00AA5BC2">
        <w:tab/>
        <w:t>    Do Oref.%Close(</w:t>
      </w:r>
      <w:r>
        <w:t>)</w:t>
      </w:r>
      <w:r w:rsidRPr="00AA5BC2">
        <w:br/>
        <w:t>  }</w:t>
      </w:r>
      <w:r w:rsidRPr="00AA5BC2">
        <w:br/>
      </w:r>
      <w:r w:rsidRPr="00AA5BC2">
        <w:tab/>
        <w:t>For File=</w:t>
      </w:r>
      <w:r w:rsidR="00387AFB">
        <w:t>"</w:t>
      </w:r>
      <w:r>
        <w:t>FILE</w:t>
      </w:r>
      <w:r w:rsidRPr="00AA5BC2">
        <w:t>2.TXT",</w:t>
      </w:r>
      <w:r w:rsidR="00387AFB">
        <w:t>"</w:t>
      </w:r>
      <w:r>
        <w:t>FILE</w:t>
      </w:r>
      <w:r w:rsidRPr="00AA5BC2">
        <w:t>4.TXT",</w:t>
      </w:r>
      <w:r w:rsidR="00387AFB">
        <w:t>"</w:t>
      </w:r>
      <w:r>
        <w:t>FILE</w:t>
      </w:r>
      <w:r w:rsidRPr="00AA5BC2">
        <w:t>6.TXT" {</w:t>
      </w:r>
      <w:r w:rsidRPr="00AA5BC2">
        <w:br/>
      </w:r>
      <w:r w:rsidRPr="00AA5BC2">
        <w:tab/>
        <w:t>    Set Oref=##class(%File).%New("C:\SUBDIR\SUB2DIR\"_File)</w:t>
      </w:r>
      <w:r w:rsidRPr="00AA5BC2">
        <w:br/>
      </w:r>
      <w:r w:rsidRPr="00AA5BC2">
        <w:tab/>
        <w:t xml:space="preserve">    Do Oref.%Close() </w:t>
      </w:r>
      <w:r w:rsidR="004B58C1">
        <w:tab/>
      </w:r>
      <w:r w:rsidR="004B58C1">
        <w:tab/>
      </w:r>
      <w:r w:rsidR="004B58C1">
        <w:tab/>
      </w:r>
      <w:r w:rsidR="004B58C1">
        <w:tab/>
      </w:r>
      <w:r w:rsidRPr="00AA5BC2">
        <w:t>;close file before opening it</w:t>
      </w:r>
      <w:r w:rsidRPr="00AA5BC2">
        <w:br/>
      </w:r>
      <w:r w:rsidRPr="00AA5BC2">
        <w:tab/>
        <w:t xml:space="preserve">    Do Oref.Open("WSN",10) </w:t>
      </w:r>
      <w:r w:rsidR="004B58C1">
        <w:tab/>
      </w:r>
      <w:r w:rsidR="004B58C1">
        <w:tab/>
      </w:r>
      <w:r w:rsidR="004B58C1">
        <w:tab/>
      </w:r>
      <w:r w:rsidRPr="00AA5BC2">
        <w:t>;open file for read</w:t>
      </w:r>
      <w:r w:rsidRPr="00AA5BC2">
        <w:br/>
      </w:r>
      <w:r w:rsidRPr="00AA5BC2">
        <w:tab/>
        <w:t>    If 'Oref.IsOpen Continue </w:t>
      </w:r>
      <w:r w:rsidRPr="00AA5BC2">
        <w:br/>
      </w:r>
      <w:r w:rsidRPr="00AA5BC2">
        <w:tab/>
        <w:t xml:space="preserve">    Do Oref.WriteLine("My dog has fleas") </w:t>
      </w:r>
      <w:r w:rsidR="004B58C1">
        <w:tab/>
      </w:r>
      <w:r w:rsidRPr="00AA5BC2">
        <w:t xml:space="preserve">;write data for </w:t>
      </w:r>
      <w:r>
        <w:t>the file</w:t>
      </w:r>
      <w:r>
        <w:br/>
      </w:r>
      <w:r>
        <w:tab/>
        <w:t>    Do Oref.%Close()</w:t>
      </w:r>
      <w:r w:rsidRPr="00AA5BC2">
        <w:t xml:space="preserve"> </w:t>
      </w:r>
      <w:r w:rsidRPr="00AA5BC2">
        <w:br/>
      </w:r>
      <w:r w:rsidRPr="00AA5BC2">
        <w:tab/>
        <w:t>}</w:t>
      </w:r>
      <w:r w:rsidRPr="00AA5BC2">
        <w:br/>
        <w:t>    </w:t>
      </w:r>
      <w:r w:rsidRPr="00AA5BC2">
        <w:br/>
        <w:t>  Do MultiLevelSearch("C:\SUBDIR\")</w:t>
      </w:r>
      <w:r w:rsidRPr="00AA5BC2">
        <w:br/>
        <w:t>  Quit</w:t>
      </w:r>
      <w:r w:rsidRPr="00AA5BC2">
        <w:br/>
      </w:r>
      <w:r w:rsidRPr="00AA5BC2">
        <w:br/>
        <w:t>MultiLevelSearch(Dir)</w:t>
      </w:r>
      <w:r w:rsidRPr="00AA5BC2">
        <w:br/>
      </w:r>
      <w:r w:rsidRPr="00AA5BC2">
        <w:tab/>
        <w:t>Set ResultSet=##class(%ResultSet).%New("%Library.File:FileSet")</w:t>
      </w:r>
      <w:r w:rsidRPr="00AA5BC2">
        <w:br/>
        <w:t> </w:t>
      </w:r>
      <w:r w:rsidRPr="00AA5BC2">
        <w:tab/>
        <w:t xml:space="preserve">Set sc=ResultSet.Execute(Dir,"") </w:t>
      </w:r>
      <w:r>
        <w:tab/>
      </w:r>
      <w:r>
        <w:tab/>
      </w:r>
      <w:r>
        <w:tab/>
      </w:r>
      <w:r w:rsidRPr="00AA5BC2">
        <w:t>;execute the Query</w:t>
      </w:r>
      <w:r w:rsidRPr="00AA5BC2">
        <w:br/>
        <w:t>    If $SYSTEM.Status.IsError(sc) {</w:t>
      </w:r>
      <w:r w:rsidRPr="00AA5BC2">
        <w:br/>
        <w:t>        Quit "0 - Error on Execute Query"</w:t>
      </w:r>
      <w:r w:rsidRPr="00AA5BC2">
        <w:br/>
        <w:t>    }</w:t>
      </w:r>
      <w:r w:rsidRPr="00AA5BC2">
        <w:br/>
      </w:r>
      <w:r w:rsidRPr="00AA5BC2">
        <w:br/>
        <w:t> </w:t>
      </w:r>
      <w:r>
        <w:t>   While ResultSet.Next() {</w:t>
      </w:r>
      <w:r>
        <w:tab/>
      </w:r>
      <w:r>
        <w:tab/>
      </w:r>
      <w:r>
        <w:tab/>
      </w:r>
      <w:r>
        <w:tab/>
      </w:r>
      <w:r w:rsidRPr="00AA5BC2">
        <w:t>;return the data</w:t>
      </w:r>
      <w:r w:rsidRPr="00AA5BC2">
        <w:br/>
        <w:t> </w:t>
      </w:r>
      <w:r w:rsidRPr="00AA5BC2">
        <w:tab/>
        <w:t xml:space="preserve">    Set FileName=ResultSet.Data("Name") </w:t>
      </w:r>
      <w:r>
        <w:tab/>
      </w:r>
      <w:r>
        <w:tab/>
      </w:r>
      <w:r w:rsidRPr="00AA5BC2">
        <w:t>;get filename</w:t>
      </w:r>
      <w:r w:rsidRPr="00AA5BC2">
        <w:br/>
        <w:t> </w:t>
      </w:r>
      <w:r w:rsidRPr="00AA5BC2">
        <w:tab/>
        <w:t>    Set FileType=ResultSet.Data("Type")</w:t>
      </w:r>
      <w:r w:rsidRPr="00AA5BC2">
        <w:br/>
      </w:r>
      <w:r w:rsidRPr="00AA5BC2">
        <w:tab/>
        <w:t>    If FileType="D" Do MultiLevelSearch(FileName)</w:t>
      </w:r>
      <w:r>
        <w:tab/>
        <w:t>;"D" means directory</w:t>
      </w:r>
      <w:r w:rsidRPr="00AA5BC2">
        <w:br/>
      </w:r>
      <w:r w:rsidRPr="00AA5BC2">
        <w:tab/>
        <w:t xml:space="preserve">    Set Oref=##class(%File).%New(FileName) </w:t>
      </w:r>
      <w:r>
        <w:tab/>
      </w:r>
      <w:r>
        <w:tab/>
      </w:r>
      <w:r w:rsidRPr="00AA5BC2">
        <w:t>;establish new Oref</w:t>
      </w:r>
      <w:r w:rsidRPr="00AA5BC2">
        <w:br/>
      </w:r>
      <w:r w:rsidRPr="00AA5BC2">
        <w:tab/>
        <w:t xml:space="preserve">    Do Oref.Open("R",10) </w:t>
      </w:r>
      <w:r>
        <w:tab/>
      </w:r>
      <w:r>
        <w:tab/>
      </w:r>
      <w:r>
        <w:tab/>
      </w:r>
      <w:r>
        <w:tab/>
      </w:r>
      <w:r w:rsidRPr="00AA5BC2">
        <w:t>;open file</w:t>
      </w:r>
      <w:r w:rsidRPr="00AA5BC2">
        <w:br/>
      </w:r>
      <w:r w:rsidRPr="00AA5BC2">
        <w:tab/>
        <w:t>    If 'Oref.IsOpen Continue</w:t>
      </w:r>
      <w:r w:rsidRPr="00AA5BC2">
        <w:tab/>
      </w:r>
      <w:r w:rsidRPr="00AA5BC2">
        <w:tab/>
      </w:r>
      <w:r w:rsidRPr="00AA5BC2">
        <w:tab/>
      </w:r>
      <w:r w:rsidRPr="00AA5BC2">
        <w:tab/>
        <w:t>;file not open?</w:t>
      </w:r>
      <w:r w:rsidRPr="00AA5BC2">
        <w:br/>
        <w:t> </w:t>
      </w:r>
      <w:r w:rsidRPr="00AA5BC2">
        <w:tab/>
        <w:t>    While 'Oref.AtEnd {</w:t>
      </w:r>
      <w:r>
        <w:br/>
      </w:r>
      <w:r>
        <w:tab/>
      </w:r>
      <w:r>
        <w:tab/>
      </w:r>
      <w:r w:rsidRPr="00AA5BC2">
        <w:t xml:space="preserve">Set InRecord=Oref.ReadLine() </w:t>
      </w:r>
      <w:r>
        <w:tab/>
      </w:r>
      <w:r>
        <w:tab/>
      </w:r>
      <w:r>
        <w:tab/>
      </w:r>
      <w:r w:rsidRPr="00AA5BC2">
        <w:t xml:space="preserve">;read record </w:t>
      </w:r>
      <w:r>
        <w:br/>
      </w:r>
      <w:r>
        <w:tab/>
      </w:r>
      <w:r>
        <w:tab/>
      </w:r>
      <w:r w:rsidRPr="00AA5BC2">
        <w:t>If InRecord["fle</w:t>
      </w:r>
      <w:r w:rsidR="00D44C88">
        <w:t>as" {</w:t>
      </w:r>
      <w:r w:rsidR="00D44C88">
        <w:tab/>
      </w:r>
      <w:r w:rsidR="00D44C88">
        <w:tab/>
      </w:r>
      <w:r w:rsidR="00D44C88">
        <w:tab/>
      </w:r>
      <w:r w:rsidR="00D44C88">
        <w:tab/>
        <w:t>;file contains "fleas"</w:t>
      </w:r>
      <w:r>
        <w:br/>
      </w:r>
      <w:r>
        <w:tab/>
      </w:r>
      <w:r>
        <w:tab/>
        <w:t>   </w:t>
      </w:r>
      <w:r w:rsidRPr="00AA5BC2">
        <w:t>Use 0 Write !,"File: "</w:t>
      </w:r>
      <w:r>
        <w:br/>
      </w:r>
      <w:r>
        <w:tab/>
      </w:r>
      <w:r>
        <w:tab/>
        <w:t>   </w:t>
      </w:r>
      <w:r w:rsidRPr="00AA5BC2">
        <w:t>Write FileName," contains string 'fleas'."</w:t>
      </w:r>
      <w:r>
        <w:br/>
      </w:r>
      <w:r>
        <w:tab/>
      </w:r>
      <w:r>
        <w:tab/>
      </w:r>
      <w:r w:rsidRPr="00AA5BC2">
        <w:t>}</w:t>
      </w:r>
      <w:r w:rsidRPr="00AA5BC2">
        <w:tab/>
      </w:r>
      <w:r w:rsidRPr="00AA5BC2">
        <w:br/>
      </w:r>
      <w:r w:rsidRPr="00AA5BC2">
        <w:tab/>
        <w:t>    }</w:t>
      </w:r>
      <w:r w:rsidRPr="00AA5BC2">
        <w:br/>
      </w:r>
      <w:r w:rsidRPr="00AA5BC2">
        <w:tab/>
        <w:t>}</w:t>
      </w:r>
    </w:p>
    <w:p w:rsidR="00167B47" w:rsidRDefault="00167B47" w:rsidP="009C6846">
      <w:pPr>
        <w:pStyle w:val="Code1"/>
      </w:pPr>
    </w:p>
    <w:p w:rsidR="00A43ECF" w:rsidRDefault="00A43ECF" w:rsidP="00167B47">
      <w:pPr>
        <w:pStyle w:val="Caption"/>
      </w:pPr>
      <w:bookmarkStart w:id="1032" w:name="_Ref311387581"/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19</w:t>
        </w:r>
      </w:fldSimple>
      <w:bookmarkEnd w:id="1032"/>
      <w:r>
        <w:t xml:space="preserve"> Running Routine ^SearchForString2</w:t>
      </w:r>
    </w:p>
    <w:p w:rsidR="00167B47" w:rsidRDefault="00167B47" w:rsidP="009C6846">
      <w:pPr>
        <w:pStyle w:val="Code1"/>
      </w:pPr>
    </w:p>
    <w:p w:rsidR="00167B47" w:rsidRPr="005E4A14" w:rsidRDefault="00167B47" w:rsidP="009C6846">
      <w:pPr>
        <w:pStyle w:val="Code1"/>
      </w:pPr>
      <w:r w:rsidRPr="005E4A14">
        <w:t>Do ^SearchForString</w:t>
      </w:r>
      <w:r>
        <w:t>2</w:t>
      </w:r>
    </w:p>
    <w:p w:rsidR="00167B47" w:rsidRPr="005E4A14" w:rsidRDefault="00167B47" w:rsidP="009C6846">
      <w:pPr>
        <w:pStyle w:val="Code1"/>
      </w:pPr>
      <w:r w:rsidRPr="005E4A14">
        <w:t xml:space="preserve"> </w:t>
      </w:r>
    </w:p>
    <w:p w:rsidR="00167B47" w:rsidRPr="007823F6" w:rsidRDefault="00167B47" w:rsidP="009C6846">
      <w:pPr>
        <w:pStyle w:val="CodeItalic"/>
      </w:pPr>
      <w:r w:rsidRPr="007823F6">
        <w:t>File: C:\SUBDIR\FILE2.TXT contains string 'fleas'.</w:t>
      </w:r>
    </w:p>
    <w:p w:rsidR="00167B47" w:rsidRPr="007823F6" w:rsidRDefault="00167B47" w:rsidP="009C6846">
      <w:pPr>
        <w:pStyle w:val="CodeItalic"/>
      </w:pPr>
      <w:r w:rsidRPr="007823F6">
        <w:t>File: C:\SUBDIR\FILE4.TXT contains string 'fleas'.</w:t>
      </w:r>
    </w:p>
    <w:p w:rsidR="00167B47" w:rsidRPr="007823F6" w:rsidRDefault="00167B47" w:rsidP="009C6846">
      <w:pPr>
        <w:pStyle w:val="CodeItalic"/>
      </w:pPr>
      <w:r w:rsidRPr="007823F6">
        <w:t>File: C:\SUBDIR\FILE6.TXT contains string 'fleas'.</w:t>
      </w:r>
    </w:p>
    <w:p w:rsidR="00167B47" w:rsidRPr="007823F6" w:rsidRDefault="00167B47" w:rsidP="009C6846">
      <w:pPr>
        <w:pStyle w:val="CodeItalic"/>
      </w:pPr>
      <w:r w:rsidRPr="007823F6">
        <w:t>File: C:\SUBDIR\SUB2DIR\FILE2.TXT contains string 'fleas'.</w:t>
      </w:r>
    </w:p>
    <w:p w:rsidR="00167B47" w:rsidRPr="007823F6" w:rsidRDefault="00167B47" w:rsidP="009C6846">
      <w:pPr>
        <w:pStyle w:val="CodeItalic"/>
      </w:pPr>
      <w:r w:rsidRPr="007823F6">
        <w:t>File: C:\SUBDIR\SUB2DIR\FILE4.TXT contains string 'fleas'.</w:t>
      </w:r>
    </w:p>
    <w:p w:rsidR="00167B47" w:rsidRPr="007823F6" w:rsidRDefault="00167B47" w:rsidP="009C6846">
      <w:pPr>
        <w:pStyle w:val="CodeItalic"/>
      </w:pPr>
      <w:r w:rsidRPr="007823F6">
        <w:t>File: C:\SUBDIR\SUB2DIR\FILE6.TXT contains string 'fleas'.</w:t>
      </w:r>
    </w:p>
    <w:p w:rsidR="00167B47" w:rsidRPr="007823F6" w:rsidRDefault="00167B47" w:rsidP="009C6846">
      <w:pPr>
        <w:pStyle w:val="CodeItalic"/>
      </w:pPr>
      <w:r w:rsidRPr="007823F6">
        <w:t>File: C:\SUBDIR\SUB2DIR\FILE6.TXT contains string 'fleas'.</w:t>
      </w:r>
    </w:p>
    <w:p w:rsidR="00167B47" w:rsidRDefault="00167B47" w:rsidP="009C6846">
      <w:pPr>
        <w:pStyle w:val="Code1"/>
      </w:pPr>
    </w:p>
    <w:p w:rsidR="00A43ECF" w:rsidRDefault="00A43ECF" w:rsidP="00167B47">
      <w:pPr>
        <w:pStyle w:val="Caption"/>
      </w:pPr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20</w:t>
        </w:r>
      </w:fldSimple>
      <w:r>
        <w:t xml:space="preserve"> Retrieve date information about a File</w:t>
      </w:r>
    </w:p>
    <w:p w:rsidR="00167B47" w:rsidRDefault="00167B47" w:rsidP="009C6846">
      <w:pPr>
        <w:pStyle w:val="Code1"/>
      </w:pPr>
    </w:p>
    <w:p w:rsidR="00167B47" w:rsidRPr="00233821" w:rsidRDefault="00167B47" w:rsidP="009C6846">
      <w:pPr>
        <w:pStyle w:val="Code1"/>
      </w:pPr>
      <w:r w:rsidRPr="00AA5BC2">
        <w:t>Set Oref=##cla</w:t>
      </w:r>
      <w:r>
        <w:t>ss(%File).%New("C:\FILE</w:t>
      </w:r>
      <w:r w:rsidRPr="00233821">
        <w:t>.TXT</w:t>
      </w:r>
      <w:r>
        <w:t>")</w:t>
      </w:r>
      <w:r w:rsidRPr="00AA5BC2">
        <w:br/>
      </w:r>
    </w:p>
    <w:p w:rsidR="00167B47" w:rsidRPr="00233821" w:rsidRDefault="00167B47" w:rsidP="009C6846">
      <w:pPr>
        <w:pStyle w:val="Code1"/>
      </w:pPr>
      <w:r w:rsidRPr="00233821">
        <w:t>Do Oref.WriteLine("Rec1")</w:t>
      </w:r>
    </w:p>
    <w:p w:rsidR="00167B47" w:rsidRPr="00233821" w:rsidRDefault="00167B47" w:rsidP="009C6846">
      <w:pPr>
        <w:pStyle w:val="Code1"/>
      </w:pPr>
      <w:r w:rsidRPr="00233821">
        <w:t>Do Oref.WriteLine("Rec2")</w:t>
      </w:r>
    </w:p>
    <w:p w:rsidR="00167B47" w:rsidRPr="00233821" w:rsidRDefault="00167B47" w:rsidP="009C6846">
      <w:pPr>
        <w:pStyle w:val="Code1"/>
      </w:pPr>
      <w:r w:rsidRPr="00233821">
        <w:t>Do Oref.WriteLine("Rec3")</w:t>
      </w:r>
    </w:p>
    <w:p w:rsidR="00167B47" w:rsidRPr="00233821" w:rsidRDefault="00167B47" w:rsidP="009C6846">
      <w:pPr>
        <w:pStyle w:val="Code1"/>
      </w:pPr>
      <w:r w:rsidRPr="00233821">
        <w:t>Do Oref.Close()</w:t>
      </w:r>
    </w:p>
    <w:p w:rsidR="00167B47" w:rsidRPr="00233821" w:rsidRDefault="00167B47" w:rsidP="009C6846">
      <w:pPr>
        <w:pStyle w:val="Code1"/>
      </w:pPr>
    </w:p>
    <w:p w:rsidR="00167B47" w:rsidRPr="00233821" w:rsidRDefault="00167B47" w:rsidP="009C6846">
      <w:pPr>
        <w:pStyle w:val="Code1"/>
      </w:pPr>
      <w:r w:rsidRPr="00233821">
        <w:t>Set File=</w:t>
      </w:r>
      <w:r>
        <w:t>"C:\FILE</w:t>
      </w:r>
      <w:r w:rsidRPr="00233821">
        <w:t>.TXT"</w:t>
      </w:r>
    </w:p>
    <w:p w:rsidR="00167B47" w:rsidRPr="00233821" w:rsidRDefault="00167B47" w:rsidP="009C6846">
      <w:pPr>
        <w:pStyle w:val="Code1"/>
      </w:pPr>
      <w:r w:rsidRPr="00233821">
        <w:t>Set CreateDate=##Class(%File).GetFileDateCreated(File)</w:t>
      </w:r>
    </w:p>
    <w:p w:rsidR="00167B47" w:rsidRPr="00233821" w:rsidRDefault="00167B47" w:rsidP="009C6846">
      <w:pPr>
        <w:pStyle w:val="Code1"/>
      </w:pPr>
      <w:r w:rsidRPr="00233821">
        <w:t>Write $Zdatetime(CreateDate)</w:t>
      </w:r>
    </w:p>
    <w:p w:rsidR="00167B47" w:rsidRPr="00233821" w:rsidRDefault="00167B47" w:rsidP="009C6846">
      <w:pPr>
        <w:pStyle w:val="Code1"/>
      </w:pPr>
    </w:p>
    <w:p w:rsidR="00167B47" w:rsidRPr="00233821" w:rsidRDefault="00167B47" w:rsidP="009C6846">
      <w:pPr>
        <w:pStyle w:val="Code1"/>
      </w:pPr>
      <w:r w:rsidRPr="00233821">
        <w:t>Set ModifiedDate=##Class(%File).GetFileDateModified(File)</w:t>
      </w:r>
    </w:p>
    <w:p w:rsidR="00167B47" w:rsidRDefault="00167B47" w:rsidP="009C6846">
      <w:pPr>
        <w:pStyle w:val="Code1"/>
      </w:pPr>
      <w:r w:rsidRPr="00233821">
        <w:t>Write $Zdatetime(ModifiedDate)</w:t>
      </w:r>
    </w:p>
    <w:p w:rsidR="00167B47" w:rsidRPr="00926EF1" w:rsidRDefault="00167B47" w:rsidP="009C6846">
      <w:pPr>
        <w:pStyle w:val="Code1"/>
      </w:pPr>
    </w:p>
    <w:p w:rsidR="00A43ECF" w:rsidRDefault="00A43ECF" w:rsidP="00167B47">
      <w:pPr>
        <w:pStyle w:val="Caption"/>
      </w:pPr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21</w:t>
        </w:r>
      </w:fldSimple>
      <w:r>
        <w:t xml:space="preserve"> Check on the existence of a File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Write ##class(%Library.File).Exists("C:\FILE.TXT")</w:t>
      </w:r>
      <w:r>
        <w:tab/>
        <w:t>;Return 1, file exists</w:t>
      </w:r>
    </w:p>
    <w:p w:rsidR="00167B47" w:rsidRPr="007823F6" w:rsidRDefault="00167B47" w:rsidP="009C6846">
      <w:pPr>
        <w:pStyle w:val="CodeItalic"/>
      </w:pPr>
      <w:r w:rsidRPr="007823F6">
        <w:t>1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Write ##class(%Library.File).Exists("C:\FILExxx.TXT")</w:t>
      </w:r>
      <w:r>
        <w:tab/>
        <w:t>;Returns 0, file does not exist</w:t>
      </w:r>
    </w:p>
    <w:p w:rsidR="00167B47" w:rsidRPr="007823F6" w:rsidRDefault="00167B47" w:rsidP="009C6846">
      <w:pPr>
        <w:pStyle w:val="CodeItalic"/>
      </w:pPr>
      <w:r w:rsidRPr="007823F6">
        <w:t>0</w:t>
      </w:r>
    </w:p>
    <w:p w:rsidR="00167B47" w:rsidRPr="004F73CB" w:rsidRDefault="00167B47" w:rsidP="009C6846">
      <w:pPr>
        <w:pStyle w:val="Code1"/>
      </w:pPr>
    </w:p>
    <w:p w:rsidR="00A43ECF" w:rsidRDefault="00A43ECF" w:rsidP="00167B47">
      <w:pPr>
        <w:pStyle w:val="Caption"/>
      </w:pPr>
    </w:p>
    <w:p w:rsidR="00A43ECF" w:rsidRDefault="00A43ECF" w:rsidP="00167B47">
      <w:pPr>
        <w:pStyle w:val="Caption"/>
      </w:pPr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22</w:t>
        </w:r>
      </w:fldSimple>
      <w:r>
        <w:t xml:space="preserve"> Is the File Writeable?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Write ##Class(%Libarary.File).Writeable("</w:t>
      </w:r>
      <w:r w:rsidR="007823F6">
        <w:t>C:\FILE.TXT")</w:t>
      </w:r>
      <w:r w:rsidR="007823F6">
        <w:tab/>
        <w:t xml:space="preserve">;Return 1,file </w:t>
      </w:r>
      <w:r>
        <w:t>writeable</w:t>
      </w:r>
    </w:p>
    <w:p w:rsidR="00167B47" w:rsidRPr="007823F6" w:rsidRDefault="00167B47" w:rsidP="009C6846">
      <w:pPr>
        <w:pStyle w:val="CodeItalic"/>
      </w:pPr>
      <w:r w:rsidRPr="007823F6">
        <w:t>1</w:t>
      </w:r>
    </w:p>
    <w:p w:rsidR="00167B47" w:rsidRPr="004F73CB" w:rsidRDefault="00167B47" w:rsidP="009C6846">
      <w:pPr>
        <w:pStyle w:val="Code1"/>
      </w:pPr>
    </w:p>
    <w:p w:rsidR="002C1494" w:rsidRDefault="002C1494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6"/>
          <w:szCs w:val="26"/>
        </w:rPr>
      </w:pPr>
      <w:r>
        <w:br w:type="page"/>
      </w:r>
    </w:p>
    <w:p w:rsidR="00167B47" w:rsidRPr="00213FA6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23</w:t>
        </w:r>
      </w:fldSimple>
      <w:r>
        <w:t xml:space="preserve"> Copying a file </w:t>
      </w:r>
    </w:p>
    <w:p w:rsidR="00167B47" w:rsidRDefault="00167B47" w:rsidP="009C6846">
      <w:pPr>
        <w:pStyle w:val="Code1"/>
      </w:pPr>
    </w:p>
    <w:p w:rsidR="00167B47" w:rsidRPr="00926EF1" w:rsidRDefault="00167B47" w:rsidP="009C6846">
      <w:pPr>
        <w:pStyle w:val="Code1"/>
      </w:pPr>
      <w:r>
        <w:t xml:space="preserve">Set </w:t>
      </w:r>
      <w:r w:rsidRPr="00926EF1">
        <w:t>File=</w:t>
      </w:r>
      <w:r>
        <w:t>"C:\FILE</w:t>
      </w:r>
      <w:r w:rsidRPr="00926EF1">
        <w:t>.TXT"</w:t>
      </w:r>
    </w:p>
    <w:p w:rsidR="00167B47" w:rsidRDefault="00167B47" w:rsidP="009C6846">
      <w:pPr>
        <w:pStyle w:val="Code1"/>
      </w:pPr>
      <w:r>
        <w:t>Set NewFile="C:\NEWFILE.TXT"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Write ##Class(%Library.File).CopyFile(File,NewFile) ;Return 1, Copy successful</w:t>
      </w:r>
    </w:p>
    <w:p w:rsidR="00167B47" w:rsidRPr="007823F6" w:rsidRDefault="00167B47" w:rsidP="009C6846">
      <w:pPr>
        <w:pStyle w:val="CodeItalic"/>
      </w:pPr>
      <w:r w:rsidRPr="007823F6">
        <w:t>1</w:t>
      </w:r>
    </w:p>
    <w:p w:rsidR="00167B47" w:rsidRPr="004F73CB" w:rsidRDefault="00167B47" w:rsidP="009C6846">
      <w:pPr>
        <w:pStyle w:val="Code1"/>
      </w:pPr>
    </w:p>
    <w:p w:rsidR="00A43ECF" w:rsidRDefault="00A43ECF" w:rsidP="00167B47">
      <w:pPr>
        <w:pStyle w:val="Caption"/>
      </w:pPr>
    </w:p>
    <w:p w:rsidR="00167B47" w:rsidRPr="004F73CB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24</w:t>
        </w:r>
      </w:fldSimple>
      <w:r>
        <w:t xml:space="preserve"> Renaming a file </w:t>
      </w:r>
    </w:p>
    <w:p w:rsidR="00167B47" w:rsidRPr="004F73CB" w:rsidRDefault="00167B47" w:rsidP="009C6846">
      <w:pPr>
        <w:pStyle w:val="Code1"/>
      </w:pPr>
    </w:p>
    <w:p w:rsidR="00167B47" w:rsidRPr="00926EF1" w:rsidRDefault="00167B47" w:rsidP="009C6846">
      <w:pPr>
        <w:pStyle w:val="Code1"/>
      </w:pPr>
      <w:r>
        <w:t xml:space="preserve">Set </w:t>
      </w:r>
      <w:r w:rsidRPr="00926EF1">
        <w:t>File=</w:t>
      </w:r>
      <w:r>
        <w:t>"C:\NEWFILE</w:t>
      </w:r>
      <w:r w:rsidRPr="00926EF1">
        <w:t>.TXT"</w:t>
      </w:r>
    </w:p>
    <w:p w:rsidR="00167B47" w:rsidRDefault="00167B47" w:rsidP="009C6846">
      <w:pPr>
        <w:pStyle w:val="Code1"/>
      </w:pPr>
      <w:r>
        <w:t>Set NewFile="C:\NEWFILE2.TXT"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Write ##Class(%Library.File).Rename(File,NewFile) ;Return 1, Rename successful</w:t>
      </w:r>
    </w:p>
    <w:p w:rsidR="00167B47" w:rsidRPr="007823F6" w:rsidRDefault="00167B47" w:rsidP="009C6846">
      <w:pPr>
        <w:pStyle w:val="CodeItalic"/>
      </w:pPr>
      <w:r w:rsidRPr="007823F6">
        <w:t>1</w:t>
      </w:r>
    </w:p>
    <w:p w:rsidR="00167B47" w:rsidRDefault="00167B47" w:rsidP="009C6846">
      <w:pPr>
        <w:pStyle w:val="Code1"/>
      </w:pPr>
    </w:p>
    <w:p w:rsidR="00A43ECF" w:rsidRDefault="00A43ECF" w:rsidP="00167B47">
      <w:pPr>
        <w:pStyle w:val="Caption"/>
      </w:pPr>
    </w:p>
    <w:p w:rsidR="00167B47" w:rsidRDefault="00167B47" w:rsidP="00167B47">
      <w:pPr>
        <w:pStyle w:val="Caption"/>
      </w:pPr>
      <w:r>
        <w:t xml:space="preserve">Example </w:t>
      </w:r>
      <w:fldSimple w:instr=" STYLEREF 1 \s ">
        <w:r w:rsidR="00725288">
          <w:rPr>
            <w:noProof/>
          </w:rPr>
          <w:t>33</w:t>
        </w:r>
      </w:fldSimple>
      <w:r>
        <w:noBreakHyphen/>
      </w:r>
      <w:fldSimple w:instr=" SEQ Example \* ARABIC \s 1 ">
        <w:r w:rsidR="00725288">
          <w:rPr>
            <w:noProof/>
          </w:rPr>
          <w:t>25</w:t>
        </w:r>
      </w:fldSimple>
      <w:r>
        <w:t xml:space="preserve"> </w:t>
      </w:r>
      <w:r w:rsidR="00850F7D">
        <w:t>Delete a File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Set NewFile="C:\NEWFILE2.TXT"</w:t>
      </w:r>
    </w:p>
    <w:p w:rsidR="00167B47" w:rsidRDefault="00167B47" w:rsidP="009C6846">
      <w:pPr>
        <w:pStyle w:val="Code1"/>
      </w:pPr>
    </w:p>
    <w:p w:rsidR="00167B47" w:rsidRDefault="00167B47" w:rsidP="009C6846">
      <w:pPr>
        <w:pStyle w:val="Code1"/>
      </w:pPr>
      <w:r>
        <w:t>Write ##Class(%Library.File).Delete(NewFile) ;Return 1, Delete successful</w:t>
      </w:r>
    </w:p>
    <w:p w:rsidR="00167B47" w:rsidRPr="007823F6" w:rsidRDefault="00167B47" w:rsidP="009C6846">
      <w:pPr>
        <w:pStyle w:val="CodeItalic"/>
      </w:pPr>
      <w:r w:rsidRPr="007823F6">
        <w:t>1</w:t>
      </w:r>
    </w:p>
    <w:p w:rsidR="00167B47" w:rsidRPr="004F73CB" w:rsidRDefault="00167B47" w:rsidP="009C6846">
      <w:pPr>
        <w:pStyle w:val="Code1"/>
      </w:pPr>
    </w:p>
    <w:p w:rsidR="00302668" w:rsidRDefault="00302668">
      <w:pPr>
        <w:spacing w:after="0" w:line="240" w:lineRule="auto"/>
        <w:ind w:firstLine="0"/>
        <w:rPr>
          <w:rFonts w:ascii="Cambria" w:hAnsi="Cambria"/>
          <w:b/>
          <w:bCs/>
          <w:i/>
          <w:iCs/>
          <w:sz w:val="28"/>
          <w:szCs w:val="28"/>
        </w:rPr>
      </w:pPr>
      <w:r>
        <w:br w:type="page"/>
      </w:r>
    </w:p>
    <w:p w:rsidR="00D9121E" w:rsidRPr="0098119B" w:rsidRDefault="00D9121E" w:rsidP="00B76B1D">
      <w:pPr>
        <w:keepNext/>
        <w:keepLines/>
        <w:jc w:val="center"/>
        <w:rPr>
          <w:rFonts w:ascii="Arial" w:hAnsi="Arial" w:cs="Arial"/>
          <w:i/>
          <w:sz w:val="32"/>
          <w:szCs w:val="32"/>
        </w:rPr>
      </w:pPr>
      <w:r w:rsidRPr="0098119B">
        <w:rPr>
          <w:rFonts w:ascii="Arial" w:hAnsi="Arial" w:cs="Arial"/>
          <w:i/>
          <w:sz w:val="32"/>
          <w:szCs w:val="32"/>
        </w:rPr>
        <w:t xml:space="preserve">Tech Support: </w:t>
      </w:r>
      <w:r w:rsidR="0098119B">
        <w:rPr>
          <w:rFonts w:ascii="Arial" w:hAnsi="Arial" w:cs="Arial"/>
          <w:i/>
          <w:sz w:val="32"/>
          <w:szCs w:val="32"/>
        </w:rPr>
        <w:t>“</w:t>
      </w:r>
      <w:r w:rsidRPr="0098119B">
        <w:rPr>
          <w:rFonts w:ascii="Arial" w:hAnsi="Arial" w:cs="Arial"/>
          <w:i/>
          <w:sz w:val="32"/>
          <w:szCs w:val="32"/>
        </w:rPr>
        <w:t>I need you to boot the computer.</w:t>
      </w:r>
      <w:r w:rsidR="0098119B">
        <w:rPr>
          <w:rFonts w:ascii="Arial" w:hAnsi="Arial" w:cs="Arial"/>
          <w:i/>
          <w:sz w:val="32"/>
          <w:szCs w:val="32"/>
        </w:rPr>
        <w:t>”</w:t>
      </w:r>
    </w:p>
    <w:p w:rsidR="00D9121E" w:rsidRPr="0098119B" w:rsidRDefault="00D9121E" w:rsidP="00B76B1D">
      <w:pPr>
        <w:keepNext/>
        <w:keepLines/>
        <w:jc w:val="center"/>
        <w:rPr>
          <w:rFonts w:ascii="Arial" w:hAnsi="Arial" w:cs="Arial"/>
          <w:i/>
          <w:sz w:val="32"/>
          <w:szCs w:val="32"/>
        </w:rPr>
      </w:pPr>
      <w:r w:rsidRPr="0098119B">
        <w:rPr>
          <w:rFonts w:ascii="Arial" w:hAnsi="Arial" w:cs="Arial"/>
          <w:i/>
          <w:sz w:val="32"/>
          <w:szCs w:val="32"/>
        </w:rPr>
        <w:t xml:space="preserve">Customer: (THUMP! Pause.) </w:t>
      </w:r>
      <w:r w:rsidR="0098119B">
        <w:rPr>
          <w:rFonts w:ascii="Arial" w:hAnsi="Arial" w:cs="Arial"/>
          <w:i/>
          <w:sz w:val="32"/>
          <w:szCs w:val="32"/>
        </w:rPr>
        <w:t>“</w:t>
      </w:r>
      <w:r w:rsidRPr="0098119B">
        <w:rPr>
          <w:rFonts w:ascii="Arial" w:hAnsi="Arial" w:cs="Arial"/>
          <w:i/>
          <w:sz w:val="32"/>
          <w:szCs w:val="32"/>
        </w:rPr>
        <w:t>No, that didn't help.</w:t>
      </w:r>
      <w:r w:rsidR="0098119B">
        <w:rPr>
          <w:rFonts w:ascii="Arial" w:hAnsi="Arial" w:cs="Arial"/>
          <w:i/>
          <w:sz w:val="32"/>
          <w:szCs w:val="32"/>
        </w:rPr>
        <w:t>”</w:t>
      </w:r>
    </w:p>
    <w:p w:rsidR="00D9121E" w:rsidRPr="00A1604C" w:rsidRDefault="00D9121E" w:rsidP="00167B47">
      <w:pPr>
        <w:keepNext/>
        <w:keepLines/>
        <w:rPr>
          <w:iCs/>
        </w:rPr>
      </w:pPr>
    </w:p>
    <w:p w:rsidR="008D056C" w:rsidRDefault="008D056C" w:rsidP="00167B47">
      <w:pPr>
        <w:sectPr w:rsidR="008D056C" w:rsidSect="008D056C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C427E3" w:rsidRDefault="00C427E3" w:rsidP="00726D07">
      <w:pPr>
        <w:keepNext/>
        <w:keepLines/>
        <w:ind w:firstLine="0"/>
      </w:pPr>
    </w:p>
    <w:p w:rsidR="00C427E3" w:rsidRPr="003E767D" w:rsidRDefault="00C427E3" w:rsidP="003E767D">
      <w:pPr>
        <w:pStyle w:val="Heading1"/>
        <w:jc w:val="center"/>
        <w:rPr>
          <w:sz w:val="52"/>
          <w:szCs w:val="52"/>
        </w:rPr>
      </w:pPr>
      <w:bookmarkStart w:id="1033" w:name="_Toc323692530"/>
      <w:r w:rsidRPr="003E767D">
        <w:rPr>
          <w:sz w:val="52"/>
          <w:szCs w:val="52"/>
        </w:rPr>
        <w:t>Caché ObjectScript – Object Commands Reference Table</w:t>
      </w:r>
      <w:bookmarkEnd w:id="1033"/>
    </w:p>
    <w:p w:rsidR="00C427E3" w:rsidRDefault="00C427E3" w:rsidP="003C478F">
      <w:r>
        <w:t xml:space="preserve">This chapter lists some of the </w:t>
      </w:r>
      <w:r w:rsidRPr="0082016C">
        <w:rPr>
          <w:i/>
        </w:rPr>
        <w:t>Object Commands</w:t>
      </w:r>
      <w:r>
        <w:t xml:space="preserve"> for quick reference.</w:t>
      </w:r>
    </w:p>
    <w:p w:rsidR="00C427E3" w:rsidRDefault="00C427E3" w:rsidP="003C478F">
      <w:pPr>
        <w:pStyle w:val="Heading2"/>
      </w:pPr>
      <w:bookmarkStart w:id="1034" w:name="_Toc323692531"/>
      <w:r>
        <w:t>General Help</w:t>
      </w:r>
      <w:bookmarkEnd w:id="1034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3618"/>
        <w:gridCol w:w="5850"/>
      </w:tblGrid>
      <w:tr w:rsidR="00C427E3" w:rsidRPr="000B3805" w:rsidTr="003C478F">
        <w:tc>
          <w:tcPr>
            <w:tcW w:w="3618" w:type="dxa"/>
          </w:tcPr>
          <w:p w:rsidR="00C427E3" w:rsidRPr="00DB59F7" w:rsidRDefault="00C427E3" w:rsidP="003C478F">
            <w:pPr>
              <w:ind w:firstLine="0"/>
            </w:pPr>
            <w:r w:rsidRPr="00DB59F7">
              <w:t>General Help on Object Calls</w:t>
            </w:r>
            <w:r w:rsidR="00C01119" w:rsidRPr="00DB59F7">
              <w:fldChar w:fldCharType="begin"/>
            </w:r>
            <w:r w:rsidR="00727579">
              <w:instrText xml:space="preserve"> XE "</w:instrText>
            </w:r>
            <w:r w:rsidR="00727579" w:rsidRPr="00DB59F7">
              <w:instrText>Help on Object Calls</w:instrText>
            </w:r>
            <w:r w:rsidR="00727579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850" w:type="dxa"/>
          </w:tcPr>
          <w:p w:rsidR="00C427E3" w:rsidRPr="00DB59F7" w:rsidRDefault="00C427E3" w:rsidP="003C478F">
            <w:pPr>
              <w:ind w:firstLine="0"/>
            </w:pPr>
            <w:r w:rsidRPr="00DB59F7">
              <w:t>Do $system.OBJ.Help()</w:t>
            </w:r>
          </w:p>
        </w:tc>
      </w:tr>
      <w:tr w:rsidR="00C427E3" w:rsidRPr="000B3805" w:rsidTr="003C478F">
        <w:tc>
          <w:tcPr>
            <w:tcW w:w="3618" w:type="dxa"/>
          </w:tcPr>
          <w:p w:rsidR="00C427E3" w:rsidRPr="00DB59F7" w:rsidRDefault="00C427E3" w:rsidP="003C478F">
            <w:pPr>
              <w:ind w:firstLine="0"/>
            </w:pPr>
          </w:p>
        </w:tc>
        <w:tc>
          <w:tcPr>
            <w:tcW w:w="5850" w:type="dxa"/>
          </w:tcPr>
          <w:p w:rsidR="00C427E3" w:rsidRPr="00DB59F7" w:rsidRDefault="00C427E3" w:rsidP="003C478F">
            <w:pPr>
              <w:ind w:firstLine="0"/>
            </w:pPr>
            <w:r w:rsidRPr="00DB59F7">
              <w:t>Do $system.OBJ.Help(method)</w:t>
            </w:r>
          </w:p>
        </w:tc>
      </w:tr>
      <w:tr w:rsidR="00C427E3" w:rsidRPr="000B3805" w:rsidTr="003C478F">
        <w:tc>
          <w:tcPr>
            <w:tcW w:w="3618" w:type="dxa"/>
          </w:tcPr>
          <w:p w:rsidR="00C427E3" w:rsidRPr="00DB59F7" w:rsidRDefault="00C427E3" w:rsidP="003C478F">
            <w:pPr>
              <w:ind w:firstLine="0"/>
            </w:pPr>
            <w:r w:rsidRPr="00DB59F7">
              <w:t>General Help on Version Calls</w:t>
            </w:r>
            <w:r w:rsidR="00C01119" w:rsidRPr="00DB59F7">
              <w:fldChar w:fldCharType="begin"/>
            </w:r>
            <w:r w:rsidR="00727579">
              <w:instrText xml:space="preserve"> XE "</w:instrText>
            </w:r>
            <w:r w:rsidR="00727579" w:rsidRPr="00DB59F7">
              <w:instrText>Help on Version Calls</w:instrText>
            </w:r>
            <w:r w:rsidR="00727579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850" w:type="dxa"/>
          </w:tcPr>
          <w:p w:rsidR="00C427E3" w:rsidRPr="00DB59F7" w:rsidRDefault="00C427E3" w:rsidP="003C478F">
            <w:pPr>
              <w:ind w:firstLine="0"/>
            </w:pPr>
            <w:r w:rsidRPr="00DB59F7">
              <w:t>Do $system.Version.Help()</w:t>
            </w:r>
          </w:p>
        </w:tc>
      </w:tr>
      <w:tr w:rsidR="00C427E3" w:rsidRPr="000B3805" w:rsidTr="003C478F">
        <w:tc>
          <w:tcPr>
            <w:tcW w:w="3618" w:type="dxa"/>
          </w:tcPr>
          <w:p w:rsidR="00C427E3" w:rsidRPr="00DB59F7" w:rsidRDefault="00C427E3" w:rsidP="003C478F">
            <w:pPr>
              <w:ind w:firstLine="0"/>
            </w:pPr>
          </w:p>
        </w:tc>
        <w:tc>
          <w:tcPr>
            <w:tcW w:w="5850" w:type="dxa"/>
          </w:tcPr>
          <w:p w:rsidR="00C427E3" w:rsidRPr="00DB59F7" w:rsidRDefault="00C427E3" w:rsidP="003C478F">
            <w:pPr>
              <w:ind w:firstLine="0"/>
            </w:pPr>
            <w:r w:rsidRPr="00DB59F7">
              <w:t>Do $system.Version.Help(method)</w:t>
            </w:r>
          </w:p>
        </w:tc>
      </w:tr>
      <w:tr w:rsidR="00C427E3" w:rsidRPr="000B3805" w:rsidTr="003C478F">
        <w:tc>
          <w:tcPr>
            <w:tcW w:w="3618" w:type="dxa"/>
          </w:tcPr>
          <w:p w:rsidR="00C427E3" w:rsidRPr="00DB59F7" w:rsidRDefault="00C427E3" w:rsidP="003C478F">
            <w:pPr>
              <w:ind w:firstLine="0"/>
            </w:pPr>
            <w:r w:rsidRPr="00DB59F7">
              <w:t>General Help on SQL Calls</w:t>
            </w:r>
            <w:r w:rsidR="00C01119" w:rsidRPr="00DB59F7">
              <w:fldChar w:fldCharType="begin"/>
            </w:r>
            <w:r w:rsidR="00727579">
              <w:instrText xml:space="preserve"> XE "</w:instrText>
            </w:r>
            <w:r w:rsidR="00727579" w:rsidRPr="00DB59F7">
              <w:instrText>Help on SQL Calls</w:instrText>
            </w:r>
            <w:r w:rsidR="00727579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850" w:type="dxa"/>
          </w:tcPr>
          <w:p w:rsidR="00C427E3" w:rsidRPr="00DB59F7" w:rsidRDefault="00C427E3" w:rsidP="003C478F">
            <w:pPr>
              <w:ind w:firstLine="0"/>
            </w:pPr>
            <w:r w:rsidRPr="00DB59F7">
              <w:t>Do $system.SQL.Help()</w:t>
            </w:r>
          </w:p>
        </w:tc>
      </w:tr>
      <w:tr w:rsidR="00C427E3" w:rsidRPr="000B3805" w:rsidTr="003C478F">
        <w:tc>
          <w:tcPr>
            <w:tcW w:w="3618" w:type="dxa"/>
          </w:tcPr>
          <w:p w:rsidR="00C427E3" w:rsidRPr="00DB59F7" w:rsidRDefault="00C427E3" w:rsidP="003C478F">
            <w:pPr>
              <w:ind w:firstLine="0"/>
            </w:pPr>
          </w:p>
        </w:tc>
        <w:tc>
          <w:tcPr>
            <w:tcW w:w="5850" w:type="dxa"/>
          </w:tcPr>
          <w:p w:rsidR="00C427E3" w:rsidRPr="00DB59F7" w:rsidRDefault="00C427E3" w:rsidP="003C478F">
            <w:pPr>
              <w:ind w:firstLine="0"/>
            </w:pPr>
            <w:r w:rsidRPr="00DB59F7">
              <w:t>Do $system.SQL.Help(method)</w:t>
            </w:r>
          </w:p>
        </w:tc>
      </w:tr>
    </w:tbl>
    <w:p w:rsidR="00C427E3" w:rsidRDefault="00C427E3" w:rsidP="003C478F"/>
    <w:p w:rsidR="00C427E3" w:rsidRDefault="00C427E3" w:rsidP="003C478F">
      <w:pPr>
        <w:pStyle w:val="Heading2"/>
      </w:pPr>
      <w:bookmarkStart w:id="1035" w:name="_Toc309712565"/>
      <w:bookmarkStart w:id="1036" w:name="_Toc323692532"/>
      <w:r>
        <w:t>Calling a Class</w:t>
      </w:r>
      <w:bookmarkEnd w:id="1035"/>
      <w:bookmarkEnd w:id="1036"/>
      <w:r>
        <w:t xml:space="preserve"> </w:t>
      </w:r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3618"/>
        <w:gridCol w:w="5850"/>
      </w:tblGrid>
      <w:tr w:rsidR="00C427E3" w:rsidRPr="000B3805" w:rsidTr="003C478F">
        <w:tc>
          <w:tcPr>
            <w:tcW w:w="3618" w:type="dxa"/>
          </w:tcPr>
          <w:p w:rsidR="00C427E3" w:rsidRPr="00DB59F7" w:rsidRDefault="00C427E3" w:rsidP="003C478F">
            <w:pPr>
              <w:ind w:firstLine="0"/>
            </w:pPr>
            <w:r w:rsidRPr="00DB59F7">
              <w:t>Calling a Class Method</w:t>
            </w:r>
            <w:r w:rsidR="00C01119" w:rsidRPr="00DB59F7">
              <w:fldChar w:fldCharType="begin"/>
            </w:r>
            <w:r w:rsidR="00727579">
              <w:instrText xml:space="preserve"> XE "</w:instrText>
            </w:r>
            <w:r w:rsidR="00D30869">
              <w:instrText>Calling a</w:instrText>
            </w:r>
            <w:r w:rsidR="00230276" w:rsidRPr="00DB59F7">
              <w:instrText xml:space="preserve"> </w:instrText>
            </w:r>
            <w:r w:rsidR="00727579" w:rsidRPr="00DB59F7">
              <w:instrText>Class Method</w:instrText>
            </w:r>
            <w:r w:rsidR="00727579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727579">
              <w:instrText xml:space="preserve"> XE "</w:instrText>
            </w:r>
            <w:r w:rsidR="00727579" w:rsidRPr="00862F86">
              <w:instrText>Call</w:instrText>
            </w:r>
            <w:r w:rsidR="00D30869">
              <w:instrText>ing</w:instrText>
            </w:r>
            <w:r w:rsidR="00727579" w:rsidRPr="00862F86">
              <w:instrText xml:space="preserve"> a Class Method</w:instrText>
            </w:r>
            <w:r w:rsidR="00727579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85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24"/>
            </w:tblGrid>
            <w:tr w:rsidR="00C427E3" w:rsidRPr="000B3805" w:rsidTr="003C478F">
              <w:tc>
                <w:tcPr>
                  <w:tcW w:w="609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Do ##class(package.class).method(params)</w:t>
                  </w:r>
                </w:p>
              </w:tc>
            </w:tr>
            <w:tr w:rsidR="00C427E3" w:rsidRPr="000B3805" w:rsidTr="003C478F">
              <w:tc>
                <w:tcPr>
                  <w:tcW w:w="609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Write ##class(package.class).method(params)</w:t>
                  </w:r>
                </w:p>
              </w:tc>
            </w:tr>
            <w:tr w:rsidR="00C427E3" w:rsidRPr="000B3805" w:rsidTr="003C478F">
              <w:tc>
                <w:tcPr>
                  <w:tcW w:w="609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Set Status=##class(package.class).method(params)</w:t>
                  </w:r>
                </w:p>
              </w:tc>
            </w:tr>
          </w:tbl>
          <w:p w:rsidR="00C427E3" w:rsidRPr="00DB59F7" w:rsidRDefault="00C427E3" w:rsidP="003C478F">
            <w:pPr>
              <w:ind w:firstLine="0"/>
            </w:pPr>
          </w:p>
        </w:tc>
      </w:tr>
      <w:tr w:rsidR="00C427E3" w:rsidRPr="000B3805" w:rsidTr="003C478F">
        <w:tc>
          <w:tcPr>
            <w:tcW w:w="3618" w:type="dxa"/>
          </w:tcPr>
          <w:p w:rsidR="00C427E3" w:rsidRPr="00DB59F7" w:rsidRDefault="00C427E3" w:rsidP="00850F7D">
            <w:pPr>
              <w:ind w:firstLine="0"/>
            </w:pPr>
            <w:r w:rsidRPr="00DB59F7">
              <w:t>Create a new Oref</w:t>
            </w:r>
            <w:r w:rsidR="00C01119" w:rsidRPr="00DB59F7">
              <w:fldChar w:fldCharType="begin"/>
            </w:r>
            <w:r w:rsidR="00727579">
              <w:instrText xml:space="preserve"> XE "</w:instrText>
            </w:r>
            <w:r w:rsidR="00727579" w:rsidRPr="00416878">
              <w:instrText>Create a new Oref</w:instrText>
            </w:r>
            <w:r w:rsidR="00727579">
              <w:instrText xml:space="preserve">" </w:instrText>
            </w:r>
            <w:r w:rsidR="00C01119" w:rsidRPr="00DB59F7">
              <w:fldChar w:fldCharType="end"/>
            </w:r>
            <w:r w:rsidRPr="00DB59F7">
              <w:t xml:space="preserve"> (Object Reference)</w:t>
            </w:r>
          </w:p>
        </w:tc>
        <w:tc>
          <w:tcPr>
            <w:tcW w:w="5850" w:type="dxa"/>
          </w:tcPr>
          <w:p w:rsidR="00C427E3" w:rsidRPr="00DB59F7" w:rsidRDefault="00C427E3" w:rsidP="003C478F">
            <w:pPr>
              <w:ind w:firstLine="0"/>
            </w:pPr>
            <w:r w:rsidRPr="00DB59F7">
              <w:t>Set Oref=##class(package.class).%New()</w:t>
            </w:r>
          </w:p>
        </w:tc>
      </w:tr>
      <w:tr w:rsidR="00C427E3" w:rsidRPr="000B3805" w:rsidTr="003C478F">
        <w:tc>
          <w:tcPr>
            <w:tcW w:w="3618" w:type="dxa"/>
          </w:tcPr>
          <w:p w:rsidR="00C427E3" w:rsidRPr="00DB59F7" w:rsidRDefault="00C427E3" w:rsidP="003C478F">
            <w:pPr>
              <w:ind w:firstLine="0"/>
            </w:pPr>
            <w:r w:rsidRPr="00DB59F7">
              <w:t>Opening an existing Object</w:t>
            </w:r>
            <w:r w:rsidR="00C01119" w:rsidRPr="00DB59F7">
              <w:fldChar w:fldCharType="begin"/>
            </w:r>
            <w:r w:rsidR="00423AA1">
              <w:instrText xml:space="preserve"> XE "</w:instrText>
            </w:r>
            <w:r w:rsidR="00423AA1" w:rsidRPr="00963397">
              <w:instrText>Open an existing Object</w:instrText>
            </w:r>
            <w:r w:rsidR="00423AA1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727579">
              <w:instrText xml:space="preserve"> XE "Open</w:instrText>
            </w:r>
            <w:r w:rsidR="00727579" w:rsidRPr="00DD6EB2">
              <w:instrText xml:space="preserve"> an existing Object</w:instrText>
            </w:r>
            <w:r w:rsidR="00727579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850" w:type="dxa"/>
          </w:tcPr>
          <w:p w:rsidR="00C427E3" w:rsidRPr="00DB59F7" w:rsidRDefault="00C427E3" w:rsidP="003C478F">
            <w:pPr>
              <w:ind w:firstLine="0"/>
            </w:pPr>
            <w:r w:rsidRPr="00DB59F7">
              <w:t>Set Oref=##class(package.class).%OpenId(Id)</w:t>
            </w:r>
          </w:p>
        </w:tc>
      </w:tr>
      <w:tr w:rsidR="00C427E3" w:rsidRPr="000B3805" w:rsidTr="003C478F">
        <w:tc>
          <w:tcPr>
            <w:tcW w:w="3618" w:type="dxa"/>
          </w:tcPr>
          <w:p w:rsidR="00C427E3" w:rsidRPr="00DB59F7" w:rsidRDefault="00C427E3" w:rsidP="003C478F">
            <w:pPr>
              <w:ind w:firstLine="0"/>
            </w:pPr>
            <w:r w:rsidRPr="00DB59F7">
              <w:t>Call</w:t>
            </w:r>
            <w:r w:rsidR="00D30869">
              <w:t>ing</w:t>
            </w:r>
            <w:r w:rsidRPr="00DB59F7">
              <w:t xml:space="preserve"> an Instance Method</w:t>
            </w:r>
            <w:r w:rsidR="00C01119" w:rsidRPr="00DB59F7">
              <w:fldChar w:fldCharType="begin"/>
            </w:r>
            <w:r w:rsidR="00423AA1">
              <w:instrText xml:space="preserve"> XE "</w:instrText>
            </w:r>
            <w:r w:rsidR="00423AA1" w:rsidRPr="00DB59F7">
              <w:instrText>Call an Instance Method</w:instrText>
            </w:r>
            <w:r w:rsidR="00423AA1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423AA1">
              <w:instrText xml:space="preserve"> XE "</w:instrText>
            </w:r>
            <w:r w:rsidR="00423AA1" w:rsidRPr="00A157A2">
              <w:instrText>Call</w:instrText>
            </w:r>
            <w:r w:rsidR="00D30869">
              <w:instrText>ing</w:instrText>
            </w:r>
            <w:r w:rsidR="00423AA1" w:rsidRPr="00A157A2">
              <w:instrText xml:space="preserve"> an Instance Method</w:instrText>
            </w:r>
            <w:r w:rsidR="00423AA1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85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624"/>
            </w:tblGrid>
            <w:tr w:rsidR="00C427E3" w:rsidRPr="000B3805" w:rsidTr="003C478F">
              <w:tc>
                <w:tcPr>
                  <w:tcW w:w="609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Do oref.method(params)</w:t>
                  </w:r>
                </w:p>
              </w:tc>
            </w:tr>
            <w:tr w:rsidR="00C427E3" w:rsidRPr="000B3805" w:rsidTr="003C478F">
              <w:tc>
                <w:tcPr>
                  <w:tcW w:w="609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Write oref.method(params)</w:t>
                  </w:r>
                </w:p>
              </w:tc>
            </w:tr>
            <w:tr w:rsidR="00C427E3" w:rsidRPr="000B3805" w:rsidTr="003C478F">
              <w:tc>
                <w:tcPr>
                  <w:tcW w:w="609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Set var=oref.method(params)</w:t>
                  </w:r>
                </w:p>
              </w:tc>
            </w:tr>
          </w:tbl>
          <w:p w:rsidR="00C427E3" w:rsidRPr="00DB59F7" w:rsidRDefault="00C427E3" w:rsidP="003C478F">
            <w:pPr>
              <w:ind w:firstLine="0"/>
            </w:pPr>
          </w:p>
        </w:tc>
      </w:tr>
    </w:tbl>
    <w:p w:rsidR="00C427E3" w:rsidRDefault="00C427E3" w:rsidP="003C478F"/>
    <w:p w:rsidR="00C427E3" w:rsidRDefault="00C427E3">
      <w:pPr>
        <w:spacing w:after="0"/>
        <w:ind w:firstLine="0"/>
      </w:pPr>
      <w:r>
        <w:br w:type="page"/>
      </w:r>
    </w:p>
    <w:p w:rsidR="00C427E3" w:rsidRDefault="00C427E3" w:rsidP="003C478F">
      <w:pPr>
        <w:pStyle w:val="Heading2"/>
      </w:pPr>
      <w:bookmarkStart w:id="1037" w:name="_Toc309712567"/>
      <w:bookmarkStart w:id="1038" w:name="_Toc323692533"/>
      <w:r>
        <w:t>Save and Delete</w:t>
      </w:r>
      <w:bookmarkEnd w:id="1037"/>
      <w:r>
        <w:t xml:space="preserve"> Calls</w:t>
      </w:r>
      <w:bookmarkEnd w:id="1038"/>
    </w:p>
    <w:tbl>
      <w:tblPr>
        <w:tblStyle w:val="TableGrid"/>
        <w:tblW w:w="9468" w:type="dxa"/>
        <w:tblLayout w:type="fixed"/>
        <w:tblLook w:val="04A0" w:firstRow="1" w:lastRow="0" w:firstColumn="1" w:lastColumn="0" w:noHBand="0" w:noVBand="1"/>
      </w:tblPr>
      <w:tblGrid>
        <w:gridCol w:w="3798"/>
        <w:gridCol w:w="5670"/>
      </w:tblGrid>
      <w:tr w:rsidR="00C427E3" w:rsidRPr="000B3805" w:rsidTr="003C478F">
        <w:tc>
          <w:tcPr>
            <w:tcW w:w="3798" w:type="dxa"/>
          </w:tcPr>
          <w:p w:rsidR="00C427E3" w:rsidRPr="00DB59F7" w:rsidRDefault="00C427E3" w:rsidP="001832B2">
            <w:pPr>
              <w:ind w:firstLine="0"/>
            </w:pPr>
            <w:r w:rsidRPr="00DB59F7">
              <w:t>Save an object</w:t>
            </w:r>
            <w:r w:rsidR="00C01119" w:rsidRPr="00DB59F7">
              <w:fldChar w:fldCharType="begin"/>
            </w:r>
            <w:r w:rsidR="00423AA1">
              <w:instrText xml:space="preserve"> XE "</w:instrText>
            </w:r>
            <w:r w:rsidR="001832B2">
              <w:instrText>Save an O</w:instrText>
            </w:r>
            <w:r w:rsidR="00423AA1" w:rsidRPr="00DB59F7">
              <w:instrText>bject</w:instrText>
            </w:r>
            <w:r w:rsidR="00423AA1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670" w:type="dxa"/>
          </w:tcPr>
          <w:p w:rsidR="00C427E3" w:rsidRPr="00DB59F7" w:rsidRDefault="00C427E3" w:rsidP="003C478F">
            <w:pPr>
              <w:ind w:firstLine="0"/>
            </w:pPr>
            <w:r w:rsidRPr="00DB59F7">
              <w:t>Set status=oref.%Save()</w:t>
            </w:r>
          </w:p>
        </w:tc>
      </w:tr>
      <w:tr w:rsidR="00C427E3" w:rsidRPr="000B3805" w:rsidTr="003C478F">
        <w:tc>
          <w:tcPr>
            <w:tcW w:w="3798" w:type="dxa"/>
          </w:tcPr>
          <w:p w:rsidR="00C427E3" w:rsidRPr="00DB59F7" w:rsidRDefault="00C427E3" w:rsidP="001832B2">
            <w:pPr>
              <w:ind w:firstLine="0"/>
            </w:pPr>
            <w:r w:rsidRPr="00DB59F7">
              <w:t>Delete an existing object</w:t>
            </w:r>
            <w:r w:rsidR="00C01119" w:rsidRPr="00DB59F7">
              <w:fldChar w:fldCharType="begin"/>
            </w:r>
            <w:r w:rsidR="00423AA1">
              <w:instrText xml:space="preserve"> XE "</w:instrText>
            </w:r>
            <w:r w:rsidR="001832B2">
              <w:instrText xml:space="preserve">Delete an </w:instrText>
            </w:r>
            <w:r w:rsidR="00BB22A7">
              <w:instrText>O</w:instrText>
            </w:r>
            <w:r w:rsidR="00423AA1" w:rsidRPr="00DB59F7">
              <w:instrText>bject</w:instrText>
            </w:r>
            <w:r w:rsidR="00423AA1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670" w:type="dxa"/>
          </w:tcPr>
          <w:p w:rsidR="00C427E3" w:rsidRPr="00DB59F7" w:rsidRDefault="00C427E3" w:rsidP="003C478F">
            <w:pPr>
              <w:ind w:firstLine="0"/>
            </w:pPr>
            <w:r w:rsidRPr="00DB59F7">
              <w:t>Set status=##class(package.class).%DeleteId(Id)</w:t>
            </w:r>
          </w:p>
        </w:tc>
      </w:tr>
      <w:tr w:rsidR="00C427E3" w:rsidRPr="000B3805" w:rsidTr="003C478F">
        <w:tc>
          <w:tcPr>
            <w:tcW w:w="3798" w:type="dxa"/>
          </w:tcPr>
          <w:p w:rsidR="00C427E3" w:rsidRPr="00DB59F7" w:rsidRDefault="00C427E3" w:rsidP="003C478F">
            <w:pPr>
              <w:ind w:firstLine="0"/>
            </w:pPr>
            <w:r w:rsidRPr="00DB59F7">
              <w:t>Delete all saved objects  (warning – this commands will kill the entire global, use with caution)</w:t>
            </w:r>
          </w:p>
        </w:tc>
        <w:tc>
          <w:tcPr>
            <w:tcW w:w="5670" w:type="dxa"/>
          </w:tcPr>
          <w:p w:rsidR="00C427E3" w:rsidRPr="00DB59F7" w:rsidRDefault="00C427E3" w:rsidP="003C478F">
            <w:pPr>
              <w:ind w:firstLine="0"/>
            </w:pPr>
            <w:r w:rsidRPr="00DB59F7">
              <w:t>Set status=##class(package.class).%DeleteExtent()</w:t>
            </w:r>
          </w:p>
        </w:tc>
      </w:tr>
    </w:tbl>
    <w:p w:rsidR="00C427E3" w:rsidRDefault="00C427E3" w:rsidP="003C478F"/>
    <w:p w:rsidR="00C427E3" w:rsidRDefault="00C427E3" w:rsidP="003C478F">
      <w:pPr>
        <w:pStyle w:val="Heading2"/>
      </w:pPr>
      <w:bookmarkStart w:id="1039" w:name="_Toc309712568"/>
      <w:bookmarkStart w:id="1040" w:name="_Toc323692534"/>
      <w:r>
        <w:t>Status Calls</w:t>
      </w:r>
      <w:bookmarkEnd w:id="1039"/>
      <w:bookmarkEnd w:id="1040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3978"/>
        <w:gridCol w:w="5490"/>
      </w:tblGrid>
      <w:tr w:rsidR="00C427E3" w:rsidRPr="007248BC" w:rsidTr="003C478F">
        <w:tc>
          <w:tcPr>
            <w:tcW w:w="3978" w:type="dxa"/>
          </w:tcPr>
          <w:p w:rsidR="00C427E3" w:rsidRPr="00DB59F7" w:rsidRDefault="00C427E3" w:rsidP="00D30869">
            <w:pPr>
              <w:ind w:firstLine="0"/>
            </w:pPr>
            <w:r w:rsidRPr="00DB59F7">
              <w:t>Return a good status</w:t>
            </w:r>
            <w:r w:rsidR="00C01119" w:rsidRPr="00DB59F7">
              <w:fldChar w:fldCharType="begin"/>
            </w:r>
            <w:r w:rsidR="00423AA1">
              <w:instrText xml:space="preserve"> XE "</w:instrText>
            </w:r>
            <w:r w:rsidR="00423AA1" w:rsidRPr="00DB59F7">
              <w:instrText>Return a good status</w:instrText>
            </w:r>
            <w:r w:rsidR="00423AA1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>Quit $$$OK</w:t>
            </w: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D30869">
            <w:pPr>
              <w:ind w:firstLine="0"/>
            </w:pPr>
            <w:r w:rsidRPr="00DB59F7">
              <w:t>Return an error status</w:t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BA2342" w:rsidRPr="00DB59F7">
              <w:instrText>Return an error status</w:instrText>
            </w:r>
            <w:r w:rsidR="00BA2342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>Quit $$$ERROR($$$GeneralError,message)</w:t>
            </w: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D30869">
            <w:pPr>
              <w:ind w:firstLine="0"/>
            </w:pPr>
            <w:r w:rsidRPr="00DB59F7">
              <w:t xml:space="preserve">Check if </w:t>
            </w:r>
            <w:r w:rsidR="001E2E32">
              <w:t>good status</w:t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BA2342" w:rsidRPr="00DB59F7">
              <w:instrText xml:space="preserve">Check if </w:instrText>
            </w:r>
            <w:r w:rsidR="00D30869">
              <w:instrText>good status</w:instrText>
            </w:r>
            <w:r w:rsidR="00BA2342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>If $$$ISOK(status)</w:t>
            </w: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D30869">
            <w:pPr>
              <w:ind w:firstLine="0"/>
            </w:pPr>
            <w:r w:rsidRPr="00DB59F7">
              <w:t>Check if error status</w:t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BA2342" w:rsidRPr="00DB59F7">
              <w:instrText>Check if error status</w:instrText>
            </w:r>
            <w:r w:rsidR="00BA2342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>If $$$ISERR(status)</w:t>
            </w: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D30869">
            <w:pPr>
              <w:ind w:firstLine="0"/>
            </w:pPr>
            <w:r w:rsidRPr="00DB59F7">
              <w:t>Print the status (after an error)</w:t>
            </w:r>
            <w:r w:rsidR="00BA2342" w:rsidRPr="00DB59F7">
              <w:t xml:space="preserve"> </w:t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BA2342" w:rsidRPr="00DB59F7">
              <w:instrText>Print the status</w:instrText>
            </w:r>
            <w:r w:rsidR="00BA2342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264"/>
            </w:tblGrid>
            <w:tr w:rsidR="00C427E3" w:rsidRPr="007248BC" w:rsidTr="003C478F">
              <w:tc>
                <w:tcPr>
                  <w:tcW w:w="5348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Do $system.Status.DisplayError(status)</w:t>
                  </w:r>
                </w:p>
              </w:tc>
            </w:tr>
            <w:tr w:rsidR="00C427E3" w:rsidRPr="007248BC" w:rsidTr="003C478F">
              <w:tc>
                <w:tcPr>
                  <w:tcW w:w="5348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Do $system.Status.DecomposeStatus(status)</w:t>
                  </w:r>
                </w:p>
              </w:tc>
            </w:tr>
          </w:tbl>
          <w:p w:rsidR="00C427E3" w:rsidRPr="00DB59F7" w:rsidRDefault="00C427E3" w:rsidP="003C478F">
            <w:pPr>
              <w:ind w:firstLine="0"/>
            </w:pPr>
          </w:p>
        </w:tc>
      </w:tr>
    </w:tbl>
    <w:p w:rsidR="00C427E3" w:rsidRDefault="00C427E3" w:rsidP="003C478F"/>
    <w:p w:rsidR="00C427E3" w:rsidRDefault="00C427E3" w:rsidP="003C478F">
      <w:pPr>
        <w:pStyle w:val="Heading2"/>
      </w:pPr>
      <w:bookmarkStart w:id="1041" w:name="_Toc309712569"/>
      <w:bookmarkStart w:id="1042" w:name="_Toc323692535"/>
      <w:r>
        <w:t>Validate Calls</w:t>
      </w:r>
      <w:bookmarkEnd w:id="1041"/>
      <w:bookmarkEnd w:id="1042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3978"/>
        <w:gridCol w:w="5490"/>
      </w:tblGrid>
      <w:tr w:rsidR="00C427E3" w:rsidRPr="007248BC" w:rsidTr="003C478F">
        <w:tc>
          <w:tcPr>
            <w:tcW w:w="3978" w:type="dxa"/>
          </w:tcPr>
          <w:p w:rsidR="00C427E3" w:rsidRPr="00DB59F7" w:rsidRDefault="00C427E3" w:rsidP="00C304DB">
            <w:pPr>
              <w:ind w:firstLine="0"/>
            </w:pPr>
            <w:r w:rsidRPr="00DB59F7">
              <w:t>Validate a string item</w:t>
            </w:r>
            <w:r w:rsidR="00C01119" w:rsidRPr="00DB59F7">
              <w:fldChar w:fldCharType="begin"/>
            </w:r>
            <w:r w:rsidR="00BA2342">
              <w:instrText xml:space="preserve"> XE "Validate a string item"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>If ##class(%Library.String).IsValid(dataitem)</w:t>
            </w: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C304DB">
            <w:pPr>
              <w:ind w:firstLine="0"/>
            </w:pPr>
            <w:r w:rsidRPr="00DB59F7">
              <w:t>Validate an numeric item</w:t>
            </w:r>
            <w:r w:rsidR="00C01119" w:rsidRPr="00DB59F7">
              <w:fldChar w:fldCharType="begin"/>
            </w:r>
            <w:r w:rsidR="00BA2342">
              <w:instrText xml:space="preserve"> XE "Validate a numeric item"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>If ##class(%Library.Numeric).IsValid(dataitem)</w:t>
            </w: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C304DB">
            <w:pPr>
              <w:ind w:firstLine="0"/>
            </w:pPr>
            <w:r w:rsidRPr="00DB59F7">
              <w:t>Validate a</w:t>
            </w:r>
            <w:r w:rsidR="00BA2342" w:rsidRPr="00DB59F7">
              <w:t>n</w:t>
            </w:r>
            <w:r w:rsidRPr="00DB59F7">
              <w:t xml:space="preserve"> integer item</w:t>
            </w:r>
            <w:r w:rsidR="00C01119" w:rsidRPr="00DB59F7">
              <w:fldChar w:fldCharType="begin"/>
            </w:r>
            <w:r w:rsidR="00BA2342">
              <w:instrText xml:space="preserve"> XE "Validate an integer item"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>If ##class(%Library.Integer).IsValid(dataitem)</w:t>
            </w: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C304DB">
            <w:pPr>
              <w:ind w:firstLine="0"/>
            </w:pPr>
            <w:r w:rsidRPr="00DB59F7">
              <w:t>Validate a time item</w:t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831003">
              <w:instrText>Validate T</w:instrText>
            </w:r>
            <w:r w:rsidR="005B545B">
              <w:instrText>ime</w:instrText>
            </w:r>
            <w:r w:rsidR="00BA2342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>If ##class(%Library.Time).IsValid(dataitem)</w:t>
            </w: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C304DB">
            <w:pPr>
              <w:ind w:firstLine="0"/>
            </w:pPr>
            <w:r w:rsidRPr="00DB59F7">
              <w:t>Validate a date item</w:t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A50AFE">
              <w:instrText>Validate a date</w:instrText>
            </w:r>
            <w:r w:rsidR="00BA2342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>If ##class(%Library.Date).IsValid(dataitem)</w:t>
            </w: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3C478F">
            <w:pPr>
              <w:ind w:firstLine="0"/>
            </w:pPr>
            <w:r w:rsidRPr="00DB59F7">
              <w:t>Ensure an Id exists</w:t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BA2342" w:rsidRPr="00DB59F7">
              <w:instrText>Ensure an Id exists</w:instrText>
            </w:r>
            <w:r w:rsidR="00BA2342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BA2342" w:rsidRPr="00E02A4E">
              <w:instrText>How to:</w:instrText>
            </w:r>
            <w:r w:rsidR="00BA2342">
              <w:instrText xml:space="preserve">Ensure an Id exists"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5264"/>
            </w:tblGrid>
            <w:tr w:rsidR="00C427E3" w:rsidRPr="007248BC" w:rsidTr="003C478F">
              <w:tc>
                <w:tcPr>
                  <w:tcW w:w="528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Write ##class(package.class).%ExistsId(Id)</w:t>
                  </w:r>
                </w:p>
              </w:tc>
            </w:tr>
            <w:tr w:rsidR="00C427E3" w:rsidRPr="007248BC" w:rsidTr="003C478F">
              <w:tc>
                <w:tcPr>
                  <w:tcW w:w="528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Write Oref.%ExistsId(Id)</w:t>
                  </w:r>
                </w:p>
              </w:tc>
            </w:tr>
          </w:tbl>
          <w:p w:rsidR="00C427E3" w:rsidRPr="00DB59F7" w:rsidRDefault="00C427E3" w:rsidP="003C478F">
            <w:pPr>
              <w:ind w:firstLine="0"/>
            </w:pPr>
          </w:p>
        </w:tc>
      </w:tr>
      <w:tr w:rsidR="00C427E3" w:rsidRPr="007248BC" w:rsidTr="003C478F">
        <w:tc>
          <w:tcPr>
            <w:tcW w:w="3978" w:type="dxa"/>
          </w:tcPr>
          <w:p w:rsidR="00C427E3" w:rsidRPr="00DB59F7" w:rsidRDefault="00C427E3" w:rsidP="003C478F">
            <w:pPr>
              <w:ind w:firstLine="0"/>
            </w:pPr>
            <w:r w:rsidRPr="00DB59F7">
              <w:t>Ensure an Oref exists</w:t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BA2342" w:rsidRPr="00DB59F7">
              <w:instrText>Ensure an Oref exists</w:instrText>
            </w:r>
            <w:r w:rsidR="00BA2342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BA2342">
              <w:instrText xml:space="preserve"> XE "</w:instrText>
            </w:r>
            <w:r w:rsidR="00BA2342" w:rsidRPr="00E02A4E">
              <w:instrText>How to:</w:instrText>
            </w:r>
            <w:r w:rsidR="00BA2342">
              <w:instrText xml:space="preserve">Ensure an Oref exists" </w:instrText>
            </w:r>
            <w:r w:rsidR="00C01119" w:rsidRPr="00DB59F7">
              <w:fldChar w:fldCharType="end"/>
            </w:r>
          </w:p>
        </w:tc>
        <w:tc>
          <w:tcPr>
            <w:tcW w:w="5490" w:type="dxa"/>
          </w:tcPr>
          <w:p w:rsidR="00C427E3" w:rsidRPr="00DB59F7" w:rsidRDefault="00C427E3" w:rsidP="003C478F">
            <w:pPr>
              <w:ind w:firstLine="0"/>
            </w:pPr>
            <w:r w:rsidRPr="00DB59F7">
              <w:t xml:space="preserve">If $IsObject(Oref) </w:t>
            </w:r>
          </w:p>
        </w:tc>
      </w:tr>
    </w:tbl>
    <w:p w:rsidR="00C427E3" w:rsidRDefault="00C427E3" w:rsidP="003C478F"/>
    <w:p w:rsidR="00C427E3" w:rsidRDefault="00C427E3">
      <w:pPr>
        <w:spacing w:after="0"/>
        <w:ind w:firstLine="0"/>
      </w:pPr>
      <w:r>
        <w:br w:type="page"/>
      </w:r>
    </w:p>
    <w:p w:rsidR="00C427E3" w:rsidRDefault="00C427E3" w:rsidP="003C478F">
      <w:pPr>
        <w:pStyle w:val="Heading2"/>
      </w:pPr>
      <w:bookmarkStart w:id="1043" w:name="_Toc309712570"/>
      <w:bookmarkStart w:id="1044" w:name="_Toc323692536"/>
      <w:r>
        <w:t>Link Objects</w:t>
      </w:r>
      <w:bookmarkEnd w:id="1043"/>
      <w:r>
        <w:t xml:space="preserve"> Call</w:t>
      </w:r>
      <w:bookmarkEnd w:id="1044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4518"/>
        <w:gridCol w:w="4950"/>
      </w:tblGrid>
      <w:tr w:rsidR="00C427E3" w:rsidRPr="007248BC" w:rsidTr="003C478F">
        <w:tc>
          <w:tcPr>
            <w:tcW w:w="4518" w:type="dxa"/>
          </w:tcPr>
          <w:p w:rsidR="00C427E3" w:rsidRPr="00DB59F7" w:rsidRDefault="00C427E3" w:rsidP="003C478F">
            <w:pPr>
              <w:ind w:firstLine="0"/>
            </w:pPr>
            <w:r w:rsidRPr="00DB59F7">
              <w:t>Link two properties together</w:t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Link two properties together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2374C7">
              <w:instrText>How to:Link two properties together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4950" w:type="dxa"/>
          </w:tcPr>
          <w:tbl>
            <w:tblPr>
              <w:tblStyle w:val="TableGrid"/>
              <w:tblW w:w="0" w:type="auto"/>
              <w:tblInd w:w="67" w:type="dxa"/>
              <w:tblLook w:val="04A0" w:firstRow="1" w:lastRow="0" w:firstColumn="1" w:lastColumn="0" w:noHBand="0" w:noVBand="1"/>
            </w:tblPr>
            <w:tblGrid>
              <w:gridCol w:w="4657"/>
            </w:tblGrid>
            <w:tr w:rsidR="00C427E3" w:rsidRPr="007248BC" w:rsidTr="003C478F">
              <w:tc>
                <w:tcPr>
                  <w:tcW w:w="465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Set oref1.property=oref2</w:t>
                  </w:r>
                </w:p>
              </w:tc>
            </w:tr>
            <w:tr w:rsidR="00C427E3" w:rsidRPr="007248BC" w:rsidTr="003C478F">
              <w:tc>
                <w:tcPr>
                  <w:tcW w:w="4657" w:type="dxa"/>
                </w:tcPr>
                <w:p w:rsidR="00C427E3" w:rsidRPr="00DB59F7" w:rsidRDefault="00C427E3" w:rsidP="003C478F">
                  <w:pPr>
                    <w:ind w:firstLine="0"/>
                  </w:pPr>
                  <w:r w:rsidRPr="00DB59F7">
                    <w:t>Set oref2.property=oref1</w:t>
                  </w:r>
                </w:p>
              </w:tc>
            </w:tr>
          </w:tbl>
          <w:p w:rsidR="00C427E3" w:rsidRPr="00DB59F7" w:rsidRDefault="00C427E3" w:rsidP="003C478F">
            <w:pPr>
              <w:ind w:firstLine="0"/>
            </w:pPr>
          </w:p>
        </w:tc>
      </w:tr>
    </w:tbl>
    <w:p w:rsidR="00C427E3" w:rsidRDefault="00C427E3" w:rsidP="003C478F"/>
    <w:p w:rsidR="00C427E3" w:rsidRDefault="00C427E3" w:rsidP="003C478F">
      <w:pPr>
        <w:pStyle w:val="Heading2"/>
      </w:pPr>
      <w:bookmarkStart w:id="1045" w:name="_Toc309712571"/>
      <w:bookmarkStart w:id="1046" w:name="_Toc323692537"/>
      <w:r>
        <w:t>Tests</w:t>
      </w:r>
      <w:bookmarkEnd w:id="1045"/>
      <w:r>
        <w:t xml:space="preserve"> Calls</w:t>
      </w:r>
      <w:bookmarkEnd w:id="1046"/>
    </w:p>
    <w:tbl>
      <w:tblPr>
        <w:tblStyle w:val="TableGrid"/>
        <w:tblW w:w="9468" w:type="dxa"/>
        <w:tblLayout w:type="fixed"/>
        <w:tblLook w:val="04A0" w:firstRow="1" w:lastRow="0" w:firstColumn="1" w:lastColumn="0" w:noHBand="0" w:noVBand="1"/>
      </w:tblPr>
      <w:tblGrid>
        <w:gridCol w:w="4519"/>
        <w:gridCol w:w="4949"/>
      </w:tblGrid>
      <w:tr w:rsidR="00C427E3" w:rsidRPr="007248BC" w:rsidTr="003C478F">
        <w:tc>
          <w:tcPr>
            <w:tcW w:w="4519" w:type="dxa"/>
          </w:tcPr>
          <w:p w:rsidR="00C427E3" w:rsidRPr="00DB59F7" w:rsidRDefault="00C427E3" w:rsidP="003C478F">
            <w:pPr>
              <w:ind w:firstLine="0"/>
            </w:pPr>
            <w:r w:rsidRPr="00DB59F7">
              <w:t>Test whether a class exists</w:t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Test whether a class exists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How to:</w:instrText>
            </w:r>
            <w:r w:rsidR="00C318A7" w:rsidRPr="00336EA9">
              <w:instrText>Test whether a class exists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4949" w:type="dxa"/>
          </w:tcPr>
          <w:p w:rsidR="00C427E3" w:rsidRPr="00DB59F7" w:rsidRDefault="00C427E3" w:rsidP="003C478F">
            <w:pPr>
              <w:ind w:firstLine="0"/>
            </w:pPr>
            <w:r w:rsidRPr="00DB59F7">
              <w:t>If ##class(%Dictionary.ClassDefinition).</w:t>
            </w:r>
          </w:p>
          <w:p w:rsidR="00C427E3" w:rsidRPr="00DB59F7" w:rsidRDefault="00C427E3" w:rsidP="003C478F">
            <w:pPr>
              <w:ind w:firstLine="0"/>
            </w:pPr>
            <w:r w:rsidRPr="00DB59F7">
              <w:t>%Exists($LB("package.classname"))</w:t>
            </w:r>
          </w:p>
        </w:tc>
      </w:tr>
      <w:tr w:rsidR="00C427E3" w:rsidRPr="007248BC" w:rsidTr="003C478F">
        <w:tc>
          <w:tcPr>
            <w:tcW w:w="4519" w:type="dxa"/>
          </w:tcPr>
          <w:p w:rsidR="00C427E3" w:rsidRPr="00DB59F7" w:rsidRDefault="00C427E3" w:rsidP="003C478F">
            <w:pPr>
              <w:ind w:firstLine="0"/>
            </w:pPr>
            <w:r w:rsidRPr="00DB59F7">
              <w:t>Test whether an object is valid</w:t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Test whether an object is valid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How to:</w:instrText>
            </w:r>
            <w:r w:rsidR="00C318A7" w:rsidRPr="00297610">
              <w:instrText>Test whether an object is valid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4949" w:type="dxa"/>
          </w:tcPr>
          <w:p w:rsidR="00C427E3" w:rsidRPr="00DB59F7" w:rsidRDefault="00C427E3" w:rsidP="003C478F">
            <w:pPr>
              <w:ind w:firstLine="0"/>
            </w:pPr>
            <w:r w:rsidRPr="00DB59F7">
              <w:t>If $IsObject(oref)</w:t>
            </w:r>
          </w:p>
        </w:tc>
      </w:tr>
    </w:tbl>
    <w:p w:rsidR="00C427E3" w:rsidRPr="007248BC" w:rsidRDefault="00C427E3" w:rsidP="003C478F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</w:p>
    <w:p w:rsidR="00C427E3" w:rsidRDefault="00C427E3" w:rsidP="003C478F">
      <w:pPr>
        <w:pStyle w:val="Heading2"/>
      </w:pPr>
      <w:bookmarkStart w:id="1047" w:name="_Toc309712572"/>
      <w:bookmarkStart w:id="1048" w:name="_Toc323692538"/>
      <w:r>
        <w:t>Obtain a Value</w:t>
      </w:r>
      <w:bookmarkEnd w:id="1047"/>
      <w:r>
        <w:t xml:space="preserve"> Calls</w:t>
      </w:r>
      <w:bookmarkEnd w:id="1048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4519"/>
        <w:gridCol w:w="4949"/>
      </w:tblGrid>
      <w:tr w:rsidR="00C427E3" w:rsidRPr="007524B6" w:rsidTr="003C478F">
        <w:tc>
          <w:tcPr>
            <w:tcW w:w="4519" w:type="dxa"/>
          </w:tcPr>
          <w:p w:rsidR="00C427E3" w:rsidRPr="00DB59F7" w:rsidRDefault="00C427E3" w:rsidP="003C478F">
            <w:pPr>
              <w:ind w:firstLine="0"/>
            </w:pPr>
            <w:r w:rsidRPr="00DB59F7">
              <w:t>Obtain a property's value</w:t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Obtain a property's value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How to:</w:instrText>
            </w:r>
            <w:r w:rsidR="00C318A7" w:rsidRPr="007C049E">
              <w:instrText>Obtain a property's value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4949" w:type="dxa"/>
          </w:tcPr>
          <w:p w:rsidR="00C427E3" w:rsidRPr="00DB59F7" w:rsidRDefault="00C427E3" w:rsidP="003C478F">
            <w:pPr>
              <w:ind w:firstLine="0"/>
            </w:pPr>
            <w:r w:rsidRPr="00DB59F7">
              <w:t>Set value=oref.property</w:t>
            </w:r>
          </w:p>
        </w:tc>
      </w:tr>
      <w:tr w:rsidR="00C427E3" w:rsidRPr="007524B6" w:rsidTr="003C478F">
        <w:tc>
          <w:tcPr>
            <w:tcW w:w="4519" w:type="dxa"/>
          </w:tcPr>
          <w:p w:rsidR="00C427E3" w:rsidRPr="00DB59F7" w:rsidRDefault="00C427E3" w:rsidP="003C478F">
            <w:pPr>
              <w:ind w:firstLine="0"/>
            </w:pPr>
            <w:r w:rsidRPr="00DB59F7">
              <w:t>Obtain the Id of a saved object</w:t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Obtain the Id of a saved object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How to:</w:instrText>
            </w:r>
            <w:r w:rsidR="00C318A7" w:rsidRPr="004B0DD7">
              <w:instrText>Obtain the Id of a saved object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4949" w:type="dxa"/>
          </w:tcPr>
          <w:p w:rsidR="00C427E3" w:rsidRPr="00DB59F7" w:rsidRDefault="00C427E3" w:rsidP="003C478F">
            <w:pPr>
              <w:ind w:firstLine="0"/>
            </w:pPr>
            <w:r w:rsidRPr="00DB59F7">
              <w:t>Set Id=oref.%Id()</w:t>
            </w:r>
          </w:p>
        </w:tc>
      </w:tr>
    </w:tbl>
    <w:p w:rsidR="00C427E3" w:rsidRDefault="00C427E3" w:rsidP="003C478F"/>
    <w:p w:rsidR="00C427E3" w:rsidRDefault="00C427E3" w:rsidP="003C478F">
      <w:pPr>
        <w:pStyle w:val="Heading2"/>
      </w:pPr>
      <w:bookmarkStart w:id="1049" w:name="_Toc309712573"/>
      <w:bookmarkStart w:id="1050" w:name="_Toc323692539"/>
      <w:r>
        <w:t>Set</w:t>
      </w:r>
      <w:bookmarkEnd w:id="1049"/>
      <w:r>
        <w:t xml:space="preserve"> Calls</w:t>
      </w:r>
      <w:bookmarkEnd w:id="1050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4519"/>
        <w:gridCol w:w="4949"/>
      </w:tblGrid>
      <w:tr w:rsidR="00C427E3" w:rsidRPr="007524B6" w:rsidTr="003C478F">
        <w:tc>
          <w:tcPr>
            <w:tcW w:w="4519" w:type="dxa"/>
          </w:tcPr>
          <w:p w:rsidR="00C427E3" w:rsidRPr="00DB59F7" w:rsidRDefault="000C1B4E" w:rsidP="003C478F">
            <w:pPr>
              <w:ind w:firstLine="0"/>
            </w:pPr>
            <w:r w:rsidRPr="00DB59F7">
              <w:t>Set a P</w:t>
            </w:r>
            <w:r w:rsidR="00C427E3" w:rsidRPr="00DB59F7">
              <w:t>roperty to a value</w:t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Pr="00DB59F7">
              <w:instrText>Set a P</w:instrText>
            </w:r>
            <w:r w:rsidR="00C318A7" w:rsidRPr="00DB59F7">
              <w:instrText>roperty to a value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How to:</w:instrText>
            </w:r>
            <w:r>
              <w:instrText>Set a P</w:instrText>
            </w:r>
            <w:r w:rsidR="00C318A7" w:rsidRPr="00EB612D">
              <w:instrText>roperty to a value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4949" w:type="dxa"/>
          </w:tcPr>
          <w:p w:rsidR="00C427E3" w:rsidRPr="00DB59F7" w:rsidRDefault="00C427E3" w:rsidP="003C478F">
            <w:pPr>
              <w:ind w:firstLine="0"/>
            </w:pPr>
            <w:r w:rsidRPr="00DB59F7">
              <w:t>Set oref.property=value</w:t>
            </w:r>
          </w:p>
        </w:tc>
      </w:tr>
    </w:tbl>
    <w:p w:rsidR="00C427E3" w:rsidRDefault="00C427E3" w:rsidP="003C478F"/>
    <w:p w:rsidR="00C427E3" w:rsidRPr="00C7620A" w:rsidRDefault="00C427E3" w:rsidP="003C478F">
      <w:pPr>
        <w:pStyle w:val="Heading2"/>
      </w:pPr>
      <w:bookmarkStart w:id="1051" w:name="_Toc309712575"/>
      <w:bookmarkStart w:id="1052" w:name="_Toc323692540"/>
      <w:r w:rsidRPr="00C7620A">
        <w:t>Populate</w:t>
      </w:r>
      <w:bookmarkEnd w:id="1051"/>
      <w:r>
        <w:t xml:space="preserve"> Call</w:t>
      </w:r>
      <w:bookmarkEnd w:id="1052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2358"/>
        <w:gridCol w:w="7110"/>
      </w:tblGrid>
      <w:tr w:rsidR="00C427E3" w:rsidRPr="007524B6" w:rsidTr="003C478F">
        <w:tc>
          <w:tcPr>
            <w:tcW w:w="2358" w:type="dxa"/>
          </w:tcPr>
          <w:p w:rsidR="00C427E3" w:rsidRPr="00DB59F7" w:rsidRDefault="00C427E3" w:rsidP="003C478F">
            <w:pPr>
              <w:ind w:firstLine="0"/>
            </w:pPr>
            <w:r w:rsidRPr="00DB59F7">
              <w:t>Populate a class</w:t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Populate a class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How to:</w:instrText>
            </w:r>
            <w:r w:rsidR="00C318A7" w:rsidRPr="00D0610E">
              <w:instrText>Populate a class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7110" w:type="dxa"/>
          </w:tcPr>
          <w:p w:rsidR="00C427E3" w:rsidRPr="00DB59F7" w:rsidRDefault="00C427E3" w:rsidP="00DB59F7">
            <w:pPr>
              <w:ind w:firstLine="0"/>
            </w:pPr>
            <w:r w:rsidRPr="00DB59F7">
              <w:t>Set =##class(package.class).Populate(Num,{1,0})</w:t>
            </w:r>
          </w:p>
          <w:p w:rsidR="00C427E3" w:rsidRPr="00DB59F7" w:rsidRDefault="00C427E3" w:rsidP="00DB59F7">
            <w:pPr>
              <w:ind w:firstLine="0"/>
            </w:pPr>
            <w:r w:rsidRPr="00DB59F7">
              <w:t xml:space="preserve">  Where </w:t>
            </w:r>
            <w:r w:rsidRPr="00DB59F7">
              <w:tab/>
            </w:r>
          </w:p>
          <w:p w:rsidR="00C427E3" w:rsidRPr="00DB59F7" w:rsidRDefault="00C427E3" w:rsidP="00DB59F7">
            <w:pPr>
              <w:ind w:firstLine="0"/>
            </w:pPr>
            <w:r w:rsidRPr="00DB59F7">
              <w:t xml:space="preserve">    -Num=number of items</w:t>
            </w:r>
          </w:p>
          <w:p w:rsidR="00C427E3" w:rsidRPr="00DB59F7" w:rsidRDefault="00C427E3" w:rsidP="00DB59F7">
            <w:pPr>
              <w:ind w:firstLine="0"/>
            </w:pPr>
            <w:r w:rsidRPr="00DB59F7">
              <w:t xml:space="preserve">    -1 for Verbose, 0 for not Verbose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727"/>
            </w:tblGrid>
            <w:tr w:rsidR="00C427E3" w:rsidRPr="007524B6" w:rsidTr="003C478F">
              <w:tc>
                <w:tcPr>
                  <w:tcW w:w="6727" w:type="dxa"/>
                </w:tcPr>
                <w:p w:rsidR="00C427E3" w:rsidRPr="00DB59F7" w:rsidRDefault="00C427E3" w:rsidP="00DB59F7">
                  <w:pPr>
                    <w:ind w:firstLine="0"/>
                  </w:pPr>
                  <w:r w:rsidRPr="00DB59F7">
                    <w:t>Note: the class needs to extend %Populate and the affected properties need POPSPEC parameters.</w:t>
                  </w:r>
                </w:p>
              </w:tc>
            </w:tr>
          </w:tbl>
          <w:p w:rsidR="00C427E3" w:rsidRPr="00DB59F7" w:rsidRDefault="00C427E3" w:rsidP="00DB59F7">
            <w:pPr>
              <w:ind w:firstLine="0"/>
            </w:pPr>
          </w:p>
        </w:tc>
      </w:tr>
    </w:tbl>
    <w:p w:rsidR="00C427E3" w:rsidRDefault="00C427E3" w:rsidP="003C478F"/>
    <w:p w:rsidR="00C427E3" w:rsidRDefault="00C427E3" w:rsidP="003C478F">
      <w:pPr>
        <w:pStyle w:val="Heading2"/>
      </w:pPr>
      <w:bookmarkStart w:id="1053" w:name="_Toc309712576"/>
      <w:bookmarkStart w:id="1054" w:name="_Toc323692541"/>
      <w:r>
        <w:t>List/Display</w:t>
      </w:r>
      <w:bookmarkEnd w:id="1053"/>
      <w:r>
        <w:t>/Dump Calls</w:t>
      </w:r>
      <w:bookmarkEnd w:id="1054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3348"/>
        <w:gridCol w:w="6120"/>
      </w:tblGrid>
      <w:tr w:rsidR="00C427E3" w:rsidRPr="007524B6" w:rsidTr="003C478F">
        <w:tc>
          <w:tcPr>
            <w:tcW w:w="3348" w:type="dxa"/>
          </w:tcPr>
          <w:p w:rsidR="00C427E3" w:rsidRPr="00DB59F7" w:rsidRDefault="00C427E3" w:rsidP="003C478F">
            <w:pPr>
              <w:ind w:firstLine="0"/>
            </w:pPr>
            <w:r w:rsidRPr="00DB59F7">
              <w:t>List all objects in memory</w:t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List all objects in memory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How to:</w:instrText>
            </w:r>
            <w:r w:rsidR="00C318A7" w:rsidRPr="008012D9">
              <w:instrText>List all objects in memory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6120" w:type="dxa"/>
          </w:tcPr>
          <w:p w:rsidR="00C427E3" w:rsidRPr="00DB59F7" w:rsidRDefault="00C427E3" w:rsidP="003C478F">
            <w:pPr>
              <w:ind w:firstLine="0"/>
            </w:pPr>
            <w:r w:rsidRPr="00DB59F7">
              <w:t>Do $system.OBJ.ShowObjects() – pass "D" for details</w:t>
            </w:r>
          </w:p>
        </w:tc>
      </w:tr>
      <w:tr w:rsidR="00C427E3" w:rsidRPr="007524B6" w:rsidTr="003C478F">
        <w:tc>
          <w:tcPr>
            <w:tcW w:w="3348" w:type="dxa"/>
          </w:tcPr>
          <w:p w:rsidR="00C427E3" w:rsidRPr="00DB59F7" w:rsidRDefault="00C427E3" w:rsidP="003C478F">
            <w:pPr>
              <w:ind w:firstLine="0"/>
            </w:pPr>
            <w:r w:rsidRPr="00DB59F7">
              <w:t>Display an Oref</w:t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5C4612" w:rsidRPr="00DB59F7">
              <w:instrText>Display:A</w:instrText>
            </w:r>
            <w:r w:rsidR="00C318A7" w:rsidRPr="00DB59F7">
              <w:instrText>n Oref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C318A7">
              <w:instrText xml:space="preserve"> XE "</w:instrText>
            </w:r>
            <w:r w:rsidR="00C318A7" w:rsidRPr="00DB59F7">
              <w:instrText>How to:</w:instrText>
            </w:r>
            <w:r w:rsidR="00C318A7" w:rsidRPr="00394F6A">
              <w:instrText>Display an Oref</w:instrText>
            </w:r>
            <w:r w:rsidR="00C318A7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6120" w:type="dxa"/>
          </w:tcPr>
          <w:p w:rsidR="00C427E3" w:rsidRPr="00DB59F7" w:rsidRDefault="00C427E3" w:rsidP="003C478F">
            <w:pPr>
              <w:ind w:firstLine="0"/>
            </w:pPr>
            <w:r w:rsidRPr="00DB59F7">
              <w:t>Do $system.OBJ.Dump(oref)</w:t>
            </w:r>
          </w:p>
        </w:tc>
      </w:tr>
    </w:tbl>
    <w:p w:rsidR="00C427E3" w:rsidRDefault="00C427E3" w:rsidP="003C478F"/>
    <w:p w:rsidR="00C427E3" w:rsidRDefault="00C427E3" w:rsidP="003C478F">
      <w:pPr>
        <w:pStyle w:val="Heading2"/>
      </w:pPr>
      <w:bookmarkStart w:id="1055" w:name="_Toc309712579"/>
      <w:bookmarkStart w:id="1056" w:name="_Toc323692542"/>
      <w:r>
        <w:t>System/Product/Version</w:t>
      </w:r>
      <w:bookmarkEnd w:id="1055"/>
      <w:r>
        <w:t xml:space="preserve"> Calls</w:t>
      </w:r>
      <w:bookmarkEnd w:id="1056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4248"/>
        <w:gridCol w:w="5220"/>
      </w:tblGrid>
      <w:tr w:rsidR="00C427E3" w:rsidRPr="007524B6" w:rsidTr="003C478F">
        <w:tc>
          <w:tcPr>
            <w:tcW w:w="4248" w:type="dxa"/>
          </w:tcPr>
          <w:p w:rsidR="00C427E3" w:rsidRPr="00DB59F7" w:rsidRDefault="00C427E3" w:rsidP="003C478F">
            <w:pPr>
              <w:ind w:firstLine="0"/>
            </w:pPr>
            <w:r w:rsidRPr="00DB59F7">
              <w:t>See what system you are on</w:t>
            </w:r>
            <w:r w:rsidR="00C01119" w:rsidRPr="00DB59F7">
              <w:fldChar w:fldCharType="begin"/>
            </w:r>
            <w:r w:rsidR="00EE5031">
              <w:instrText xml:space="preserve"> XE "</w:instrText>
            </w:r>
            <w:r w:rsidR="00EE5031" w:rsidRPr="00DB59F7">
              <w:instrText>See what system you are on</w:instrText>
            </w:r>
            <w:r w:rsidR="00EE5031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EE5031">
              <w:instrText xml:space="preserve"> XE "</w:instrText>
            </w:r>
            <w:r w:rsidR="00EE5031" w:rsidRPr="00DB59F7">
              <w:instrText>How to:</w:instrText>
            </w:r>
            <w:r w:rsidR="00EE5031" w:rsidRPr="00BC4EA3">
              <w:instrText>See what system you are on</w:instrText>
            </w:r>
            <w:r w:rsidR="00EE5031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220" w:type="dxa"/>
          </w:tcPr>
          <w:p w:rsidR="00C427E3" w:rsidRPr="00DB59F7" w:rsidRDefault="00C427E3" w:rsidP="003C478F">
            <w:pPr>
              <w:ind w:firstLine="0"/>
            </w:pPr>
            <w:r w:rsidRPr="00DB59F7">
              <w:t>Write $system.Version.GetBuildOS()</w:t>
            </w:r>
          </w:p>
        </w:tc>
      </w:tr>
      <w:tr w:rsidR="00C427E3" w:rsidRPr="007524B6" w:rsidTr="003C478F">
        <w:tc>
          <w:tcPr>
            <w:tcW w:w="4248" w:type="dxa"/>
          </w:tcPr>
          <w:p w:rsidR="00C427E3" w:rsidRPr="00DB59F7" w:rsidRDefault="00C427E3" w:rsidP="00EE5031">
            <w:pPr>
              <w:ind w:firstLine="0"/>
            </w:pPr>
            <w:r w:rsidRPr="00DB59F7">
              <w:t xml:space="preserve">See what product </w:t>
            </w:r>
            <w:r w:rsidR="00EE5031" w:rsidRPr="00DB59F7">
              <w:t xml:space="preserve">version </w:t>
            </w:r>
            <w:r w:rsidRPr="00DB59F7">
              <w:t xml:space="preserve">you </w:t>
            </w:r>
            <w:r w:rsidR="00831003" w:rsidRPr="00DB59F7">
              <w:t>are</w:t>
            </w:r>
            <w:r w:rsidRPr="00DB59F7">
              <w:t xml:space="preserve"> running</w:t>
            </w:r>
            <w:r w:rsidR="00C01119" w:rsidRPr="00DB59F7">
              <w:fldChar w:fldCharType="begin"/>
            </w:r>
            <w:r w:rsidR="00EE5031">
              <w:instrText xml:space="preserve"> XE "</w:instrText>
            </w:r>
            <w:r w:rsidR="00AB2A49">
              <w:instrText>P</w:instrText>
            </w:r>
            <w:r w:rsidR="00831003" w:rsidRPr="00DB59F7">
              <w:instrText>roduct version</w:instrText>
            </w:r>
            <w:r w:rsidR="00EE5031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EE5031">
              <w:instrText xml:space="preserve"> XE "</w:instrText>
            </w:r>
            <w:r w:rsidR="00EE5031" w:rsidRPr="00DB59F7">
              <w:instrText>How to</w:instrText>
            </w:r>
            <w:r w:rsidR="00AB2A49">
              <w:instrText>: P</w:instrText>
            </w:r>
            <w:r w:rsidR="00831003">
              <w:instrText>roduct version</w:instrText>
            </w:r>
            <w:r w:rsidR="00EE5031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220" w:type="dxa"/>
          </w:tcPr>
          <w:p w:rsidR="00C427E3" w:rsidRPr="00DB59F7" w:rsidRDefault="00C427E3" w:rsidP="003C478F">
            <w:pPr>
              <w:ind w:firstLine="0"/>
            </w:pPr>
            <w:r w:rsidRPr="00DB59F7">
              <w:t>Write $system.Version.GetProduct()</w:t>
            </w:r>
          </w:p>
        </w:tc>
      </w:tr>
      <w:tr w:rsidR="00C427E3" w:rsidRPr="007524B6" w:rsidTr="003C478F">
        <w:tc>
          <w:tcPr>
            <w:tcW w:w="4248" w:type="dxa"/>
          </w:tcPr>
          <w:p w:rsidR="00C427E3" w:rsidRPr="00DB59F7" w:rsidRDefault="00C427E3" w:rsidP="003C478F">
            <w:pPr>
              <w:ind w:firstLine="0"/>
            </w:pPr>
            <w:r w:rsidRPr="00DB59F7">
              <w:t>Return the version number of the current object library</w:t>
            </w:r>
            <w:r w:rsidR="00C01119" w:rsidRPr="00DB59F7">
              <w:fldChar w:fldCharType="begin"/>
            </w:r>
            <w:r w:rsidR="00EE5031">
              <w:instrText xml:space="preserve"> XE "</w:instrText>
            </w:r>
            <w:r w:rsidR="00EE5031" w:rsidRPr="00DB59F7">
              <w:instrText>Return the version number of the current object library</w:instrText>
            </w:r>
            <w:r w:rsidR="00EE5031">
              <w:instrText xml:space="preserve">" </w:instrText>
            </w:r>
            <w:r w:rsidR="00C01119" w:rsidRPr="00DB59F7">
              <w:fldChar w:fldCharType="end"/>
            </w:r>
            <w:r w:rsidR="00C01119" w:rsidRPr="00DB59F7">
              <w:fldChar w:fldCharType="begin"/>
            </w:r>
            <w:r w:rsidR="00EE5031">
              <w:instrText xml:space="preserve"> XE "</w:instrText>
            </w:r>
            <w:r w:rsidR="00EE5031" w:rsidRPr="00DB59F7">
              <w:instrText>How to:</w:instrText>
            </w:r>
            <w:r w:rsidR="00EE5031" w:rsidRPr="00C441B1">
              <w:instrText>Return the version number of the current object library</w:instrText>
            </w:r>
            <w:r w:rsidR="00EE5031">
              <w:instrText xml:space="preserve">" </w:instrText>
            </w:r>
            <w:r w:rsidR="00C01119" w:rsidRPr="00DB59F7">
              <w:fldChar w:fldCharType="end"/>
            </w:r>
          </w:p>
        </w:tc>
        <w:tc>
          <w:tcPr>
            <w:tcW w:w="5220" w:type="dxa"/>
          </w:tcPr>
          <w:p w:rsidR="00C427E3" w:rsidRPr="00DB59F7" w:rsidRDefault="00C427E3" w:rsidP="003C478F">
            <w:pPr>
              <w:ind w:firstLine="0"/>
            </w:pPr>
            <w:r w:rsidRPr="00DB59F7">
              <w:t xml:space="preserve">Write $system.OBJ.Version()     </w:t>
            </w:r>
          </w:p>
        </w:tc>
      </w:tr>
    </w:tbl>
    <w:p w:rsidR="00C427E3" w:rsidRDefault="00C427E3" w:rsidP="003C478F">
      <w:pPr>
        <w:rPr>
          <w:color w:val="000080"/>
        </w:rPr>
      </w:pPr>
    </w:p>
    <w:p w:rsidR="00C427E3" w:rsidRPr="00C7620A" w:rsidRDefault="00C427E3" w:rsidP="003C478F">
      <w:pPr>
        <w:pStyle w:val="Heading2"/>
        <w:rPr>
          <w:color w:val="000080"/>
        </w:rPr>
      </w:pPr>
      <w:bookmarkStart w:id="1057" w:name="_Toc323692543"/>
      <w:r>
        <w:t xml:space="preserve">General </w:t>
      </w:r>
      <w:r w:rsidR="0024349B">
        <w:t xml:space="preserve">Miscellaneous </w:t>
      </w:r>
      <w:r>
        <w:t>Calls</w:t>
      </w:r>
      <w:bookmarkEnd w:id="1057"/>
    </w:p>
    <w:tbl>
      <w:tblPr>
        <w:tblStyle w:val="TableGrid"/>
        <w:tblW w:w="9468" w:type="dxa"/>
        <w:tblLook w:val="04A0" w:firstRow="1" w:lastRow="0" w:firstColumn="1" w:lastColumn="0" w:noHBand="0" w:noVBand="1"/>
      </w:tblPr>
      <w:tblGrid>
        <w:gridCol w:w="3708"/>
        <w:gridCol w:w="5760"/>
      </w:tblGrid>
      <w:tr w:rsidR="00C427E3" w:rsidTr="003C478F">
        <w:tc>
          <w:tcPr>
            <w:tcW w:w="3708" w:type="dxa"/>
          </w:tcPr>
          <w:p w:rsidR="00C427E3" w:rsidRDefault="00EE5031" w:rsidP="00D74347">
            <w:pPr>
              <w:ind w:firstLine="0"/>
            </w:pPr>
            <w:r>
              <w:t xml:space="preserve">View </w:t>
            </w:r>
            <w:r w:rsidR="00C427E3">
              <w:t>Class Name</w:t>
            </w:r>
            <w:r w:rsidR="00C01119">
              <w:fldChar w:fldCharType="begin"/>
            </w:r>
            <w:r>
              <w:instrText xml:space="preserve"> XE "</w:instrText>
            </w:r>
            <w:r w:rsidR="005B545B">
              <w:instrText>View</w:instrText>
            </w:r>
            <w:r w:rsidR="00D74347">
              <w:instrText xml:space="preserve"> </w:instrText>
            </w:r>
            <w:r w:rsidRPr="009E5AC0">
              <w:instrText>Class Name</w:instrText>
            </w:r>
            <w:r>
              <w:instrText xml:space="preserve">" </w:instrText>
            </w:r>
            <w:r w:rsidR="00C01119">
              <w:fldChar w:fldCharType="end"/>
            </w:r>
            <w:r w:rsidR="00C427E3">
              <w:t xml:space="preserve"> (must be inside a class)</w:t>
            </w:r>
          </w:p>
        </w:tc>
        <w:tc>
          <w:tcPr>
            <w:tcW w:w="5760" w:type="dxa"/>
          </w:tcPr>
          <w:p w:rsidR="00C427E3" w:rsidRDefault="00C427E3" w:rsidP="003C478F">
            <w:pPr>
              <w:ind w:firstLine="0"/>
            </w:pPr>
            <w:r>
              <w:t>Write $CLASSNAME</w:t>
            </w:r>
          </w:p>
        </w:tc>
      </w:tr>
      <w:tr w:rsidR="00C427E3" w:rsidTr="003C478F">
        <w:tc>
          <w:tcPr>
            <w:tcW w:w="3708" w:type="dxa"/>
          </w:tcPr>
          <w:p w:rsidR="00C427E3" w:rsidRDefault="00EE5031" w:rsidP="00D74347">
            <w:pPr>
              <w:ind w:firstLine="0"/>
            </w:pPr>
            <w:r>
              <w:t xml:space="preserve">View </w:t>
            </w:r>
            <w:r w:rsidR="00C427E3">
              <w:t>Current Date/Time</w:t>
            </w:r>
            <w:r w:rsidR="00C01119">
              <w:fldChar w:fldCharType="begin"/>
            </w:r>
            <w:r>
              <w:instrText xml:space="preserve"> XE "</w:instrText>
            </w:r>
            <w:r w:rsidR="005B545B">
              <w:instrText>View</w:instrText>
            </w:r>
            <w:r w:rsidR="00D74347">
              <w:instrText xml:space="preserve"> </w:instrText>
            </w:r>
            <w:r w:rsidRPr="00DE0CAA">
              <w:instrText>Current Date/Time</w:instrText>
            </w:r>
            <w:r>
              <w:instrText xml:space="preserve">" </w:instrText>
            </w:r>
            <w:r w:rsidR="00C01119">
              <w:fldChar w:fldCharType="end"/>
            </w:r>
          </w:p>
        </w:tc>
        <w:tc>
          <w:tcPr>
            <w:tcW w:w="5760" w:type="dxa"/>
          </w:tcPr>
          <w:p w:rsidR="00C427E3" w:rsidRDefault="00C427E3" w:rsidP="003C478F">
            <w:pPr>
              <w:ind w:firstLine="0"/>
            </w:pPr>
            <w:r>
              <w:t>Write $NOW() - 62416,35449.664935</w:t>
            </w:r>
          </w:p>
          <w:p w:rsidR="00C427E3" w:rsidRDefault="00C427E3" w:rsidP="003C478F">
            <w:pPr>
              <w:ind w:firstLine="0"/>
            </w:pPr>
            <w:r>
              <w:t>Write $system.SYS.Horolog() - 62417,22848</w:t>
            </w:r>
          </w:p>
          <w:p w:rsidR="00C427E3" w:rsidRDefault="00C427E3" w:rsidP="003C478F">
            <w:pPr>
              <w:ind w:firstLine="0"/>
            </w:pPr>
            <w:r>
              <w:t xml:space="preserve">Write </w:t>
            </w:r>
            <w:r w:rsidRPr="000F3C5F">
              <w:t>$system.SYS.TimeStamp()</w:t>
            </w:r>
            <w:r>
              <w:t xml:space="preserve"> - </w:t>
            </w:r>
            <w:r w:rsidRPr="000F3C5F">
              <w:t>62416,53709.534</w:t>
            </w:r>
            <w:r>
              <w:t xml:space="preserve">  (GMT)</w:t>
            </w:r>
          </w:p>
        </w:tc>
      </w:tr>
      <w:tr w:rsidR="00C427E3" w:rsidTr="003C478F">
        <w:tc>
          <w:tcPr>
            <w:tcW w:w="3708" w:type="dxa"/>
          </w:tcPr>
          <w:p w:rsidR="00C427E3" w:rsidRDefault="00EE5031" w:rsidP="00D74347">
            <w:pPr>
              <w:ind w:firstLine="0"/>
            </w:pPr>
            <w:r>
              <w:t>View User</w:t>
            </w:r>
            <w:r w:rsidR="00C427E3">
              <w:t>Name</w:t>
            </w:r>
            <w:r w:rsidR="00C01119">
              <w:fldChar w:fldCharType="begin"/>
            </w:r>
            <w:r>
              <w:instrText xml:space="preserve"> XE "</w:instrText>
            </w:r>
            <w:r w:rsidR="005B545B">
              <w:instrText>View</w:instrText>
            </w:r>
            <w:r w:rsidR="00D74347">
              <w:instrText xml:space="preserve"> </w:instrText>
            </w:r>
            <w:r w:rsidRPr="00FF5BA1">
              <w:instrText>UserName</w:instrText>
            </w:r>
            <w:r>
              <w:instrText xml:space="preserve">" </w:instrText>
            </w:r>
            <w:r w:rsidR="00C01119">
              <w:fldChar w:fldCharType="end"/>
            </w:r>
          </w:p>
        </w:tc>
        <w:tc>
          <w:tcPr>
            <w:tcW w:w="5760" w:type="dxa"/>
          </w:tcPr>
          <w:p w:rsidR="00C427E3" w:rsidRDefault="00C427E3" w:rsidP="003C478F">
            <w:pPr>
              <w:ind w:firstLine="0"/>
            </w:pPr>
            <w:r>
              <w:t>Write $USERNAME</w:t>
            </w:r>
          </w:p>
        </w:tc>
      </w:tr>
      <w:tr w:rsidR="00C427E3" w:rsidTr="003C478F">
        <w:tc>
          <w:tcPr>
            <w:tcW w:w="3708" w:type="dxa"/>
          </w:tcPr>
          <w:p w:rsidR="00C427E3" w:rsidRDefault="00EE5031" w:rsidP="00D74347">
            <w:pPr>
              <w:ind w:firstLine="0"/>
            </w:pPr>
            <w:r>
              <w:t xml:space="preserve">View </w:t>
            </w:r>
            <w:r w:rsidR="00C427E3">
              <w:t>Platform</w:t>
            </w:r>
            <w:r w:rsidR="00C01119">
              <w:fldChar w:fldCharType="begin"/>
            </w:r>
            <w:r>
              <w:instrText xml:space="preserve"> XE "</w:instrText>
            </w:r>
            <w:r w:rsidR="005B545B">
              <w:instrText>View</w:instrText>
            </w:r>
            <w:r w:rsidR="00D74347">
              <w:instrText xml:space="preserve"> </w:instrText>
            </w:r>
            <w:r w:rsidRPr="00402163">
              <w:instrText>Platform</w:instrText>
            </w:r>
            <w:r>
              <w:instrText xml:space="preserve">" </w:instrText>
            </w:r>
            <w:r w:rsidR="00C01119">
              <w:fldChar w:fldCharType="end"/>
            </w:r>
          </w:p>
        </w:tc>
        <w:tc>
          <w:tcPr>
            <w:tcW w:w="5760" w:type="dxa"/>
          </w:tcPr>
          <w:p w:rsidR="00C427E3" w:rsidRDefault="00C427E3" w:rsidP="003C478F">
            <w:pPr>
              <w:ind w:firstLine="0"/>
            </w:pPr>
            <w:r>
              <w:t>Write $system.Version.GetPlatform()</w:t>
            </w:r>
          </w:p>
        </w:tc>
      </w:tr>
      <w:tr w:rsidR="00C427E3" w:rsidTr="003C478F">
        <w:tc>
          <w:tcPr>
            <w:tcW w:w="3708" w:type="dxa"/>
          </w:tcPr>
          <w:p w:rsidR="00C427E3" w:rsidRDefault="00EE5031" w:rsidP="00D74347">
            <w:pPr>
              <w:ind w:firstLine="0"/>
            </w:pPr>
            <w:r>
              <w:t xml:space="preserve">View </w:t>
            </w:r>
            <w:r w:rsidR="00C427E3">
              <w:t>Operating System</w:t>
            </w:r>
            <w:r w:rsidR="00C01119">
              <w:fldChar w:fldCharType="begin"/>
            </w:r>
            <w:r>
              <w:instrText xml:space="preserve"> XE "</w:instrText>
            </w:r>
            <w:r w:rsidR="005B545B">
              <w:instrText>View</w:instrText>
            </w:r>
            <w:r w:rsidR="00D74347">
              <w:instrText xml:space="preserve"> </w:instrText>
            </w:r>
            <w:r w:rsidRPr="00957EEA">
              <w:instrText>Operating System</w:instrText>
            </w:r>
            <w:r>
              <w:instrText xml:space="preserve">" </w:instrText>
            </w:r>
            <w:r w:rsidR="00C01119">
              <w:fldChar w:fldCharType="end"/>
            </w:r>
          </w:p>
        </w:tc>
        <w:tc>
          <w:tcPr>
            <w:tcW w:w="5760" w:type="dxa"/>
          </w:tcPr>
          <w:p w:rsidR="00C427E3" w:rsidRDefault="00C427E3" w:rsidP="003C478F">
            <w:pPr>
              <w:ind w:firstLine="0"/>
            </w:pPr>
            <w:r>
              <w:rPr>
                <w:color w:val="000000"/>
              </w:rPr>
              <w:t>Write $system.Version.GetOS()</w:t>
            </w:r>
          </w:p>
        </w:tc>
      </w:tr>
      <w:tr w:rsidR="00C427E3" w:rsidTr="003C478F">
        <w:tc>
          <w:tcPr>
            <w:tcW w:w="3708" w:type="dxa"/>
          </w:tcPr>
          <w:p w:rsidR="00C427E3" w:rsidRDefault="00EE5031" w:rsidP="00D74347">
            <w:pPr>
              <w:ind w:firstLine="0"/>
            </w:pPr>
            <w:r>
              <w:t xml:space="preserve">View </w:t>
            </w:r>
            <w:r w:rsidR="00C427E3">
              <w:t>Process Id</w:t>
            </w:r>
            <w:r w:rsidR="00C01119">
              <w:fldChar w:fldCharType="begin"/>
            </w:r>
            <w:r>
              <w:instrText xml:space="preserve"> XE "</w:instrText>
            </w:r>
            <w:r w:rsidR="00D74347">
              <w:instrText xml:space="preserve">View </w:instrText>
            </w:r>
            <w:r w:rsidRPr="00683DB0">
              <w:instrText>Process Id</w:instrText>
            </w:r>
            <w:r>
              <w:instrText xml:space="preserve">" </w:instrText>
            </w:r>
            <w:r w:rsidR="00C01119">
              <w:fldChar w:fldCharType="end"/>
            </w:r>
          </w:p>
        </w:tc>
        <w:tc>
          <w:tcPr>
            <w:tcW w:w="5760" w:type="dxa"/>
          </w:tcPr>
          <w:p w:rsidR="00C427E3" w:rsidRDefault="00C427E3" w:rsidP="003C478F">
            <w:pPr>
              <w:ind w:firstLine="0"/>
            </w:pPr>
            <w:r>
              <w:t>Write $system.SYS.ProcessID()</w:t>
            </w:r>
          </w:p>
        </w:tc>
      </w:tr>
      <w:tr w:rsidR="00C427E3" w:rsidTr="003C478F">
        <w:tc>
          <w:tcPr>
            <w:tcW w:w="3708" w:type="dxa"/>
          </w:tcPr>
          <w:p w:rsidR="00C427E3" w:rsidRDefault="00EE5031" w:rsidP="00D74347">
            <w:pPr>
              <w:ind w:firstLine="0"/>
            </w:pPr>
            <w:r>
              <w:t>View Name</w:t>
            </w:r>
            <w:r w:rsidR="00C427E3">
              <w:t>space</w:t>
            </w:r>
            <w:r w:rsidR="00C01119">
              <w:fldChar w:fldCharType="begin"/>
            </w:r>
            <w:r>
              <w:instrText xml:space="preserve"> XE "</w:instrText>
            </w:r>
            <w:r w:rsidR="005B545B">
              <w:instrText>View</w:instrText>
            </w:r>
            <w:r w:rsidR="00D74347">
              <w:instrText xml:space="preserve"> </w:instrText>
            </w:r>
            <w:r w:rsidRPr="00D81D10">
              <w:instrText>Namespace</w:instrText>
            </w:r>
            <w:r>
              <w:instrText xml:space="preserve">" </w:instrText>
            </w:r>
            <w:r w:rsidR="00C01119">
              <w:fldChar w:fldCharType="end"/>
            </w:r>
          </w:p>
        </w:tc>
        <w:tc>
          <w:tcPr>
            <w:tcW w:w="5760" w:type="dxa"/>
          </w:tcPr>
          <w:p w:rsidR="00C427E3" w:rsidRDefault="00C427E3" w:rsidP="003C478F">
            <w:pPr>
              <w:ind w:firstLine="0"/>
            </w:pPr>
            <w:r>
              <w:t xml:space="preserve">Write </w:t>
            </w:r>
            <w:r w:rsidRPr="003C1588">
              <w:t>$system.SYS.NameSpace()</w:t>
            </w:r>
          </w:p>
        </w:tc>
      </w:tr>
      <w:tr w:rsidR="00C427E3" w:rsidTr="003C478F">
        <w:tc>
          <w:tcPr>
            <w:tcW w:w="3708" w:type="dxa"/>
          </w:tcPr>
          <w:p w:rsidR="00C427E3" w:rsidRDefault="00EE5031" w:rsidP="00D74347">
            <w:pPr>
              <w:ind w:firstLine="0"/>
            </w:pPr>
            <w:r>
              <w:t xml:space="preserve">View </w:t>
            </w:r>
            <w:r w:rsidR="00C427E3">
              <w:t>Time Zone</w:t>
            </w:r>
            <w:r w:rsidR="00C01119">
              <w:fldChar w:fldCharType="begin"/>
            </w:r>
            <w:r>
              <w:instrText xml:space="preserve"> XE "</w:instrText>
            </w:r>
            <w:r w:rsidR="005B545B">
              <w:instrText>View</w:instrText>
            </w:r>
            <w:r w:rsidR="00D74347">
              <w:instrText xml:space="preserve"> </w:instrText>
            </w:r>
            <w:r w:rsidRPr="00AB7A90">
              <w:instrText>Time Zone</w:instrText>
            </w:r>
            <w:r>
              <w:instrText xml:space="preserve">" </w:instrText>
            </w:r>
            <w:r w:rsidR="00C01119">
              <w:fldChar w:fldCharType="end"/>
            </w:r>
            <w:r w:rsidR="00D74347">
              <w:t xml:space="preserve"> </w:t>
            </w:r>
            <w:r w:rsidR="00C427E3">
              <w:t>(delta time in minutes from GMT)</w:t>
            </w:r>
          </w:p>
        </w:tc>
        <w:tc>
          <w:tcPr>
            <w:tcW w:w="5760" w:type="dxa"/>
          </w:tcPr>
          <w:p w:rsidR="00C427E3" w:rsidRDefault="00C427E3" w:rsidP="003C478F">
            <w:pPr>
              <w:ind w:firstLine="0"/>
            </w:pPr>
            <w:r>
              <w:t>Write</w:t>
            </w:r>
            <w:r w:rsidRPr="003C1588">
              <w:t xml:space="preserve"> $system.SYS.TimeZone()</w:t>
            </w:r>
          </w:p>
        </w:tc>
      </w:tr>
    </w:tbl>
    <w:p w:rsidR="00C427E3" w:rsidRDefault="00C427E3" w:rsidP="003C478F"/>
    <w:p w:rsidR="00C427E3" w:rsidRDefault="00C427E3" w:rsidP="003C478F">
      <w:pPr>
        <w:pStyle w:val="Heading2"/>
      </w:pPr>
      <w:bookmarkStart w:id="1058" w:name="_Toc323692544"/>
      <w:r>
        <w:t>Chapter 35 Summary</w:t>
      </w:r>
      <w:bookmarkEnd w:id="1058"/>
    </w:p>
    <w:p w:rsidR="00C427E3" w:rsidRDefault="00C427E3" w:rsidP="003C478F">
      <w:r>
        <w:t>This chapter lists some of the Object Commands for quick reference.</w:t>
      </w:r>
    </w:p>
    <w:p w:rsidR="00D312A4" w:rsidRDefault="00D312A4">
      <w:pPr>
        <w:spacing w:after="0" w:line="240" w:lineRule="auto"/>
        <w:ind w:firstLine="0"/>
      </w:pPr>
      <w:r>
        <w:br w:type="page"/>
      </w:r>
    </w:p>
    <w:p w:rsidR="00C427E3" w:rsidRPr="003E767D" w:rsidRDefault="00C427E3" w:rsidP="003E767D">
      <w:pPr>
        <w:pStyle w:val="Heading1"/>
        <w:jc w:val="center"/>
        <w:rPr>
          <w:sz w:val="52"/>
          <w:szCs w:val="52"/>
        </w:rPr>
      </w:pPr>
      <w:bookmarkStart w:id="1059" w:name="_Toc323692545"/>
      <w:r w:rsidRPr="003E767D">
        <w:rPr>
          <w:sz w:val="52"/>
          <w:szCs w:val="52"/>
        </w:rPr>
        <w:t>Caché ObjectScript - Good Programming Concepts</w:t>
      </w:r>
      <w:bookmarkEnd w:id="1059"/>
    </w:p>
    <w:p w:rsidR="00A43ECF" w:rsidRDefault="00A43ECF">
      <w:pPr>
        <w:spacing w:after="0" w:line="240" w:lineRule="auto"/>
        <w:ind w:firstLine="0"/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br w:type="page"/>
      </w:r>
    </w:p>
    <w:p w:rsidR="008055E1" w:rsidRPr="0098119B" w:rsidRDefault="008055E1" w:rsidP="00B76B1D">
      <w:pPr>
        <w:keepNext/>
        <w:keepLines/>
        <w:jc w:val="center"/>
        <w:rPr>
          <w:rFonts w:ascii="Arial" w:hAnsi="Arial" w:cs="Arial"/>
          <w:i/>
          <w:sz w:val="32"/>
          <w:szCs w:val="32"/>
        </w:rPr>
      </w:pPr>
      <w:r w:rsidRPr="0098119B">
        <w:rPr>
          <w:rFonts w:ascii="Arial" w:hAnsi="Arial" w:cs="Arial"/>
          <w:i/>
          <w:sz w:val="32"/>
          <w:szCs w:val="32"/>
        </w:rPr>
        <w:t>Tech Support: "Type 'fix' with an 'f'."</w:t>
      </w:r>
    </w:p>
    <w:p w:rsidR="008055E1" w:rsidRPr="0098119B" w:rsidRDefault="008055E1" w:rsidP="00B76B1D">
      <w:pPr>
        <w:keepNext/>
        <w:keepLines/>
        <w:jc w:val="center"/>
        <w:rPr>
          <w:rFonts w:ascii="Arial" w:hAnsi="Arial" w:cs="Arial"/>
          <w:i/>
          <w:sz w:val="32"/>
          <w:szCs w:val="32"/>
        </w:rPr>
      </w:pPr>
      <w:r w:rsidRPr="0098119B">
        <w:rPr>
          <w:rFonts w:ascii="Arial" w:hAnsi="Arial" w:cs="Arial"/>
          <w:i/>
          <w:sz w:val="32"/>
          <w:szCs w:val="32"/>
        </w:rPr>
        <w:t>Customer: "Is that 'f' as in 'fix'?"</w:t>
      </w:r>
    </w:p>
    <w:p w:rsidR="0081394F" w:rsidRDefault="0081394F" w:rsidP="005F64CF">
      <w:pPr>
        <w:spacing w:after="100" w:afterAutospacing="1" w:line="240" w:lineRule="auto"/>
        <w:ind w:firstLine="0"/>
        <w:rPr>
          <w:rStyle w:val="QuoteChar11"/>
          <w:rFonts w:ascii="Courier New" w:hAnsi="Courier New" w:cs="Courier New"/>
          <w:i w:val="0"/>
          <w:sz w:val="18"/>
          <w:szCs w:val="18"/>
        </w:rPr>
      </w:pPr>
    </w:p>
    <w:p w:rsidR="0081394F" w:rsidRDefault="0081394F" w:rsidP="008055E1">
      <w:pPr>
        <w:keepNext/>
        <w:keepLines/>
        <w:rPr>
          <w:rStyle w:val="QuoteChar11"/>
          <w:rFonts w:ascii="Courier New" w:hAnsi="Courier New" w:cs="Courier New"/>
          <w:i w:val="0"/>
          <w:sz w:val="18"/>
          <w:szCs w:val="18"/>
        </w:rPr>
        <w:sectPr w:rsidR="0081394F" w:rsidSect="00661318">
          <w:endnotePr>
            <w:numFmt w:val="decimal"/>
          </w:endnotePr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CE0670" w:rsidRPr="006E142A" w:rsidRDefault="00CE0670" w:rsidP="006E142A">
      <w:pPr>
        <w:spacing w:after="100" w:afterAutospacing="1" w:line="240" w:lineRule="auto"/>
        <w:ind w:firstLine="0"/>
        <w:rPr>
          <w:rStyle w:val="QuoteChar11"/>
          <w:rFonts w:ascii="Courier New" w:hAnsi="Courier New" w:cs="Courier New"/>
          <w:i w:val="0"/>
          <w:sz w:val="18"/>
          <w:szCs w:val="18"/>
        </w:rPr>
      </w:pPr>
    </w:p>
    <w:p w:rsidR="005F64CF" w:rsidRDefault="005F64CF" w:rsidP="005F64CF">
      <w:pPr>
        <w:spacing w:after="100" w:afterAutospacing="1" w:line="240" w:lineRule="auto"/>
        <w:ind w:firstLine="0"/>
        <w:rPr>
          <w:rStyle w:val="QuoteChar11"/>
          <w:rFonts w:ascii="Courier New" w:hAnsi="Courier New" w:cs="Courier New"/>
          <w:i w:val="0"/>
          <w:sz w:val="18"/>
          <w:szCs w:val="18"/>
        </w:rPr>
      </w:pPr>
    </w:p>
    <w:p w:rsidR="000F6ABA" w:rsidRPr="005D73DD" w:rsidRDefault="000F6ABA" w:rsidP="00A74318">
      <w:pPr>
        <w:spacing w:after="100" w:afterAutospacing="1" w:line="240" w:lineRule="auto"/>
        <w:ind w:firstLine="0"/>
        <w:rPr>
          <w:rStyle w:val="QuoteChar11"/>
          <w:rFonts w:asciiTheme="minorHAnsi" w:hAnsiTheme="minorHAnsi" w:cstheme="minorHAnsi"/>
          <w:i w:val="0"/>
          <w:iCs w:val="0"/>
          <w:color w:val="auto"/>
          <w:sz w:val="18"/>
          <w:szCs w:val="18"/>
        </w:rPr>
      </w:pPr>
    </w:p>
    <w:p w:rsidR="000F6ABA" w:rsidRPr="005D73DD" w:rsidRDefault="000F6ABA" w:rsidP="00E5680E">
      <w:pPr>
        <w:spacing w:after="0" w:line="240" w:lineRule="auto"/>
        <w:ind w:firstLine="0"/>
        <w:sectPr w:rsidR="000F6ABA" w:rsidRPr="005D73DD" w:rsidSect="00804AC2">
          <w:footerReference w:type="default" r:id="rId22"/>
          <w:endnotePr>
            <w:numFmt w:val="decimal"/>
          </w:endnotePr>
          <w:type w:val="continuous"/>
          <w:pgSz w:w="12240" w:h="15840" w:code="1"/>
          <w:pgMar w:top="1440" w:right="1440" w:bottom="1728" w:left="1440" w:header="720" w:footer="720" w:gutter="0"/>
          <w:cols w:space="720"/>
          <w:vAlign w:val="center"/>
          <w:noEndnote/>
          <w:docGrid w:linePitch="299"/>
        </w:sectPr>
      </w:pPr>
    </w:p>
    <w:p w:rsidR="003F04C4" w:rsidRPr="005D73DD" w:rsidRDefault="003F04C4" w:rsidP="00A74318">
      <w:pPr>
        <w:spacing w:after="100" w:afterAutospacing="1" w:line="240" w:lineRule="auto"/>
        <w:ind w:firstLine="0"/>
        <w:rPr>
          <w:rStyle w:val="QuoteChar11"/>
          <w:rFonts w:asciiTheme="minorHAnsi" w:hAnsiTheme="minorHAnsi" w:cstheme="minorHAnsi"/>
          <w:i w:val="0"/>
          <w:sz w:val="18"/>
          <w:szCs w:val="18"/>
        </w:rPr>
      </w:pPr>
    </w:p>
    <w:p w:rsidR="00302668" w:rsidRPr="005D73DD" w:rsidRDefault="00302668" w:rsidP="00302668"/>
    <w:p w:rsidR="00302668" w:rsidRPr="005D73DD" w:rsidRDefault="00302668" w:rsidP="00302668"/>
    <w:p w:rsidR="0098119B" w:rsidRDefault="0098119B" w:rsidP="00302668">
      <w:pPr>
        <w:rPr>
          <w:rFonts w:ascii="Arial" w:hAnsi="Arial" w:cs="Arial"/>
          <w:i/>
          <w:sz w:val="32"/>
          <w:szCs w:val="32"/>
        </w:rPr>
      </w:pPr>
    </w:p>
    <w:p w:rsidR="0098119B" w:rsidRDefault="0098119B" w:rsidP="00302668">
      <w:pPr>
        <w:rPr>
          <w:rFonts w:ascii="Arial" w:hAnsi="Arial" w:cs="Arial"/>
          <w:i/>
          <w:sz w:val="32"/>
          <w:szCs w:val="32"/>
        </w:rPr>
      </w:pPr>
    </w:p>
    <w:p w:rsidR="0098119B" w:rsidRDefault="0098119B" w:rsidP="00302668">
      <w:pPr>
        <w:rPr>
          <w:rFonts w:ascii="Arial" w:hAnsi="Arial" w:cs="Arial"/>
          <w:i/>
          <w:sz w:val="32"/>
          <w:szCs w:val="32"/>
        </w:rPr>
      </w:pPr>
    </w:p>
    <w:p w:rsidR="0098119B" w:rsidRDefault="0098119B" w:rsidP="00302668">
      <w:pPr>
        <w:rPr>
          <w:rFonts w:ascii="Arial" w:hAnsi="Arial" w:cs="Arial"/>
          <w:i/>
          <w:sz w:val="32"/>
          <w:szCs w:val="32"/>
        </w:rPr>
      </w:pPr>
    </w:p>
    <w:p w:rsidR="0098119B" w:rsidRDefault="0098119B" w:rsidP="00302668">
      <w:pPr>
        <w:rPr>
          <w:rFonts w:ascii="Arial" w:hAnsi="Arial" w:cs="Arial"/>
          <w:i/>
          <w:sz w:val="32"/>
          <w:szCs w:val="32"/>
        </w:rPr>
      </w:pPr>
    </w:p>
    <w:p w:rsidR="00302668" w:rsidRPr="0098119B" w:rsidRDefault="0098119B" w:rsidP="00302668">
      <w:pPr>
        <w:rPr>
          <w:rFonts w:ascii="Arial" w:hAnsi="Arial" w:cs="Arial"/>
          <w:i/>
          <w:sz w:val="32"/>
          <w:szCs w:val="32"/>
        </w:rPr>
      </w:pPr>
      <w:r>
        <w:rPr>
          <w:rFonts w:ascii="Arial" w:hAnsi="Arial" w:cs="Arial"/>
          <w:i/>
          <w:sz w:val="32"/>
          <w:szCs w:val="32"/>
        </w:rPr>
        <w:t>“</w:t>
      </w:r>
      <w:r w:rsidR="00302668" w:rsidRPr="0098119B">
        <w:rPr>
          <w:rFonts w:ascii="Arial" w:hAnsi="Arial" w:cs="Arial"/>
          <w:i/>
          <w:sz w:val="32"/>
          <w:szCs w:val="32"/>
        </w:rPr>
        <w:t>The man who smiles when things go wrong has thought of someone he can blame it on.</w:t>
      </w:r>
      <w:r>
        <w:rPr>
          <w:rFonts w:ascii="Arial" w:hAnsi="Arial" w:cs="Arial"/>
          <w:i/>
          <w:sz w:val="32"/>
          <w:szCs w:val="32"/>
        </w:rPr>
        <w:t>”</w:t>
      </w:r>
    </w:p>
    <w:p w:rsidR="003F04C4" w:rsidRPr="001633A4" w:rsidRDefault="003F04C4" w:rsidP="00A74318">
      <w:pPr>
        <w:spacing w:after="100" w:afterAutospacing="1" w:line="240" w:lineRule="auto"/>
        <w:ind w:firstLine="0"/>
        <w:rPr>
          <w:rStyle w:val="QuoteChar11"/>
          <w:rFonts w:asciiTheme="minorHAnsi" w:hAnsiTheme="minorHAnsi" w:cstheme="minorHAnsi"/>
          <w:i w:val="0"/>
          <w:sz w:val="18"/>
          <w:szCs w:val="18"/>
        </w:rPr>
      </w:pPr>
    </w:p>
    <w:sectPr w:rsidR="003F04C4" w:rsidRPr="001633A4" w:rsidSect="004C7AE2">
      <w:endnotePr>
        <w:numFmt w:val="decimal"/>
      </w:endnotePr>
      <w:type w:val="continuous"/>
      <w:pgSz w:w="12240" w:h="15840" w:code="1"/>
      <w:pgMar w:top="1440" w:right="1440" w:bottom="1728" w:left="1440" w:header="720" w:footer="720" w:gutter="0"/>
      <w:cols w:space="720"/>
      <w:noEndnote/>
      <w:docGrid w:linePitch="29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31">
      <wne:acd wne:acdName="acd66"/>
    </wne:keymap>
    <wne:keymap wne:kcmPrimary="0432">
      <wne:acd wne:acdName="acd67"/>
    </wne:keymap>
    <wne:keymap wne:kcmPrimary="0433">
      <wne:acd wne:acdName="acd68"/>
    </wne:keymap>
    <wne:keymap wne:kcmPrimary="0434">
      <wne:acd wne:acdName="acd69"/>
    </wne:keymap>
    <wne:keymap wne:kcmPrimary="0435">
      <wne:acd wne:acdName="acd70"/>
    </wne:keymap>
    <wne:keymap wne:kcmPrimary="0436">
      <wne:acd wne:acdName="acd71"/>
    </wne:keymap>
    <wne:keymap wne:kcmPrimary="0437">
      <wne:acd wne:acdName="acd72"/>
    </wne:keymap>
    <wne:keymap wne:kcmPrimary="0438">
      <wne:acd wne:acdName="acd73"/>
    </wne:keymap>
    <wne:keymap wne:kcmPrimary="0442">
      <wne:acd wne:acdName="acd74"/>
    </wne:keymap>
    <wne:keymap wne:kcmPrimary="0443" wne:kcmSecondary="0042">
      <wne:acd wne:acdName="acd87"/>
    </wne:keymap>
    <wne:keymap wne:kcmPrimary="0443" wne:kcmSecondary="0048">
      <wne:acd wne:acdName="acd86"/>
    </wne:keymap>
    <wne:keymap wne:kcmPrimary="0443" wne:kcmSecondary="004D">
      <wne:macro wne:macroName="PROJECT.NEWMACROS.CHARMENUDELIM"/>
    </wne:keymap>
    <wne:keymap wne:kcmPrimary="0443" wne:kcmSecondary="004F">
      <wne:acd wne:acdName="acd89"/>
    </wne:keymap>
    <wne:keymap wne:kcmPrimary="0444">
      <wne:acd wne:acdName="acd44"/>
    </wne:keymap>
    <wne:keymap wne:kcmPrimary="0445" wne:kcmSecondary="0044">
      <wne:macro wne:macroName="PROJECT.NEWMACROS.EMDASH"/>
    </wne:keymap>
    <wne:keymap wne:kcmPrimary="0445" wne:kcmSecondary="004D">
      <wne:acd wne:acdName="acd78"/>
    </wne:keymap>
    <wne:keymap wne:kcmPrimary="0445" wne:kcmSecondary="0054">
      <wne:acd wne:acdName="acd88"/>
    </wne:keymap>
    <wne:keymap wne:kcmPrimary="0446" wne:kcmSecondary="0048">
      <wne:acd wne:acdName="acd83"/>
    </wne:keymap>
    <wne:keymap wne:kcmPrimary="0446" wne:kcmSecondary="0054">
      <wne:acd wne:acdName="acd84"/>
    </wne:keymap>
    <wne:keymap wne:kcmPrimary="044C" wne:kcmSecondary="0041">
      <wne:acd wne:acdName="acd81"/>
    </wne:keymap>
    <wne:keymap wne:kcmPrimary="044C" wne:kcmSecondary="0042">
      <wne:acd wne:acdName="acd90"/>
    </wne:keymap>
    <wne:keymap wne:kcmPrimary="044C" wne:kcmSecondary="004E">
      <wne:acd wne:acdName="acd93"/>
    </wne:keymap>
    <wne:keymap wne:kcmPrimary="044C" wne:kcmSecondary="0053">
      <wne:acd wne:acdName="acd97"/>
    </wne:keymap>
    <wne:keymap wne:kcmPrimary="044C" wne:kcmSecondary="0054">
      <wne:acd wne:acdName="acd95"/>
    </wne:keymap>
    <wne:keymap wne:kcmPrimary="044C" wne:kcmSecondary="0055">
      <wne:acd wne:acdName="acd92"/>
    </wne:keymap>
    <wne:keymap wne:kcmPrimary="044C" wne:kcmSecondary="0056">
      <wne:acd wne:acdName="acd96"/>
    </wne:keymap>
    <wne:keymap wne:kcmPrimary="044C" wne:kcmSecondary="00BE">
      <wne:acd wne:acdName="acd91"/>
    </wne:keymap>
    <wne:keymap wne:kcmPrimary="044C" wne:kcmSecondary="00BF">
      <wne:acd wne:acdName="acd94"/>
    </wne:keymap>
    <wne:keymap wne:kcmPrimary="044E" wne:kcmSecondary="004F">
      <wne:acd wne:acdName="acd98"/>
    </wne:keymap>
    <wne:keymap wne:kcmPrimary="044E" wne:kcmSecondary="0057">
      <wne:acd wne:acdName="acd99"/>
    </wne:keymap>
    <wne:keymap wne:kcmPrimary="044F" wne:kcmSecondary="0049">
      <wne:acd wne:acdName="acd79"/>
    </wne:keymap>
    <wne:keymap wne:kcmPrimary="0452" wne:kcmSecondary="0042">
      <wne:acd wne:acdName="acd82"/>
    </wne:keymap>
    <wne:keymap wne:kcmPrimary="0452" wne:kcmSecondary="0050">
      <wne:acd wne:acdName="acd75"/>
    </wne:keymap>
    <wne:keymap wne:kcmPrimary="0452" wne:kcmSecondary="0053">
      <wne:acd wne:acdName="acd76"/>
    </wne:keymap>
    <wne:keymap wne:kcmPrimary="0453" wne:kcmSecondary="0042">
      <wne:acd wne:acdName="acd101"/>
    </wne:keymap>
    <wne:keymap wne:kcmPrimary="0453" wne:kcmSecondary="0054">
      <wne:acd wne:acdName="acd100"/>
    </wne:keymap>
    <wne:keymap wne:kcmPrimary="0454" wne:kcmSecondary="0049">
      <wne:acd wne:acdName="acd80"/>
    </wne:keymap>
    <wne:keymap wne:kcmPrimary="0454" wne:kcmSecondary="0054">
      <wne:acd wne:acdName="acd85"/>
    </wne:keymap>
    <wne:keymap wne:kcmPrimary="0643">
      <wne:acd wne:acdName="acd50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  <wne:acdEntry wne:acdName="acd32"/>
      <wne:acdEntry wne:acdName="acd33"/>
      <wne:acdEntry wne:acdName="acd34"/>
      <wne:acdEntry wne:acdName="acd35"/>
      <wne:acdEntry wne:acdName="acd36"/>
      <wne:acdEntry wne:acdName="acd37"/>
      <wne:acdEntry wne:acdName="acd38"/>
      <wne:acdEntry wne:acdName="acd39"/>
      <wne:acdEntry wne:acdName="acd40"/>
      <wne:acdEntry wne:acdName="acd41"/>
      <wne:acdEntry wne:acdName="acd42"/>
      <wne:acdEntry wne:acdName="acd43"/>
      <wne:acdEntry wne:acdName="acd44"/>
      <wne:acdEntry wne:acdName="acd45"/>
      <wne:acdEntry wne:acdName="acd46"/>
      <wne:acdEntry wne:acdName="acd47"/>
      <wne:acdEntry wne:acdName="acd48"/>
      <wne:acdEntry wne:acdName="acd49"/>
      <wne:acdEntry wne:acdName="acd50"/>
      <wne:acdEntry wne:acdName="acd51"/>
      <wne:acdEntry wne:acdName="acd52"/>
      <wne:acdEntry wne:acdName="acd53"/>
      <wne:acdEntry wne:acdName="acd54"/>
      <wne:acdEntry wne:acdName="acd55"/>
      <wne:acdEntry wne:acdName="acd56"/>
      <wne:acdEntry wne:acdName="acd57"/>
      <wne:acdEntry wne:acdName="acd58"/>
      <wne:acdEntry wne:acdName="acd59"/>
      <wne:acdEntry wne:acdName="acd60"/>
      <wne:acdEntry wne:acdName="acd61"/>
      <wne:acdEntry wne:acdName="acd62"/>
      <wne:acdEntry wne:acdName="acd63"/>
      <wne:acdEntry wne:acdName="acd64"/>
      <wne:acdEntry wne:acdName="acd65"/>
      <wne:acdEntry wne:acdName="acd66"/>
      <wne:acdEntry wne:acdName="acd67"/>
      <wne:acdEntry wne:acdName="acd68"/>
      <wne:acdEntry wne:acdName="acd69"/>
      <wne:acdEntry wne:acdName="acd70"/>
      <wne:acdEntry wne:acdName="acd71"/>
      <wne:acdEntry wne:acdName="acd72"/>
      <wne:acdEntry wne:acdName="acd73"/>
      <wne:acdEntry wne:acdName="acd74"/>
      <wne:acdEntry wne:acdName="acd75"/>
      <wne:acdEntry wne:acdName="acd76"/>
      <wne:acdEntry wne:acdName="acd77"/>
      <wne:acdEntry wne:acdName="acd78"/>
      <wne:acdEntry wne:acdName="acd79"/>
      <wne:acdEntry wne:acdName="acd80"/>
      <wne:acdEntry wne:acdName="acd81"/>
      <wne:acdEntry wne:acdName="acd82"/>
      <wne:acdEntry wne:acdName="acd83"/>
      <wne:acdEntry wne:acdName="acd84"/>
      <wne:acdEntry wne:acdName="acd85"/>
      <wne:acdEntry wne:acdName="acd86"/>
      <wne:acdEntry wne:acdName="acd87"/>
      <wne:acdEntry wne:acdName="acd88"/>
      <wne:acdEntry wne:acdName="acd89"/>
      <wne:acdEntry wne:acdName="acd90"/>
      <wne:acdEntry wne:acdName="acd91"/>
      <wne:acdEntry wne:acdName="acd92"/>
      <wne:acdEntry wne:acdName="acd93"/>
      <wne:acdEntry wne:acdName="acd94"/>
      <wne:acdEntry wne:acdName="acd95"/>
      <wne:acdEntry wne:acdName="acd96"/>
      <wne:acdEntry wne:acdName="acd97"/>
      <wne:acdEntry wne:acdName="acd98"/>
      <wne:acdEntry wne:acdName="acd99"/>
      <wne:acdEntry wne:acdName="acd100"/>
      <wne:acdEntry wne:acdName="acd101"/>
      <wne:acdEntry wne:acdName="acd102"/>
      <wne:acdEntry wne:acdName="acd103"/>
      <wne:acdEntry wne:acdName="acd104"/>
      <wne:acdEntry wne:acdName="acd105"/>
      <wne:acdEntry wne:acdName="acd106"/>
      <wne:acdEntry wne:acdName="acd107"/>
      <wne:acdEntry wne:acdName="acd108"/>
      <wne:acdEntry wne:acdName="acd109"/>
      <wne:acdEntry wne:acdName="acd110"/>
      <wne:acdEntry wne:acdName="acd111"/>
      <wne:acdEntry wne:acdName="acd112"/>
      <wne:acdEntry wne:acdName="acd113"/>
      <wne:acdEntry wne:acdName="acd114"/>
      <wne:acdEntry wne:acdName="acd115"/>
      <wne:acdEntry wne:acdName="acd116"/>
      <wne:acdEntry wne:acdName="acd117"/>
      <wne:acdEntry wne:acdName="acd118"/>
      <wne:acdEntry wne:acdName="acd119"/>
      <wne:acdEntry wne:acdName="acd120"/>
      <wne:acdEntry wne:acdName="acd121"/>
      <wne:acdEntry wne:acdName="acd122"/>
      <wne:acdEntry wne:acdName="acd123"/>
      <wne:acdEntry wne:acdName="acd124"/>
    </wne:acdManifest>
    <wne:toolbarData r:id="rId1"/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cdName="acd4" wne:fciIndexBasedOn="0065"/>
    <wne:acd wne:acdName="acd5" wne:fciIndexBasedOn="0065"/>
    <wne:acd wne:acdName="acd6" wne:fciIndexBasedOn="0065"/>
    <wne:acd wne:acdName="acd7" wne:fciIndexBasedOn="0065"/>
    <wne:acd wne:acdName="acd8" wne:fciIndexBasedOn="0065"/>
    <wne:acd wne:argValue="AQAAAAAA" wne:acdName="acd9" wne:fciIndexBasedOn="0065"/>
    <wne:acd wne:argValue="AQAAAAEA" wne:acdName="acd10" wne:fciIndexBasedOn="0065"/>
    <wne:acd wne:argValue="AQAAAAIA" wne:acdName="acd11" wne:fciIndexBasedOn="0065"/>
    <wne:acd wne:argValue="AQAAAAM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cdName="acd22" wne:fciIndexBasedOn="0065"/>
    <wne:acd wne:acdName="acd23" wne:fciIndexBasedOn="0065"/>
    <wne:acd wne:acdName="acd24" wne:fciIndexBasedOn="0065"/>
    <wne:acd wne:acdName="acd25" wne:fciIndexBasedOn="0065"/>
    <wne:acd wne:acdName="acd26" wne:fciIndexBasedOn="0065"/>
    <wne:acd wne:acdName="acd27" wne:fciIndexBasedOn="0065"/>
    <wne:acd wne:acdName="acd28" wne:fciIndexBasedOn="0065"/>
    <wne:acd wne:acdName="acd29" wne:fciIndexBasedOn="0065"/>
    <wne:acd wne:acdName="acd30" wne:fciIndexBasedOn="0065"/>
    <wne:acd wne:acdName="acd31" wne:fciIndexBasedOn="0065"/>
    <wne:acd wne:acdName="acd32" wne:fciIndexBasedOn="0065"/>
    <wne:acd wne:acdName="acd33" wne:fciIndexBasedOn="0065"/>
    <wne:acd wne:acdName="acd34" wne:fciIndexBasedOn="0065"/>
    <wne:acd wne:acdName="acd35" wne:fciIndexBasedOn="0065"/>
    <wne:acd wne:acdName="acd36" wne:fciIndexBasedOn="0065"/>
    <wne:acd wne:acdName="acd37" wne:fciIndexBasedOn="0065"/>
    <wne:acd wne:acdName="acd38" wne:fciIndexBasedOn="0065"/>
    <wne:acd wne:acdName="acd39" wne:fciIndexBasedOn="0065"/>
    <wne:acd wne:acdName="acd40" wne:fciIndexBasedOn="0065"/>
    <wne:acd wne:acdName="acd41" wne:fciIndexBasedOn="0065"/>
    <wne:acd wne:acdName="acd42" wne:fciIndexBasedOn="0065"/>
    <wne:acd wne:acdName="acd43" wne:fciIndexBasedOn="0065"/>
    <wne:acd wne:argValue="AQAAAEEA" wne:acdName="acd44" wne:fciIndexBasedOn="0065"/>
    <wne:acd wne:acdName="acd45" wne:fciIndexBasedOn="0065"/>
    <wne:acd wne:acdName="acd46" wne:fciIndexBasedOn="0065"/>
    <wne:acd wne:acdName="acd47" wne:fciIndexBasedOn="0065"/>
    <wne:acd wne:acdName="acd48" wne:fciIndexBasedOn="0065"/>
    <wne:acd wne:acdName="acd49" wne:fciIndexBasedOn="0065"/>
    <wne:acd wne:argValue="2fBNAG8AbgBvAHQAeQBwAGUAIABTAG8AcgB0AHMA" wne:acdName="acd50" wne:fciBasedOn="Symbol"/>
    <wne:acd wne:argValue="AQAAAAUA" wne:acdName="acd51" wne:fciIndexBasedOn="0065"/>
    <wne:acd wne:argValue="AQAAAAYA" wne:acdName="acd52" wne:fciIndexBasedOn="0065"/>
    <wne:acd wne:argValue="AQAAAAcA" wne:acdName="acd53" wne:fciIndexBasedOn="0065"/>
    <wne:acd wne:acdName="acd54" wne:fciIndexBasedOn="0065"/>
    <wne:acd wne:acdName="acd55" wne:fciIndexBasedOn="0065"/>
    <wne:acd wne:acdName="acd56" wne:fciIndexBasedOn="0065"/>
    <wne:acd wne:acdName="acd57" wne:fciIndexBasedOn="0065"/>
    <wne:acd wne:argValue="AgBzAHUAYgBzAGMAcgBpAHAAdAA=" wne:acdName="acd58" wne:fciIndexBasedOn="0065"/>
    <wne:acd wne:argValue="AgBzAHUAcABlAHIAcwBjAHIAaQBwAHQA" wne:acdName="acd59" wne:fciIndexBasedOn="0065"/>
    <wne:acd wne:argValue="AgBOAG8AdABlAFcAYQByAG4AaQBuAGcAPgBDAG8AZABlAA==" wne:acdName="acd60" wne:fciIndexBasedOn="0065"/>
    <wne:acd wne:argValue="AQAAAAgA" wne:acdName="acd61" wne:fciIndexBasedOn="0065"/>
    <wne:acd wne:argValue="AgBOAG8AdABlAFcAYQByAG4AaQBuAGcAPgBMAGkAcwB0AEIAdQBsAGwAZQB0AA==" wne:acdName="acd62" wne:fciIndexBasedOn="0065"/>
    <wne:acd wne:argValue="AgBOAG8AdABlAD4AQwBvAGQAZQA=" wne:acdName="acd63" wne:fciIndexBasedOn="0065"/>
    <wne:acd wne:argValue="AgBOAG8AdABlAD4ATABpAHMAdABCAHUAbABsAGUAdAA=" wne:acdName="acd64" wne:fciIndexBasedOn="0065"/>
    <wne:acd wne:argValue="AgBOAG8AdABlAD4ATABpAHMAdABOAHUAbQBiAGUAcgA=" wne:acdName="acd65" wne:fciIndexBasedOn="0065"/>
    <wne:acd wne:argValue="AgBIAGUAYQBkAGkAbgBnACAAMQAsAGgAZQBhAGQAaQBuAGcAIAAxACwASABlAGEAZABBACwAaAAx&#10;AA==" wne:acdName="acd66" wne:fciIndexBasedOn="0065"/>
    <wne:acd wne:argValue="AgBIAGUAYQBkAGkAbgBnACAAMgAsAGgAZQBhAGQAaQBuAGcAIAAyACwASABlAGEAZABCACwAaAAy&#10;AA==" wne:acdName="acd67" wne:fciIndexBasedOn="0065"/>
    <wne:acd wne:argValue="AgBIAGUAYQBkAGkAbgBnACAAMwAsAGgAZQBhAGQAaQBuAGcAIAAzACwASABlAGEAZABDACwAaAAz&#10;AA==" wne:acdName="acd68" wne:fciIndexBasedOn="0065"/>
    <wne:acd wne:argValue="AgBIAGUAYQBkAGkAbgBnACAANAAsAGgAZQBhAGQAaQBuAGcAIAA0ACwASABlAGEAZABEACwAaAA0&#10;AA==" wne:acdName="acd69" wne:fciIndexBasedOn="0065"/>
    <wne:acd wne:argValue="AgBIAGUAYQBkAGkAbgBnACAANQAsAGgAZQBhAGQAaQBuAGcAIAA1ACwAUgBlAGYATgBhAG0AZQAs&#10;AE4AdQB0AFQAZQByAG0ALAByADEA" wne:acdName="acd70" wne:fciIndexBasedOn="0065"/>
    <wne:acd wne:argValue="AgBIAGUAYQBkAGkAbgBnACAANgAsAGgAZQBhAGQAaQBuAGcAIAA2ACwAUgBlAGYAUwBlAGMAdABB&#10;ACwATgB1AHQATABpAHMAdABUAGkAdABsAGUALAByADIA" wne:acdName="acd71" wne:fciIndexBasedOn="0065"/>
    <wne:acd wne:argValue="AgBIAGUAYQBkAGkAbgBnACAANwAsAGgAZQBhAGQAaQBuAGcAIAA3ACwAUgBlAGYAUwBlAGMAdABC&#10;ACwAcgAzAA==" wne:acdName="acd72" wne:fciIndexBasedOn="0065"/>
    <wne:acd wne:argValue="AgBIAGUAYQBkAGkAbgBnACAAOAAsAGgAZQBhAGQAaQBuAGcAIAA4ACwAUgBlAGYAUwBlAGMAdABD&#10;ACwAcgA0AA==" wne:acdName="acd73" wne:fciIndexBasedOn="0065"/>
    <wne:acd wne:argValue="AgBOAG8AcgBtAGEAbAAsAEIAbwBkAHkALABiAA==" wne:acdName="acd74" wne:fciIndexBasedOn="0065"/>
    <wne:acd wne:argValue="AgBSAGUAZgBQAHUAcgBwAG8AcwBlACwAcgBwAA==" wne:acdName="acd75" wne:fciIndexBasedOn="0065"/>
    <wne:acd wne:argValue="AgBSAGUAZgBTAHkAbgBvAHAAcwBpAHMALABOAHUAdABTAHkAbgBvAHAAcwBpAHMALAByAHMA" wne:acdName="acd76" wne:fciIndexBasedOn="0065"/>
    <wne:acd wne:argValue="AgBOAG8AdABlAFcAYQByAG4AaQBuAGcAPgBMAGkAcwB0AE4AdQBtAGIAZQByAA==" wne:acdName="acd77" wne:fciIndexBasedOn="0065"/>
    <wne:acd wne:argValue="AgBlAG0AcABoAGEAcwBpAHMALABmAGkA" wne:acdName="acd78" wne:fciIndexBasedOn="0065"/>
    <wne:acd wne:argValue="AgBvAG4AbABpAG4AZQAgAGkAdABlAG0ALABmAGkAeQA=" wne:acdName="acd79" wne:fciIndexBasedOn="0065"/>
    <wne:acd wne:argValue="AgB0AGUAYwBoAG4AaQBjAGEAbAAgAGkAdABhAGwAaQBjACwAZgBpAHgA" wne:acdName="acd80" wne:fciIndexBasedOn="0065"/>
    <wne:acd wne:argValue="AgBsAGkAdABlAHIAYQBsACwAZgBjAA==" wne:acdName="acd81" wne:fciIndexBasedOn="0065"/>
    <wne:acd wne:argValue="AgByAGUAcABsAGEAYwBlAGEAYgBsAGUALABmAGMAaQA=" wne:acdName="acd82" wne:fciIndexBasedOn="0065"/>
    <wne:acd wne:argValue="AgBGAGkAZwB1AHIAZQBIAG8AbABkAGUAcgAsAGcAaAA=" wne:acdName="acd83" wne:fciIndexBasedOn="0065"/>
    <wne:acd wne:argValue="AgBGAGkAZwB1AHIAZQBUAGkAdABsAGUALABnAHQA" wne:acdName="acd84" wne:fciIndexBasedOn="0065"/>
    <wne:acd wne:argValue="AgBUAGEAYgBsAGUAVABpAHQAbABlACwAdAB0AA==" wne:acdName="acd85" wne:fciIndexBasedOn="0065"/>
    <wne:acd wne:argValue="AgBDAGUAbABsAEgAZQBhAGQAaQBuAGcALAB0AGgA" wne:acdName="acd86" wne:fciIndexBasedOn="0065"/>
    <wne:acd wne:argValue="AgBDAGUAbABsAEIAbwBkAHkALAB0AGIA" wne:acdName="acd87" wne:fciIndexBasedOn="0065"/>
    <wne:acd wne:argValue="AgBFAHgAYQBtAHAAbABlAFQAaQB0AGwAZQAsAHgAdAA=" wne:acdName="acd88" wne:fciIndexBasedOn="0065"/>
    <wne:acd wne:argValue="AgBDAG8AZABlACwAeAA=" wne:acdName="acd89" wne:fciIndexBasedOn="0065"/>
    <wne:acd wne:argValue="AgBMAGkAcwB0AEIAdQBsAGwAZQB0ACwAbABiAA==" wne:acdName="acd90" wne:fciIndexBasedOn="0065"/>
    <wne:acd wne:argValue="AgBMAGkAcwB0AEIAdQBsAGwAZQB0AC4ALgAuACwAbABiAGIA" wne:acdName="acd91" wne:fciIndexBasedOn="0065"/>
    <wne:acd wne:argValue="AgBMAGkAcwB0AE4AdQBtAGIAZQByAFMAdABhAHIAdAAsAGwAbgBzAA==" wne:acdName="acd92" wne:fciIndexBasedOn="0065"/>
    <wne:acd wne:argValue="AgBMAGkAcwB0AE4AdQBtAGIAZQByACwAbABuAA==" wne:acdName="acd93" wne:fciIndexBasedOn="0065"/>
    <wne:acd wne:argValue="AgBMAGkAcwB0AE4AdQBtAGIAZQByAC4ALgAuACwAbABuAG4A" wne:acdName="acd94" wne:fciIndexBasedOn="0065"/>
    <wne:acd wne:argValue="AgBMAGkAcwB0AFYAYQByAGkAYQBiAGwAZQBUAGUAcgBtACwAbAB2AHQA" wne:acdName="acd95" wne:fciIndexBasedOn="0065"/>
    <wne:acd wne:argValue="AgBMAGkAcwB0AFYAYQByAGkAYQBiAGwAZQAsAGwAdgA=" wne:acdName="acd96" wne:fciIndexBasedOn="0065"/>
    <wne:acd wne:argValue="AgBMAGkAcwB0AFMAaQBtAHAAbABlACwAbABzAA==" wne:acdName="acd97" wne:fciIndexBasedOn="0065"/>
    <wne:acd wne:argValue="AgBOAG8AdABlACwAbgA=" wne:acdName="acd98" wne:fciIndexBasedOn="0065"/>
    <wne:acd wne:argValue="AgBOAG8AdABlAFcAYQByAG4AaQBuAGcALABuAHcA" wne:acdName="acd99" wne:fciIndexBasedOn="0065"/>
    <wne:acd wne:argValue="AgBTAGkAZABlAGIAYQByAFQAaQB0AGwAZQAsAHkAdAA=" wne:acdName="acd100" wne:fciIndexBasedOn="0065"/>
    <wne:acd wne:argValue="AgBTAGkAZABlAGIAYQByAEIAbwBkAHkALAB5AGIA" wne:acdName="acd101" wne:fciIndexBasedOn="0065"/>
    <wne:acd wne:argValue="AgA+AEwAaQBzAHQAQgB1AGwAbABlAHQALAA+AGwAYgA=" wne:acdName="acd102" wne:fciIndexBasedOn="0065"/>
    <wne:acd wne:argValue="AgA+AEwAaQBzAHQAQgB1AGwAbABlAHQALgAuAC4ALAA+AGwAYgBiAA==" wne:acdName="acd103" wne:fciIndexBasedOn="0065"/>
    <wne:acd wne:argValue="AgA+AEwAaQBzAHQATgB1AG0AYgBlAHIALAA+AGwAbgA=" wne:acdName="acd104" wne:fciIndexBasedOn="0065"/>
    <wne:acd wne:argValue="AgA+AEwAaQBzAHQATgB1AG0AYgBlAHIALgAuAC4ALAA+AGwAbgBuAA==" wne:acdName="acd105" wne:fciIndexBasedOn="0065"/>
    <wne:acd wne:argValue="AgA+AEwAaQBzAHQAVgBhAHIAaQBhAGIAbABlACwAPgBsAHYA" wne:acdName="acd106" wne:fciIndexBasedOn="0065"/>
    <wne:acd wne:argValue="AgA+AEwAaQBzAHQAVgBhAHIAaQBhAGIAbABlAFQAZQByAG0ALAA+AGwAdgB0AA==" wne:acdName="acd107" wne:fciIndexBasedOn="0065"/>
    <wne:acd wne:argValue="AgBiAG8AbABkACwAZgBiAA==" wne:acdName="acd108" wne:fciIndexBasedOn="0065"/>
    <wne:acd wne:argValue="AgBDAGUAbABsAEMAbwBkAGUALAB0AGMA" wne:acdName="acd109" wne:fciIndexBasedOn="0065"/>
    <wne:acd wne:argValue="AgBDAGUAbABsAFMAdQBiAGgAZQBhAGQALAB0AHMA" wne:acdName="acd110" wne:fciIndexBasedOn="0065"/>
    <wne:acd wne:argValue="AgBDAGgAYQBwAHQAZQByAFQAaQB0AGwAZQAsAGMAdAA=" wne:acdName="acd111" wne:fciIndexBasedOn="0065"/>
    <wne:acd wne:argValue="AgBDAGgAYQBwAHQAZQByAEwAYQBiAGUAbAAsAGMAbAA=" wne:acdName="acd112" wne:fciIndexBasedOn="0065"/>
    <wne:acd wne:argValue="AgBDAG8AZABlAEUAbQBwAGgAYQBzAGkAcwAsAHgAZQA=" wne:acdName="acd113" wne:fciIndexBasedOn="0065"/>
    <wne:acd wne:argValue="AgBDAG8AbQBtAGUAbgB0ACwAegA=" wne:acdName="acd114" wne:fciIndexBasedOn="0065"/>
    <wne:acd wne:argValue="AgBFAHAAaQBnAHIAYQBwAGgALABlAA==" wne:acdName="acd115" wne:fciIndexBasedOn="0065"/>
    <wne:acd wne:argValue="AgBFAHAAaQBnAHIAYQBwAGgAQQB1AHQAaABvAHIALABlAGEA" wne:acdName="acd116" wne:fciIndexBasedOn="0065"/>
    <wne:acd wne:argValue="AgBFAHAAaQBnAHIAYQBwAGgAQwBpAHQAYQB0AGkAbwBuACwAZQBjAA==" wne:acdName="acd117" wne:fciIndexBasedOn="0065"/>
    <wne:acd wne:argValue="AgBTAGkAZABlAGIAYQByAEMAbwBkAGUALAB5AGMA" wne:acdName="acd118" wne:fciIndexBasedOn="0065"/>
    <wne:acd wne:argValue="AgBTAGkAZABlAGIAYQByAEwAaQBzAHQAQgB1AGwAbABlAHQALAB5AGwAYgA=" wne:acdName="acd119" wne:fciIndexBasedOn="0065"/>
    <wne:acd wne:argValue="AgBTAGkAZABlAGIAYQByAEwAaQBzAHQATgB1AG0AYgBlAHIALAB5AGwAbgA=" wne:acdName="acd120" wne:fciIndexBasedOn="0065"/>
    <wne:acd wne:argValue="AgB1AHMAZQByACAAaQBuAHAAdQB0ACwAZgBjAGIA" wne:acdName="acd121" wne:fciIndexBasedOn="0065"/>
    <wne:acd wne:argValue="AgB1AHMAZQByACAAaQBuAHAAdQB0ACAAcgBlAHAAbABhAGMAZQBhAGIAbABlACwAZgBjAGIAaQA=" wne:acdName="acd122" wne:fciIndexBasedOn="0065"/>
    <wne:acd wne:acdName="acd123" wne:fciIndexBasedOn="0065"/>
    <wne:acd wne:argValue="AgBRAHUAbwB0AGUAMgA=" wne:acdName="acd124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0A16" w:rsidRDefault="00230A16">
      <w:r>
        <w:separator/>
      </w:r>
    </w:p>
  </w:endnote>
  <w:endnote w:type="continuationSeparator" w:id="0">
    <w:p w:rsidR="00230A16" w:rsidRDefault="00230A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BE61D277-4F20-4E45-814C-6116117B0591}"/>
    <w:embedBold r:id="rId2" w:fontKey="{36C02DF1-FB6A-4567-82B6-48ACFAE37DE0}"/>
    <w:embedItalic r:id="rId3" w:fontKey="{66F844B6-4B80-4B64-8EC8-41184CA38D98}"/>
    <w:embedBoldItalic r:id="rId4" w:fontKey="{0725B7A2-41D1-4ED9-9ECA-40D26D131163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1D614E9E-FE89-40F6-90B8-DD82770AB34F}"/>
    <w:embedBold r:id="rId6" w:fontKey="{0F0810B8-DD07-4E40-8ACE-D67C6C459CD9}"/>
    <w:embedItalic r:id="rId7" w:fontKey="{554E4FA8-B4FF-4C74-98A0-3C22A4828035}"/>
    <w:embedBoldItalic r:id="rId8" w:fontKey="{77BCEDC2-3E8A-469A-9DEE-AC01F45896FA}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_ansi">
    <w:panose1 w:val="020B0609020202020204"/>
    <w:charset w:val="00"/>
    <w:family w:val="modern"/>
    <w:pitch w:val="fixed"/>
    <w:sig w:usb0="00000003" w:usb1="00000000" w:usb2="00000000" w:usb3="00000000" w:csb0="00000001" w:csb1="00000000"/>
    <w:embedBold r:id="rId9" w:subsetted="1" w:fontKey="{6607B72E-9AB2-4318-B00B-11FFE297764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Pr="00F83858" w:rsidRDefault="00F84293" w:rsidP="00F83858">
    <w:pPr>
      <w:pStyle w:val="Footer"/>
      <w:ind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Pr="007545F4" w:rsidRDefault="00F84293" w:rsidP="00C61B7F">
    <w:pPr>
      <w:pStyle w:val="Footer"/>
      <w:pBdr>
        <w:top w:val="thinThickSmallGap" w:sz="24" w:space="1" w:color="622423" w:themeColor="accent2" w:themeShade="7F"/>
      </w:pBdr>
      <w:jc w:val="center"/>
      <w:rPr>
        <w:rFonts w:asciiTheme="majorHAnsi" w:hAnsiTheme="majorHAnsi"/>
      </w:rPr>
    </w:pP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725288" w:rsidRPr="00725288">
      <w:rPr>
        <w:rFonts w:asciiTheme="majorHAnsi" w:hAnsiTheme="majorHAnsi"/>
        <w:noProof/>
      </w:rPr>
      <w:t>9</w:t>
    </w:r>
    <w:r>
      <w:rPr>
        <w:rFonts w:asciiTheme="majorHAnsi" w:hAnsiTheme="majorHAnsi"/>
        <w:noProof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Pr="00013731" w:rsidRDefault="00F84293" w:rsidP="00013731">
    <w:pPr>
      <w:pStyle w:val="Footer"/>
      <w:pBdr>
        <w:top w:val="thinThickSmallGap" w:sz="24" w:space="1" w:color="622423" w:themeColor="accent2" w:themeShade="7F"/>
      </w:pBdr>
      <w:ind w:firstLine="0"/>
      <w:jc w:val="center"/>
      <w:rPr>
        <w:rFonts w:asciiTheme="majorHAnsi" w:hAnsiTheme="majorHAnsi"/>
      </w:rPr>
    </w:pP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725288" w:rsidRPr="00725288">
      <w:rPr>
        <w:rFonts w:asciiTheme="majorHAnsi" w:hAnsiTheme="majorHAnsi"/>
        <w:noProof/>
      </w:rPr>
      <w:t>46</w:t>
    </w:r>
    <w:r>
      <w:rPr>
        <w:rFonts w:asciiTheme="majorHAnsi" w:hAnsiTheme="majorHAnsi"/>
        <w:noProof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Pr="001F048D" w:rsidRDefault="00F84293" w:rsidP="001F048D">
    <w:pPr>
      <w:pStyle w:val="Footer"/>
      <w:pBdr>
        <w:top w:val="thinThickSmallGap" w:sz="24" w:space="1" w:color="622423" w:themeColor="accent2" w:themeShade="7F"/>
      </w:pBdr>
      <w:ind w:firstLine="0"/>
      <w:jc w:val="center"/>
      <w:rPr>
        <w:rFonts w:asciiTheme="majorHAnsi" w:hAnsiTheme="majorHAnsi"/>
      </w:rPr>
    </w:pPr>
    <w:r>
      <w:rPr>
        <w:rFonts w:asciiTheme="majorHAnsi" w:hAnsiTheme="majorHAnsi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725288" w:rsidRPr="00725288">
      <w:rPr>
        <w:rFonts w:asciiTheme="majorHAnsi" w:hAnsiTheme="majorHAnsi"/>
        <w:noProof/>
      </w:rPr>
      <w:t>47</w:t>
    </w:r>
    <w:r>
      <w:rPr>
        <w:rFonts w:asciiTheme="majorHAnsi" w:hAnsiTheme="majorHAnsi"/>
        <w:noProof/>
      </w:rPr>
      <w:fldChar w:fldCharType="end"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Default="00F84293">
    <w:pPr>
      <w:framePr w:wrap="around" w:vAnchor="text" w:hAnchor="margin" w:xAlign="outside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14</w:t>
    </w:r>
    <w:r>
      <w:rPr>
        <w:noProof/>
      </w:rPr>
      <w:fldChar w:fldCharType="end"/>
    </w:r>
  </w:p>
  <w:p w:rsidR="00F84293" w:rsidRDefault="00F84293">
    <w:pPr>
      <w:ind w:right="360"/>
      <w:jc w:val="center"/>
    </w:pPr>
    <w: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Pr="00F21A3A" w:rsidRDefault="00F84293" w:rsidP="00CC78A7">
    <w:pPr>
      <w:pStyle w:val="Footer"/>
      <w:pBdr>
        <w:top w:val="thinThickSmallGap" w:sz="24" w:space="1" w:color="622423"/>
      </w:pBdr>
      <w:tabs>
        <w:tab w:val="clear" w:pos="4320"/>
        <w:tab w:val="clear" w:pos="8640"/>
        <w:tab w:val="right" w:pos="9360"/>
      </w:tabs>
      <w:ind w:firstLine="0"/>
      <w:jc w:val="center"/>
      <w:rPr>
        <w:rFonts w:ascii="Cambria" w:hAnsi="Cambria"/>
      </w:rPr>
    </w:pPr>
    <w:r>
      <w:rPr>
        <w:rFonts w:ascii="Cambria" w:hAnsi="Cambria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725288" w:rsidRPr="00725288">
      <w:rPr>
        <w:rFonts w:ascii="Cambria" w:hAnsi="Cambria"/>
        <w:noProof/>
      </w:rPr>
      <w:t>338</w:t>
    </w:r>
    <w:r>
      <w:rPr>
        <w:rFonts w:ascii="Cambria" w:hAnsi="Cambria"/>
        <w:noProof/>
      </w:rPr>
      <w:fldChar w:fldCharType="end"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Default="00F84293" w:rsidP="00CC78A7">
    <w:pPr>
      <w:pStyle w:val="Footer"/>
      <w:pBdr>
        <w:top w:val="thinThickSmallGap" w:sz="24" w:space="1" w:color="622423"/>
      </w:pBdr>
      <w:tabs>
        <w:tab w:val="clear" w:pos="4320"/>
        <w:tab w:val="clear" w:pos="8640"/>
        <w:tab w:val="right" w:pos="9360"/>
      </w:tabs>
      <w:rPr>
        <w:rFonts w:ascii="Cambria" w:hAnsi="Cambria"/>
      </w:rPr>
    </w:pPr>
    <w:r>
      <w:rPr>
        <w:rFonts w:ascii="Cambria" w:hAnsi="Cambria"/>
      </w:rPr>
      <w:t>[Type text]</w:t>
    </w:r>
    <w:r>
      <w:rPr>
        <w:rFonts w:ascii="Cambria" w:hAnsi="Cambria"/>
      </w:rP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Pr="00CA7EFB">
      <w:rPr>
        <w:rFonts w:ascii="Cambria" w:hAnsi="Cambria"/>
        <w:noProof/>
      </w:rPr>
      <w:t>14</w:t>
    </w:r>
    <w:r>
      <w:rPr>
        <w:rFonts w:ascii="Cambria" w:hAnsi="Cambria"/>
        <w:noProof/>
      </w:rPr>
      <w:fldChar w:fldCharType="end"/>
    </w:r>
  </w:p>
  <w:p w:rsidR="00F84293" w:rsidRDefault="00F84293">
    <w:pPr>
      <w:pStyle w:val="Footer"/>
    </w:pP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Default="00F84293" w:rsidP="005F64CF">
    <w:pPr>
      <w:pStyle w:val="Footer"/>
      <w:pBdr>
        <w:top w:val="thinThickSmallGap" w:sz="24" w:space="1" w:color="622423" w:themeColor="accent2" w:themeShade="7F"/>
      </w:pBdr>
      <w:ind w:firstLine="0"/>
      <w:rPr>
        <w:rFonts w:asciiTheme="majorHAnsi" w:hAnsiTheme="majorHAnsi"/>
      </w:rPr>
    </w:pPr>
    <w:r>
      <w:rPr>
        <w:rFonts w:asciiTheme="majorHAnsi" w:hAnsiTheme="majorHAnsi"/>
      </w:rPr>
      <w:t>Index</w:t>
    </w:r>
    <w:r>
      <w:rPr>
        <w:rFonts w:asciiTheme="majorHAnsi" w:hAnsiTheme="majorHAnsi"/>
      </w:rPr>
      <w:tab/>
    </w:r>
    <w:r>
      <w:rPr>
        <w:rFonts w:asciiTheme="majorHAnsi" w:hAnsiTheme="majorHAnsi"/>
      </w:rP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Pr="00EB3D33">
      <w:rPr>
        <w:rFonts w:asciiTheme="majorHAnsi" w:hAnsiTheme="majorHAnsi"/>
        <w:noProof/>
      </w:rPr>
      <w:t>383</w:t>
    </w:r>
    <w:r>
      <w:rPr>
        <w:rFonts w:asciiTheme="majorHAnsi" w:hAnsiTheme="majorHAns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0A16" w:rsidRDefault="00230A16">
      <w:r>
        <w:separator/>
      </w:r>
    </w:p>
  </w:footnote>
  <w:footnote w:type="continuationSeparator" w:id="0">
    <w:p w:rsidR="00230A16" w:rsidRDefault="00230A1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Default="00F84293" w:rsidP="00C774ED">
    <w:pPr>
      <w:pStyle w:val="Header"/>
      <w:jc w:val="cent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Pr="00A02C2C" w:rsidRDefault="00F84293" w:rsidP="00A02C2C">
    <w:pPr>
      <w:pStyle w:val="Header"/>
      <w:ind w:firstLine="0"/>
      <w:rPr>
        <w:rFonts w:eastAsiaTheme="majorEastAsia"/>
        <w:szCs w:val="32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84293" w:rsidRDefault="00F84293">
    <w:pPr>
      <w:jc w:val="center"/>
      <w:rPr>
        <w:b/>
      </w:rPr>
    </w:pPr>
    <w:r>
      <w:rPr>
        <w:b/>
      </w:rPr>
      <w:t xml:space="preserve">DRAFT, </w:t>
    </w:r>
    <w:r>
      <w:rPr>
        <w:b/>
      </w:rPr>
      <w:fldChar w:fldCharType="begin"/>
    </w:r>
    <w:r>
      <w:rPr>
        <w:b/>
      </w:rPr>
      <w:instrText xml:space="preserve"> DATE  \l </w:instrText>
    </w:r>
    <w:r>
      <w:rPr>
        <w:b/>
      </w:rPr>
      <w:fldChar w:fldCharType="separate"/>
    </w:r>
    <w:r w:rsidR="00725288">
      <w:rPr>
        <w:b/>
        <w:noProof/>
      </w:rPr>
      <w:t>11/7/2013</w:t>
    </w:r>
    <w:r>
      <w:rPr>
        <w:b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E"/>
    <w:multiLevelType w:val="singleLevel"/>
    <w:tmpl w:val="EDD0DAE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8084F82"/>
    <w:multiLevelType w:val="hybridMultilevel"/>
    <w:tmpl w:val="DE88BD7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AC550C4"/>
    <w:multiLevelType w:val="hybridMultilevel"/>
    <w:tmpl w:val="3A0EA630"/>
    <w:lvl w:ilvl="0" w:tplc="ECF638FC">
      <w:start w:val="1"/>
      <w:numFmt w:val="bullet"/>
      <w:pStyle w:val="MyList1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0BAC72F2"/>
    <w:multiLevelType w:val="hybridMultilevel"/>
    <w:tmpl w:val="F70C2E6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DBC1676"/>
    <w:multiLevelType w:val="hybridMultilevel"/>
    <w:tmpl w:val="D360C4FE"/>
    <w:lvl w:ilvl="0" w:tplc="4396247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B2D062FC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094F954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B4001028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E80968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67A615A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23A451C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A5C275A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27C6DB0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0FBC6394"/>
    <w:multiLevelType w:val="hybridMultilevel"/>
    <w:tmpl w:val="F31E6FC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3E0795E"/>
    <w:multiLevelType w:val="singleLevel"/>
    <w:tmpl w:val="ED72E0A0"/>
    <w:lvl w:ilvl="0">
      <w:start w:val="1"/>
      <w:numFmt w:val="bullet"/>
      <w:pStyle w:val="ListBullet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2CFB51FD"/>
    <w:multiLevelType w:val="hybridMultilevel"/>
    <w:tmpl w:val="1E6A262C"/>
    <w:lvl w:ilvl="0" w:tplc="AB1608C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80534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C450B70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EAD30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95AD11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7E0C286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8AAEEA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FC6D63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8040AEE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338F3F1C"/>
    <w:multiLevelType w:val="hybridMultilevel"/>
    <w:tmpl w:val="AFBE9E38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70749FC"/>
    <w:multiLevelType w:val="hybridMultilevel"/>
    <w:tmpl w:val="3550B35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3A1F7B53"/>
    <w:multiLevelType w:val="hybridMultilevel"/>
    <w:tmpl w:val="C04A657A"/>
    <w:lvl w:ilvl="0" w:tplc="B2D0543A">
      <w:numFmt w:val="bullet"/>
      <w:lvlText w:val="-"/>
      <w:lvlJc w:val="left"/>
      <w:pPr>
        <w:ind w:left="792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1">
    <w:nsid w:val="45493CBC"/>
    <w:multiLevelType w:val="hybridMultilevel"/>
    <w:tmpl w:val="752A327A"/>
    <w:lvl w:ilvl="0" w:tplc="B75A6B92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28B4E02E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D56620B4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56CFD3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A81824F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782128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16B898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7AADAB2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7B008E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462B28F6"/>
    <w:multiLevelType w:val="singleLevel"/>
    <w:tmpl w:val="5DB41D88"/>
    <w:lvl w:ilvl="0">
      <w:start w:val="1"/>
      <w:numFmt w:val="decimal"/>
      <w:pStyle w:val="MyList2"/>
      <w:lvlText w:val="%1."/>
      <w:legacy w:legacy="1" w:legacySpace="0" w:legacyIndent="360"/>
      <w:lvlJc w:val="left"/>
      <w:pPr>
        <w:ind w:left="360" w:hanging="360"/>
      </w:pPr>
    </w:lvl>
  </w:abstractNum>
  <w:abstractNum w:abstractNumId="13">
    <w:nsid w:val="47304CA7"/>
    <w:multiLevelType w:val="hybridMultilevel"/>
    <w:tmpl w:val="C3BCBB0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473E5457"/>
    <w:multiLevelType w:val="multilevel"/>
    <w:tmpl w:val="A08ED69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>
    <w:nsid w:val="492727ED"/>
    <w:multiLevelType w:val="hybridMultilevel"/>
    <w:tmpl w:val="E36A0C7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49D36D08"/>
    <w:multiLevelType w:val="hybridMultilevel"/>
    <w:tmpl w:val="44CE1FEC"/>
    <w:lvl w:ilvl="0" w:tplc="F5D0B09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E152FE1"/>
    <w:multiLevelType w:val="hybridMultilevel"/>
    <w:tmpl w:val="F208C450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51881A89"/>
    <w:multiLevelType w:val="hybridMultilevel"/>
    <w:tmpl w:val="5AF85CD6"/>
    <w:lvl w:ilvl="0" w:tplc="733EA6F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56ED5C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65667D4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14612F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B16C36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D7EA2D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3CD9D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4B2481C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A600D57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52524A72"/>
    <w:multiLevelType w:val="singleLevel"/>
    <w:tmpl w:val="FEA6CCF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</w:abstractNum>
  <w:abstractNum w:abstractNumId="20">
    <w:nsid w:val="570B7A58"/>
    <w:multiLevelType w:val="multilevel"/>
    <w:tmpl w:val="FB4640B8"/>
    <w:styleLink w:val="Style1"/>
    <w:lvl w:ilvl="0">
      <w:start w:val="1"/>
      <w:numFmt w:val="none"/>
      <w:suff w:val="space"/>
      <w:lvlText w:val="Chapter 2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1">
    <w:nsid w:val="5D670250"/>
    <w:multiLevelType w:val="hybridMultilevel"/>
    <w:tmpl w:val="AC3293D0"/>
    <w:lvl w:ilvl="0" w:tplc="9B4C2B30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5666E90C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10C5D2E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136F1D2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98D257C0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D4963D4C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6EA7ED8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8D52E820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B20857F4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5E9D7D14"/>
    <w:multiLevelType w:val="multilevel"/>
    <w:tmpl w:val="A7ACEA6E"/>
    <w:lvl w:ilvl="0">
      <w:start w:val="1"/>
      <w:numFmt w:val="decimal"/>
      <w:pStyle w:val="Heading1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3">
    <w:nsid w:val="61327A33"/>
    <w:multiLevelType w:val="hybridMultilevel"/>
    <w:tmpl w:val="856272DE"/>
    <w:lvl w:ilvl="0" w:tplc="2A2EB5CA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A64C5A8A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DB3416CA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5B8DC6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1A26DD0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560D11E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B409F46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AD09898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83299DC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62BB7709"/>
    <w:multiLevelType w:val="hybridMultilevel"/>
    <w:tmpl w:val="DAAC95E4"/>
    <w:lvl w:ilvl="0" w:tplc="B270293A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18B8CFCA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2DFEB288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94EC858C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BC129512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4C083792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65ECAB5A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4D26FA04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35D6BCDE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5">
    <w:nsid w:val="67B30174"/>
    <w:multiLevelType w:val="hybridMultilevel"/>
    <w:tmpl w:val="F2B84862"/>
    <w:lvl w:ilvl="0" w:tplc="7F86AC9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A04892C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1FC88B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65AF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6ABAB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AE8B03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623E6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F10326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FE6704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87A5C5D"/>
    <w:multiLevelType w:val="hybridMultilevel"/>
    <w:tmpl w:val="9162DE80"/>
    <w:lvl w:ilvl="0" w:tplc="B58C3744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8F41F36"/>
    <w:multiLevelType w:val="hybridMultilevel"/>
    <w:tmpl w:val="1B76E15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6DB17577"/>
    <w:multiLevelType w:val="hybridMultilevel"/>
    <w:tmpl w:val="55E25788"/>
    <w:lvl w:ilvl="0" w:tplc="03FC5552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89A870C6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EE16609E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88E5AC0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070AAEC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BD24FC6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1E620C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B2AAED0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AC6AC6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>
    <w:nsid w:val="715B10FC"/>
    <w:multiLevelType w:val="hybridMultilevel"/>
    <w:tmpl w:val="7854C64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717D10B4"/>
    <w:multiLevelType w:val="hybridMultilevel"/>
    <w:tmpl w:val="F13C456E"/>
    <w:lvl w:ilvl="0" w:tplc="ADFE6C2E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9E468C3E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47CE100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21EEEDA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DB2C544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D666EA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A80A27D2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37CFEF2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53DCA322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37D5FF1"/>
    <w:multiLevelType w:val="hybridMultilevel"/>
    <w:tmpl w:val="EF80B974"/>
    <w:lvl w:ilvl="0" w:tplc="4066054E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E76CAC1E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7C8EE0C8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2B48092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EE4C9F30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ED206E6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48C765A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114902C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7048D9AA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76FE3EFD"/>
    <w:multiLevelType w:val="hybridMultilevel"/>
    <w:tmpl w:val="5ACA944C"/>
    <w:lvl w:ilvl="0" w:tplc="84E24858">
      <w:start w:val="1"/>
      <w:numFmt w:val="bullet"/>
      <w:lvlText w:val="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EF4000A4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Wingdings" w:hint="default"/>
      </w:rPr>
    </w:lvl>
    <w:lvl w:ilvl="2" w:tplc="FCC499DE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6576FA2A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D6DC69D0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Wingdings" w:hint="default"/>
      </w:rPr>
    </w:lvl>
    <w:lvl w:ilvl="5" w:tplc="C65A0E7C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20F00CDC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97E83566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Wingdings" w:hint="default"/>
      </w:rPr>
    </w:lvl>
    <w:lvl w:ilvl="8" w:tplc="0212DDE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3">
    <w:nsid w:val="79952394"/>
    <w:multiLevelType w:val="hybridMultilevel"/>
    <w:tmpl w:val="F2D44B20"/>
    <w:lvl w:ilvl="0" w:tplc="D3CE02E6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9FAD1D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7A7A3D7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CC6267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05A11B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2C02908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DAEA6B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830867A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B6C7CE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2"/>
  </w:num>
  <w:num w:numId="4">
    <w:abstractNumId w:val="18"/>
  </w:num>
  <w:num w:numId="5">
    <w:abstractNumId w:val="2"/>
  </w:num>
  <w:num w:numId="6">
    <w:abstractNumId w:val="22"/>
  </w:num>
  <w:num w:numId="7">
    <w:abstractNumId w:val="16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7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0"/>
  </w:num>
  <w:num w:numId="10">
    <w:abstractNumId w:val="25"/>
  </w:num>
  <w:num w:numId="11">
    <w:abstractNumId w:val="28"/>
  </w:num>
  <w:num w:numId="12">
    <w:abstractNumId w:val="21"/>
  </w:num>
  <w:num w:numId="13">
    <w:abstractNumId w:val="23"/>
  </w:num>
  <w:num w:numId="14">
    <w:abstractNumId w:val="7"/>
  </w:num>
  <w:num w:numId="15">
    <w:abstractNumId w:val="19"/>
  </w:num>
  <w:num w:numId="16">
    <w:abstractNumId w:val="24"/>
  </w:num>
  <w:num w:numId="17">
    <w:abstractNumId w:val="3"/>
  </w:num>
  <w:num w:numId="18">
    <w:abstractNumId w:val="33"/>
  </w:num>
  <w:num w:numId="19">
    <w:abstractNumId w:val="32"/>
  </w:num>
  <w:num w:numId="20">
    <w:abstractNumId w:val="31"/>
  </w:num>
  <w:num w:numId="21">
    <w:abstractNumId w:val="9"/>
  </w:num>
  <w:num w:numId="22">
    <w:abstractNumId w:val="4"/>
  </w:num>
  <w:num w:numId="23">
    <w:abstractNumId w:val="30"/>
  </w:num>
  <w:num w:numId="24">
    <w:abstractNumId w:val="1"/>
  </w:num>
  <w:num w:numId="25">
    <w:abstractNumId w:val="13"/>
  </w:num>
  <w:num w:numId="26">
    <w:abstractNumId w:val="11"/>
  </w:num>
  <w:num w:numId="27">
    <w:abstractNumId w:val="8"/>
  </w:num>
  <w:num w:numId="28">
    <w:abstractNumId w:val="16"/>
  </w:num>
  <w:num w:numId="29">
    <w:abstractNumId w:val="5"/>
  </w:num>
  <w:num w:numId="30">
    <w:abstractNumId w:val="2"/>
  </w:num>
  <w:num w:numId="31">
    <w:abstractNumId w:val="2"/>
  </w:num>
  <w:num w:numId="32">
    <w:abstractNumId w:val="2"/>
  </w:num>
  <w:num w:numId="33">
    <w:abstractNumId w:val="29"/>
  </w:num>
  <w:num w:numId="34">
    <w:abstractNumId w:val="15"/>
  </w:num>
  <w:num w:numId="35">
    <w:abstractNumId w:val="27"/>
  </w:num>
  <w:num w:numId="36">
    <w:abstractNumId w:val="2"/>
  </w:num>
  <w:num w:numId="37">
    <w:abstractNumId w:val="22"/>
  </w:num>
  <w:num w:numId="38">
    <w:abstractNumId w:val="22"/>
  </w:num>
  <w:num w:numId="39">
    <w:abstractNumId w:val="22"/>
  </w:num>
  <w:num w:numId="40">
    <w:abstractNumId w:val="14"/>
  </w:num>
  <w:num w:numId="41">
    <w:abstractNumId w:val="2"/>
  </w:num>
  <w:num w:numId="42">
    <w:abstractNumId w:val="26"/>
  </w:num>
  <w:num w:numId="43">
    <w:abstractNumId w:val="1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saveSubsetFonts/>
  <w:hideSpellingErrors/>
  <w:hideGrammaticalErrors/>
  <w:activeWritingStyle w:appName="MSWord" w:lang="en-US" w:vendorID="64" w:dllVersion="131078" w:nlCheck="1" w:checkStyle="0"/>
  <w:activeWritingStyle w:appName="MSWord" w:lang="en-GB" w:vendorID="64" w:dllVersion="131078" w:nlCheck="1" w:checkStyle="1"/>
  <w:activeWritingStyle w:appName="MSWord" w:lang="en-US" w:vendorID="8" w:dllVersion="513" w:checkStyle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10"/>
  <w:displayHorizontalDrawingGridEvery w:val="0"/>
  <w:displayVerticalDrawingGridEvery w:val="0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3B42"/>
    <w:rsid w:val="000006DD"/>
    <w:rsid w:val="00001E8F"/>
    <w:rsid w:val="00001F40"/>
    <w:rsid w:val="00003AB2"/>
    <w:rsid w:val="00005ABA"/>
    <w:rsid w:val="000100C3"/>
    <w:rsid w:val="00010C31"/>
    <w:rsid w:val="000110B0"/>
    <w:rsid w:val="0001180C"/>
    <w:rsid w:val="00012551"/>
    <w:rsid w:val="000126BD"/>
    <w:rsid w:val="00013731"/>
    <w:rsid w:val="000145E0"/>
    <w:rsid w:val="0001498D"/>
    <w:rsid w:val="00014C60"/>
    <w:rsid w:val="00014D8C"/>
    <w:rsid w:val="00015E47"/>
    <w:rsid w:val="00017E29"/>
    <w:rsid w:val="00020D44"/>
    <w:rsid w:val="00021ABD"/>
    <w:rsid w:val="0002269E"/>
    <w:rsid w:val="00022D95"/>
    <w:rsid w:val="00023A24"/>
    <w:rsid w:val="00023A85"/>
    <w:rsid w:val="00023CA7"/>
    <w:rsid w:val="000242C5"/>
    <w:rsid w:val="00026BB3"/>
    <w:rsid w:val="000271C2"/>
    <w:rsid w:val="0003079A"/>
    <w:rsid w:val="000310E0"/>
    <w:rsid w:val="00031FAB"/>
    <w:rsid w:val="000327E8"/>
    <w:rsid w:val="000340D5"/>
    <w:rsid w:val="00035544"/>
    <w:rsid w:val="000413DE"/>
    <w:rsid w:val="00041621"/>
    <w:rsid w:val="00043BD4"/>
    <w:rsid w:val="000441E7"/>
    <w:rsid w:val="00044AF9"/>
    <w:rsid w:val="00044BB7"/>
    <w:rsid w:val="00045D0A"/>
    <w:rsid w:val="00046A99"/>
    <w:rsid w:val="00046E56"/>
    <w:rsid w:val="0005027E"/>
    <w:rsid w:val="0005031E"/>
    <w:rsid w:val="00051A82"/>
    <w:rsid w:val="0005296F"/>
    <w:rsid w:val="00052B76"/>
    <w:rsid w:val="00054CA4"/>
    <w:rsid w:val="00054D0E"/>
    <w:rsid w:val="00055AB9"/>
    <w:rsid w:val="00055CDC"/>
    <w:rsid w:val="00056A7B"/>
    <w:rsid w:val="00061859"/>
    <w:rsid w:val="00063171"/>
    <w:rsid w:val="000653FC"/>
    <w:rsid w:val="00065585"/>
    <w:rsid w:val="00065889"/>
    <w:rsid w:val="00066B6F"/>
    <w:rsid w:val="0007073A"/>
    <w:rsid w:val="0007157E"/>
    <w:rsid w:val="00072866"/>
    <w:rsid w:val="00072D92"/>
    <w:rsid w:val="00072E73"/>
    <w:rsid w:val="00073310"/>
    <w:rsid w:val="000733E5"/>
    <w:rsid w:val="000737FE"/>
    <w:rsid w:val="0007443F"/>
    <w:rsid w:val="00076CFB"/>
    <w:rsid w:val="000773DD"/>
    <w:rsid w:val="00077610"/>
    <w:rsid w:val="00077FBC"/>
    <w:rsid w:val="00077FF1"/>
    <w:rsid w:val="0008067B"/>
    <w:rsid w:val="00080852"/>
    <w:rsid w:val="00081D7D"/>
    <w:rsid w:val="00084A64"/>
    <w:rsid w:val="000850B8"/>
    <w:rsid w:val="00087720"/>
    <w:rsid w:val="00087DF6"/>
    <w:rsid w:val="00091788"/>
    <w:rsid w:val="00091F15"/>
    <w:rsid w:val="00092251"/>
    <w:rsid w:val="000923B3"/>
    <w:rsid w:val="00092FBA"/>
    <w:rsid w:val="0009350E"/>
    <w:rsid w:val="00094641"/>
    <w:rsid w:val="00094D61"/>
    <w:rsid w:val="000951BC"/>
    <w:rsid w:val="00097B19"/>
    <w:rsid w:val="000A1E79"/>
    <w:rsid w:val="000A27D3"/>
    <w:rsid w:val="000A27E7"/>
    <w:rsid w:val="000A28D8"/>
    <w:rsid w:val="000A2A86"/>
    <w:rsid w:val="000A3303"/>
    <w:rsid w:val="000A4068"/>
    <w:rsid w:val="000A4FD7"/>
    <w:rsid w:val="000A54CC"/>
    <w:rsid w:val="000A5712"/>
    <w:rsid w:val="000A61B6"/>
    <w:rsid w:val="000A69CF"/>
    <w:rsid w:val="000A7AAF"/>
    <w:rsid w:val="000B2216"/>
    <w:rsid w:val="000B28B6"/>
    <w:rsid w:val="000B2DEE"/>
    <w:rsid w:val="000B32F9"/>
    <w:rsid w:val="000B5B99"/>
    <w:rsid w:val="000B5C2E"/>
    <w:rsid w:val="000C167D"/>
    <w:rsid w:val="000C1A90"/>
    <w:rsid w:val="000C1B4E"/>
    <w:rsid w:val="000C2D50"/>
    <w:rsid w:val="000C2D81"/>
    <w:rsid w:val="000C44E9"/>
    <w:rsid w:val="000C4B6A"/>
    <w:rsid w:val="000C51DC"/>
    <w:rsid w:val="000D3420"/>
    <w:rsid w:val="000D3CD1"/>
    <w:rsid w:val="000D4691"/>
    <w:rsid w:val="000D4A8A"/>
    <w:rsid w:val="000D5925"/>
    <w:rsid w:val="000D688C"/>
    <w:rsid w:val="000D6E27"/>
    <w:rsid w:val="000D7720"/>
    <w:rsid w:val="000D773E"/>
    <w:rsid w:val="000E0902"/>
    <w:rsid w:val="000E0A6D"/>
    <w:rsid w:val="000E2A90"/>
    <w:rsid w:val="000E2BC3"/>
    <w:rsid w:val="000E3536"/>
    <w:rsid w:val="000E3893"/>
    <w:rsid w:val="000E45E7"/>
    <w:rsid w:val="000E47C8"/>
    <w:rsid w:val="000E49F1"/>
    <w:rsid w:val="000E4B9A"/>
    <w:rsid w:val="000E512B"/>
    <w:rsid w:val="000E525A"/>
    <w:rsid w:val="000E7758"/>
    <w:rsid w:val="000E7E1A"/>
    <w:rsid w:val="000F08B8"/>
    <w:rsid w:val="000F1668"/>
    <w:rsid w:val="000F5759"/>
    <w:rsid w:val="000F679B"/>
    <w:rsid w:val="000F6ABA"/>
    <w:rsid w:val="000F6BF5"/>
    <w:rsid w:val="00101A53"/>
    <w:rsid w:val="00101E96"/>
    <w:rsid w:val="001030DC"/>
    <w:rsid w:val="00104852"/>
    <w:rsid w:val="0010494A"/>
    <w:rsid w:val="0010496D"/>
    <w:rsid w:val="00104B8F"/>
    <w:rsid w:val="00105400"/>
    <w:rsid w:val="001068B8"/>
    <w:rsid w:val="00106FA3"/>
    <w:rsid w:val="00112987"/>
    <w:rsid w:val="00113BBF"/>
    <w:rsid w:val="00113D16"/>
    <w:rsid w:val="0011613C"/>
    <w:rsid w:val="0011670E"/>
    <w:rsid w:val="00116955"/>
    <w:rsid w:val="00117B5E"/>
    <w:rsid w:val="00120E7B"/>
    <w:rsid w:val="00121CDA"/>
    <w:rsid w:val="001220EE"/>
    <w:rsid w:val="0012267B"/>
    <w:rsid w:val="001233D8"/>
    <w:rsid w:val="00123835"/>
    <w:rsid w:val="00123EA6"/>
    <w:rsid w:val="00124497"/>
    <w:rsid w:val="00124983"/>
    <w:rsid w:val="00124BEB"/>
    <w:rsid w:val="001277B5"/>
    <w:rsid w:val="00127BBF"/>
    <w:rsid w:val="0013017A"/>
    <w:rsid w:val="00130962"/>
    <w:rsid w:val="00130B86"/>
    <w:rsid w:val="001316C7"/>
    <w:rsid w:val="00131B36"/>
    <w:rsid w:val="00131D0F"/>
    <w:rsid w:val="00134A48"/>
    <w:rsid w:val="0013519D"/>
    <w:rsid w:val="00135C95"/>
    <w:rsid w:val="0013632A"/>
    <w:rsid w:val="001364D4"/>
    <w:rsid w:val="00140F91"/>
    <w:rsid w:val="0014102C"/>
    <w:rsid w:val="0014119A"/>
    <w:rsid w:val="001417E2"/>
    <w:rsid w:val="00141F21"/>
    <w:rsid w:val="00143098"/>
    <w:rsid w:val="00143B87"/>
    <w:rsid w:val="00144147"/>
    <w:rsid w:val="00144F6A"/>
    <w:rsid w:val="00145843"/>
    <w:rsid w:val="00146E86"/>
    <w:rsid w:val="001470B9"/>
    <w:rsid w:val="001475ED"/>
    <w:rsid w:val="001477AD"/>
    <w:rsid w:val="001477B0"/>
    <w:rsid w:val="00147C2B"/>
    <w:rsid w:val="001515AB"/>
    <w:rsid w:val="00151720"/>
    <w:rsid w:val="0015298F"/>
    <w:rsid w:val="001535CE"/>
    <w:rsid w:val="00154F2C"/>
    <w:rsid w:val="00154F4D"/>
    <w:rsid w:val="00155ED9"/>
    <w:rsid w:val="00156269"/>
    <w:rsid w:val="00156720"/>
    <w:rsid w:val="00157400"/>
    <w:rsid w:val="00157757"/>
    <w:rsid w:val="001577FF"/>
    <w:rsid w:val="00163393"/>
    <w:rsid w:val="001633A4"/>
    <w:rsid w:val="00163625"/>
    <w:rsid w:val="00163B5C"/>
    <w:rsid w:val="0016476D"/>
    <w:rsid w:val="00165685"/>
    <w:rsid w:val="00165776"/>
    <w:rsid w:val="00165A2E"/>
    <w:rsid w:val="00166357"/>
    <w:rsid w:val="0016680F"/>
    <w:rsid w:val="00167587"/>
    <w:rsid w:val="00167B47"/>
    <w:rsid w:val="00167D8B"/>
    <w:rsid w:val="00167E8A"/>
    <w:rsid w:val="001702F6"/>
    <w:rsid w:val="0017195D"/>
    <w:rsid w:val="001740C3"/>
    <w:rsid w:val="00175414"/>
    <w:rsid w:val="00175EC4"/>
    <w:rsid w:val="001770BC"/>
    <w:rsid w:val="00177415"/>
    <w:rsid w:val="001804EA"/>
    <w:rsid w:val="0018094F"/>
    <w:rsid w:val="001815ED"/>
    <w:rsid w:val="00181CAB"/>
    <w:rsid w:val="00181CB4"/>
    <w:rsid w:val="001832B2"/>
    <w:rsid w:val="00183BDA"/>
    <w:rsid w:val="00184B19"/>
    <w:rsid w:val="001907AA"/>
    <w:rsid w:val="001907CE"/>
    <w:rsid w:val="00190C3D"/>
    <w:rsid w:val="0019117A"/>
    <w:rsid w:val="001916C7"/>
    <w:rsid w:val="00191B53"/>
    <w:rsid w:val="00192D95"/>
    <w:rsid w:val="00193A74"/>
    <w:rsid w:val="00193BA5"/>
    <w:rsid w:val="001948E9"/>
    <w:rsid w:val="0019631B"/>
    <w:rsid w:val="001963F3"/>
    <w:rsid w:val="0019725F"/>
    <w:rsid w:val="00197711"/>
    <w:rsid w:val="00197862"/>
    <w:rsid w:val="001A03BA"/>
    <w:rsid w:val="001A34B7"/>
    <w:rsid w:val="001A4083"/>
    <w:rsid w:val="001A57D2"/>
    <w:rsid w:val="001A61AD"/>
    <w:rsid w:val="001A6546"/>
    <w:rsid w:val="001A79B4"/>
    <w:rsid w:val="001B10CA"/>
    <w:rsid w:val="001B1A4F"/>
    <w:rsid w:val="001B6755"/>
    <w:rsid w:val="001B6C3D"/>
    <w:rsid w:val="001C08F7"/>
    <w:rsid w:val="001C0D59"/>
    <w:rsid w:val="001C1064"/>
    <w:rsid w:val="001C1C60"/>
    <w:rsid w:val="001C2287"/>
    <w:rsid w:val="001C2660"/>
    <w:rsid w:val="001C5BA5"/>
    <w:rsid w:val="001C5EC2"/>
    <w:rsid w:val="001C5EC7"/>
    <w:rsid w:val="001C6BA8"/>
    <w:rsid w:val="001C6BE8"/>
    <w:rsid w:val="001D161C"/>
    <w:rsid w:val="001D2A65"/>
    <w:rsid w:val="001D36E5"/>
    <w:rsid w:val="001D5174"/>
    <w:rsid w:val="001D51BE"/>
    <w:rsid w:val="001D53DB"/>
    <w:rsid w:val="001D5410"/>
    <w:rsid w:val="001D5645"/>
    <w:rsid w:val="001D5AB2"/>
    <w:rsid w:val="001D7336"/>
    <w:rsid w:val="001E0030"/>
    <w:rsid w:val="001E0C5D"/>
    <w:rsid w:val="001E0D37"/>
    <w:rsid w:val="001E2E32"/>
    <w:rsid w:val="001E3403"/>
    <w:rsid w:val="001E4E05"/>
    <w:rsid w:val="001E6A7C"/>
    <w:rsid w:val="001E6AF5"/>
    <w:rsid w:val="001E79D2"/>
    <w:rsid w:val="001F048D"/>
    <w:rsid w:val="001F16BB"/>
    <w:rsid w:val="001F17FE"/>
    <w:rsid w:val="001F19F6"/>
    <w:rsid w:val="001F1C63"/>
    <w:rsid w:val="001F2AB8"/>
    <w:rsid w:val="001F477B"/>
    <w:rsid w:val="001F589D"/>
    <w:rsid w:val="001F7068"/>
    <w:rsid w:val="001F7FE2"/>
    <w:rsid w:val="00200AFC"/>
    <w:rsid w:val="00201377"/>
    <w:rsid w:val="002016DF"/>
    <w:rsid w:val="00201D91"/>
    <w:rsid w:val="00201DC9"/>
    <w:rsid w:val="00202557"/>
    <w:rsid w:val="00202B06"/>
    <w:rsid w:val="00202C13"/>
    <w:rsid w:val="00203988"/>
    <w:rsid w:val="00204D69"/>
    <w:rsid w:val="00204EF3"/>
    <w:rsid w:val="00204F18"/>
    <w:rsid w:val="002057E4"/>
    <w:rsid w:val="00206716"/>
    <w:rsid w:val="002072C2"/>
    <w:rsid w:val="0020750D"/>
    <w:rsid w:val="002079FD"/>
    <w:rsid w:val="00210246"/>
    <w:rsid w:val="00210AFC"/>
    <w:rsid w:val="002118DA"/>
    <w:rsid w:val="002132B1"/>
    <w:rsid w:val="00214A11"/>
    <w:rsid w:val="00215A1D"/>
    <w:rsid w:val="00215C3C"/>
    <w:rsid w:val="00216CE2"/>
    <w:rsid w:val="00220757"/>
    <w:rsid w:val="00220B7A"/>
    <w:rsid w:val="00221577"/>
    <w:rsid w:val="00221859"/>
    <w:rsid w:val="00221E89"/>
    <w:rsid w:val="00221FA3"/>
    <w:rsid w:val="00222A4A"/>
    <w:rsid w:val="00222A6A"/>
    <w:rsid w:val="00223522"/>
    <w:rsid w:val="002238BA"/>
    <w:rsid w:val="0022606C"/>
    <w:rsid w:val="002261D0"/>
    <w:rsid w:val="00227107"/>
    <w:rsid w:val="00227E57"/>
    <w:rsid w:val="00230276"/>
    <w:rsid w:val="00230A16"/>
    <w:rsid w:val="00232317"/>
    <w:rsid w:val="00232681"/>
    <w:rsid w:val="002327C1"/>
    <w:rsid w:val="00232EF7"/>
    <w:rsid w:val="00233551"/>
    <w:rsid w:val="00235207"/>
    <w:rsid w:val="002363C7"/>
    <w:rsid w:val="002364ED"/>
    <w:rsid w:val="002377DE"/>
    <w:rsid w:val="00237E3D"/>
    <w:rsid w:val="00237F6E"/>
    <w:rsid w:val="0024349B"/>
    <w:rsid w:val="00243F28"/>
    <w:rsid w:val="0024494F"/>
    <w:rsid w:val="00244993"/>
    <w:rsid w:val="00244D2E"/>
    <w:rsid w:val="00245B54"/>
    <w:rsid w:val="00245D1D"/>
    <w:rsid w:val="0024646A"/>
    <w:rsid w:val="002469B6"/>
    <w:rsid w:val="002472C6"/>
    <w:rsid w:val="00247529"/>
    <w:rsid w:val="0025005E"/>
    <w:rsid w:val="00250183"/>
    <w:rsid w:val="00250585"/>
    <w:rsid w:val="00251358"/>
    <w:rsid w:val="00251F4E"/>
    <w:rsid w:val="002522B4"/>
    <w:rsid w:val="00252D0F"/>
    <w:rsid w:val="00253534"/>
    <w:rsid w:val="00254CF1"/>
    <w:rsid w:val="00254DFD"/>
    <w:rsid w:val="00255B2A"/>
    <w:rsid w:val="002565AA"/>
    <w:rsid w:val="00260953"/>
    <w:rsid w:val="002629B6"/>
    <w:rsid w:val="0026427F"/>
    <w:rsid w:val="00264B56"/>
    <w:rsid w:val="0026541A"/>
    <w:rsid w:val="00265D3B"/>
    <w:rsid w:val="002667A7"/>
    <w:rsid w:val="0027033F"/>
    <w:rsid w:val="002730CA"/>
    <w:rsid w:val="00273217"/>
    <w:rsid w:val="00276614"/>
    <w:rsid w:val="00277E4E"/>
    <w:rsid w:val="002818D7"/>
    <w:rsid w:val="00282BF0"/>
    <w:rsid w:val="002834C1"/>
    <w:rsid w:val="00284943"/>
    <w:rsid w:val="002864FE"/>
    <w:rsid w:val="00286E61"/>
    <w:rsid w:val="00290270"/>
    <w:rsid w:val="002907A0"/>
    <w:rsid w:val="00290D05"/>
    <w:rsid w:val="00290D9E"/>
    <w:rsid w:val="00290F71"/>
    <w:rsid w:val="00290F83"/>
    <w:rsid w:val="0029160F"/>
    <w:rsid w:val="00293EEE"/>
    <w:rsid w:val="00296DC0"/>
    <w:rsid w:val="00297503"/>
    <w:rsid w:val="002975BF"/>
    <w:rsid w:val="00297DB0"/>
    <w:rsid w:val="002A09CC"/>
    <w:rsid w:val="002A23EC"/>
    <w:rsid w:val="002A259E"/>
    <w:rsid w:val="002A2613"/>
    <w:rsid w:val="002A3491"/>
    <w:rsid w:val="002A36B2"/>
    <w:rsid w:val="002A36EE"/>
    <w:rsid w:val="002A3B6F"/>
    <w:rsid w:val="002A41AD"/>
    <w:rsid w:val="002A51A5"/>
    <w:rsid w:val="002A6705"/>
    <w:rsid w:val="002A7E68"/>
    <w:rsid w:val="002B04CF"/>
    <w:rsid w:val="002B0677"/>
    <w:rsid w:val="002B0B42"/>
    <w:rsid w:val="002B386A"/>
    <w:rsid w:val="002B5527"/>
    <w:rsid w:val="002C0C23"/>
    <w:rsid w:val="002C1494"/>
    <w:rsid w:val="002C2A5A"/>
    <w:rsid w:val="002C2D25"/>
    <w:rsid w:val="002C355A"/>
    <w:rsid w:val="002C512C"/>
    <w:rsid w:val="002C6C73"/>
    <w:rsid w:val="002D06BF"/>
    <w:rsid w:val="002D16FA"/>
    <w:rsid w:val="002D1B36"/>
    <w:rsid w:val="002D3D74"/>
    <w:rsid w:val="002D41A1"/>
    <w:rsid w:val="002D4D3E"/>
    <w:rsid w:val="002D5FD8"/>
    <w:rsid w:val="002D6A5A"/>
    <w:rsid w:val="002D7703"/>
    <w:rsid w:val="002D7A1B"/>
    <w:rsid w:val="002E17DE"/>
    <w:rsid w:val="002E298D"/>
    <w:rsid w:val="002E3F5E"/>
    <w:rsid w:val="002E4445"/>
    <w:rsid w:val="002E4532"/>
    <w:rsid w:val="002E4B5D"/>
    <w:rsid w:val="002E7A7F"/>
    <w:rsid w:val="002E7C19"/>
    <w:rsid w:val="002E7D27"/>
    <w:rsid w:val="002E7E71"/>
    <w:rsid w:val="002F00E5"/>
    <w:rsid w:val="002F1A4F"/>
    <w:rsid w:val="002F3989"/>
    <w:rsid w:val="002F488A"/>
    <w:rsid w:val="002F4A93"/>
    <w:rsid w:val="002F7FAF"/>
    <w:rsid w:val="003002F2"/>
    <w:rsid w:val="0030129B"/>
    <w:rsid w:val="00302668"/>
    <w:rsid w:val="00302EF6"/>
    <w:rsid w:val="00303587"/>
    <w:rsid w:val="00304008"/>
    <w:rsid w:val="0030428E"/>
    <w:rsid w:val="00304D5F"/>
    <w:rsid w:val="00306824"/>
    <w:rsid w:val="00310233"/>
    <w:rsid w:val="00310269"/>
    <w:rsid w:val="00311ECE"/>
    <w:rsid w:val="0031220B"/>
    <w:rsid w:val="00312344"/>
    <w:rsid w:val="00312573"/>
    <w:rsid w:val="0031313C"/>
    <w:rsid w:val="00313296"/>
    <w:rsid w:val="00315871"/>
    <w:rsid w:val="00316356"/>
    <w:rsid w:val="00316F36"/>
    <w:rsid w:val="00317610"/>
    <w:rsid w:val="00320495"/>
    <w:rsid w:val="0032086E"/>
    <w:rsid w:val="00322BFA"/>
    <w:rsid w:val="00322F8B"/>
    <w:rsid w:val="00323986"/>
    <w:rsid w:val="00323FC5"/>
    <w:rsid w:val="003248DB"/>
    <w:rsid w:val="0033063A"/>
    <w:rsid w:val="00330B34"/>
    <w:rsid w:val="003313C5"/>
    <w:rsid w:val="00331E32"/>
    <w:rsid w:val="00333A38"/>
    <w:rsid w:val="0033640C"/>
    <w:rsid w:val="00336D21"/>
    <w:rsid w:val="00337A5D"/>
    <w:rsid w:val="003419EC"/>
    <w:rsid w:val="00343908"/>
    <w:rsid w:val="003444E6"/>
    <w:rsid w:val="00344A77"/>
    <w:rsid w:val="00345DA6"/>
    <w:rsid w:val="0034757A"/>
    <w:rsid w:val="00347914"/>
    <w:rsid w:val="0035051B"/>
    <w:rsid w:val="00350820"/>
    <w:rsid w:val="00350957"/>
    <w:rsid w:val="00350D38"/>
    <w:rsid w:val="00351944"/>
    <w:rsid w:val="00351997"/>
    <w:rsid w:val="00353941"/>
    <w:rsid w:val="003539B0"/>
    <w:rsid w:val="003544F5"/>
    <w:rsid w:val="00355219"/>
    <w:rsid w:val="003573E9"/>
    <w:rsid w:val="00362219"/>
    <w:rsid w:val="003629A0"/>
    <w:rsid w:val="00363C6D"/>
    <w:rsid w:val="003665B3"/>
    <w:rsid w:val="003676F5"/>
    <w:rsid w:val="00367A1D"/>
    <w:rsid w:val="0037098D"/>
    <w:rsid w:val="00370CB7"/>
    <w:rsid w:val="00371BA8"/>
    <w:rsid w:val="003726A8"/>
    <w:rsid w:val="00373CA7"/>
    <w:rsid w:val="003751B6"/>
    <w:rsid w:val="00376086"/>
    <w:rsid w:val="00377256"/>
    <w:rsid w:val="0037727A"/>
    <w:rsid w:val="003778F9"/>
    <w:rsid w:val="00377B20"/>
    <w:rsid w:val="00383D03"/>
    <w:rsid w:val="00385112"/>
    <w:rsid w:val="00385406"/>
    <w:rsid w:val="00386F24"/>
    <w:rsid w:val="00387968"/>
    <w:rsid w:val="00387AFB"/>
    <w:rsid w:val="00390777"/>
    <w:rsid w:val="00390920"/>
    <w:rsid w:val="003926B5"/>
    <w:rsid w:val="00392C4A"/>
    <w:rsid w:val="0039321F"/>
    <w:rsid w:val="00393D54"/>
    <w:rsid w:val="003945FD"/>
    <w:rsid w:val="00394641"/>
    <w:rsid w:val="00395360"/>
    <w:rsid w:val="00395BB9"/>
    <w:rsid w:val="003A017B"/>
    <w:rsid w:val="003A03B5"/>
    <w:rsid w:val="003A047C"/>
    <w:rsid w:val="003A1084"/>
    <w:rsid w:val="003A3813"/>
    <w:rsid w:val="003A3EBF"/>
    <w:rsid w:val="003A52FF"/>
    <w:rsid w:val="003A60F6"/>
    <w:rsid w:val="003A62AA"/>
    <w:rsid w:val="003A76E5"/>
    <w:rsid w:val="003B019F"/>
    <w:rsid w:val="003B0364"/>
    <w:rsid w:val="003B038F"/>
    <w:rsid w:val="003B1350"/>
    <w:rsid w:val="003B1AE4"/>
    <w:rsid w:val="003B1E15"/>
    <w:rsid w:val="003B2379"/>
    <w:rsid w:val="003B2982"/>
    <w:rsid w:val="003B332D"/>
    <w:rsid w:val="003B41E4"/>
    <w:rsid w:val="003B6257"/>
    <w:rsid w:val="003B711D"/>
    <w:rsid w:val="003C048A"/>
    <w:rsid w:val="003C0F05"/>
    <w:rsid w:val="003C10F0"/>
    <w:rsid w:val="003C1395"/>
    <w:rsid w:val="003C1B19"/>
    <w:rsid w:val="003C3DC2"/>
    <w:rsid w:val="003C42A9"/>
    <w:rsid w:val="003C478F"/>
    <w:rsid w:val="003C4B97"/>
    <w:rsid w:val="003C53BD"/>
    <w:rsid w:val="003C74EB"/>
    <w:rsid w:val="003D0394"/>
    <w:rsid w:val="003D06FA"/>
    <w:rsid w:val="003D0C01"/>
    <w:rsid w:val="003D16F2"/>
    <w:rsid w:val="003D2D66"/>
    <w:rsid w:val="003D3184"/>
    <w:rsid w:val="003D342C"/>
    <w:rsid w:val="003D67B2"/>
    <w:rsid w:val="003D6FD5"/>
    <w:rsid w:val="003D7A55"/>
    <w:rsid w:val="003E066D"/>
    <w:rsid w:val="003E14CE"/>
    <w:rsid w:val="003E2089"/>
    <w:rsid w:val="003E40DA"/>
    <w:rsid w:val="003E494C"/>
    <w:rsid w:val="003E632B"/>
    <w:rsid w:val="003E644E"/>
    <w:rsid w:val="003E65F4"/>
    <w:rsid w:val="003E6EDB"/>
    <w:rsid w:val="003E767D"/>
    <w:rsid w:val="003F04C4"/>
    <w:rsid w:val="003F1376"/>
    <w:rsid w:val="003F1C1F"/>
    <w:rsid w:val="003F1C2E"/>
    <w:rsid w:val="003F3B65"/>
    <w:rsid w:val="003F467C"/>
    <w:rsid w:val="003F4A21"/>
    <w:rsid w:val="003F5242"/>
    <w:rsid w:val="003F6104"/>
    <w:rsid w:val="00402565"/>
    <w:rsid w:val="00402AEA"/>
    <w:rsid w:val="00402C34"/>
    <w:rsid w:val="00402D83"/>
    <w:rsid w:val="00403004"/>
    <w:rsid w:val="004037A9"/>
    <w:rsid w:val="00403B13"/>
    <w:rsid w:val="00403D57"/>
    <w:rsid w:val="0040459C"/>
    <w:rsid w:val="00405371"/>
    <w:rsid w:val="00405390"/>
    <w:rsid w:val="00406F68"/>
    <w:rsid w:val="0041026C"/>
    <w:rsid w:val="00410425"/>
    <w:rsid w:val="00410863"/>
    <w:rsid w:val="00410E31"/>
    <w:rsid w:val="004113D6"/>
    <w:rsid w:val="00411467"/>
    <w:rsid w:val="0041191D"/>
    <w:rsid w:val="00411C3F"/>
    <w:rsid w:val="00412204"/>
    <w:rsid w:val="00413500"/>
    <w:rsid w:val="00413619"/>
    <w:rsid w:val="00414101"/>
    <w:rsid w:val="004155FA"/>
    <w:rsid w:val="004165F9"/>
    <w:rsid w:val="0041668D"/>
    <w:rsid w:val="0041710E"/>
    <w:rsid w:val="00421C15"/>
    <w:rsid w:val="00423AA1"/>
    <w:rsid w:val="00425671"/>
    <w:rsid w:val="00425790"/>
    <w:rsid w:val="00425DA7"/>
    <w:rsid w:val="004269B0"/>
    <w:rsid w:val="0043046C"/>
    <w:rsid w:val="00430B12"/>
    <w:rsid w:val="00431D69"/>
    <w:rsid w:val="004333BA"/>
    <w:rsid w:val="00433F0D"/>
    <w:rsid w:val="00436084"/>
    <w:rsid w:val="00436B2E"/>
    <w:rsid w:val="00436F07"/>
    <w:rsid w:val="00437378"/>
    <w:rsid w:val="00437FCB"/>
    <w:rsid w:val="0044036C"/>
    <w:rsid w:val="0044168C"/>
    <w:rsid w:val="00441D5C"/>
    <w:rsid w:val="00442ED9"/>
    <w:rsid w:val="004446F3"/>
    <w:rsid w:val="004453DB"/>
    <w:rsid w:val="00453B12"/>
    <w:rsid w:val="00455140"/>
    <w:rsid w:val="004553ED"/>
    <w:rsid w:val="004565BF"/>
    <w:rsid w:val="0045749E"/>
    <w:rsid w:val="00457C5A"/>
    <w:rsid w:val="004601D3"/>
    <w:rsid w:val="00460E23"/>
    <w:rsid w:val="00461123"/>
    <w:rsid w:val="00461258"/>
    <w:rsid w:val="0046180E"/>
    <w:rsid w:val="00462405"/>
    <w:rsid w:val="00462A57"/>
    <w:rsid w:val="00462B6C"/>
    <w:rsid w:val="004639D5"/>
    <w:rsid w:val="0046413F"/>
    <w:rsid w:val="00466C9D"/>
    <w:rsid w:val="00467112"/>
    <w:rsid w:val="00467625"/>
    <w:rsid w:val="00470B75"/>
    <w:rsid w:val="004718AA"/>
    <w:rsid w:val="00471967"/>
    <w:rsid w:val="00471E02"/>
    <w:rsid w:val="00472A19"/>
    <w:rsid w:val="00472A79"/>
    <w:rsid w:val="00472CA4"/>
    <w:rsid w:val="00473B00"/>
    <w:rsid w:val="004741B7"/>
    <w:rsid w:val="004744F0"/>
    <w:rsid w:val="00474B80"/>
    <w:rsid w:val="0047542F"/>
    <w:rsid w:val="004761EA"/>
    <w:rsid w:val="00476E34"/>
    <w:rsid w:val="00477D95"/>
    <w:rsid w:val="00480146"/>
    <w:rsid w:val="00480538"/>
    <w:rsid w:val="00480ABC"/>
    <w:rsid w:val="004820AF"/>
    <w:rsid w:val="004839F8"/>
    <w:rsid w:val="0048598D"/>
    <w:rsid w:val="004865FD"/>
    <w:rsid w:val="004867AA"/>
    <w:rsid w:val="00490A6D"/>
    <w:rsid w:val="00490CE0"/>
    <w:rsid w:val="0049101F"/>
    <w:rsid w:val="004919F2"/>
    <w:rsid w:val="00494298"/>
    <w:rsid w:val="004948BA"/>
    <w:rsid w:val="004951BA"/>
    <w:rsid w:val="004953D0"/>
    <w:rsid w:val="004A05A8"/>
    <w:rsid w:val="004A16A1"/>
    <w:rsid w:val="004A3009"/>
    <w:rsid w:val="004A4161"/>
    <w:rsid w:val="004A5BF4"/>
    <w:rsid w:val="004B08E8"/>
    <w:rsid w:val="004B0970"/>
    <w:rsid w:val="004B0B94"/>
    <w:rsid w:val="004B0FA8"/>
    <w:rsid w:val="004B114D"/>
    <w:rsid w:val="004B19EA"/>
    <w:rsid w:val="004B1A01"/>
    <w:rsid w:val="004B4D0C"/>
    <w:rsid w:val="004B55EC"/>
    <w:rsid w:val="004B58C1"/>
    <w:rsid w:val="004B703D"/>
    <w:rsid w:val="004C05B2"/>
    <w:rsid w:val="004C0834"/>
    <w:rsid w:val="004C1792"/>
    <w:rsid w:val="004C3578"/>
    <w:rsid w:val="004C3AF3"/>
    <w:rsid w:val="004C4ECA"/>
    <w:rsid w:val="004C57D3"/>
    <w:rsid w:val="004C659F"/>
    <w:rsid w:val="004C7AE2"/>
    <w:rsid w:val="004D2A16"/>
    <w:rsid w:val="004D458A"/>
    <w:rsid w:val="004D48AB"/>
    <w:rsid w:val="004D4BF7"/>
    <w:rsid w:val="004D5869"/>
    <w:rsid w:val="004D639A"/>
    <w:rsid w:val="004D64A1"/>
    <w:rsid w:val="004D6609"/>
    <w:rsid w:val="004D6E23"/>
    <w:rsid w:val="004D7A52"/>
    <w:rsid w:val="004E3F99"/>
    <w:rsid w:val="004E4678"/>
    <w:rsid w:val="004E69EC"/>
    <w:rsid w:val="004E6DE0"/>
    <w:rsid w:val="004F06AE"/>
    <w:rsid w:val="004F1D67"/>
    <w:rsid w:val="004F23A5"/>
    <w:rsid w:val="004F34B9"/>
    <w:rsid w:val="004F4286"/>
    <w:rsid w:val="004F5763"/>
    <w:rsid w:val="004F79EE"/>
    <w:rsid w:val="004F7A79"/>
    <w:rsid w:val="0050013F"/>
    <w:rsid w:val="00500141"/>
    <w:rsid w:val="00500F6A"/>
    <w:rsid w:val="00500F84"/>
    <w:rsid w:val="0050126B"/>
    <w:rsid w:val="005018C6"/>
    <w:rsid w:val="00506E41"/>
    <w:rsid w:val="0050724B"/>
    <w:rsid w:val="005113C9"/>
    <w:rsid w:val="0051150F"/>
    <w:rsid w:val="00511C88"/>
    <w:rsid w:val="00511CB0"/>
    <w:rsid w:val="005123A5"/>
    <w:rsid w:val="005152A5"/>
    <w:rsid w:val="0051577C"/>
    <w:rsid w:val="0051618D"/>
    <w:rsid w:val="005163BE"/>
    <w:rsid w:val="00516F93"/>
    <w:rsid w:val="005172E8"/>
    <w:rsid w:val="00517BAC"/>
    <w:rsid w:val="00517BAD"/>
    <w:rsid w:val="00520620"/>
    <w:rsid w:val="005216C1"/>
    <w:rsid w:val="00524184"/>
    <w:rsid w:val="0052428E"/>
    <w:rsid w:val="00525231"/>
    <w:rsid w:val="00525D6D"/>
    <w:rsid w:val="005267FA"/>
    <w:rsid w:val="00531321"/>
    <w:rsid w:val="00532789"/>
    <w:rsid w:val="005348E1"/>
    <w:rsid w:val="00534F4F"/>
    <w:rsid w:val="005352C3"/>
    <w:rsid w:val="00535B35"/>
    <w:rsid w:val="00536B4B"/>
    <w:rsid w:val="00537326"/>
    <w:rsid w:val="00537CBC"/>
    <w:rsid w:val="00537D1B"/>
    <w:rsid w:val="00540E5F"/>
    <w:rsid w:val="0054346D"/>
    <w:rsid w:val="00543520"/>
    <w:rsid w:val="00543BE8"/>
    <w:rsid w:val="00543E26"/>
    <w:rsid w:val="005440F4"/>
    <w:rsid w:val="00546364"/>
    <w:rsid w:val="00546888"/>
    <w:rsid w:val="0054745C"/>
    <w:rsid w:val="005524A4"/>
    <w:rsid w:val="005528FA"/>
    <w:rsid w:val="0055318E"/>
    <w:rsid w:val="00553B19"/>
    <w:rsid w:val="00553F46"/>
    <w:rsid w:val="005558C0"/>
    <w:rsid w:val="005570D4"/>
    <w:rsid w:val="00557F56"/>
    <w:rsid w:val="005604E4"/>
    <w:rsid w:val="0056147C"/>
    <w:rsid w:val="005624F2"/>
    <w:rsid w:val="0056322F"/>
    <w:rsid w:val="00563262"/>
    <w:rsid w:val="005637E5"/>
    <w:rsid w:val="00563D45"/>
    <w:rsid w:val="005642FD"/>
    <w:rsid w:val="00565E1D"/>
    <w:rsid w:val="00566418"/>
    <w:rsid w:val="00566E8F"/>
    <w:rsid w:val="00567470"/>
    <w:rsid w:val="00567AE5"/>
    <w:rsid w:val="005703B4"/>
    <w:rsid w:val="005703DD"/>
    <w:rsid w:val="005709BD"/>
    <w:rsid w:val="005726C8"/>
    <w:rsid w:val="005734EA"/>
    <w:rsid w:val="00573C80"/>
    <w:rsid w:val="00575DA9"/>
    <w:rsid w:val="00575E6D"/>
    <w:rsid w:val="005778BC"/>
    <w:rsid w:val="005779C2"/>
    <w:rsid w:val="00580B87"/>
    <w:rsid w:val="00580E28"/>
    <w:rsid w:val="00581187"/>
    <w:rsid w:val="00581350"/>
    <w:rsid w:val="005814FD"/>
    <w:rsid w:val="00581C48"/>
    <w:rsid w:val="00581E13"/>
    <w:rsid w:val="00583454"/>
    <w:rsid w:val="00583A1F"/>
    <w:rsid w:val="00583D3A"/>
    <w:rsid w:val="00584B1F"/>
    <w:rsid w:val="00587E0A"/>
    <w:rsid w:val="00587ED5"/>
    <w:rsid w:val="005901E0"/>
    <w:rsid w:val="005944FA"/>
    <w:rsid w:val="0059510D"/>
    <w:rsid w:val="0059518E"/>
    <w:rsid w:val="0059647E"/>
    <w:rsid w:val="00597384"/>
    <w:rsid w:val="00597B46"/>
    <w:rsid w:val="00597C27"/>
    <w:rsid w:val="005A03FC"/>
    <w:rsid w:val="005A1049"/>
    <w:rsid w:val="005A17B6"/>
    <w:rsid w:val="005A1CC7"/>
    <w:rsid w:val="005A2E05"/>
    <w:rsid w:val="005A645B"/>
    <w:rsid w:val="005A6668"/>
    <w:rsid w:val="005B033A"/>
    <w:rsid w:val="005B0A39"/>
    <w:rsid w:val="005B107C"/>
    <w:rsid w:val="005B1F82"/>
    <w:rsid w:val="005B1FA9"/>
    <w:rsid w:val="005B2647"/>
    <w:rsid w:val="005B545B"/>
    <w:rsid w:val="005B6121"/>
    <w:rsid w:val="005B7F2B"/>
    <w:rsid w:val="005C03E9"/>
    <w:rsid w:val="005C1312"/>
    <w:rsid w:val="005C1AF1"/>
    <w:rsid w:val="005C2398"/>
    <w:rsid w:val="005C4612"/>
    <w:rsid w:val="005C490D"/>
    <w:rsid w:val="005C5E62"/>
    <w:rsid w:val="005D137A"/>
    <w:rsid w:val="005D2AB8"/>
    <w:rsid w:val="005D2E9A"/>
    <w:rsid w:val="005D35C0"/>
    <w:rsid w:val="005D375D"/>
    <w:rsid w:val="005D3EDB"/>
    <w:rsid w:val="005D4884"/>
    <w:rsid w:val="005D5E86"/>
    <w:rsid w:val="005D7243"/>
    <w:rsid w:val="005D73DD"/>
    <w:rsid w:val="005E031A"/>
    <w:rsid w:val="005E1905"/>
    <w:rsid w:val="005E2662"/>
    <w:rsid w:val="005E43A0"/>
    <w:rsid w:val="005E4CF8"/>
    <w:rsid w:val="005E58E7"/>
    <w:rsid w:val="005E59B9"/>
    <w:rsid w:val="005E62CE"/>
    <w:rsid w:val="005E7B06"/>
    <w:rsid w:val="005F1795"/>
    <w:rsid w:val="005F223D"/>
    <w:rsid w:val="005F23C8"/>
    <w:rsid w:val="005F2A87"/>
    <w:rsid w:val="005F3786"/>
    <w:rsid w:val="005F39BD"/>
    <w:rsid w:val="005F64CF"/>
    <w:rsid w:val="005F6828"/>
    <w:rsid w:val="005F795A"/>
    <w:rsid w:val="005F79BA"/>
    <w:rsid w:val="00601FDE"/>
    <w:rsid w:val="00602185"/>
    <w:rsid w:val="006025C9"/>
    <w:rsid w:val="006026A6"/>
    <w:rsid w:val="0060297C"/>
    <w:rsid w:val="00603CF6"/>
    <w:rsid w:val="00604885"/>
    <w:rsid w:val="00604CDB"/>
    <w:rsid w:val="00604EE4"/>
    <w:rsid w:val="00605712"/>
    <w:rsid w:val="00605964"/>
    <w:rsid w:val="00605B44"/>
    <w:rsid w:val="006062FD"/>
    <w:rsid w:val="00607D1E"/>
    <w:rsid w:val="00611ABE"/>
    <w:rsid w:val="00613F21"/>
    <w:rsid w:val="00616F75"/>
    <w:rsid w:val="0061768A"/>
    <w:rsid w:val="00620233"/>
    <w:rsid w:val="00620609"/>
    <w:rsid w:val="00621227"/>
    <w:rsid w:val="006227E5"/>
    <w:rsid w:val="006229B8"/>
    <w:rsid w:val="00622B6B"/>
    <w:rsid w:val="00624AA4"/>
    <w:rsid w:val="0062786D"/>
    <w:rsid w:val="00627A71"/>
    <w:rsid w:val="00630FF7"/>
    <w:rsid w:val="0063148B"/>
    <w:rsid w:val="006326E7"/>
    <w:rsid w:val="006330C6"/>
    <w:rsid w:val="0063375F"/>
    <w:rsid w:val="006347C3"/>
    <w:rsid w:val="006367D9"/>
    <w:rsid w:val="00637546"/>
    <w:rsid w:val="00640328"/>
    <w:rsid w:val="00640D6C"/>
    <w:rsid w:val="00641AF4"/>
    <w:rsid w:val="00643B56"/>
    <w:rsid w:val="0064407D"/>
    <w:rsid w:val="006457F0"/>
    <w:rsid w:val="0064589A"/>
    <w:rsid w:val="006465D3"/>
    <w:rsid w:val="00647269"/>
    <w:rsid w:val="006474E1"/>
    <w:rsid w:val="006477F8"/>
    <w:rsid w:val="00650896"/>
    <w:rsid w:val="0065238E"/>
    <w:rsid w:val="00652460"/>
    <w:rsid w:val="006538D6"/>
    <w:rsid w:val="00654EA8"/>
    <w:rsid w:val="00655275"/>
    <w:rsid w:val="006553C4"/>
    <w:rsid w:val="00655F8B"/>
    <w:rsid w:val="00656FBD"/>
    <w:rsid w:val="00661318"/>
    <w:rsid w:val="0066467A"/>
    <w:rsid w:val="00664B2F"/>
    <w:rsid w:val="0066591A"/>
    <w:rsid w:val="00666840"/>
    <w:rsid w:val="006704B7"/>
    <w:rsid w:val="00670531"/>
    <w:rsid w:val="006706BB"/>
    <w:rsid w:val="006709E8"/>
    <w:rsid w:val="00670CEF"/>
    <w:rsid w:val="00671A19"/>
    <w:rsid w:val="006720AA"/>
    <w:rsid w:val="00673657"/>
    <w:rsid w:val="00675699"/>
    <w:rsid w:val="00676161"/>
    <w:rsid w:val="00676A0B"/>
    <w:rsid w:val="00677732"/>
    <w:rsid w:val="006777D1"/>
    <w:rsid w:val="00677A47"/>
    <w:rsid w:val="00677F50"/>
    <w:rsid w:val="006804BA"/>
    <w:rsid w:val="00680654"/>
    <w:rsid w:val="00680FD7"/>
    <w:rsid w:val="006810BD"/>
    <w:rsid w:val="006822C3"/>
    <w:rsid w:val="00682CBF"/>
    <w:rsid w:val="006846F6"/>
    <w:rsid w:val="00684885"/>
    <w:rsid w:val="00685BEF"/>
    <w:rsid w:val="00685CA8"/>
    <w:rsid w:val="0068668E"/>
    <w:rsid w:val="0069019C"/>
    <w:rsid w:val="006907D1"/>
    <w:rsid w:val="00690B8C"/>
    <w:rsid w:val="0069168D"/>
    <w:rsid w:val="0069230F"/>
    <w:rsid w:val="00692808"/>
    <w:rsid w:val="00692EEE"/>
    <w:rsid w:val="006936E6"/>
    <w:rsid w:val="00693FA1"/>
    <w:rsid w:val="0069416D"/>
    <w:rsid w:val="00694296"/>
    <w:rsid w:val="00694D2C"/>
    <w:rsid w:val="00694EF2"/>
    <w:rsid w:val="0069508E"/>
    <w:rsid w:val="00695A53"/>
    <w:rsid w:val="00696B13"/>
    <w:rsid w:val="00697036"/>
    <w:rsid w:val="006A1B7E"/>
    <w:rsid w:val="006A227E"/>
    <w:rsid w:val="006A274A"/>
    <w:rsid w:val="006A35F4"/>
    <w:rsid w:val="006A4095"/>
    <w:rsid w:val="006A5DED"/>
    <w:rsid w:val="006A6400"/>
    <w:rsid w:val="006A6C3B"/>
    <w:rsid w:val="006A79FE"/>
    <w:rsid w:val="006B05DB"/>
    <w:rsid w:val="006B09FB"/>
    <w:rsid w:val="006B0CD4"/>
    <w:rsid w:val="006B1025"/>
    <w:rsid w:val="006B15E8"/>
    <w:rsid w:val="006B195F"/>
    <w:rsid w:val="006B303B"/>
    <w:rsid w:val="006B5753"/>
    <w:rsid w:val="006B5FA5"/>
    <w:rsid w:val="006B655A"/>
    <w:rsid w:val="006C06B9"/>
    <w:rsid w:val="006C1435"/>
    <w:rsid w:val="006C3320"/>
    <w:rsid w:val="006C33A8"/>
    <w:rsid w:val="006C3D9E"/>
    <w:rsid w:val="006C465D"/>
    <w:rsid w:val="006C5660"/>
    <w:rsid w:val="006C5A26"/>
    <w:rsid w:val="006C73F8"/>
    <w:rsid w:val="006C753B"/>
    <w:rsid w:val="006D1204"/>
    <w:rsid w:val="006D2887"/>
    <w:rsid w:val="006D3065"/>
    <w:rsid w:val="006D3184"/>
    <w:rsid w:val="006D4279"/>
    <w:rsid w:val="006D4F0F"/>
    <w:rsid w:val="006D5BFA"/>
    <w:rsid w:val="006E0A89"/>
    <w:rsid w:val="006E142A"/>
    <w:rsid w:val="006E35C2"/>
    <w:rsid w:val="006E3954"/>
    <w:rsid w:val="006E6306"/>
    <w:rsid w:val="006E7848"/>
    <w:rsid w:val="006F0C20"/>
    <w:rsid w:val="006F1C88"/>
    <w:rsid w:val="006F1FEA"/>
    <w:rsid w:val="006F27E7"/>
    <w:rsid w:val="006F2C4A"/>
    <w:rsid w:val="006F461C"/>
    <w:rsid w:val="006F53FF"/>
    <w:rsid w:val="006F6025"/>
    <w:rsid w:val="006F7F3A"/>
    <w:rsid w:val="007051DC"/>
    <w:rsid w:val="00705276"/>
    <w:rsid w:val="00705729"/>
    <w:rsid w:val="00705A99"/>
    <w:rsid w:val="00705E80"/>
    <w:rsid w:val="007076BE"/>
    <w:rsid w:val="00707DCC"/>
    <w:rsid w:val="007100E3"/>
    <w:rsid w:val="0071214C"/>
    <w:rsid w:val="007128A8"/>
    <w:rsid w:val="0071338B"/>
    <w:rsid w:val="00713861"/>
    <w:rsid w:val="007138F0"/>
    <w:rsid w:val="0071699E"/>
    <w:rsid w:val="00716E98"/>
    <w:rsid w:val="00717A7F"/>
    <w:rsid w:val="00720B03"/>
    <w:rsid w:val="00720BC9"/>
    <w:rsid w:val="00720FC4"/>
    <w:rsid w:val="00722051"/>
    <w:rsid w:val="0072207B"/>
    <w:rsid w:val="007225FF"/>
    <w:rsid w:val="00722EF1"/>
    <w:rsid w:val="00722F67"/>
    <w:rsid w:val="00723185"/>
    <w:rsid w:val="00724490"/>
    <w:rsid w:val="00725288"/>
    <w:rsid w:val="00725597"/>
    <w:rsid w:val="00725CA8"/>
    <w:rsid w:val="00726D07"/>
    <w:rsid w:val="00726E07"/>
    <w:rsid w:val="00726FDA"/>
    <w:rsid w:val="00727579"/>
    <w:rsid w:val="00732611"/>
    <w:rsid w:val="007343AC"/>
    <w:rsid w:val="007349D4"/>
    <w:rsid w:val="00734E0C"/>
    <w:rsid w:val="00736883"/>
    <w:rsid w:val="00736AC3"/>
    <w:rsid w:val="00736FC3"/>
    <w:rsid w:val="007407EE"/>
    <w:rsid w:val="00740CDA"/>
    <w:rsid w:val="007410AF"/>
    <w:rsid w:val="007414A1"/>
    <w:rsid w:val="0074195F"/>
    <w:rsid w:val="00742C27"/>
    <w:rsid w:val="00743B67"/>
    <w:rsid w:val="00747AF9"/>
    <w:rsid w:val="007502B5"/>
    <w:rsid w:val="00751F70"/>
    <w:rsid w:val="0075244B"/>
    <w:rsid w:val="007525D2"/>
    <w:rsid w:val="00753EBB"/>
    <w:rsid w:val="00753EF1"/>
    <w:rsid w:val="007545F4"/>
    <w:rsid w:val="00754AC1"/>
    <w:rsid w:val="00756BA1"/>
    <w:rsid w:val="007605D2"/>
    <w:rsid w:val="00760A75"/>
    <w:rsid w:val="00762D4D"/>
    <w:rsid w:val="00762D51"/>
    <w:rsid w:val="007659E5"/>
    <w:rsid w:val="0076600C"/>
    <w:rsid w:val="0076610F"/>
    <w:rsid w:val="007674EF"/>
    <w:rsid w:val="00767C12"/>
    <w:rsid w:val="00771387"/>
    <w:rsid w:val="0077195A"/>
    <w:rsid w:val="00773EEC"/>
    <w:rsid w:val="007742E7"/>
    <w:rsid w:val="0077446D"/>
    <w:rsid w:val="00775272"/>
    <w:rsid w:val="007756DB"/>
    <w:rsid w:val="0077601D"/>
    <w:rsid w:val="00776F0A"/>
    <w:rsid w:val="0077741C"/>
    <w:rsid w:val="00777523"/>
    <w:rsid w:val="00777F79"/>
    <w:rsid w:val="0078055B"/>
    <w:rsid w:val="00781382"/>
    <w:rsid w:val="007823F6"/>
    <w:rsid w:val="00782EE3"/>
    <w:rsid w:val="00783A58"/>
    <w:rsid w:val="00783F1F"/>
    <w:rsid w:val="00784935"/>
    <w:rsid w:val="0078504A"/>
    <w:rsid w:val="0078506B"/>
    <w:rsid w:val="007869AF"/>
    <w:rsid w:val="007876CA"/>
    <w:rsid w:val="00787BA2"/>
    <w:rsid w:val="00791244"/>
    <w:rsid w:val="00791254"/>
    <w:rsid w:val="00791691"/>
    <w:rsid w:val="00792646"/>
    <w:rsid w:val="00792B09"/>
    <w:rsid w:val="00794C61"/>
    <w:rsid w:val="00795248"/>
    <w:rsid w:val="0079593D"/>
    <w:rsid w:val="007A1FD2"/>
    <w:rsid w:val="007A2A56"/>
    <w:rsid w:val="007A3059"/>
    <w:rsid w:val="007A3337"/>
    <w:rsid w:val="007A358A"/>
    <w:rsid w:val="007A4762"/>
    <w:rsid w:val="007A57DB"/>
    <w:rsid w:val="007A5AF2"/>
    <w:rsid w:val="007A5C25"/>
    <w:rsid w:val="007A7CA7"/>
    <w:rsid w:val="007B043D"/>
    <w:rsid w:val="007B04D7"/>
    <w:rsid w:val="007B08E9"/>
    <w:rsid w:val="007B0D1E"/>
    <w:rsid w:val="007B1CCE"/>
    <w:rsid w:val="007B267B"/>
    <w:rsid w:val="007B3EDC"/>
    <w:rsid w:val="007B46B8"/>
    <w:rsid w:val="007B4C8F"/>
    <w:rsid w:val="007B4FA3"/>
    <w:rsid w:val="007B5456"/>
    <w:rsid w:val="007B5EB8"/>
    <w:rsid w:val="007B6B0F"/>
    <w:rsid w:val="007C164B"/>
    <w:rsid w:val="007C1847"/>
    <w:rsid w:val="007C192B"/>
    <w:rsid w:val="007C2173"/>
    <w:rsid w:val="007C383E"/>
    <w:rsid w:val="007C43C5"/>
    <w:rsid w:val="007C56EF"/>
    <w:rsid w:val="007C5B55"/>
    <w:rsid w:val="007C5E1B"/>
    <w:rsid w:val="007C6C2B"/>
    <w:rsid w:val="007D0937"/>
    <w:rsid w:val="007D1AC1"/>
    <w:rsid w:val="007D1AC6"/>
    <w:rsid w:val="007D20E4"/>
    <w:rsid w:val="007D22DE"/>
    <w:rsid w:val="007D3E46"/>
    <w:rsid w:val="007D5D7E"/>
    <w:rsid w:val="007D6089"/>
    <w:rsid w:val="007D7C1B"/>
    <w:rsid w:val="007E2475"/>
    <w:rsid w:val="007E2C57"/>
    <w:rsid w:val="007E2FAC"/>
    <w:rsid w:val="007E321A"/>
    <w:rsid w:val="007E5847"/>
    <w:rsid w:val="007E6297"/>
    <w:rsid w:val="007E639E"/>
    <w:rsid w:val="007E78EA"/>
    <w:rsid w:val="007E7A39"/>
    <w:rsid w:val="007E7C84"/>
    <w:rsid w:val="007E7CAE"/>
    <w:rsid w:val="007E7EDE"/>
    <w:rsid w:val="007F0A30"/>
    <w:rsid w:val="007F6171"/>
    <w:rsid w:val="0080096F"/>
    <w:rsid w:val="00800E28"/>
    <w:rsid w:val="00802362"/>
    <w:rsid w:val="0080346A"/>
    <w:rsid w:val="0080367D"/>
    <w:rsid w:val="00803B02"/>
    <w:rsid w:val="008045AD"/>
    <w:rsid w:val="00804A98"/>
    <w:rsid w:val="00804AC2"/>
    <w:rsid w:val="008055E1"/>
    <w:rsid w:val="00806D6E"/>
    <w:rsid w:val="00807F1F"/>
    <w:rsid w:val="00811453"/>
    <w:rsid w:val="0081253D"/>
    <w:rsid w:val="0081255A"/>
    <w:rsid w:val="0081394F"/>
    <w:rsid w:val="0081413A"/>
    <w:rsid w:val="008154E2"/>
    <w:rsid w:val="008164E1"/>
    <w:rsid w:val="00816DE3"/>
    <w:rsid w:val="00816E60"/>
    <w:rsid w:val="00816E9D"/>
    <w:rsid w:val="00816F42"/>
    <w:rsid w:val="00817EEE"/>
    <w:rsid w:val="0082016C"/>
    <w:rsid w:val="00823E26"/>
    <w:rsid w:val="00823ED5"/>
    <w:rsid w:val="00824B70"/>
    <w:rsid w:val="00825789"/>
    <w:rsid w:val="00825E55"/>
    <w:rsid w:val="00825E9E"/>
    <w:rsid w:val="00826575"/>
    <w:rsid w:val="0082718E"/>
    <w:rsid w:val="00831003"/>
    <w:rsid w:val="00831F5B"/>
    <w:rsid w:val="00832ED6"/>
    <w:rsid w:val="00835407"/>
    <w:rsid w:val="00837C5A"/>
    <w:rsid w:val="00837EC7"/>
    <w:rsid w:val="0084065D"/>
    <w:rsid w:val="008415A7"/>
    <w:rsid w:val="008434AC"/>
    <w:rsid w:val="008445B9"/>
    <w:rsid w:val="0084515F"/>
    <w:rsid w:val="00845806"/>
    <w:rsid w:val="008474BA"/>
    <w:rsid w:val="00850F7D"/>
    <w:rsid w:val="0085148D"/>
    <w:rsid w:val="00852345"/>
    <w:rsid w:val="00852CB4"/>
    <w:rsid w:val="00853532"/>
    <w:rsid w:val="0085449E"/>
    <w:rsid w:val="00854E1D"/>
    <w:rsid w:val="00855253"/>
    <w:rsid w:val="00857DBB"/>
    <w:rsid w:val="00860911"/>
    <w:rsid w:val="00861267"/>
    <w:rsid w:val="00861BB5"/>
    <w:rsid w:val="00861D8B"/>
    <w:rsid w:val="008634EF"/>
    <w:rsid w:val="00864195"/>
    <w:rsid w:val="0086438F"/>
    <w:rsid w:val="00864D42"/>
    <w:rsid w:val="00864DC0"/>
    <w:rsid w:val="00866844"/>
    <w:rsid w:val="00866AF3"/>
    <w:rsid w:val="0086761B"/>
    <w:rsid w:val="00867F67"/>
    <w:rsid w:val="00871975"/>
    <w:rsid w:val="008726F5"/>
    <w:rsid w:val="00873281"/>
    <w:rsid w:val="008736F2"/>
    <w:rsid w:val="00875354"/>
    <w:rsid w:val="008776F8"/>
    <w:rsid w:val="00877AFB"/>
    <w:rsid w:val="00877D3C"/>
    <w:rsid w:val="0088193E"/>
    <w:rsid w:val="00881A6B"/>
    <w:rsid w:val="00884ACF"/>
    <w:rsid w:val="00884D11"/>
    <w:rsid w:val="00884DA3"/>
    <w:rsid w:val="008859BA"/>
    <w:rsid w:val="00893372"/>
    <w:rsid w:val="00893728"/>
    <w:rsid w:val="00894796"/>
    <w:rsid w:val="00894A51"/>
    <w:rsid w:val="00894D14"/>
    <w:rsid w:val="00896237"/>
    <w:rsid w:val="00897E18"/>
    <w:rsid w:val="008A1B3D"/>
    <w:rsid w:val="008A41FB"/>
    <w:rsid w:val="008A4472"/>
    <w:rsid w:val="008A4826"/>
    <w:rsid w:val="008A6297"/>
    <w:rsid w:val="008A6C31"/>
    <w:rsid w:val="008A7015"/>
    <w:rsid w:val="008B08DD"/>
    <w:rsid w:val="008B0BB8"/>
    <w:rsid w:val="008B0C44"/>
    <w:rsid w:val="008B11B7"/>
    <w:rsid w:val="008B1B4F"/>
    <w:rsid w:val="008B4030"/>
    <w:rsid w:val="008B50FD"/>
    <w:rsid w:val="008B6C41"/>
    <w:rsid w:val="008B6D42"/>
    <w:rsid w:val="008C03C3"/>
    <w:rsid w:val="008C041C"/>
    <w:rsid w:val="008C09F7"/>
    <w:rsid w:val="008C24CD"/>
    <w:rsid w:val="008C2625"/>
    <w:rsid w:val="008C4716"/>
    <w:rsid w:val="008C4FA5"/>
    <w:rsid w:val="008C5586"/>
    <w:rsid w:val="008D0518"/>
    <w:rsid w:val="008D056C"/>
    <w:rsid w:val="008D169E"/>
    <w:rsid w:val="008D3F7E"/>
    <w:rsid w:val="008D49EA"/>
    <w:rsid w:val="008D650B"/>
    <w:rsid w:val="008D7C5E"/>
    <w:rsid w:val="008E0083"/>
    <w:rsid w:val="008E17E2"/>
    <w:rsid w:val="008E323E"/>
    <w:rsid w:val="008E420C"/>
    <w:rsid w:val="008E67B3"/>
    <w:rsid w:val="008F1492"/>
    <w:rsid w:val="008F36D8"/>
    <w:rsid w:val="008F54E0"/>
    <w:rsid w:val="008F61A4"/>
    <w:rsid w:val="0090072D"/>
    <w:rsid w:val="0090125D"/>
    <w:rsid w:val="00902423"/>
    <w:rsid w:val="00902E8F"/>
    <w:rsid w:val="00903F0A"/>
    <w:rsid w:val="009063E8"/>
    <w:rsid w:val="009065D0"/>
    <w:rsid w:val="00906921"/>
    <w:rsid w:val="00906E1B"/>
    <w:rsid w:val="0090754B"/>
    <w:rsid w:val="009075E4"/>
    <w:rsid w:val="0090793C"/>
    <w:rsid w:val="00907DE5"/>
    <w:rsid w:val="00907DF2"/>
    <w:rsid w:val="00912A6D"/>
    <w:rsid w:val="0091319E"/>
    <w:rsid w:val="0091438B"/>
    <w:rsid w:val="00916140"/>
    <w:rsid w:val="00917372"/>
    <w:rsid w:val="009179D9"/>
    <w:rsid w:val="00920952"/>
    <w:rsid w:val="00921342"/>
    <w:rsid w:val="00921540"/>
    <w:rsid w:val="0092198F"/>
    <w:rsid w:val="0092207F"/>
    <w:rsid w:val="009222D2"/>
    <w:rsid w:val="0092255E"/>
    <w:rsid w:val="00923B42"/>
    <w:rsid w:val="009240BA"/>
    <w:rsid w:val="0092440D"/>
    <w:rsid w:val="00924B89"/>
    <w:rsid w:val="00925A33"/>
    <w:rsid w:val="00926973"/>
    <w:rsid w:val="009279B4"/>
    <w:rsid w:val="00930C9D"/>
    <w:rsid w:val="009310CB"/>
    <w:rsid w:val="00931BA0"/>
    <w:rsid w:val="00932475"/>
    <w:rsid w:val="00933265"/>
    <w:rsid w:val="00934100"/>
    <w:rsid w:val="00934DE3"/>
    <w:rsid w:val="00935F17"/>
    <w:rsid w:val="0093664C"/>
    <w:rsid w:val="00936CB1"/>
    <w:rsid w:val="00937EFF"/>
    <w:rsid w:val="00941B36"/>
    <w:rsid w:val="00942E2C"/>
    <w:rsid w:val="009430D7"/>
    <w:rsid w:val="00943BAD"/>
    <w:rsid w:val="00943BDB"/>
    <w:rsid w:val="009443A4"/>
    <w:rsid w:val="009453A2"/>
    <w:rsid w:val="00945B32"/>
    <w:rsid w:val="00946521"/>
    <w:rsid w:val="009465C2"/>
    <w:rsid w:val="00946697"/>
    <w:rsid w:val="009468D2"/>
    <w:rsid w:val="00947699"/>
    <w:rsid w:val="00951F04"/>
    <w:rsid w:val="009520BD"/>
    <w:rsid w:val="00954095"/>
    <w:rsid w:val="00954619"/>
    <w:rsid w:val="009560CD"/>
    <w:rsid w:val="00956504"/>
    <w:rsid w:val="009566D9"/>
    <w:rsid w:val="00960406"/>
    <w:rsid w:val="00960C15"/>
    <w:rsid w:val="0096357B"/>
    <w:rsid w:val="00963CF4"/>
    <w:rsid w:val="009647CE"/>
    <w:rsid w:val="00964C6B"/>
    <w:rsid w:val="00965E66"/>
    <w:rsid w:val="00966BAB"/>
    <w:rsid w:val="00967924"/>
    <w:rsid w:val="0097127C"/>
    <w:rsid w:val="00971998"/>
    <w:rsid w:val="009719AA"/>
    <w:rsid w:val="009720F7"/>
    <w:rsid w:val="00972C63"/>
    <w:rsid w:val="00973CBF"/>
    <w:rsid w:val="00974902"/>
    <w:rsid w:val="00974D4F"/>
    <w:rsid w:val="00974D96"/>
    <w:rsid w:val="00975271"/>
    <w:rsid w:val="00976285"/>
    <w:rsid w:val="00980FBB"/>
    <w:rsid w:val="0098119B"/>
    <w:rsid w:val="0098368D"/>
    <w:rsid w:val="00984A98"/>
    <w:rsid w:val="0098512B"/>
    <w:rsid w:val="0098616B"/>
    <w:rsid w:val="00990413"/>
    <w:rsid w:val="00990A9D"/>
    <w:rsid w:val="00991149"/>
    <w:rsid w:val="00992607"/>
    <w:rsid w:val="009928E1"/>
    <w:rsid w:val="009939E4"/>
    <w:rsid w:val="00995B5E"/>
    <w:rsid w:val="00995E90"/>
    <w:rsid w:val="009973F9"/>
    <w:rsid w:val="00997920"/>
    <w:rsid w:val="009A17A1"/>
    <w:rsid w:val="009A1BA6"/>
    <w:rsid w:val="009A3C16"/>
    <w:rsid w:val="009A45A4"/>
    <w:rsid w:val="009A48D8"/>
    <w:rsid w:val="009A4A8F"/>
    <w:rsid w:val="009A502B"/>
    <w:rsid w:val="009A5178"/>
    <w:rsid w:val="009A603A"/>
    <w:rsid w:val="009A60B3"/>
    <w:rsid w:val="009A6DE6"/>
    <w:rsid w:val="009A7441"/>
    <w:rsid w:val="009A79AD"/>
    <w:rsid w:val="009B1FDD"/>
    <w:rsid w:val="009B2324"/>
    <w:rsid w:val="009B4205"/>
    <w:rsid w:val="009B49F7"/>
    <w:rsid w:val="009B4D43"/>
    <w:rsid w:val="009C1D76"/>
    <w:rsid w:val="009C1E4B"/>
    <w:rsid w:val="009C2239"/>
    <w:rsid w:val="009C2256"/>
    <w:rsid w:val="009C24FE"/>
    <w:rsid w:val="009C45C2"/>
    <w:rsid w:val="009C5152"/>
    <w:rsid w:val="009C53A3"/>
    <w:rsid w:val="009C6557"/>
    <w:rsid w:val="009C6846"/>
    <w:rsid w:val="009C6A55"/>
    <w:rsid w:val="009C72B4"/>
    <w:rsid w:val="009C7500"/>
    <w:rsid w:val="009C79F7"/>
    <w:rsid w:val="009D086C"/>
    <w:rsid w:val="009D4398"/>
    <w:rsid w:val="009D4D9A"/>
    <w:rsid w:val="009D62F2"/>
    <w:rsid w:val="009D6551"/>
    <w:rsid w:val="009D7286"/>
    <w:rsid w:val="009D7D2B"/>
    <w:rsid w:val="009E0363"/>
    <w:rsid w:val="009E090B"/>
    <w:rsid w:val="009E3E66"/>
    <w:rsid w:val="009E4784"/>
    <w:rsid w:val="009E5153"/>
    <w:rsid w:val="009E683C"/>
    <w:rsid w:val="009E6BE8"/>
    <w:rsid w:val="009F0120"/>
    <w:rsid w:val="009F4A2C"/>
    <w:rsid w:val="009F4C74"/>
    <w:rsid w:val="009F5847"/>
    <w:rsid w:val="009F5E63"/>
    <w:rsid w:val="009F6444"/>
    <w:rsid w:val="009F65E2"/>
    <w:rsid w:val="009F6A4C"/>
    <w:rsid w:val="009F6BC1"/>
    <w:rsid w:val="009F77BA"/>
    <w:rsid w:val="00A006CF"/>
    <w:rsid w:val="00A01050"/>
    <w:rsid w:val="00A02524"/>
    <w:rsid w:val="00A02979"/>
    <w:rsid w:val="00A02C2C"/>
    <w:rsid w:val="00A04419"/>
    <w:rsid w:val="00A0520F"/>
    <w:rsid w:val="00A05669"/>
    <w:rsid w:val="00A0663C"/>
    <w:rsid w:val="00A110A3"/>
    <w:rsid w:val="00A111DB"/>
    <w:rsid w:val="00A11217"/>
    <w:rsid w:val="00A11A35"/>
    <w:rsid w:val="00A12924"/>
    <w:rsid w:val="00A140D1"/>
    <w:rsid w:val="00A1513B"/>
    <w:rsid w:val="00A216C0"/>
    <w:rsid w:val="00A21ED9"/>
    <w:rsid w:val="00A23C8E"/>
    <w:rsid w:val="00A26EFE"/>
    <w:rsid w:val="00A3057D"/>
    <w:rsid w:val="00A30B45"/>
    <w:rsid w:val="00A32CA9"/>
    <w:rsid w:val="00A32EC7"/>
    <w:rsid w:val="00A33B95"/>
    <w:rsid w:val="00A33EE7"/>
    <w:rsid w:val="00A349D5"/>
    <w:rsid w:val="00A35314"/>
    <w:rsid w:val="00A3639B"/>
    <w:rsid w:val="00A36965"/>
    <w:rsid w:val="00A36E99"/>
    <w:rsid w:val="00A36FA7"/>
    <w:rsid w:val="00A37952"/>
    <w:rsid w:val="00A37D0F"/>
    <w:rsid w:val="00A402AF"/>
    <w:rsid w:val="00A41FA0"/>
    <w:rsid w:val="00A423B5"/>
    <w:rsid w:val="00A42EC6"/>
    <w:rsid w:val="00A435AD"/>
    <w:rsid w:val="00A43ECF"/>
    <w:rsid w:val="00A44341"/>
    <w:rsid w:val="00A444B6"/>
    <w:rsid w:val="00A4519A"/>
    <w:rsid w:val="00A472B8"/>
    <w:rsid w:val="00A474CD"/>
    <w:rsid w:val="00A5033C"/>
    <w:rsid w:val="00A505A9"/>
    <w:rsid w:val="00A50AFE"/>
    <w:rsid w:val="00A51E83"/>
    <w:rsid w:val="00A52794"/>
    <w:rsid w:val="00A52CD3"/>
    <w:rsid w:val="00A52EF1"/>
    <w:rsid w:val="00A53A47"/>
    <w:rsid w:val="00A53FEE"/>
    <w:rsid w:val="00A56284"/>
    <w:rsid w:val="00A56FFE"/>
    <w:rsid w:val="00A60A43"/>
    <w:rsid w:val="00A60E35"/>
    <w:rsid w:val="00A60E9F"/>
    <w:rsid w:val="00A6257D"/>
    <w:rsid w:val="00A63D10"/>
    <w:rsid w:val="00A64266"/>
    <w:rsid w:val="00A64FE7"/>
    <w:rsid w:val="00A65E39"/>
    <w:rsid w:val="00A664A5"/>
    <w:rsid w:val="00A66C6C"/>
    <w:rsid w:val="00A671AE"/>
    <w:rsid w:val="00A710CE"/>
    <w:rsid w:val="00A7182C"/>
    <w:rsid w:val="00A71D6D"/>
    <w:rsid w:val="00A73B21"/>
    <w:rsid w:val="00A74318"/>
    <w:rsid w:val="00A74DCF"/>
    <w:rsid w:val="00A7530E"/>
    <w:rsid w:val="00A76801"/>
    <w:rsid w:val="00A80AC1"/>
    <w:rsid w:val="00A81258"/>
    <w:rsid w:val="00A83DA3"/>
    <w:rsid w:val="00A85114"/>
    <w:rsid w:val="00A870C7"/>
    <w:rsid w:val="00A90DDD"/>
    <w:rsid w:val="00A91144"/>
    <w:rsid w:val="00A920DF"/>
    <w:rsid w:val="00A9250E"/>
    <w:rsid w:val="00A93B38"/>
    <w:rsid w:val="00A953A7"/>
    <w:rsid w:val="00A953E0"/>
    <w:rsid w:val="00A95540"/>
    <w:rsid w:val="00A968F1"/>
    <w:rsid w:val="00A97896"/>
    <w:rsid w:val="00A97908"/>
    <w:rsid w:val="00AA670E"/>
    <w:rsid w:val="00AA6835"/>
    <w:rsid w:val="00AA7309"/>
    <w:rsid w:val="00AA751E"/>
    <w:rsid w:val="00AA75DA"/>
    <w:rsid w:val="00AB0A42"/>
    <w:rsid w:val="00AB201C"/>
    <w:rsid w:val="00AB2A49"/>
    <w:rsid w:val="00AB2F92"/>
    <w:rsid w:val="00AB2FB3"/>
    <w:rsid w:val="00AB340D"/>
    <w:rsid w:val="00AB4C0C"/>
    <w:rsid w:val="00AB558C"/>
    <w:rsid w:val="00AB5C10"/>
    <w:rsid w:val="00AB675B"/>
    <w:rsid w:val="00AB67AF"/>
    <w:rsid w:val="00AB726F"/>
    <w:rsid w:val="00AC080B"/>
    <w:rsid w:val="00AC0DFD"/>
    <w:rsid w:val="00AC2668"/>
    <w:rsid w:val="00AC331B"/>
    <w:rsid w:val="00AC3AD5"/>
    <w:rsid w:val="00AC3B4D"/>
    <w:rsid w:val="00AC4483"/>
    <w:rsid w:val="00AC4B72"/>
    <w:rsid w:val="00AC4E46"/>
    <w:rsid w:val="00AC5924"/>
    <w:rsid w:val="00AC5C0F"/>
    <w:rsid w:val="00AC6B40"/>
    <w:rsid w:val="00AC70D8"/>
    <w:rsid w:val="00AD0084"/>
    <w:rsid w:val="00AD0A83"/>
    <w:rsid w:val="00AD1378"/>
    <w:rsid w:val="00AD1976"/>
    <w:rsid w:val="00AD27A2"/>
    <w:rsid w:val="00AD30EB"/>
    <w:rsid w:val="00AD3987"/>
    <w:rsid w:val="00AD3F17"/>
    <w:rsid w:val="00AD5E0B"/>
    <w:rsid w:val="00AD6941"/>
    <w:rsid w:val="00AD7280"/>
    <w:rsid w:val="00AD7347"/>
    <w:rsid w:val="00AE0194"/>
    <w:rsid w:val="00AE2652"/>
    <w:rsid w:val="00AE3EF7"/>
    <w:rsid w:val="00AE4C5B"/>
    <w:rsid w:val="00AE50AE"/>
    <w:rsid w:val="00AE5A57"/>
    <w:rsid w:val="00AE6BBA"/>
    <w:rsid w:val="00AE6F5E"/>
    <w:rsid w:val="00AE7FC7"/>
    <w:rsid w:val="00AE7FE1"/>
    <w:rsid w:val="00AF0030"/>
    <w:rsid w:val="00AF11DE"/>
    <w:rsid w:val="00AF164B"/>
    <w:rsid w:val="00AF2813"/>
    <w:rsid w:val="00AF321F"/>
    <w:rsid w:val="00AF5B41"/>
    <w:rsid w:val="00AF6411"/>
    <w:rsid w:val="00AF66AC"/>
    <w:rsid w:val="00AF6EDA"/>
    <w:rsid w:val="00AF70A2"/>
    <w:rsid w:val="00AF7BE2"/>
    <w:rsid w:val="00AF7F48"/>
    <w:rsid w:val="00B03D9F"/>
    <w:rsid w:val="00B03DDC"/>
    <w:rsid w:val="00B042A2"/>
    <w:rsid w:val="00B052B4"/>
    <w:rsid w:val="00B05614"/>
    <w:rsid w:val="00B05A6F"/>
    <w:rsid w:val="00B05F9E"/>
    <w:rsid w:val="00B063D5"/>
    <w:rsid w:val="00B06C47"/>
    <w:rsid w:val="00B070E9"/>
    <w:rsid w:val="00B07413"/>
    <w:rsid w:val="00B1096E"/>
    <w:rsid w:val="00B11F94"/>
    <w:rsid w:val="00B13D3A"/>
    <w:rsid w:val="00B16BB4"/>
    <w:rsid w:val="00B21151"/>
    <w:rsid w:val="00B217F0"/>
    <w:rsid w:val="00B22763"/>
    <w:rsid w:val="00B2334D"/>
    <w:rsid w:val="00B24D54"/>
    <w:rsid w:val="00B24DF1"/>
    <w:rsid w:val="00B257F0"/>
    <w:rsid w:val="00B27159"/>
    <w:rsid w:val="00B31279"/>
    <w:rsid w:val="00B322EF"/>
    <w:rsid w:val="00B32BD6"/>
    <w:rsid w:val="00B338C5"/>
    <w:rsid w:val="00B33EF2"/>
    <w:rsid w:val="00B35D81"/>
    <w:rsid w:val="00B4163B"/>
    <w:rsid w:val="00B425C0"/>
    <w:rsid w:val="00B42EA4"/>
    <w:rsid w:val="00B43EBE"/>
    <w:rsid w:val="00B44770"/>
    <w:rsid w:val="00B46BDC"/>
    <w:rsid w:val="00B46C96"/>
    <w:rsid w:val="00B50B21"/>
    <w:rsid w:val="00B5167D"/>
    <w:rsid w:val="00B51F9F"/>
    <w:rsid w:val="00B53998"/>
    <w:rsid w:val="00B54F79"/>
    <w:rsid w:val="00B5524E"/>
    <w:rsid w:val="00B55307"/>
    <w:rsid w:val="00B556E5"/>
    <w:rsid w:val="00B56499"/>
    <w:rsid w:val="00B56AC7"/>
    <w:rsid w:val="00B56CDD"/>
    <w:rsid w:val="00B60CFD"/>
    <w:rsid w:val="00B60D1E"/>
    <w:rsid w:val="00B61586"/>
    <w:rsid w:val="00B62165"/>
    <w:rsid w:val="00B6314C"/>
    <w:rsid w:val="00B63192"/>
    <w:rsid w:val="00B63541"/>
    <w:rsid w:val="00B651CD"/>
    <w:rsid w:val="00B651EB"/>
    <w:rsid w:val="00B70B3C"/>
    <w:rsid w:val="00B70F30"/>
    <w:rsid w:val="00B71184"/>
    <w:rsid w:val="00B71405"/>
    <w:rsid w:val="00B71BC9"/>
    <w:rsid w:val="00B7291E"/>
    <w:rsid w:val="00B731A2"/>
    <w:rsid w:val="00B764DA"/>
    <w:rsid w:val="00B768A7"/>
    <w:rsid w:val="00B76B1D"/>
    <w:rsid w:val="00B7713A"/>
    <w:rsid w:val="00B77FB3"/>
    <w:rsid w:val="00B8086B"/>
    <w:rsid w:val="00B81412"/>
    <w:rsid w:val="00B82FDD"/>
    <w:rsid w:val="00B84615"/>
    <w:rsid w:val="00B84841"/>
    <w:rsid w:val="00B84912"/>
    <w:rsid w:val="00B862CB"/>
    <w:rsid w:val="00B86718"/>
    <w:rsid w:val="00B90B63"/>
    <w:rsid w:val="00B90B72"/>
    <w:rsid w:val="00B91B05"/>
    <w:rsid w:val="00B923A3"/>
    <w:rsid w:val="00B931AC"/>
    <w:rsid w:val="00B9324B"/>
    <w:rsid w:val="00B963BD"/>
    <w:rsid w:val="00B96691"/>
    <w:rsid w:val="00B97586"/>
    <w:rsid w:val="00BA0AC5"/>
    <w:rsid w:val="00BA0B07"/>
    <w:rsid w:val="00BA18F3"/>
    <w:rsid w:val="00BA2342"/>
    <w:rsid w:val="00BA23A4"/>
    <w:rsid w:val="00BA273A"/>
    <w:rsid w:val="00BA289F"/>
    <w:rsid w:val="00BA2B1C"/>
    <w:rsid w:val="00BA3282"/>
    <w:rsid w:val="00BA4EA7"/>
    <w:rsid w:val="00BA52FF"/>
    <w:rsid w:val="00BA7462"/>
    <w:rsid w:val="00BB01A9"/>
    <w:rsid w:val="00BB0B19"/>
    <w:rsid w:val="00BB22A7"/>
    <w:rsid w:val="00BB2ABD"/>
    <w:rsid w:val="00BB325F"/>
    <w:rsid w:val="00BB46E8"/>
    <w:rsid w:val="00BB74DB"/>
    <w:rsid w:val="00BC08E4"/>
    <w:rsid w:val="00BC0E64"/>
    <w:rsid w:val="00BC1C1A"/>
    <w:rsid w:val="00BC1C93"/>
    <w:rsid w:val="00BC2D2F"/>
    <w:rsid w:val="00BC31E9"/>
    <w:rsid w:val="00BC33D3"/>
    <w:rsid w:val="00BC455B"/>
    <w:rsid w:val="00BC5A7C"/>
    <w:rsid w:val="00BC5BF3"/>
    <w:rsid w:val="00BC6628"/>
    <w:rsid w:val="00BC764E"/>
    <w:rsid w:val="00BC7B54"/>
    <w:rsid w:val="00BD00BB"/>
    <w:rsid w:val="00BD138B"/>
    <w:rsid w:val="00BD29DB"/>
    <w:rsid w:val="00BD4FE4"/>
    <w:rsid w:val="00BD5018"/>
    <w:rsid w:val="00BD7235"/>
    <w:rsid w:val="00BD7A89"/>
    <w:rsid w:val="00BE0B06"/>
    <w:rsid w:val="00BE0BE3"/>
    <w:rsid w:val="00BE2440"/>
    <w:rsid w:val="00BE25E8"/>
    <w:rsid w:val="00BE48AC"/>
    <w:rsid w:val="00BE4B34"/>
    <w:rsid w:val="00BE7F8E"/>
    <w:rsid w:val="00BF1188"/>
    <w:rsid w:val="00BF3363"/>
    <w:rsid w:val="00BF36C4"/>
    <w:rsid w:val="00BF47E0"/>
    <w:rsid w:val="00BF4BD1"/>
    <w:rsid w:val="00BF544F"/>
    <w:rsid w:val="00BF6520"/>
    <w:rsid w:val="00BF66C3"/>
    <w:rsid w:val="00BF6AAE"/>
    <w:rsid w:val="00C01119"/>
    <w:rsid w:val="00C059C2"/>
    <w:rsid w:val="00C06176"/>
    <w:rsid w:val="00C06E5D"/>
    <w:rsid w:val="00C06EB7"/>
    <w:rsid w:val="00C0735D"/>
    <w:rsid w:val="00C0766F"/>
    <w:rsid w:val="00C0776A"/>
    <w:rsid w:val="00C0798B"/>
    <w:rsid w:val="00C11077"/>
    <w:rsid w:val="00C11106"/>
    <w:rsid w:val="00C13A31"/>
    <w:rsid w:val="00C14E80"/>
    <w:rsid w:val="00C15089"/>
    <w:rsid w:val="00C15419"/>
    <w:rsid w:val="00C157B9"/>
    <w:rsid w:val="00C15EA0"/>
    <w:rsid w:val="00C16336"/>
    <w:rsid w:val="00C16354"/>
    <w:rsid w:val="00C16FF3"/>
    <w:rsid w:val="00C17617"/>
    <w:rsid w:val="00C17E66"/>
    <w:rsid w:val="00C17F10"/>
    <w:rsid w:val="00C20C67"/>
    <w:rsid w:val="00C20EA0"/>
    <w:rsid w:val="00C22125"/>
    <w:rsid w:val="00C22359"/>
    <w:rsid w:val="00C22883"/>
    <w:rsid w:val="00C23A0E"/>
    <w:rsid w:val="00C24C4E"/>
    <w:rsid w:val="00C26D4F"/>
    <w:rsid w:val="00C304DB"/>
    <w:rsid w:val="00C30A85"/>
    <w:rsid w:val="00C3111E"/>
    <w:rsid w:val="00C318A7"/>
    <w:rsid w:val="00C33232"/>
    <w:rsid w:val="00C344D5"/>
    <w:rsid w:val="00C353AC"/>
    <w:rsid w:val="00C35599"/>
    <w:rsid w:val="00C36D63"/>
    <w:rsid w:val="00C37591"/>
    <w:rsid w:val="00C404B3"/>
    <w:rsid w:val="00C427E3"/>
    <w:rsid w:val="00C43C00"/>
    <w:rsid w:val="00C440E9"/>
    <w:rsid w:val="00C4573A"/>
    <w:rsid w:val="00C45B44"/>
    <w:rsid w:val="00C45D95"/>
    <w:rsid w:val="00C46053"/>
    <w:rsid w:val="00C51BAB"/>
    <w:rsid w:val="00C51F15"/>
    <w:rsid w:val="00C52050"/>
    <w:rsid w:val="00C52775"/>
    <w:rsid w:val="00C52E39"/>
    <w:rsid w:val="00C55F28"/>
    <w:rsid w:val="00C5622A"/>
    <w:rsid w:val="00C56C4E"/>
    <w:rsid w:val="00C57DE4"/>
    <w:rsid w:val="00C618F2"/>
    <w:rsid w:val="00C61B7F"/>
    <w:rsid w:val="00C636B6"/>
    <w:rsid w:val="00C638E7"/>
    <w:rsid w:val="00C64DD1"/>
    <w:rsid w:val="00C65A12"/>
    <w:rsid w:val="00C65DB3"/>
    <w:rsid w:val="00C678DC"/>
    <w:rsid w:val="00C713D6"/>
    <w:rsid w:val="00C72350"/>
    <w:rsid w:val="00C72EDC"/>
    <w:rsid w:val="00C756E4"/>
    <w:rsid w:val="00C75E58"/>
    <w:rsid w:val="00C774ED"/>
    <w:rsid w:val="00C77DA6"/>
    <w:rsid w:val="00C80290"/>
    <w:rsid w:val="00C80489"/>
    <w:rsid w:val="00C80880"/>
    <w:rsid w:val="00C80DF3"/>
    <w:rsid w:val="00C80E66"/>
    <w:rsid w:val="00C830B3"/>
    <w:rsid w:val="00C830D7"/>
    <w:rsid w:val="00C853F5"/>
    <w:rsid w:val="00C85918"/>
    <w:rsid w:val="00C85D9C"/>
    <w:rsid w:val="00C8674A"/>
    <w:rsid w:val="00C8685D"/>
    <w:rsid w:val="00C869B2"/>
    <w:rsid w:val="00C86B44"/>
    <w:rsid w:val="00C9126A"/>
    <w:rsid w:val="00C92274"/>
    <w:rsid w:val="00C925E8"/>
    <w:rsid w:val="00C92B69"/>
    <w:rsid w:val="00C934F7"/>
    <w:rsid w:val="00C93745"/>
    <w:rsid w:val="00C93E2E"/>
    <w:rsid w:val="00C95227"/>
    <w:rsid w:val="00C95554"/>
    <w:rsid w:val="00C958C6"/>
    <w:rsid w:val="00C95D65"/>
    <w:rsid w:val="00C9612D"/>
    <w:rsid w:val="00C97FBF"/>
    <w:rsid w:val="00CA0850"/>
    <w:rsid w:val="00CA0D6E"/>
    <w:rsid w:val="00CA18EC"/>
    <w:rsid w:val="00CA29BC"/>
    <w:rsid w:val="00CA2F6D"/>
    <w:rsid w:val="00CA3003"/>
    <w:rsid w:val="00CA510F"/>
    <w:rsid w:val="00CA5C76"/>
    <w:rsid w:val="00CA6012"/>
    <w:rsid w:val="00CA6802"/>
    <w:rsid w:val="00CA6812"/>
    <w:rsid w:val="00CB2E15"/>
    <w:rsid w:val="00CB4144"/>
    <w:rsid w:val="00CB4620"/>
    <w:rsid w:val="00CB5497"/>
    <w:rsid w:val="00CB58BB"/>
    <w:rsid w:val="00CB6C5A"/>
    <w:rsid w:val="00CB6D44"/>
    <w:rsid w:val="00CB709F"/>
    <w:rsid w:val="00CB7140"/>
    <w:rsid w:val="00CB7E2A"/>
    <w:rsid w:val="00CC0289"/>
    <w:rsid w:val="00CC0478"/>
    <w:rsid w:val="00CC0B73"/>
    <w:rsid w:val="00CC0EC6"/>
    <w:rsid w:val="00CC2CE1"/>
    <w:rsid w:val="00CC3717"/>
    <w:rsid w:val="00CC3FC6"/>
    <w:rsid w:val="00CC5371"/>
    <w:rsid w:val="00CC6D84"/>
    <w:rsid w:val="00CC78A7"/>
    <w:rsid w:val="00CD0646"/>
    <w:rsid w:val="00CD0B02"/>
    <w:rsid w:val="00CD13DC"/>
    <w:rsid w:val="00CD1550"/>
    <w:rsid w:val="00CD3525"/>
    <w:rsid w:val="00CD3947"/>
    <w:rsid w:val="00CD3999"/>
    <w:rsid w:val="00CD5524"/>
    <w:rsid w:val="00CD5AF3"/>
    <w:rsid w:val="00CD5C10"/>
    <w:rsid w:val="00CD68CE"/>
    <w:rsid w:val="00CE0670"/>
    <w:rsid w:val="00CE0AD4"/>
    <w:rsid w:val="00CE137B"/>
    <w:rsid w:val="00CE1603"/>
    <w:rsid w:val="00CE220B"/>
    <w:rsid w:val="00CE6BDA"/>
    <w:rsid w:val="00CE78F4"/>
    <w:rsid w:val="00CF0B45"/>
    <w:rsid w:val="00CF181F"/>
    <w:rsid w:val="00CF2629"/>
    <w:rsid w:val="00CF2634"/>
    <w:rsid w:val="00CF2B26"/>
    <w:rsid w:val="00CF3229"/>
    <w:rsid w:val="00CF3EAF"/>
    <w:rsid w:val="00CF45A5"/>
    <w:rsid w:val="00CF522E"/>
    <w:rsid w:val="00D009D9"/>
    <w:rsid w:val="00D00D8D"/>
    <w:rsid w:val="00D01541"/>
    <w:rsid w:val="00D02C9E"/>
    <w:rsid w:val="00D04472"/>
    <w:rsid w:val="00D04981"/>
    <w:rsid w:val="00D06521"/>
    <w:rsid w:val="00D06663"/>
    <w:rsid w:val="00D074D0"/>
    <w:rsid w:val="00D07BC5"/>
    <w:rsid w:val="00D10DB7"/>
    <w:rsid w:val="00D11D40"/>
    <w:rsid w:val="00D12F45"/>
    <w:rsid w:val="00D138A2"/>
    <w:rsid w:val="00D138FB"/>
    <w:rsid w:val="00D14947"/>
    <w:rsid w:val="00D14D4F"/>
    <w:rsid w:val="00D20B27"/>
    <w:rsid w:val="00D21791"/>
    <w:rsid w:val="00D21D98"/>
    <w:rsid w:val="00D2219C"/>
    <w:rsid w:val="00D23561"/>
    <w:rsid w:val="00D243A9"/>
    <w:rsid w:val="00D24444"/>
    <w:rsid w:val="00D24FDE"/>
    <w:rsid w:val="00D2506D"/>
    <w:rsid w:val="00D26C23"/>
    <w:rsid w:val="00D30869"/>
    <w:rsid w:val="00D312A4"/>
    <w:rsid w:val="00D3268A"/>
    <w:rsid w:val="00D3346E"/>
    <w:rsid w:val="00D334CC"/>
    <w:rsid w:val="00D33856"/>
    <w:rsid w:val="00D343C3"/>
    <w:rsid w:val="00D35AD8"/>
    <w:rsid w:val="00D35E59"/>
    <w:rsid w:val="00D362DB"/>
    <w:rsid w:val="00D409FF"/>
    <w:rsid w:val="00D40DCC"/>
    <w:rsid w:val="00D421AC"/>
    <w:rsid w:val="00D42205"/>
    <w:rsid w:val="00D42CD2"/>
    <w:rsid w:val="00D42FBA"/>
    <w:rsid w:val="00D431E6"/>
    <w:rsid w:val="00D432A7"/>
    <w:rsid w:val="00D440E3"/>
    <w:rsid w:val="00D44929"/>
    <w:rsid w:val="00D44C88"/>
    <w:rsid w:val="00D46176"/>
    <w:rsid w:val="00D46404"/>
    <w:rsid w:val="00D46642"/>
    <w:rsid w:val="00D47413"/>
    <w:rsid w:val="00D47C84"/>
    <w:rsid w:val="00D47CA3"/>
    <w:rsid w:val="00D50420"/>
    <w:rsid w:val="00D5047F"/>
    <w:rsid w:val="00D50B63"/>
    <w:rsid w:val="00D518C9"/>
    <w:rsid w:val="00D51A38"/>
    <w:rsid w:val="00D52D9D"/>
    <w:rsid w:val="00D5421A"/>
    <w:rsid w:val="00D54827"/>
    <w:rsid w:val="00D54DFB"/>
    <w:rsid w:val="00D5543E"/>
    <w:rsid w:val="00D5729A"/>
    <w:rsid w:val="00D57CEB"/>
    <w:rsid w:val="00D60D07"/>
    <w:rsid w:val="00D616DF"/>
    <w:rsid w:val="00D61A70"/>
    <w:rsid w:val="00D648DC"/>
    <w:rsid w:val="00D65486"/>
    <w:rsid w:val="00D66A1F"/>
    <w:rsid w:val="00D676E4"/>
    <w:rsid w:val="00D708BE"/>
    <w:rsid w:val="00D71B43"/>
    <w:rsid w:val="00D72FB0"/>
    <w:rsid w:val="00D734F2"/>
    <w:rsid w:val="00D73732"/>
    <w:rsid w:val="00D74347"/>
    <w:rsid w:val="00D74818"/>
    <w:rsid w:val="00D750E4"/>
    <w:rsid w:val="00D75494"/>
    <w:rsid w:val="00D77C82"/>
    <w:rsid w:val="00D77DFD"/>
    <w:rsid w:val="00D8016E"/>
    <w:rsid w:val="00D80F9B"/>
    <w:rsid w:val="00D82D20"/>
    <w:rsid w:val="00D83023"/>
    <w:rsid w:val="00D838F2"/>
    <w:rsid w:val="00D84D0A"/>
    <w:rsid w:val="00D850B3"/>
    <w:rsid w:val="00D85646"/>
    <w:rsid w:val="00D85BC9"/>
    <w:rsid w:val="00D86699"/>
    <w:rsid w:val="00D86E29"/>
    <w:rsid w:val="00D871B2"/>
    <w:rsid w:val="00D87F0F"/>
    <w:rsid w:val="00D90114"/>
    <w:rsid w:val="00D9121E"/>
    <w:rsid w:val="00D92CA6"/>
    <w:rsid w:val="00D9525D"/>
    <w:rsid w:val="00D95F95"/>
    <w:rsid w:val="00DA094D"/>
    <w:rsid w:val="00DA0E01"/>
    <w:rsid w:val="00DA1BD9"/>
    <w:rsid w:val="00DA2EE8"/>
    <w:rsid w:val="00DA579B"/>
    <w:rsid w:val="00DA5B23"/>
    <w:rsid w:val="00DA6076"/>
    <w:rsid w:val="00DA6AF3"/>
    <w:rsid w:val="00DA7393"/>
    <w:rsid w:val="00DA7568"/>
    <w:rsid w:val="00DA7C45"/>
    <w:rsid w:val="00DB08F8"/>
    <w:rsid w:val="00DB10BB"/>
    <w:rsid w:val="00DB25E0"/>
    <w:rsid w:val="00DB3E6C"/>
    <w:rsid w:val="00DB51E6"/>
    <w:rsid w:val="00DB59F7"/>
    <w:rsid w:val="00DB5DB4"/>
    <w:rsid w:val="00DB5FCE"/>
    <w:rsid w:val="00DB61C4"/>
    <w:rsid w:val="00DB6BD4"/>
    <w:rsid w:val="00DB764A"/>
    <w:rsid w:val="00DC001E"/>
    <w:rsid w:val="00DC1C0D"/>
    <w:rsid w:val="00DC5244"/>
    <w:rsid w:val="00DC65E6"/>
    <w:rsid w:val="00DC7E31"/>
    <w:rsid w:val="00DC7FA1"/>
    <w:rsid w:val="00DD04FA"/>
    <w:rsid w:val="00DD05AA"/>
    <w:rsid w:val="00DD10F0"/>
    <w:rsid w:val="00DD24DE"/>
    <w:rsid w:val="00DD3795"/>
    <w:rsid w:val="00DD3B4E"/>
    <w:rsid w:val="00DD3BC7"/>
    <w:rsid w:val="00DD3BF7"/>
    <w:rsid w:val="00DD5054"/>
    <w:rsid w:val="00DD634D"/>
    <w:rsid w:val="00DD643D"/>
    <w:rsid w:val="00DD6C3E"/>
    <w:rsid w:val="00DE0282"/>
    <w:rsid w:val="00DE08F7"/>
    <w:rsid w:val="00DE318B"/>
    <w:rsid w:val="00DE4B79"/>
    <w:rsid w:val="00DE4D5B"/>
    <w:rsid w:val="00DE4D64"/>
    <w:rsid w:val="00DE5469"/>
    <w:rsid w:val="00DE578C"/>
    <w:rsid w:val="00DE57E5"/>
    <w:rsid w:val="00DE7667"/>
    <w:rsid w:val="00DF01D7"/>
    <w:rsid w:val="00DF0B5F"/>
    <w:rsid w:val="00DF0F9A"/>
    <w:rsid w:val="00DF1922"/>
    <w:rsid w:val="00DF2BA7"/>
    <w:rsid w:val="00DF3617"/>
    <w:rsid w:val="00DF4B58"/>
    <w:rsid w:val="00E00028"/>
    <w:rsid w:val="00E00704"/>
    <w:rsid w:val="00E01595"/>
    <w:rsid w:val="00E039AA"/>
    <w:rsid w:val="00E039C0"/>
    <w:rsid w:val="00E04F6B"/>
    <w:rsid w:val="00E05AD6"/>
    <w:rsid w:val="00E05C4A"/>
    <w:rsid w:val="00E06687"/>
    <w:rsid w:val="00E06738"/>
    <w:rsid w:val="00E0702E"/>
    <w:rsid w:val="00E079F4"/>
    <w:rsid w:val="00E07FE2"/>
    <w:rsid w:val="00E12521"/>
    <w:rsid w:val="00E12EEB"/>
    <w:rsid w:val="00E13BFA"/>
    <w:rsid w:val="00E144DD"/>
    <w:rsid w:val="00E14EE2"/>
    <w:rsid w:val="00E164F5"/>
    <w:rsid w:val="00E16608"/>
    <w:rsid w:val="00E16B09"/>
    <w:rsid w:val="00E17190"/>
    <w:rsid w:val="00E173EE"/>
    <w:rsid w:val="00E17754"/>
    <w:rsid w:val="00E17787"/>
    <w:rsid w:val="00E2021E"/>
    <w:rsid w:val="00E21E29"/>
    <w:rsid w:val="00E2251E"/>
    <w:rsid w:val="00E2332A"/>
    <w:rsid w:val="00E26BF7"/>
    <w:rsid w:val="00E30315"/>
    <w:rsid w:val="00E30D1F"/>
    <w:rsid w:val="00E30EAD"/>
    <w:rsid w:val="00E319AB"/>
    <w:rsid w:val="00E32C39"/>
    <w:rsid w:val="00E34AC4"/>
    <w:rsid w:val="00E35378"/>
    <w:rsid w:val="00E367AD"/>
    <w:rsid w:val="00E36AC3"/>
    <w:rsid w:val="00E36E31"/>
    <w:rsid w:val="00E40451"/>
    <w:rsid w:val="00E41426"/>
    <w:rsid w:val="00E41828"/>
    <w:rsid w:val="00E419B9"/>
    <w:rsid w:val="00E47889"/>
    <w:rsid w:val="00E50131"/>
    <w:rsid w:val="00E5335C"/>
    <w:rsid w:val="00E539CE"/>
    <w:rsid w:val="00E540C5"/>
    <w:rsid w:val="00E54476"/>
    <w:rsid w:val="00E54E5F"/>
    <w:rsid w:val="00E54FA8"/>
    <w:rsid w:val="00E55A40"/>
    <w:rsid w:val="00E55F24"/>
    <w:rsid w:val="00E56399"/>
    <w:rsid w:val="00E5680E"/>
    <w:rsid w:val="00E5726E"/>
    <w:rsid w:val="00E5767C"/>
    <w:rsid w:val="00E57782"/>
    <w:rsid w:val="00E57969"/>
    <w:rsid w:val="00E60334"/>
    <w:rsid w:val="00E619E0"/>
    <w:rsid w:val="00E61CBF"/>
    <w:rsid w:val="00E63429"/>
    <w:rsid w:val="00E65DAA"/>
    <w:rsid w:val="00E6679C"/>
    <w:rsid w:val="00E67A1C"/>
    <w:rsid w:val="00E67BD5"/>
    <w:rsid w:val="00E7101C"/>
    <w:rsid w:val="00E716F0"/>
    <w:rsid w:val="00E72B77"/>
    <w:rsid w:val="00E7303F"/>
    <w:rsid w:val="00E732E3"/>
    <w:rsid w:val="00E75B6F"/>
    <w:rsid w:val="00E77D0E"/>
    <w:rsid w:val="00E77F72"/>
    <w:rsid w:val="00E8099E"/>
    <w:rsid w:val="00E811B8"/>
    <w:rsid w:val="00E82809"/>
    <w:rsid w:val="00E82FD1"/>
    <w:rsid w:val="00E834E8"/>
    <w:rsid w:val="00E8372B"/>
    <w:rsid w:val="00E841AC"/>
    <w:rsid w:val="00E84904"/>
    <w:rsid w:val="00E8497F"/>
    <w:rsid w:val="00E85467"/>
    <w:rsid w:val="00E86ABD"/>
    <w:rsid w:val="00E86E68"/>
    <w:rsid w:val="00E918B6"/>
    <w:rsid w:val="00E9496D"/>
    <w:rsid w:val="00E9581A"/>
    <w:rsid w:val="00E96586"/>
    <w:rsid w:val="00E96A2E"/>
    <w:rsid w:val="00EA0D06"/>
    <w:rsid w:val="00EA1340"/>
    <w:rsid w:val="00EA1DD0"/>
    <w:rsid w:val="00EA2960"/>
    <w:rsid w:val="00EA4381"/>
    <w:rsid w:val="00EA474A"/>
    <w:rsid w:val="00EA5329"/>
    <w:rsid w:val="00EA58ED"/>
    <w:rsid w:val="00EA6075"/>
    <w:rsid w:val="00EA60B6"/>
    <w:rsid w:val="00EA718D"/>
    <w:rsid w:val="00EB031F"/>
    <w:rsid w:val="00EB092B"/>
    <w:rsid w:val="00EB1142"/>
    <w:rsid w:val="00EB1904"/>
    <w:rsid w:val="00EB2924"/>
    <w:rsid w:val="00EB29AE"/>
    <w:rsid w:val="00EB3AF6"/>
    <w:rsid w:val="00EB3D33"/>
    <w:rsid w:val="00EB3FF9"/>
    <w:rsid w:val="00EB4BF9"/>
    <w:rsid w:val="00EB64C4"/>
    <w:rsid w:val="00EB6868"/>
    <w:rsid w:val="00EB726C"/>
    <w:rsid w:val="00EB7F73"/>
    <w:rsid w:val="00EC0E1C"/>
    <w:rsid w:val="00EC1122"/>
    <w:rsid w:val="00EC13F1"/>
    <w:rsid w:val="00EC21C0"/>
    <w:rsid w:val="00EC4861"/>
    <w:rsid w:val="00EC538E"/>
    <w:rsid w:val="00EC5A71"/>
    <w:rsid w:val="00EC5DF1"/>
    <w:rsid w:val="00EC6B78"/>
    <w:rsid w:val="00EC6B94"/>
    <w:rsid w:val="00EC6D5D"/>
    <w:rsid w:val="00ED0538"/>
    <w:rsid w:val="00ED056C"/>
    <w:rsid w:val="00ED13A3"/>
    <w:rsid w:val="00ED1DA0"/>
    <w:rsid w:val="00ED206B"/>
    <w:rsid w:val="00ED2440"/>
    <w:rsid w:val="00ED28F1"/>
    <w:rsid w:val="00ED29C2"/>
    <w:rsid w:val="00ED4B51"/>
    <w:rsid w:val="00ED5CFE"/>
    <w:rsid w:val="00ED5E38"/>
    <w:rsid w:val="00ED700F"/>
    <w:rsid w:val="00ED7917"/>
    <w:rsid w:val="00EE0870"/>
    <w:rsid w:val="00EE2E13"/>
    <w:rsid w:val="00EE37DB"/>
    <w:rsid w:val="00EE38FF"/>
    <w:rsid w:val="00EE4843"/>
    <w:rsid w:val="00EE5031"/>
    <w:rsid w:val="00EE58AD"/>
    <w:rsid w:val="00EE64CC"/>
    <w:rsid w:val="00EE681F"/>
    <w:rsid w:val="00EE741A"/>
    <w:rsid w:val="00EE7862"/>
    <w:rsid w:val="00EF0394"/>
    <w:rsid w:val="00EF0DE2"/>
    <w:rsid w:val="00EF34D1"/>
    <w:rsid w:val="00EF45EB"/>
    <w:rsid w:val="00EF4794"/>
    <w:rsid w:val="00EF481F"/>
    <w:rsid w:val="00EF6A6D"/>
    <w:rsid w:val="00F0095A"/>
    <w:rsid w:val="00F01932"/>
    <w:rsid w:val="00F02E63"/>
    <w:rsid w:val="00F03B48"/>
    <w:rsid w:val="00F03D1C"/>
    <w:rsid w:val="00F05250"/>
    <w:rsid w:val="00F07681"/>
    <w:rsid w:val="00F110D9"/>
    <w:rsid w:val="00F11F3D"/>
    <w:rsid w:val="00F12063"/>
    <w:rsid w:val="00F13EDD"/>
    <w:rsid w:val="00F16BDA"/>
    <w:rsid w:val="00F16F31"/>
    <w:rsid w:val="00F17653"/>
    <w:rsid w:val="00F17A93"/>
    <w:rsid w:val="00F203CF"/>
    <w:rsid w:val="00F20731"/>
    <w:rsid w:val="00F20742"/>
    <w:rsid w:val="00F20A1E"/>
    <w:rsid w:val="00F20AB0"/>
    <w:rsid w:val="00F21E24"/>
    <w:rsid w:val="00F237B6"/>
    <w:rsid w:val="00F25B56"/>
    <w:rsid w:val="00F26347"/>
    <w:rsid w:val="00F26D22"/>
    <w:rsid w:val="00F270BF"/>
    <w:rsid w:val="00F27116"/>
    <w:rsid w:val="00F275FC"/>
    <w:rsid w:val="00F27DD6"/>
    <w:rsid w:val="00F30A41"/>
    <w:rsid w:val="00F31E35"/>
    <w:rsid w:val="00F32B86"/>
    <w:rsid w:val="00F335DB"/>
    <w:rsid w:val="00F33644"/>
    <w:rsid w:val="00F33C59"/>
    <w:rsid w:val="00F34BC6"/>
    <w:rsid w:val="00F35996"/>
    <w:rsid w:val="00F36C9D"/>
    <w:rsid w:val="00F41594"/>
    <w:rsid w:val="00F424F2"/>
    <w:rsid w:val="00F45F5F"/>
    <w:rsid w:val="00F465F8"/>
    <w:rsid w:val="00F4731E"/>
    <w:rsid w:val="00F50D84"/>
    <w:rsid w:val="00F50E30"/>
    <w:rsid w:val="00F51FDB"/>
    <w:rsid w:val="00F535F9"/>
    <w:rsid w:val="00F5479F"/>
    <w:rsid w:val="00F562D5"/>
    <w:rsid w:val="00F57980"/>
    <w:rsid w:val="00F61927"/>
    <w:rsid w:val="00F61CD6"/>
    <w:rsid w:val="00F61F86"/>
    <w:rsid w:val="00F636D0"/>
    <w:rsid w:val="00F651BA"/>
    <w:rsid w:val="00F65AE1"/>
    <w:rsid w:val="00F70988"/>
    <w:rsid w:val="00F70CE3"/>
    <w:rsid w:val="00F70DEE"/>
    <w:rsid w:val="00F70F4E"/>
    <w:rsid w:val="00F72776"/>
    <w:rsid w:val="00F7331F"/>
    <w:rsid w:val="00F73965"/>
    <w:rsid w:val="00F73DCD"/>
    <w:rsid w:val="00F7769E"/>
    <w:rsid w:val="00F80767"/>
    <w:rsid w:val="00F81953"/>
    <w:rsid w:val="00F832EC"/>
    <w:rsid w:val="00F83858"/>
    <w:rsid w:val="00F83B17"/>
    <w:rsid w:val="00F83E4A"/>
    <w:rsid w:val="00F83F78"/>
    <w:rsid w:val="00F83FDA"/>
    <w:rsid w:val="00F84293"/>
    <w:rsid w:val="00F84317"/>
    <w:rsid w:val="00F84A36"/>
    <w:rsid w:val="00F84FBF"/>
    <w:rsid w:val="00F86330"/>
    <w:rsid w:val="00F8739E"/>
    <w:rsid w:val="00F90790"/>
    <w:rsid w:val="00F947B7"/>
    <w:rsid w:val="00F95834"/>
    <w:rsid w:val="00F95C28"/>
    <w:rsid w:val="00F97C8A"/>
    <w:rsid w:val="00FA06EE"/>
    <w:rsid w:val="00FA0A97"/>
    <w:rsid w:val="00FA0BA0"/>
    <w:rsid w:val="00FA25E2"/>
    <w:rsid w:val="00FA3BDC"/>
    <w:rsid w:val="00FA4552"/>
    <w:rsid w:val="00FA4B97"/>
    <w:rsid w:val="00FA4FBE"/>
    <w:rsid w:val="00FA5663"/>
    <w:rsid w:val="00FA5D5C"/>
    <w:rsid w:val="00FA65F3"/>
    <w:rsid w:val="00FA6FDD"/>
    <w:rsid w:val="00FA71C0"/>
    <w:rsid w:val="00FB08B8"/>
    <w:rsid w:val="00FB1342"/>
    <w:rsid w:val="00FB1961"/>
    <w:rsid w:val="00FB23E1"/>
    <w:rsid w:val="00FB4119"/>
    <w:rsid w:val="00FB7300"/>
    <w:rsid w:val="00FB781E"/>
    <w:rsid w:val="00FC113F"/>
    <w:rsid w:val="00FC1419"/>
    <w:rsid w:val="00FC2BBF"/>
    <w:rsid w:val="00FC2DE8"/>
    <w:rsid w:val="00FC43DB"/>
    <w:rsid w:val="00FC4559"/>
    <w:rsid w:val="00FC4683"/>
    <w:rsid w:val="00FC5AE1"/>
    <w:rsid w:val="00FC7307"/>
    <w:rsid w:val="00FC7674"/>
    <w:rsid w:val="00FC7C4D"/>
    <w:rsid w:val="00FD000A"/>
    <w:rsid w:val="00FD0B1E"/>
    <w:rsid w:val="00FD0FC0"/>
    <w:rsid w:val="00FD498B"/>
    <w:rsid w:val="00FD5BD4"/>
    <w:rsid w:val="00FD6CF2"/>
    <w:rsid w:val="00FD7198"/>
    <w:rsid w:val="00FD7926"/>
    <w:rsid w:val="00FE2012"/>
    <w:rsid w:val="00FE36FC"/>
    <w:rsid w:val="00FE3791"/>
    <w:rsid w:val="00FE4DDB"/>
    <w:rsid w:val="00FE633F"/>
    <w:rsid w:val="00FE6EDC"/>
    <w:rsid w:val="00FE7B52"/>
    <w:rsid w:val="00FF0958"/>
    <w:rsid w:val="00FF196A"/>
    <w:rsid w:val="00FF24F2"/>
    <w:rsid w:val="00FF27C8"/>
    <w:rsid w:val="00FF32A9"/>
    <w:rsid w:val="00FF43F2"/>
    <w:rsid w:val="00FF4664"/>
    <w:rsid w:val="00FF4798"/>
    <w:rsid w:val="00FF5178"/>
    <w:rsid w:val="00FF574F"/>
    <w:rsid w:val="00FF590A"/>
    <w:rsid w:val="00FF7184"/>
    <w:rsid w:val="00FF72D5"/>
    <w:rsid w:val="00FF7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ersonName"/>
  <w:smartTagType w:namespaceuri="urn:schemas:contacts" w:name="Sn"/>
  <w:smartTagType w:namespaceuri="urn:schemas:contacts" w:name="GivenName"/>
  <w:smartTagType w:namespaceuri="urn:schemas-microsoft-com:office:cs:smarttags" w:name="NumConv6p6"/>
  <w:smartTagType w:namespaceuri="urn:schemas-microsoft-com:office:cs:smarttags" w:name="NumConv6p0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lock Text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aliases w:val="Body,b"/>
    <w:qFormat/>
    <w:rsid w:val="00480538"/>
    <w:pPr>
      <w:spacing w:after="120" w:line="280" w:lineRule="atLeast"/>
      <w:ind w:firstLine="360"/>
    </w:pPr>
    <w:rPr>
      <w:sz w:val="22"/>
      <w:szCs w:val="22"/>
      <w:lang w:bidi="en-US"/>
    </w:rPr>
  </w:style>
  <w:style w:type="paragraph" w:styleId="Heading1">
    <w:name w:val="heading 1"/>
    <w:aliases w:val="heading 1,HeadA,h1,heading 11,HeadA1,h11,heading 12,HeadA2,h12"/>
    <w:basedOn w:val="Normal"/>
    <w:next w:val="Normal"/>
    <w:link w:val="Heading1Char"/>
    <w:uiPriority w:val="9"/>
    <w:qFormat/>
    <w:rsid w:val="00FB7300"/>
    <w:pPr>
      <w:numPr>
        <w:numId w:val="6"/>
      </w:numPr>
      <w:spacing w:before="600" w:after="0" w:line="360" w:lineRule="auto"/>
      <w:outlineLvl w:val="0"/>
    </w:pPr>
    <w:rPr>
      <w:rFonts w:ascii="Cambria" w:hAnsi="Cambria"/>
      <w:b/>
      <w:bCs/>
      <w:i/>
      <w:iCs/>
      <w:sz w:val="32"/>
      <w:szCs w:val="32"/>
    </w:rPr>
  </w:style>
  <w:style w:type="paragraph" w:styleId="Heading2">
    <w:name w:val="heading 2"/>
    <w:aliases w:val="heading 2,HeadB,h2,heading 21,HeadB1,h21,heading 22,HeadB2,h22"/>
    <w:basedOn w:val="Normal"/>
    <w:next w:val="Normal"/>
    <w:link w:val="Heading2Char"/>
    <w:uiPriority w:val="9"/>
    <w:unhideWhenUsed/>
    <w:qFormat/>
    <w:rsid w:val="00FB7300"/>
    <w:pPr>
      <w:numPr>
        <w:ilvl w:val="1"/>
        <w:numId w:val="6"/>
      </w:numPr>
      <w:spacing w:before="320" w:after="0" w:line="360" w:lineRule="auto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aliases w:val="heading 3,HeadC,h3,heading 31,HeadC1,h31,heading 32,HeadC2,h32"/>
    <w:basedOn w:val="Normal"/>
    <w:next w:val="Normal"/>
    <w:link w:val="Heading3Char"/>
    <w:uiPriority w:val="9"/>
    <w:unhideWhenUsed/>
    <w:qFormat/>
    <w:rsid w:val="00FB7300"/>
    <w:pPr>
      <w:numPr>
        <w:ilvl w:val="2"/>
        <w:numId w:val="6"/>
      </w:numPr>
      <w:spacing w:before="320" w:after="0" w:line="360" w:lineRule="auto"/>
      <w:outlineLvl w:val="2"/>
    </w:pPr>
    <w:rPr>
      <w:rFonts w:ascii="Cambria" w:hAnsi="Cambria"/>
      <w:b/>
      <w:bCs/>
      <w:i/>
      <w:iCs/>
      <w:sz w:val="26"/>
      <w:szCs w:val="26"/>
    </w:rPr>
  </w:style>
  <w:style w:type="paragraph" w:styleId="Heading4">
    <w:name w:val="heading 4"/>
    <w:aliases w:val="heading 4,HeadD,h4,heading 41,HeadD1,h41,heading 42,HeadD2,h42"/>
    <w:basedOn w:val="Normal"/>
    <w:next w:val="Normal"/>
    <w:link w:val="Heading4Char"/>
    <w:uiPriority w:val="9"/>
    <w:unhideWhenUsed/>
    <w:qFormat/>
    <w:rsid w:val="00FB7300"/>
    <w:pPr>
      <w:numPr>
        <w:ilvl w:val="3"/>
        <w:numId w:val="6"/>
      </w:numPr>
      <w:spacing w:before="280" w:after="0" w:line="360" w:lineRule="auto"/>
      <w:outlineLvl w:val="3"/>
    </w:pPr>
    <w:rPr>
      <w:rFonts w:ascii="Cambria" w:hAnsi="Cambria"/>
      <w:b/>
      <w:bCs/>
      <w:i/>
      <w:iCs/>
      <w:sz w:val="24"/>
      <w:szCs w:val="24"/>
    </w:rPr>
  </w:style>
  <w:style w:type="paragraph" w:styleId="Heading5">
    <w:name w:val="heading 5"/>
    <w:aliases w:val="heading 5,RefName,NutTerm,r1,heading 51,RefName1,NutTerm1,r11,heading 52,RefName2,NutTerm2,r12"/>
    <w:basedOn w:val="Normal"/>
    <w:next w:val="Normal"/>
    <w:link w:val="Heading5Char"/>
    <w:uiPriority w:val="9"/>
    <w:unhideWhenUsed/>
    <w:qFormat/>
    <w:rsid w:val="00FB7300"/>
    <w:pPr>
      <w:numPr>
        <w:ilvl w:val="4"/>
        <w:numId w:val="6"/>
      </w:numPr>
      <w:spacing w:before="280" w:after="0" w:line="360" w:lineRule="auto"/>
      <w:outlineLvl w:val="4"/>
    </w:pPr>
    <w:rPr>
      <w:rFonts w:ascii="Cambria" w:hAnsi="Cambria"/>
      <w:b/>
      <w:bCs/>
      <w:i/>
      <w:iCs/>
    </w:rPr>
  </w:style>
  <w:style w:type="paragraph" w:styleId="Heading6">
    <w:name w:val="heading 6"/>
    <w:aliases w:val="heading 6,RefSectA,NutListTitle,r2,heading 61,RefSectA1,NutListTitle1,r21,heading 62,RefSectA2,NutListTitle2,r22"/>
    <w:basedOn w:val="Normal"/>
    <w:next w:val="Normal"/>
    <w:link w:val="Heading6Char"/>
    <w:uiPriority w:val="9"/>
    <w:unhideWhenUsed/>
    <w:qFormat/>
    <w:rsid w:val="00FB7300"/>
    <w:pPr>
      <w:numPr>
        <w:ilvl w:val="5"/>
        <w:numId w:val="6"/>
      </w:numPr>
      <w:spacing w:before="280" w:after="80" w:line="360" w:lineRule="auto"/>
      <w:outlineLvl w:val="5"/>
    </w:pPr>
    <w:rPr>
      <w:rFonts w:ascii="Cambria" w:hAnsi="Cambria"/>
      <w:b/>
      <w:bCs/>
      <w:i/>
      <w:iCs/>
    </w:rPr>
  </w:style>
  <w:style w:type="paragraph" w:styleId="Heading7">
    <w:name w:val="heading 7"/>
    <w:aliases w:val="heading 7,RefSectB,r3,heading 71,RefSectB1,r31,heading 72,RefSectB2,r32"/>
    <w:basedOn w:val="Normal"/>
    <w:next w:val="Normal"/>
    <w:link w:val="Heading7Char"/>
    <w:uiPriority w:val="9"/>
    <w:unhideWhenUsed/>
    <w:qFormat/>
    <w:rsid w:val="00FB7300"/>
    <w:pPr>
      <w:numPr>
        <w:ilvl w:val="6"/>
        <w:numId w:val="6"/>
      </w:numPr>
      <w:spacing w:before="280" w:after="0" w:line="360" w:lineRule="auto"/>
      <w:outlineLvl w:val="6"/>
    </w:pPr>
    <w:rPr>
      <w:rFonts w:ascii="Cambria" w:hAnsi="Cambria"/>
      <w:b/>
      <w:bCs/>
      <w:i/>
      <w:iCs/>
      <w:sz w:val="20"/>
      <w:szCs w:val="20"/>
    </w:rPr>
  </w:style>
  <w:style w:type="paragraph" w:styleId="Heading8">
    <w:name w:val="heading 8"/>
    <w:aliases w:val="heading 8,RefSectC,r4,heading 81,RefSectC1,r41,heading 82,RefSectC2,r42"/>
    <w:basedOn w:val="Normal"/>
    <w:next w:val="Normal"/>
    <w:link w:val="Heading8Char"/>
    <w:uiPriority w:val="9"/>
    <w:unhideWhenUsed/>
    <w:qFormat/>
    <w:rsid w:val="00FB7300"/>
    <w:pPr>
      <w:numPr>
        <w:ilvl w:val="7"/>
        <w:numId w:val="6"/>
      </w:numPr>
      <w:spacing w:before="280" w:after="0" w:line="360" w:lineRule="auto"/>
      <w:outlineLvl w:val="7"/>
    </w:pPr>
    <w:rPr>
      <w:rFonts w:ascii="Cambria" w:hAnsi="Cambria"/>
      <w:b/>
      <w:bCs/>
      <w:i/>
      <w:iCs/>
      <w:sz w:val="18"/>
      <w:szCs w:val="18"/>
    </w:rPr>
  </w:style>
  <w:style w:type="paragraph" w:styleId="Heading9">
    <w:name w:val="heading 9"/>
    <w:aliases w:val="heading 9,RefSectD,r5,heading 91,RefSectD1,r51,heading 92,RefSectD2,r52"/>
    <w:basedOn w:val="Normal"/>
    <w:next w:val="Normal"/>
    <w:link w:val="Heading9Char"/>
    <w:uiPriority w:val="9"/>
    <w:unhideWhenUsed/>
    <w:qFormat/>
    <w:rsid w:val="00FB7300"/>
    <w:pPr>
      <w:numPr>
        <w:ilvl w:val="8"/>
        <w:numId w:val="6"/>
      </w:numPr>
      <w:spacing w:before="280" w:after="0" w:line="360" w:lineRule="auto"/>
      <w:outlineLvl w:val="8"/>
    </w:pPr>
    <w:rPr>
      <w:rFonts w:ascii="Cambria" w:hAnsi="Cambria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stBullet">
    <w:name w:val="&gt;ListBullet"/>
    <w:aliases w:val="&gt;lb"/>
    <w:basedOn w:val="Normal"/>
    <w:rsid w:val="00A81258"/>
    <w:pPr>
      <w:numPr>
        <w:numId w:val="1"/>
      </w:numPr>
      <w:tabs>
        <w:tab w:val="clear" w:pos="360"/>
      </w:tabs>
      <w:spacing w:before="80" w:after="80"/>
      <w:ind w:left="720" w:firstLine="360"/>
    </w:pPr>
    <w:rPr>
      <w:color w:val="800000"/>
    </w:rPr>
  </w:style>
  <w:style w:type="paragraph" w:customStyle="1" w:styleId="ListBullet1">
    <w:name w:val="ListBullet..."/>
    <w:aliases w:val="lbb"/>
    <w:basedOn w:val="Normal"/>
    <w:rsid w:val="00A81258"/>
    <w:pPr>
      <w:spacing w:before="80" w:after="80"/>
      <w:ind w:left="360"/>
    </w:pPr>
    <w:rPr>
      <w:color w:val="800000"/>
    </w:rPr>
  </w:style>
  <w:style w:type="paragraph" w:customStyle="1" w:styleId="ListBullet2">
    <w:name w:val="&gt;ListBullet..."/>
    <w:aliases w:val="&gt;lbb"/>
    <w:basedOn w:val="ListBullet1"/>
    <w:rsid w:val="00A81258"/>
    <w:pPr>
      <w:ind w:left="720"/>
    </w:pPr>
  </w:style>
  <w:style w:type="paragraph" w:customStyle="1" w:styleId="ListBullet0">
    <w:name w:val="ListBullet"/>
    <w:aliases w:val="lb"/>
    <w:basedOn w:val="Normal"/>
    <w:link w:val="ListBulletChar"/>
    <w:rsid w:val="00A81258"/>
    <w:pPr>
      <w:numPr>
        <w:numId w:val="2"/>
      </w:numPr>
      <w:spacing w:before="80" w:after="80"/>
    </w:pPr>
    <w:rPr>
      <w:color w:val="800000"/>
    </w:rPr>
  </w:style>
  <w:style w:type="paragraph" w:customStyle="1" w:styleId="ListNumber">
    <w:name w:val="ListNumber"/>
    <w:aliases w:val="ln"/>
    <w:basedOn w:val="ListBullet0"/>
    <w:link w:val="ListNumberChar"/>
    <w:rsid w:val="00A81258"/>
    <w:pPr>
      <w:spacing w:line="240" w:lineRule="auto"/>
    </w:pPr>
    <w:rPr>
      <w:snapToGrid w:val="0"/>
      <w:color w:val="000080"/>
    </w:rPr>
  </w:style>
  <w:style w:type="paragraph" w:customStyle="1" w:styleId="ListNumber0">
    <w:name w:val="&gt;ListNumber"/>
    <w:aliases w:val="&gt;ln"/>
    <w:basedOn w:val="ListNumber"/>
    <w:rsid w:val="00A81258"/>
    <w:pPr>
      <w:ind w:left="720"/>
    </w:pPr>
  </w:style>
  <w:style w:type="paragraph" w:customStyle="1" w:styleId="ListNumber1">
    <w:name w:val="ListNumber..."/>
    <w:aliases w:val="lnn"/>
    <w:basedOn w:val="ListBullet1"/>
    <w:rsid w:val="00A81258"/>
    <w:rPr>
      <w:color w:val="000080"/>
    </w:rPr>
  </w:style>
  <w:style w:type="paragraph" w:customStyle="1" w:styleId="ListNumber2">
    <w:name w:val="&gt;ListNumber..."/>
    <w:aliases w:val="&gt;lnn"/>
    <w:basedOn w:val="ListNumber1"/>
    <w:rsid w:val="00A81258"/>
    <w:pPr>
      <w:ind w:left="720"/>
    </w:pPr>
  </w:style>
  <w:style w:type="paragraph" w:customStyle="1" w:styleId="ListVariable">
    <w:name w:val="ListVariable"/>
    <w:aliases w:val="lv"/>
    <w:basedOn w:val="Normal"/>
    <w:next w:val="Normal"/>
    <w:rsid w:val="00A81258"/>
    <w:pPr>
      <w:spacing w:after="80"/>
      <w:ind w:left="360"/>
    </w:pPr>
    <w:rPr>
      <w:color w:val="008000"/>
    </w:rPr>
  </w:style>
  <w:style w:type="paragraph" w:customStyle="1" w:styleId="ListVariable0">
    <w:name w:val="&gt;ListVariable"/>
    <w:aliases w:val="&gt;lv"/>
    <w:basedOn w:val="ListVariable"/>
    <w:next w:val="Normal"/>
    <w:rsid w:val="00A81258"/>
    <w:pPr>
      <w:ind w:left="720"/>
    </w:pPr>
    <w:rPr>
      <w:color w:val="800080"/>
    </w:rPr>
  </w:style>
  <w:style w:type="paragraph" w:customStyle="1" w:styleId="ListVariableTerm">
    <w:name w:val="&gt;ListVariableTerm"/>
    <w:aliases w:val="&gt;lvt"/>
    <w:basedOn w:val="ListVariable0"/>
    <w:next w:val="ListVariable0"/>
    <w:rsid w:val="00A81258"/>
    <w:pPr>
      <w:spacing w:after="0"/>
      <w:ind w:left="360"/>
    </w:pPr>
  </w:style>
  <w:style w:type="character" w:customStyle="1" w:styleId="bold">
    <w:name w:val="bold"/>
    <w:aliases w:val="fb"/>
    <w:basedOn w:val="DefaultParagraphFont"/>
    <w:rsid w:val="00A81258"/>
    <w:rPr>
      <w:rFonts w:ascii="Times" w:hAnsi="Times"/>
      <w:b/>
      <w:noProof w:val="0"/>
      <w:color w:val="FF0000"/>
      <w:lang w:val="en-US"/>
    </w:rPr>
  </w:style>
  <w:style w:type="paragraph" w:customStyle="1" w:styleId="CellBody">
    <w:name w:val="CellBody"/>
    <w:aliases w:val="tb"/>
    <w:basedOn w:val="Normal"/>
    <w:rsid w:val="00A81258"/>
    <w:pPr>
      <w:keepLines/>
      <w:spacing w:before="40" w:after="40"/>
    </w:pPr>
    <w:rPr>
      <w:color w:val="000080"/>
    </w:rPr>
  </w:style>
  <w:style w:type="paragraph" w:customStyle="1" w:styleId="CellCode">
    <w:name w:val="CellCode"/>
    <w:aliases w:val="tc"/>
    <w:basedOn w:val="CellBody"/>
    <w:rsid w:val="00A81258"/>
    <w:pPr>
      <w:spacing w:line="240" w:lineRule="auto"/>
    </w:pPr>
    <w:rPr>
      <w:rFonts w:ascii="Courier" w:hAnsi="Courier"/>
      <w:sz w:val="18"/>
    </w:rPr>
  </w:style>
  <w:style w:type="paragraph" w:customStyle="1" w:styleId="CellHeading">
    <w:name w:val="CellHeading"/>
    <w:aliases w:val="th"/>
    <w:basedOn w:val="CellBody"/>
    <w:rsid w:val="00A81258"/>
    <w:rPr>
      <w:b/>
    </w:rPr>
  </w:style>
  <w:style w:type="paragraph" w:customStyle="1" w:styleId="CellSubhead">
    <w:name w:val="CellSubhead"/>
    <w:aliases w:val="ts"/>
    <w:basedOn w:val="CellHeading"/>
    <w:rsid w:val="00A81258"/>
  </w:style>
  <w:style w:type="paragraph" w:customStyle="1" w:styleId="ChapterTitle">
    <w:name w:val="ChapterTitle"/>
    <w:aliases w:val="ct"/>
    <w:basedOn w:val="Normal"/>
    <w:rsid w:val="00A81258"/>
    <w:pPr>
      <w:spacing w:before="80" w:after="2160"/>
      <w:jc w:val="right"/>
      <w:outlineLvl w:val="0"/>
    </w:pPr>
    <w:rPr>
      <w:color w:val="FF0000"/>
      <w:sz w:val="48"/>
    </w:rPr>
  </w:style>
  <w:style w:type="paragraph" w:customStyle="1" w:styleId="ChapterLabel">
    <w:name w:val="ChapterLabel"/>
    <w:aliases w:val="cl"/>
    <w:basedOn w:val="ChapterTitle"/>
    <w:rsid w:val="00A81258"/>
    <w:pPr>
      <w:pageBreakBefore/>
      <w:spacing w:after="480"/>
    </w:pPr>
    <w:rPr>
      <w:b/>
      <w:sz w:val="96"/>
    </w:rPr>
  </w:style>
  <w:style w:type="paragraph" w:customStyle="1" w:styleId="Code">
    <w:name w:val="Code"/>
    <w:aliases w:val="x"/>
    <w:basedOn w:val="Normal"/>
    <w:rsid w:val="00A81258"/>
    <w:pPr>
      <w:pBdr>
        <w:left w:val="single" w:sz="6" w:space="2" w:color="auto"/>
      </w:pBdr>
      <w:tabs>
        <w:tab w:val="bar" w:pos="8460"/>
      </w:tabs>
      <w:spacing w:after="0" w:line="240" w:lineRule="auto"/>
      <w:ind w:left="360" w:right="-1354"/>
    </w:pPr>
    <w:rPr>
      <w:rFonts w:ascii="Courier New" w:hAnsi="Courier New"/>
      <w:noProof/>
      <w:color w:val="008000"/>
      <w:spacing w:val="-10"/>
      <w:sz w:val="18"/>
    </w:rPr>
  </w:style>
  <w:style w:type="paragraph" w:customStyle="1" w:styleId="CodeEmphasis">
    <w:name w:val="CodeEmphasis"/>
    <w:aliases w:val="xe"/>
    <w:basedOn w:val="Code"/>
    <w:rsid w:val="00A81258"/>
    <w:rPr>
      <w:b/>
    </w:rPr>
  </w:style>
  <w:style w:type="paragraph" w:customStyle="1" w:styleId="CodeNum">
    <w:name w:val="CodeNum"/>
    <w:basedOn w:val="Code"/>
    <w:rsid w:val="00A81258"/>
    <w:pPr>
      <w:tabs>
        <w:tab w:val="num" w:pos="360"/>
      </w:tabs>
      <w:spacing w:line="200" w:lineRule="exact"/>
      <w:ind w:hanging="360"/>
    </w:pPr>
  </w:style>
  <w:style w:type="paragraph" w:customStyle="1" w:styleId="Comment">
    <w:name w:val="Comment"/>
    <w:aliases w:val="z"/>
    <w:basedOn w:val="Normal"/>
    <w:rsid w:val="00A81258"/>
    <w:pPr>
      <w:spacing w:before="80" w:after="80"/>
    </w:pPr>
    <w:rPr>
      <w:color w:val="0000FF"/>
      <w:u w:val="single"/>
    </w:rPr>
  </w:style>
  <w:style w:type="character" w:customStyle="1" w:styleId="Emphasis1">
    <w:name w:val="Emphasis1"/>
    <w:aliases w:val="fi"/>
    <w:basedOn w:val="DefaultParagraphFont"/>
    <w:rsid w:val="00A81258"/>
    <w:rPr>
      <w:rFonts w:ascii="Times" w:hAnsi="Times"/>
      <w:i/>
      <w:noProof w:val="0"/>
      <w:color w:val="FF0000"/>
      <w:lang w:val="en-US"/>
    </w:rPr>
  </w:style>
  <w:style w:type="paragraph" w:customStyle="1" w:styleId="Epigraph">
    <w:name w:val="Epigraph"/>
    <w:aliases w:val="e"/>
    <w:basedOn w:val="Normal"/>
    <w:rsid w:val="00A81258"/>
    <w:pPr>
      <w:spacing w:before="80" w:after="80"/>
      <w:jc w:val="right"/>
    </w:pPr>
    <w:rPr>
      <w:i/>
    </w:rPr>
  </w:style>
  <w:style w:type="paragraph" w:customStyle="1" w:styleId="EpigraphAuthor">
    <w:name w:val="EpigraphAuthor"/>
    <w:aliases w:val="ea"/>
    <w:basedOn w:val="Epigraph"/>
    <w:rsid w:val="00A81258"/>
    <w:rPr>
      <w:i w:val="0"/>
    </w:rPr>
  </w:style>
  <w:style w:type="paragraph" w:customStyle="1" w:styleId="EpigraphCitation">
    <w:name w:val="EpigraphCitation"/>
    <w:aliases w:val="ec"/>
    <w:basedOn w:val="Epigraph"/>
    <w:rsid w:val="00A81258"/>
    <w:pPr>
      <w:spacing w:after="480"/>
    </w:pPr>
  </w:style>
  <w:style w:type="paragraph" w:customStyle="1" w:styleId="ExampleTitle">
    <w:name w:val="ExampleTitle"/>
    <w:aliases w:val="xt"/>
    <w:basedOn w:val="Normal"/>
    <w:next w:val="Code"/>
    <w:rsid w:val="00A81258"/>
    <w:pPr>
      <w:pBdr>
        <w:left w:val="single" w:sz="6" w:space="2" w:color="auto"/>
      </w:pBdr>
      <w:spacing w:before="80" w:after="80"/>
      <w:ind w:left="360" w:right="-288"/>
      <w:jc w:val="center"/>
    </w:pPr>
    <w:rPr>
      <w:i/>
      <w:color w:val="008000"/>
    </w:rPr>
  </w:style>
  <w:style w:type="paragraph" w:customStyle="1" w:styleId="FigureHolder">
    <w:name w:val="FigureHolder"/>
    <w:aliases w:val="gh"/>
    <w:basedOn w:val="Normal"/>
    <w:rsid w:val="00A81258"/>
    <w:pPr>
      <w:spacing w:after="0"/>
      <w:jc w:val="center"/>
    </w:pPr>
    <w:rPr>
      <w:color w:val="800000"/>
    </w:rPr>
  </w:style>
  <w:style w:type="paragraph" w:customStyle="1" w:styleId="FigureTitle">
    <w:name w:val="FigureTitle"/>
    <w:aliases w:val="gt"/>
    <w:basedOn w:val="Normal"/>
    <w:rsid w:val="00A81258"/>
    <w:pPr>
      <w:spacing w:before="80" w:after="80"/>
      <w:ind w:left="720" w:right="720"/>
      <w:jc w:val="center"/>
    </w:pPr>
    <w:rPr>
      <w:i/>
      <w:color w:val="800000"/>
    </w:rPr>
  </w:style>
  <w:style w:type="paragraph" w:styleId="FootnoteText">
    <w:name w:val="footnote text"/>
    <w:aliases w:val="fn,fn1,fn2"/>
    <w:basedOn w:val="Normal"/>
    <w:link w:val="FootnoteTextChar"/>
    <w:semiHidden/>
    <w:rsid w:val="00A81258"/>
    <w:pPr>
      <w:spacing w:before="60" w:after="60"/>
    </w:pPr>
    <w:rPr>
      <w:sz w:val="18"/>
    </w:rPr>
  </w:style>
  <w:style w:type="character" w:styleId="Hyperlink">
    <w:name w:val="Hyperlink"/>
    <w:basedOn w:val="DefaultParagraphFont"/>
    <w:uiPriority w:val="99"/>
    <w:rsid w:val="00A81258"/>
    <w:rPr>
      <w:i/>
      <w:color w:val="FF0000"/>
      <w:u w:val="single"/>
    </w:rPr>
  </w:style>
  <w:style w:type="paragraph" w:customStyle="1" w:styleId="ListSimple">
    <w:name w:val="ListSimple"/>
    <w:aliases w:val="ls"/>
    <w:basedOn w:val="Normal"/>
    <w:rsid w:val="00A81258"/>
    <w:pPr>
      <w:spacing w:after="0"/>
      <w:ind w:left="360"/>
    </w:pPr>
    <w:rPr>
      <w:color w:val="0000FF"/>
    </w:rPr>
  </w:style>
  <w:style w:type="paragraph" w:customStyle="1" w:styleId="ListVariableTerm0">
    <w:name w:val="ListVariableTerm"/>
    <w:aliases w:val="lvt"/>
    <w:basedOn w:val="ListVariable"/>
    <w:next w:val="ListVariable"/>
    <w:rsid w:val="00A81258"/>
    <w:pPr>
      <w:keepNext/>
      <w:spacing w:after="0"/>
      <w:ind w:left="0"/>
    </w:pPr>
  </w:style>
  <w:style w:type="character" w:customStyle="1" w:styleId="literal">
    <w:name w:val="literal"/>
    <w:aliases w:val="fc"/>
    <w:basedOn w:val="DefaultParagraphFont"/>
    <w:rsid w:val="00A81258"/>
    <w:rPr>
      <w:rFonts w:ascii="Courier" w:hAnsi="Courier"/>
      <w:noProof/>
      <w:color w:val="FF0000"/>
    </w:rPr>
  </w:style>
  <w:style w:type="paragraph" w:customStyle="1" w:styleId="Note">
    <w:name w:val="Note"/>
    <w:aliases w:val="n"/>
    <w:basedOn w:val="Normal"/>
    <w:rsid w:val="00A81258"/>
    <w:pPr>
      <w:pBdr>
        <w:top w:val="single" w:sz="6" w:space="2" w:color="auto"/>
        <w:bottom w:val="single" w:sz="6" w:space="2" w:color="auto"/>
      </w:pBdr>
      <w:ind w:left="720" w:right="720"/>
    </w:pPr>
    <w:rPr>
      <w:color w:val="008080"/>
    </w:rPr>
  </w:style>
  <w:style w:type="paragraph" w:customStyle="1" w:styleId="NoteCode">
    <w:name w:val="Note&gt;Code"/>
    <w:basedOn w:val="Note"/>
    <w:rsid w:val="00A81258"/>
    <w:pPr>
      <w:spacing w:after="0" w:line="200" w:lineRule="exact"/>
    </w:pPr>
    <w:rPr>
      <w:rFonts w:ascii="Courier" w:hAnsi="Courier"/>
      <w:sz w:val="18"/>
    </w:rPr>
  </w:style>
  <w:style w:type="paragraph" w:customStyle="1" w:styleId="NoteListBullet">
    <w:name w:val="Note&gt;ListBullet"/>
    <w:basedOn w:val="Note"/>
    <w:rsid w:val="00A81258"/>
    <w:pPr>
      <w:spacing w:before="80" w:after="80"/>
      <w:ind w:left="1080" w:hanging="360"/>
    </w:pPr>
  </w:style>
  <w:style w:type="paragraph" w:customStyle="1" w:styleId="NoteListNumber">
    <w:name w:val="Note&gt;ListNumber"/>
    <w:basedOn w:val="NoteListBullet"/>
    <w:rsid w:val="00A81258"/>
  </w:style>
  <w:style w:type="paragraph" w:customStyle="1" w:styleId="NoteWarning">
    <w:name w:val="NoteWarning"/>
    <w:aliases w:val="nw"/>
    <w:basedOn w:val="Note"/>
    <w:rsid w:val="00A81258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paragraph" w:customStyle="1" w:styleId="NoteWarningCode">
    <w:name w:val="NoteWarning&gt;Code"/>
    <w:basedOn w:val="NoteWarning"/>
    <w:rsid w:val="00A81258"/>
    <w:pPr>
      <w:spacing w:after="0" w:line="200" w:lineRule="exact"/>
    </w:pPr>
    <w:rPr>
      <w:rFonts w:ascii="Courier" w:hAnsi="Courier"/>
      <w:sz w:val="18"/>
    </w:rPr>
  </w:style>
  <w:style w:type="paragraph" w:customStyle="1" w:styleId="NoteWarningListBullet">
    <w:name w:val="NoteWarning&gt;ListBullet"/>
    <w:basedOn w:val="NoteWarning"/>
    <w:rsid w:val="00A81258"/>
    <w:pPr>
      <w:spacing w:before="80" w:after="80"/>
      <w:ind w:left="1080" w:hanging="360"/>
    </w:pPr>
  </w:style>
  <w:style w:type="paragraph" w:customStyle="1" w:styleId="NoteWarningListNumber">
    <w:name w:val="NoteWarning&gt;ListNumber"/>
    <w:basedOn w:val="NoteListBullet"/>
    <w:rsid w:val="00A81258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character" w:customStyle="1" w:styleId="onlineitem">
    <w:name w:val="online item"/>
    <w:aliases w:val="fiy"/>
    <w:basedOn w:val="DefaultParagraphFont"/>
    <w:rsid w:val="00A81258"/>
    <w:rPr>
      <w:rFonts w:ascii="Times" w:hAnsi="Times"/>
      <w:i/>
      <w:noProof/>
      <w:color w:val="FF0000"/>
    </w:rPr>
  </w:style>
  <w:style w:type="paragraph" w:customStyle="1" w:styleId="Quote1">
    <w:name w:val="Quote1"/>
    <w:aliases w:val="q"/>
    <w:basedOn w:val="Normal"/>
    <w:next w:val="Normal"/>
    <w:uiPriority w:val="29"/>
    <w:qFormat/>
    <w:rsid w:val="0085148D"/>
    <w:rPr>
      <w:color w:val="5A5A5A"/>
    </w:rPr>
  </w:style>
  <w:style w:type="paragraph" w:customStyle="1" w:styleId="RefSynopsis">
    <w:name w:val="RefSynopsis"/>
    <w:aliases w:val="NutSynopsis,rs"/>
    <w:basedOn w:val="Normal"/>
    <w:rsid w:val="00A81258"/>
    <w:pPr>
      <w:spacing w:before="80" w:after="80"/>
    </w:pPr>
    <w:rPr>
      <w:color w:val="FF00FF"/>
    </w:rPr>
  </w:style>
  <w:style w:type="paragraph" w:customStyle="1" w:styleId="RefPurpose">
    <w:name w:val="RefPurpose"/>
    <w:aliases w:val="rp"/>
    <w:basedOn w:val="RefSynopsis"/>
    <w:rsid w:val="00A81258"/>
    <w:pPr>
      <w:tabs>
        <w:tab w:val="left" w:pos="360"/>
      </w:tabs>
      <w:spacing w:before="0" w:after="0" w:line="200" w:lineRule="exact"/>
      <w:ind w:left="360" w:hanging="360"/>
    </w:pPr>
  </w:style>
  <w:style w:type="character" w:customStyle="1" w:styleId="replaceable">
    <w:name w:val="replaceable"/>
    <w:aliases w:val="fci"/>
    <w:basedOn w:val="DefaultParagraphFont"/>
    <w:rsid w:val="00A81258"/>
    <w:rPr>
      <w:rFonts w:ascii="Courier" w:hAnsi="Courier"/>
      <w:i/>
      <w:noProof/>
      <w:color w:val="FF0000"/>
    </w:rPr>
  </w:style>
  <w:style w:type="paragraph" w:customStyle="1" w:styleId="SidebarBody">
    <w:name w:val="SidebarBody"/>
    <w:aliases w:val="yb"/>
    <w:basedOn w:val="Normal"/>
    <w:rsid w:val="00A81258"/>
    <w:pPr>
      <w:keepLines/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before="80" w:after="80"/>
      <w:ind w:left="360" w:right="360"/>
    </w:pPr>
    <w:rPr>
      <w:color w:val="008080"/>
    </w:rPr>
  </w:style>
  <w:style w:type="paragraph" w:customStyle="1" w:styleId="SidebarCode">
    <w:name w:val="SidebarCode"/>
    <w:aliases w:val="yc"/>
    <w:basedOn w:val="SidebarBody"/>
    <w:rsid w:val="00A81258"/>
    <w:pPr>
      <w:framePr w:wrap="notBeside"/>
      <w:spacing w:before="0" w:after="0" w:line="200" w:lineRule="exact"/>
    </w:pPr>
    <w:rPr>
      <w:rFonts w:ascii="Courier" w:hAnsi="Courier"/>
      <w:sz w:val="18"/>
    </w:rPr>
  </w:style>
  <w:style w:type="paragraph" w:customStyle="1" w:styleId="SidebarListBullet">
    <w:name w:val="SidebarListBullet"/>
    <w:aliases w:val="ylb"/>
    <w:basedOn w:val="ListBullet0"/>
    <w:rsid w:val="00A81258"/>
    <w:pPr>
      <w:keepNext/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tabs>
        <w:tab w:val="num" w:pos="360"/>
      </w:tabs>
      <w:suppressAutoHyphens/>
      <w:ind w:left="720" w:right="360" w:hanging="360"/>
    </w:pPr>
    <w:rPr>
      <w:color w:val="008080"/>
    </w:rPr>
  </w:style>
  <w:style w:type="paragraph" w:customStyle="1" w:styleId="SidebarListNumber">
    <w:name w:val="SidebarListNumber"/>
    <w:aliases w:val="yln"/>
    <w:basedOn w:val="ListNumber"/>
    <w:rsid w:val="00A81258"/>
    <w:pPr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line="240" w:lineRule="atLeast"/>
      <w:ind w:left="720" w:right="360" w:hanging="360"/>
    </w:pPr>
    <w:rPr>
      <w:color w:val="008080"/>
    </w:rPr>
  </w:style>
  <w:style w:type="paragraph" w:customStyle="1" w:styleId="SidebarTitle">
    <w:name w:val="SidebarTitle"/>
    <w:aliases w:val="yt"/>
    <w:basedOn w:val="SidebarBody"/>
    <w:rsid w:val="00A81258"/>
    <w:pPr>
      <w:framePr w:wrap="notBeside"/>
      <w:jc w:val="center"/>
    </w:pPr>
    <w:rPr>
      <w:sz w:val="36"/>
    </w:rPr>
  </w:style>
  <w:style w:type="character" w:customStyle="1" w:styleId="subscript">
    <w:name w:val="subscript"/>
    <w:basedOn w:val="DefaultParagraphFont"/>
    <w:rsid w:val="00A81258"/>
    <w:rPr>
      <w:rFonts w:ascii="Times" w:hAnsi="Times"/>
      <w:noProof/>
      <w:color w:val="FF0000"/>
      <w:position w:val="-6"/>
      <w:sz w:val="20"/>
    </w:rPr>
  </w:style>
  <w:style w:type="character" w:customStyle="1" w:styleId="superscript">
    <w:name w:val="superscript"/>
    <w:basedOn w:val="DefaultParagraphFont"/>
    <w:rsid w:val="00A81258"/>
    <w:rPr>
      <w:noProof/>
      <w:color w:val="FF0000"/>
      <w:position w:val="6"/>
    </w:rPr>
  </w:style>
  <w:style w:type="character" w:customStyle="1" w:styleId="Symbol">
    <w:name w:val="Symbol"/>
    <w:basedOn w:val="DefaultParagraphFont"/>
    <w:rsid w:val="00A81258"/>
    <w:rPr>
      <w:rFonts w:ascii="Symbol" w:hAnsi="Symbol"/>
      <w:noProof/>
      <w:color w:val="FF0000"/>
      <w:bdr w:val="none" w:sz="0" w:space="0" w:color="auto"/>
    </w:rPr>
  </w:style>
  <w:style w:type="paragraph" w:customStyle="1" w:styleId="TableTitle">
    <w:name w:val="TableTitle"/>
    <w:aliases w:val="tt"/>
    <w:basedOn w:val="FigureTitle"/>
    <w:rsid w:val="00A81258"/>
    <w:pPr>
      <w:spacing w:before="240"/>
    </w:pPr>
    <w:rPr>
      <w:color w:val="000080"/>
    </w:rPr>
  </w:style>
  <w:style w:type="character" w:customStyle="1" w:styleId="technicalitalic">
    <w:name w:val="technical italic"/>
    <w:aliases w:val="fix"/>
    <w:basedOn w:val="DefaultParagraphFont"/>
    <w:rsid w:val="00A81258"/>
    <w:rPr>
      <w:rFonts w:ascii="Times" w:hAnsi="Times"/>
      <w:i/>
      <w:noProof/>
      <w:color w:val="FF0000"/>
    </w:rPr>
  </w:style>
  <w:style w:type="character" w:customStyle="1" w:styleId="userinput">
    <w:name w:val="user input"/>
    <w:aliases w:val="fcb"/>
    <w:basedOn w:val="DefaultParagraphFont"/>
    <w:rsid w:val="00A81258"/>
    <w:rPr>
      <w:rFonts w:ascii="Courier" w:hAnsi="Courier"/>
      <w:b/>
      <w:noProof/>
      <w:color w:val="FF0000"/>
    </w:rPr>
  </w:style>
  <w:style w:type="character" w:customStyle="1" w:styleId="userinputreplaceable">
    <w:name w:val="user input replaceable"/>
    <w:aliases w:val="fcbi"/>
    <w:basedOn w:val="userinput"/>
    <w:rsid w:val="00A81258"/>
    <w:rPr>
      <w:rFonts w:ascii="Courier" w:hAnsi="Courier"/>
      <w:b/>
      <w:i/>
      <w:noProof/>
      <w:color w:val="FF0000"/>
    </w:rPr>
  </w:style>
  <w:style w:type="paragraph" w:styleId="Header">
    <w:name w:val="header"/>
    <w:basedOn w:val="Normal"/>
    <w:link w:val="HeaderChar"/>
    <w:uiPriority w:val="99"/>
    <w:rsid w:val="00A81258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A81258"/>
    <w:pPr>
      <w:tabs>
        <w:tab w:val="center" w:pos="4320"/>
        <w:tab w:val="right" w:pos="8640"/>
      </w:tabs>
    </w:pPr>
  </w:style>
  <w:style w:type="paragraph" w:customStyle="1" w:styleId="H1">
    <w:name w:val="H1"/>
    <w:basedOn w:val="Normal"/>
    <w:next w:val="Normal"/>
    <w:uiPriority w:val="99"/>
    <w:rsid w:val="00A81258"/>
    <w:pPr>
      <w:keepNext/>
      <w:overflowPunct w:val="0"/>
      <w:autoSpaceDE w:val="0"/>
      <w:autoSpaceDN w:val="0"/>
      <w:adjustRightInd w:val="0"/>
      <w:spacing w:before="100" w:after="100" w:line="240" w:lineRule="auto"/>
      <w:textAlignment w:val="baseline"/>
    </w:pPr>
    <w:rPr>
      <w:rFonts w:ascii="Times New Roman" w:hAnsi="Times New Roman"/>
      <w:b/>
      <w:kern w:val="36"/>
      <w:sz w:val="48"/>
    </w:rPr>
  </w:style>
  <w:style w:type="paragraph" w:styleId="BalloonText">
    <w:name w:val="Balloon Text"/>
    <w:basedOn w:val="Normal"/>
    <w:link w:val="BalloonTextChar"/>
    <w:uiPriority w:val="99"/>
    <w:semiHidden/>
    <w:rsid w:val="00A8125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rsid w:val="00A81258"/>
    <w:pPr>
      <w:shd w:val="clear" w:color="auto" w:fill="FFFFFF"/>
      <w:spacing w:before="100" w:beforeAutospacing="1" w:after="100" w:afterAutospacing="1" w:line="240" w:lineRule="auto"/>
    </w:pPr>
    <w:rPr>
      <w:rFonts w:ascii="Verdana" w:hAnsi="Verdana"/>
      <w:sz w:val="24"/>
      <w:szCs w:val="24"/>
    </w:rPr>
  </w:style>
  <w:style w:type="character" w:styleId="Emphasis">
    <w:name w:val="Emphasis"/>
    <w:uiPriority w:val="20"/>
    <w:qFormat/>
    <w:rsid w:val="00FB7300"/>
    <w:rPr>
      <w:b/>
      <w:bCs/>
      <w:i/>
      <w:iCs/>
      <w:color w:val="auto"/>
    </w:rPr>
  </w:style>
  <w:style w:type="paragraph" w:styleId="HTMLPreformatted">
    <w:name w:val="HTML Preformatted"/>
    <w:basedOn w:val="Normal"/>
    <w:link w:val="HTMLPreformattedChar"/>
    <w:uiPriority w:val="99"/>
    <w:rsid w:val="00A812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Wingdings"/>
    </w:rPr>
  </w:style>
  <w:style w:type="paragraph" w:styleId="Caption">
    <w:name w:val="caption"/>
    <w:basedOn w:val="Normal"/>
    <w:next w:val="Normal"/>
    <w:uiPriority w:val="35"/>
    <w:unhideWhenUsed/>
    <w:qFormat/>
    <w:rsid w:val="00FB7300"/>
    <w:rPr>
      <w:b/>
      <w:bCs/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rsid w:val="00B71405"/>
    <w:rPr>
      <w:vertAlign w:val="superscript"/>
    </w:rPr>
  </w:style>
  <w:style w:type="character" w:customStyle="1" w:styleId="Heading1Char">
    <w:name w:val="Heading 1 Char"/>
    <w:aliases w:val="heading 1 Char,HeadA Char,h1 Char,heading 11 Char,HeadA1 Char,h11 Char,heading 12 Char,HeadA2 Char,h12 Char"/>
    <w:basedOn w:val="DefaultParagraphFont"/>
    <w:link w:val="Heading1"/>
    <w:uiPriority w:val="9"/>
    <w:rsid w:val="00FB7300"/>
    <w:rPr>
      <w:rFonts w:ascii="Cambria" w:hAnsi="Cambria"/>
      <w:b/>
      <w:bCs/>
      <w:i/>
      <w:iCs/>
      <w:sz w:val="32"/>
      <w:szCs w:val="32"/>
      <w:lang w:bidi="en-US"/>
    </w:rPr>
  </w:style>
  <w:style w:type="character" w:customStyle="1" w:styleId="Heading2Char">
    <w:name w:val="Heading 2 Char"/>
    <w:aliases w:val="heading 2 Char,HeadB Char,h2 Char,heading 21 Char,HeadB1 Char,h21 Char,heading 22 Char,HeadB2 Char,h22 Char"/>
    <w:basedOn w:val="DefaultParagraphFont"/>
    <w:link w:val="Heading2"/>
    <w:uiPriority w:val="9"/>
    <w:rsid w:val="00FB7300"/>
    <w:rPr>
      <w:rFonts w:ascii="Cambria" w:hAnsi="Cambria"/>
      <w:b/>
      <w:bCs/>
      <w:i/>
      <w:iCs/>
      <w:sz w:val="28"/>
      <w:szCs w:val="28"/>
      <w:lang w:bidi="en-US"/>
    </w:rPr>
  </w:style>
  <w:style w:type="character" w:customStyle="1" w:styleId="Heading3Char">
    <w:name w:val="Heading 3 Char"/>
    <w:aliases w:val="heading 3 Char,HeadC Char,h3 Char,heading 31 Char,HeadC1 Char,h31 Char,heading 32 Char,HeadC2 Char,h32 Char"/>
    <w:basedOn w:val="DefaultParagraphFont"/>
    <w:link w:val="Heading3"/>
    <w:uiPriority w:val="9"/>
    <w:rsid w:val="00FB7300"/>
    <w:rPr>
      <w:rFonts w:ascii="Cambria" w:hAnsi="Cambria"/>
      <w:b/>
      <w:bCs/>
      <w:i/>
      <w:iCs/>
      <w:sz w:val="26"/>
      <w:szCs w:val="26"/>
      <w:lang w:bidi="en-US"/>
    </w:rPr>
  </w:style>
  <w:style w:type="character" w:customStyle="1" w:styleId="Heading4Char">
    <w:name w:val="Heading 4 Char"/>
    <w:aliases w:val="heading 4 Char,HeadD Char,h4 Char,heading 41 Char,HeadD1 Char,h41 Char,heading 42 Char,HeadD2 Char,h42 Char"/>
    <w:basedOn w:val="DefaultParagraphFont"/>
    <w:link w:val="Heading4"/>
    <w:uiPriority w:val="9"/>
    <w:rsid w:val="00FB7300"/>
    <w:rPr>
      <w:rFonts w:ascii="Cambria" w:hAnsi="Cambria"/>
      <w:b/>
      <w:bCs/>
      <w:i/>
      <w:iCs/>
      <w:sz w:val="24"/>
      <w:szCs w:val="24"/>
      <w:lang w:bidi="en-US"/>
    </w:rPr>
  </w:style>
  <w:style w:type="character" w:customStyle="1" w:styleId="Heading5Char">
    <w:name w:val="Heading 5 Char"/>
    <w:aliases w:val="heading 5 Char,RefName Char,NutTerm Char,r1 Char,heading 51 Char,RefName1 Char,NutTerm1 Char,r11 Char,heading 52 Char,RefName2 Char,NutTerm2 Char,r12 Char"/>
    <w:basedOn w:val="DefaultParagraphFont"/>
    <w:link w:val="Heading5"/>
    <w:uiPriority w:val="9"/>
    <w:rsid w:val="00FB7300"/>
    <w:rPr>
      <w:rFonts w:ascii="Cambria" w:hAnsi="Cambria"/>
      <w:b/>
      <w:bCs/>
      <w:i/>
      <w:iCs/>
      <w:sz w:val="22"/>
      <w:szCs w:val="22"/>
      <w:lang w:bidi="en-US"/>
    </w:rPr>
  </w:style>
  <w:style w:type="character" w:customStyle="1" w:styleId="Heading6Char">
    <w:name w:val="Heading 6 Char"/>
    <w:aliases w:val="heading 6 Char,RefSectA Char,NutListTitle Char,r2 Char,heading 61 Char,RefSectA1 Char,NutListTitle1 Char,r21 Char,heading 62 Char,RefSectA2 Char,NutListTitle2 Char,r22 Char"/>
    <w:basedOn w:val="DefaultParagraphFont"/>
    <w:link w:val="Heading6"/>
    <w:uiPriority w:val="9"/>
    <w:rsid w:val="00FB7300"/>
    <w:rPr>
      <w:rFonts w:ascii="Cambria" w:hAnsi="Cambria"/>
      <w:b/>
      <w:bCs/>
      <w:i/>
      <w:iCs/>
      <w:sz w:val="22"/>
      <w:szCs w:val="22"/>
      <w:lang w:bidi="en-US"/>
    </w:rPr>
  </w:style>
  <w:style w:type="character" w:customStyle="1" w:styleId="Heading7Char">
    <w:name w:val="Heading 7 Char"/>
    <w:aliases w:val="heading 7 Char,RefSectB Char,r3 Char,heading 71 Char,RefSectB1 Char,r31 Char,heading 72 Char,RefSectB2 Char,r32 Char"/>
    <w:basedOn w:val="DefaultParagraphFont"/>
    <w:link w:val="Heading7"/>
    <w:uiPriority w:val="9"/>
    <w:rsid w:val="00FB7300"/>
    <w:rPr>
      <w:rFonts w:ascii="Cambria" w:hAnsi="Cambria"/>
      <w:b/>
      <w:bCs/>
      <w:i/>
      <w:iCs/>
      <w:lang w:bidi="en-US"/>
    </w:rPr>
  </w:style>
  <w:style w:type="character" w:customStyle="1" w:styleId="Heading8Char">
    <w:name w:val="Heading 8 Char"/>
    <w:aliases w:val="heading 8 Char,RefSectC Char,r4 Char,heading 81 Char,RefSectC1 Char,r41 Char,heading 82 Char,RefSectC2 Char,r42 Char"/>
    <w:basedOn w:val="DefaultParagraphFont"/>
    <w:link w:val="Heading8"/>
    <w:uiPriority w:val="9"/>
    <w:rsid w:val="00FB7300"/>
    <w:rPr>
      <w:rFonts w:ascii="Cambria" w:hAnsi="Cambria"/>
      <w:b/>
      <w:bCs/>
      <w:i/>
      <w:iCs/>
      <w:sz w:val="18"/>
      <w:szCs w:val="18"/>
      <w:lang w:bidi="en-US"/>
    </w:rPr>
  </w:style>
  <w:style w:type="character" w:customStyle="1" w:styleId="Heading9Char">
    <w:name w:val="Heading 9 Char"/>
    <w:aliases w:val="heading 9 Char,RefSectD Char,r5 Char,heading 91 Char,RefSectD1 Char,r51 Char,heading 92 Char,RefSectD2 Char,r52 Char"/>
    <w:basedOn w:val="DefaultParagraphFont"/>
    <w:link w:val="Heading9"/>
    <w:uiPriority w:val="9"/>
    <w:rsid w:val="00FB7300"/>
    <w:rPr>
      <w:rFonts w:ascii="Cambria" w:hAnsi="Cambria"/>
      <w:i/>
      <w:iCs/>
      <w:sz w:val="18"/>
      <w:szCs w:val="18"/>
      <w:lang w:bidi="en-US"/>
    </w:rPr>
  </w:style>
  <w:style w:type="paragraph" w:styleId="Title">
    <w:name w:val="Title"/>
    <w:basedOn w:val="Normal"/>
    <w:next w:val="Normal"/>
    <w:link w:val="TitleChar"/>
    <w:uiPriority w:val="10"/>
    <w:qFormat/>
    <w:rsid w:val="00FB7300"/>
    <w:pPr>
      <w:spacing w:line="240" w:lineRule="auto"/>
      <w:ind w:firstLine="0"/>
    </w:pPr>
    <w:rPr>
      <w:rFonts w:ascii="Cambria" w:hAnsi="Cambria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FB7300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7300"/>
    <w:pPr>
      <w:spacing w:after="320"/>
      <w:jc w:val="right"/>
    </w:pPr>
    <w:rPr>
      <w:i/>
      <w:iCs/>
      <w:color w:val="808080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B7300"/>
    <w:rPr>
      <w:i/>
      <w:iCs/>
      <w:color w:val="808080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FB7300"/>
    <w:rPr>
      <w:b/>
      <w:bCs/>
      <w:spacing w:val="0"/>
    </w:rPr>
  </w:style>
  <w:style w:type="paragraph" w:styleId="NoSpacing">
    <w:name w:val="No Spacing"/>
    <w:basedOn w:val="Normal"/>
    <w:uiPriority w:val="1"/>
    <w:qFormat/>
    <w:rsid w:val="00FB7300"/>
    <w:pPr>
      <w:spacing w:after="0" w:line="240" w:lineRule="auto"/>
      <w:ind w:firstLine="0"/>
    </w:pPr>
  </w:style>
  <w:style w:type="paragraph" w:styleId="ListParagraph">
    <w:name w:val="List Paragraph"/>
    <w:basedOn w:val="Normal"/>
    <w:uiPriority w:val="34"/>
    <w:qFormat/>
    <w:rsid w:val="00FB7300"/>
    <w:pPr>
      <w:ind w:left="720"/>
      <w:contextualSpacing/>
    </w:pPr>
  </w:style>
  <w:style w:type="character" w:customStyle="1" w:styleId="QuoteChar">
    <w:name w:val="Quote Char"/>
    <w:basedOn w:val="DefaultParagraphFont"/>
    <w:link w:val="Quote"/>
    <w:uiPriority w:val="29"/>
    <w:rsid w:val="00FB7300"/>
    <w:rPr>
      <w:rFonts w:ascii="Calibri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00FB7300"/>
    <w:rPr>
      <w:color w:val="5A5A5A"/>
    </w:rPr>
  </w:style>
  <w:style w:type="character" w:customStyle="1" w:styleId="QuoteChar1">
    <w:name w:val="Quote Char1"/>
    <w:basedOn w:val="DefaultParagraphFont"/>
    <w:uiPriority w:val="29"/>
    <w:rsid w:val="0085148D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7300"/>
    <w:pPr>
      <w:spacing w:before="320" w:after="480" w:line="240" w:lineRule="auto"/>
      <w:ind w:left="720" w:right="720" w:firstLine="0"/>
      <w:jc w:val="center"/>
    </w:pPr>
    <w:rPr>
      <w:rFonts w:ascii="Cambria" w:hAnsi="Cambria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7300"/>
    <w:rPr>
      <w:rFonts w:ascii="Cambria" w:eastAsia="Times New Roman" w:hAnsi="Cambria" w:cs="Times New Roman"/>
      <w:i/>
      <w:iCs/>
      <w:sz w:val="20"/>
      <w:szCs w:val="20"/>
    </w:rPr>
  </w:style>
  <w:style w:type="character" w:styleId="SubtleEmphasis">
    <w:name w:val="Subtle Emphasis"/>
    <w:uiPriority w:val="19"/>
    <w:qFormat/>
    <w:rsid w:val="00FB7300"/>
    <w:rPr>
      <w:i/>
      <w:iCs/>
      <w:color w:val="5A5A5A"/>
    </w:rPr>
  </w:style>
  <w:style w:type="character" w:styleId="IntenseEmphasis">
    <w:name w:val="Intense Emphasis"/>
    <w:uiPriority w:val="21"/>
    <w:qFormat/>
    <w:rsid w:val="00FB7300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FB7300"/>
    <w:rPr>
      <w:smallCaps/>
    </w:rPr>
  </w:style>
  <w:style w:type="character" w:styleId="IntenseReference">
    <w:name w:val="Intense Reference"/>
    <w:uiPriority w:val="32"/>
    <w:qFormat/>
    <w:rsid w:val="00FB7300"/>
    <w:rPr>
      <w:b/>
      <w:bCs/>
      <w:smallCaps/>
      <w:color w:val="auto"/>
    </w:rPr>
  </w:style>
  <w:style w:type="character" w:styleId="BookTitle">
    <w:name w:val="Book Title"/>
    <w:uiPriority w:val="33"/>
    <w:qFormat/>
    <w:rsid w:val="00FB7300"/>
    <w:rPr>
      <w:rFonts w:ascii="Cambria" w:eastAsia="Times New Roman" w:hAnsi="Cambria" w:cs="Times New Roman"/>
      <w:b/>
      <w:bCs/>
      <w:smallCaps/>
      <w:color w:val="auto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7300"/>
    <w:pPr>
      <w:outlineLvl w:val="9"/>
    </w:pPr>
  </w:style>
  <w:style w:type="character" w:customStyle="1" w:styleId="FooterChar">
    <w:name w:val="Footer Char"/>
    <w:basedOn w:val="DefaultParagraphFont"/>
    <w:link w:val="Footer"/>
    <w:uiPriority w:val="99"/>
    <w:rsid w:val="001804EA"/>
    <w:rPr>
      <w:sz w:val="22"/>
      <w:szCs w:val="22"/>
      <w:lang w:bidi="en-US"/>
    </w:rPr>
  </w:style>
  <w:style w:type="paragraph" w:customStyle="1" w:styleId="KadowCacjeCommand">
    <w:name w:val="Kadow Cacje Command"/>
    <w:basedOn w:val="Normal"/>
    <w:link w:val="KadowCacjeCommandChar"/>
    <w:autoRedefine/>
    <w:qFormat/>
    <w:rsid w:val="00FB7300"/>
    <w:pPr>
      <w:spacing w:line="240" w:lineRule="auto"/>
      <w:ind w:firstLine="0"/>
    </w:pPr>
    <w:rPr>
      <w:smallCaps/>
    </w:rPr>
  </w:style>
  <w:style w:type="character" w:customStyle="1" w:styleId="KadowCacjeCommandChar">
    <w:name w:val="Kadow Cacje Command Char"/>
    <w:basedOn w:val="DefaultParagraphFont"/>
    <w:link w:val="KadowCacjeCommand"/>
    <w:rsid w:val="00FB7300"/>
    <w:rPr>
      <w:smallCap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1394F"/>
    <w:pPr>
      <w:spacing w:before="120"/>
      <w:ind w:firstLine="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179D9"/>
    <w:pPr>
      <w:spacing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link w:val="TOC3Char"/>
    <w:autoRedefine/>
    <w:uiPriority w:val="39"/>
    <w:unhideWhenUsed/>
    <w:qFormat/>
    <w:rsid w:val="009179D9"/>
    <w:pPr>
      <w:spacing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table" w:customStyle="1" w:styleId="LightList1">
    <w:name w:val="Light List1"/>
    <w:basedOn w:val="TableNormal"/>
    <w:uiPriority w:val="61"/>
    <w:rsid w:val="00622B6B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Code1">
    <w:name w:val="Code1"/>
    <w:basedOn w:val="Code"/>
    <w:link w:val="Code1Char"/>
    <w:autoRedefine/>
    <w:qFormat/>
    <w:rsid w:val="009C6846"/>
    <w:pPr>
      <w:ind w:right="1440" w:firstLine="0"/>
    </w:pPr>
    <w:rPr>
      <w:color w:val="auto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F1C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F1C2E"/>
    <w:rPr>
      <w:rFonts w:ascii="Tahoma" w:hAnsi="Tahoma" w:cs="Tahoma"/>
      <w:sz w:val="16"/>
      <w:szCs w:val="16"/>
      <w:lang w:bidi="en-US"/>
    </w:rPr>
  </w:style>
  <w:style w:type="table" w:styleId="TableGrid">
    <w:name w:val="Table Grid"/>
    <w:basedOn w:val="TableNormal"/>
    <w:uiPriority w:val="59"/>
    <w:rsid w:val="006326E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otnoteTextChar">
    <w:name w:val="Footnote Text Char"/>
    <w:aliases w:val="fn Char,fn1 Char,fn2 Char"/>
    <w:basedOn w:val="DefaultParagraphFont"/>
    <w:link w:val="FootnoteText"/>
    <w:uiPriority w:val="99"/>
    <w:semiHidden/>
    <w:rsid w:val="009443A4"/>
    <w:rPr>
      <w:sz w:val="18"/>
      <w:szCs w:val="22"/>
      <w:lang w:bidi="en-US"/>
    </w:rPr>
  </w:style>
  <w:style w:type="character" w:customStyle="1" w:styleId="HeaderChar">
    <w:name w:val="Header Char"/>
    <w:basedOn w:val="DefaultParagraphFont"/>
    <w:link w:val="Header"/>
    <w:uiPriority w:val="99"/>
    <w:rsid w:val="009443A4"/>
    <w:rPr>
      <w:sz w:val="22"/>
      <w:szCs w:val="22"/>
      <w:lang w:bidi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3A4"/>
    <w:rPr>
      <w:rFonts w:ascii="Tahoma" w:hAnsi="Tahoma" w:cs="Tahoma"/>
      <w:sz w:val="16"/>
      <w:szCs w:val="16"/>
      <w:lang w:bidi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443A4"/>
    <w:rPr>
      <w:rFonts w:ascii="Courier New" w:hAnsi="Courier New" w:cs="Wingdings"/>
      <w:sz w:val="22"/>
      <w:szCs w:val="22"/>
      <w:lang w:bidi="en-US"/>
    </w:rPr>
  </w:style>
  <w:style w:type="character" w:customStyle="1" w:styleId="TitleChar1">
    <w:name w:val="Title Char1"/>
    <w:basedOn w:val="DefaultParagraphFont"/>
    <w:uiPriority w:val="10"/>
    <w:rsid w:val="009443A4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character" w:customStyle="1" w:styleId="SubtitleChar1">
    <w:name w:val="Subtitle Char1"/>
    <w:basedOn w:val="DefaultParagraphFont"/>
    <w:uiPriority w:val="11"/>
    <w:rsid w:val="009443A4"/>
    <w:rPr>
      <w:i/>
      <w:iCs/>
      <w:color w:val="808080"/>
      <w:spacing w:val="10"/>
      <w:sz w:val="24"/>
      <w:szCs w:val="24"/>
    </w:rPr>
  </w:style>
  <w:style w:type="character" w:customStyle="1" w:styleId="QuoteChar11">
    <w:name w:val="Quote Char11"/>
    <w:basedOn w:val="DefaultParagraphFont"/>
    <w:uiPriority w:val="29"/>
    <w:rsid w:val="009443A4"/>
    <w:rPr>
      <w:i/>
      <w:iCs/>
      <w:color w:val="000000"/>
    </w:rPr>
  </w:style>
  <w:style w:type="character" w:customStyle="1" w:styleId="IntenseQuoteChar1">
    <w:name w:val="Intense Quote Char1"/>
    <w:basedOn w:val="DefaultParagraphFont"/>
    <w:uiPriority w:val="30"/>
    <w:rsid w:val="009443A4"/>
    <w:rPr>
      <w:rFonts w:ascii="Cambria" w:eastAsia="Times New Roman" w:hAnsi="Cambria" w:cs="Times New Roman"/>
      <w:i/>
      <w:iCs/>
      <w:sz w:val="20"/>
      <w:szCs w:val="20"/>
    </w:rPr>
  </w:style>
  <w:style w:type="character" w:customStyle="1" w:styleId="FooterChar1">
    <w:name w:val="Footer Char1"/>
    <w:basedOn w:val="DefaultParagraphFont"/>
    <w:uiPriority w:val="99"/>
    <w:rsid w:val="009443A4"/>
    <w:rPr>
      <w:sz w:val="22"/>
      <w:szCs w:val="22"/>
      <w:lang w:bidi="en-US"/>
    </w:rPr>
  </w:style>
  <w:style w:type="character" w:customStyle="1" w:styleId="DocumentMapChar1">
    <w:name w:val="Document Map Char1"/>
    <w:basedOn w:val="DefaultParagraphFont"/>
    <w:uiPriority w:val="99"/>
    <w:semiHidden/>
    <w:rsid w:val="009443A4"/>
    <w:rPr>
      <w:rFonts w:ascii="Tahoma" w:hAnsi="Tahoma" w:cs="Tahoma"/>
      <w:sz w:val="16"/>
      <w:szCs w:val="16"/>
      <w:lang w:bidi="en-US"/>
    </w:rPr>
  </w:style>
  <w:style w:type="paragraph" w:customStyle="1" w:styleId="ListBullet10">
    <w:name w:val="&gt;ListBullet1"/>
    <w:aliases w:val="&gt;lb1"/>
    <w:basedOn w:val="Normal"/>
    <w:rsid w:val="004269B0"/>
    <w:pPr>
      <w:spacing w:before="80" w:after="80"/>
      <w:ind w:left="720" w:hanging="360"/>
    </w:pPr>
    <w:rPr>
      <w:color w:val="800000"/>
    </w:rPr>
  </w:style>
  <w:style w:type="paragraph" w:customStyle="1" w:styleId="ListBullet11">
    <w:name w:val="ListBullet...1"/>
    <w:aliases w:val="lbb1"/>
    <w:basedOn w:val="Normal"/>
    <w:rsid w:val="004269B0"/>
    <w:pPr>
      <w:spacing w:before="80" w:after="80"/>
      <w:ind w:left="360"/>
    </w:pPr>
    <w:rPr>
      <w:color w:val="800000"/>
    </w:rPr>
  </w:style>
  <w:style w:type="paragraph" w:customStyle="1" w:styleId="ListBullet12">
    <w:name w:val="&gt;ListBullet...1"/>
    <w:aliases w:val="&gt;lbb1"/>
    <w:basedOn w:val="ListBullet1"/>
    <w:rsid w:val="004269B0"/>
    <w:pPr>
      <w:ind w:left="720"/>
    </w:pPr>
  </w:style>
  <w:style w:type="paragraph" w:customStyle="1" w:styleId="ListBullet13">
    <w:name w:val="ListBullet1"/>
    <w:aliases w:val="lb1"/>
    <w:basedOn w:val="Normal"/>
    <w:rsid w:val="004269B0"/>
    <w:pPr>
      <w:tabs>
        <w:tab w:val="num" w:pos="360"/>
      </w:tabs>
      <w:spacing w:before="80" w:after="80"/>
      <w:ind w:left="360" w:hanging="360"/>
    </w:pPr>
    <w:rPr>
      <w:color w:val="800000"/>
    </w:rPr>
  </w:style>
  <w:style w:type="paragraph" w:customStyle="1" w:styleId="ListNumber10">
    <w:name w:val="ListNumber1"/>
    <w:aliases w:val="ln1"/>
    <w:basedOn w:val="ListBullet0"/>
    <w:rsid w:val="004269B0"/>
    <w:pPr>
      <w:spacing w:line="240" w:lineRule="auto"/>
    </w:pPr>
    <w:rPr>
      <w:snapToGrid w:val="0"/>
      <w:color w:val="000080"/>
    </w:rPr>
  </w:style>
  <w:style w:type="paragraph" w:customStyle="1" w:styleId="ListNumber11">
    <w:name w:val="&gt;ListNumber1"/>
    <w:aliases w:val="&gt;ln1"/>
    <w:basedOn w:val="ListNumber"/>
    <w:rsid w:val="004269B0"/>
    <w:pPr>
      <w:ind w:left="720"/>
    </w:pPr>
  </w:style>
  <w:style w:type="paragraph" w:customStyle="1" w:styleId="ListNumber12">
    <w:name w:val="ListNumber...1"/>
    <w:aliases w:val="lnn1"/>
    <w:basedOn w:val="ListBullet1"/>
    <w:rsid w:val="004269B0"/>
    <w:rPr>
      <w:color w:val="000080"/>
    </w:rPr>
  </w:style>
  <w:style w:type="paragraph" w:customStyle="1" w:styleId="ListNumber13">
    <w:name w:val="&gt;ListNumber...1"/>
    <w:aliases w:val="&gt;lnn1"/>
    <w:basedOn w:val="ListNumber1"/>
    <w:rsid w:val="004269B0"/>
    <w:pPr>
      <w:ind w:left="720"/>
    </w:pPr>
  </w:style>
  <w:style w:type="paragraph" w:customStyle="1" w:styleId="ListVariable1">
    <w:name w:val="ListVariable1"/>
    <w:aliases w:val="lv1"/>
    <w:basedOn w:val="Normal"/>
    <w:next w:val="Normal"/>
    <w:rsid w:val="004269B0"/>
    <w:pPr>
      <w:spacing w:after="80"/>
      <w:ind w:left="360"/>
    </w:pPr>
    <w:rPr>
      <w:color w:val="008000"/>
    </w:rPr>
  </w:style>
  <w:style w:type="paragraph" w:customStyle="1" w:styleId="ListVariable10">
    <w:name w:val="&gt;ListVariable1"/>
    <w:aliases w:val="&gt;lv1"/>
    <w:basedOn w:val="ListVariable"/>
    <w:next w:val="Normal"/>
    <w:rsid w:val="004269B0"/>
    <w:pPr>
      <w:ind w:left="720"/>
    </w:pPr>
    <w:rPr>
      <w:color w:val="800080"/>
    </w:rPr>
  </w:style>
  <w:style w:type="paragraph" w:customStyle="1" w:styleId="ListVariableTerm1">
    <w:name w:val="&gt;ListVariableTerm1"/>
    <w:aliases w:val="&gt;lvt1"/>
    <w:basedOn w:val="ListVariable0"/>
    <w:next w:val="ListVariable0"/>
    <w:rsid w:val="004269B0"/>
    <w:pPr>
      <w:spacing w:after="0"/>
      <w:ind w:left="360"/>
    </w:pPr>
  </w:style>
  <w:style w:type="character" w:customStyle="1" w:styleId="bold1">
    <w:name w:val="bold1"/>
    <w:aliases w:val="fb1"/>
    <w:basedOn w:val="DefaultParagraphFont"/>
    <w:rsid w:val="004269B0"/>
    <w:rPr>
      <w:rFonts w:ascii="Times" w:hAnsi="Times"/>
      <w:b/>
      <w:noProof w:val="0"/>
      <w:color w:val="FF0000"/>
      <w:lang w:val="en-US"/>
    </w:rPr>
  </w:style>
  <w:style w:type="paragraph" w:customStyle="1" w:styleId="CellBody1">
    <w:name w:val="CellBody1"/>
    <w:aliases w:val="tb1"/>
    <w:basedOn w:val="Normal"/>
    <w:rsid w:val="004269B0"/>
    <w:pPr>
      <w:keepLines/>
      <w:spacing w:before="40" w:after="40"/>
    </w:pPr>
    <w:rPr>
      <w:color w:val="000080"/>
    </w:rPr>
  </w:style>
  <w:style w:type="paragraph" w:customStyle="1" w:styleId="CellCode1">
    <w:name w:val="CellCode1"/>
    <w:aliases w:val="tc1"/>
    <w:basedOn w:val="CellBody"/>
    <w:rsid w:val="004269B0"/>
    <w:pPr>
      <w:spacing w:line="240" w:lineRule="auto"/>
    </w:pPr>
    <w:rPr>
      <w:rFonts w:ascii="Courier" w:hAnsi="Courier"/>
      <w:sz w:val="18"/>
    </w:rPr>
  </w:style>
  <w:style w:type="paragraph" w:customStyle="1" w:styleId="CellHeading1">
    <w:name w:val="CellHeading1"/>
    <w:aliases w:val="th1"/>
    <w:basedOn w:val="CellBody"/>
    <w:rsid w:val="004269B0"/>
    <w:rPr>
      <w:b/>
    </w:rPr>
  </w:style>
  <w:style w:type="paragraph" w:customStyle="1" w:styleId="CellSubhead1">
    <w:name w:val="CellSubhead1"/>
    <w:aliases w:val="ts1"/>
    <w:basedOn w:val="CellHeading"/>
    <w:rsid w:val="004269B0"/>
  </w:style>
  <w:style w:type="paragraph" w:customStyle="1" w:styleId="ChapterTitle1">
    <w:name w:val="ChapterTitle1"/>
    <w:aliases w:val="ct1"/>
    <w:basedOn w:val="Normal"/>
    <w:rsid w:val="004269B0"/>
    <w:pPr>
      <w:spacing w:before="80" w:after="2160"/>
      <w:jc w:val="right"/>
      <w:outlineLvl w:val="0"/>
    </w:pPr>
    <w:rPr>
      <w:color w:val="FF0000"/>
      <w:sz w:val="48"/>
    </w:rPr>
  </w:style>
  <w:style w:type="paragraph" w:customStyle="1" w:styleId="ChapterLabel1">
    <w:name w:val="ChapterLabel1"/>
    <w:aliases w:val="cl1"/>
    <w:basedOn w:val="ChapterTitle"/>
    <w:rsid w:val="004269B0"/>
    <w:pPr>
      <w:pageBreakBefore/>
      <w:spacing w:after="480"/>
    </w:pPr>
    <w:rPr>
      <w:b/>
      <w:sz w:val="96"/>
    </w:rPr>
  </w:style>
  <w:style w:type="paragraph" w:customStyle="1" w:styleId="Code2">
    <w:name w:val="Code2"/>
    <w:aliases w:val="x1"/>
    <w:basedOn w:val="Normal"/>
    <w:rsid w:val="004269B0"/>
    <w:pPr>
      <w:pBdr>
        <w:left w:val="single" w:sz="6" w:space="2" w:color="auto"/>
      </w:pBdr>
      <w:tabs>
        <w:tab w:val="bar" w:pos="8460"/>
      </w:tabs>
      <w:spacing w:after="0" w:line="240" w:lineRule="auto"/>
      <w:ind w:left="360" w:right="-1354"/>
    </w:pPr>
    <w:rPr>
      <w:rFonts w:ascii="Courier New" w:hAnsi="Courier New"/>
      <w:noProof/>
      <w:color w:val="008000"/>
      <w:spacing w:val="-10"/>
      <w:sz w:val="18"/>
    </w:rPr>
  </w:style>
  <w:style w:type="paragraph" w:customStyle="1" w:styleId="CodeEmphasis1">
    <w:name w:val="CodeEmphasis1"/>
    <w:aliases w:val="xe1"/>
    <w:basedOn w:val="Code"/>
    <w:rsid w:val="004269B0"/>
    <w:rPr>
      <w:b/>
    </w:rPr>
  </w:style>
  <w:style w:type="paragraph" w:customStyle="1" w:styleId="CodeNum1">
    <w:name w:val="CodeNum1"/>
    <w:basedOn w:val="Code"/>
    <w:rsid w:val="004269B0"/>
    <w:pPr>
      <w:tabs>
        <w:tab w:val="num" w:pos="360"/>
      </w:tabs>
      <w:spacing w:line="200" w:lineRule="exact"/>
      <w:ind w:hanging="360"/>
    </w:pPr>
  </w:style>
  <w:style w:type="paragraph" w:customStyle="1" w:styleId="Comment1">
    <w:name w:val="Comment1"/>
    <w:aliases w:val="z1"/>
    <w:basedOn w:val="Normal"/>
    <w:rsid w:val="004269B0"/>
    <w:pPr>
      <w:spacing w:before="80" w:after="80"/>
    </w:pPr>
    <w:rPr>
      <w:color w:val="0000FF"/>
      <w:u w:val="single"/>
    </w:rPr>
  </w:style>
  <w:style w:type="character" w:customStyle="1" w:styleId="emphasis10">
    <w:name w:val="emphasis1"/>
    <w:aliases w:val="fi1"/>
    <w:basedOn w:val="DefaultParagraphFont"/>
    <w:rsid w:val="004269B0"/>
    <w:rPr>
      <w:rFonts w:ascii="Times" w:hAnsi="Times"/>
      <w:i/>
      <w:noProof w:val="0"/>
      <w:color w:val="FF0000"/>
      <w:lang w:val="en-US"/>
    </w:rPr>
  </w:style>
  <w:style w:type="paragraph" w:customStyle="1" w:styleId="Epigraph1">
    <w:name w:val="Epigraph1"/>
    <w:aliases w:val="e1"/>
    <w:basedOn w:val="Normal"/>
    <w:rsid w:val="004269B0"/>
    <w:pPr>
      <w:spacing w:before="80" w:after="80"/>
      <w:jc w:val="right"/>
    </w:pPr>
    <w:rPr>
      <w:i/>
    </w:rPr>
  </w:style>
  <w:style w:type="paragraph" w:customStyle="1" w:styleId="EpigraphAuthor1">
    <w:name w:val="EpigraphAuthor1"/>
    <w:aliases w:val="ea1"/>
    <w:basedOn w:val="Epigraph"/>
    <w:rsid w:val="004269B0"/>
    <w:rPr>
      <w:i w:val="0"/>
    </w:rPr>
  </w:style>
  <w:style w:type="paragraph" w:customStyle="1" w:styleId="EpigraphCitation1">
    <w:name w:val="EpigraphCitation1"/>
    <w:aliases w:val="ec1"/>
    <w:basedOn w:val="Epigraph"/>
    <w:rsid w:val="004269B0"/>
    <w:pPr>
      <w:spacing w:after="480"/>
    </w:pPr>
  </w:style>
  <w:style w:type="paragraph" w:customStyle="1" w:styleId="ExampleTitle1">
    <w:name w:val="ExampleTitle1"/>
    <w:aliases w:val="xt1"/>
    <w:basedOn w:val="Normal"/>
    <w:next w:val="Code"/>
    <w:rsid w:val="004269B0"/>
    <w:pPr>
      <w:pBdr>
        <w:left w:val="single" w:sz="6" w:space="2" w:color="auto"/>
      </w:pBdr>
      <w:spacing w:before="80" w:after="80"/>
      <w:ind w:left="360" w:right="-288"/>
      <w:jc w:val="center"/>
    </w:pPr>
    <w:rPr>
      <w:i/>
      <w:color w:val="008000"/>
    </w:rPr>
  </w:style>
  <w:style w:type="paragraph" w:customStyle="1" w:styleId="FigureHolder1">
    <w:name w:val="FigureHolder1"/>
    <w:aliases w:val="gh1"/>
    <w:basedOn w:val="Normal"/>
    <w:rsid w:val="004269B0"/>
    <w:pPr>
      <w:spacing w:after="0"/>
      <w:jc w:val="center"/>
    </w:pPr>
    <w:rPr>
      <w:color w:val="800000"/>
    </w:rPr>
  </w:style>
  <w:style w:type="paragraph" w:customStyle="1" w:styleId="FigureTitle1">
    <w:name w:val="FigureTitle1"/>
    <w:aliases w:val="gt1"/>
    <w:basedOn w:val="Normal"/>
    <w:rsid w:val="004269B0"/>
    <w:pPr>
      <w:spacing w:before="80" w:after="80"/>
      <w:ind w:left="720" w:right="720"/>
      <w:jc w:val="center"/>
    </w:pPr>
    <w:rPr>
      <w:i/>
      <w:color w:val="800000"/>
    </w:rPr>
  </w:style>
  <w:style w:type="paragraph" w:customStyle="1" w:styleId="ListSimple1">
    <w:name w:val="ListSimple1"/>
    <w:aliases w:val="ls1"/>
    <w:basedOn w:val="Normal"/>
    <w:rsid w:val="004269B0"/>
    <w:pPr>
      <w:spacing w:after="0"/>
      <w:ind w:left="360"/>
    </w:pPr>
    <w:rPr>
      <w:color w:val="0000FF"/>
    </w:rPr>
  </w:style>
  <w:style w:type="paragraph" w:customStyle="1" w:styleId="ListVariableTerm10">
    <w:name w:val="ListVariableTerm1"/>
    <w:aliases w:val="lvt1"/>
    <w:basedOn w:val="ListVariable"/>
    <w:next w:val="ListVariable"/>
    <w:rsid w:val="004269B0"/>
    <w:pPr>
      <w:keepNext/>
      <w:spacing w:after="0"/>
      <w:ind w:left="0"/>
    </w:pPr>
  </w:style>
  <w:style w:type="character" w:customStyle="1" w:styleId="literal1">
    <w:name w:val="literal1"/>
    <w:aliases w:val="fc1"/>
    <w:basedOn w:val="DefaultParagraphFont"/>
    <w:rsid w:val="004269B0"/>
    <w:rPr>
      <w:rFonts w:ascii="Courier" w:hAnsi="Courier"/>
      <w:noProof/>
      <w:color w:val="FF0000"/>
    </w:rPr>
  </w:style>
  <w:style w:type="paragraph" w:customStyle="1" w:styleId="Note1">
    <w:name w:val="Note1"/>
    <w:aliases w:val="n1"/>
    <w:basedOn w:val="Normal"/>
    <w:rsid w:val="004269B0"/>
    <w:pPr>
      <w:pBdr>
        <w:top w:val="single" w:sz="6" w:space="2" w:color="auto"/>
        <w:bottom w:val="single" w:sz="6" w:space="2" w:color="auto"/>
      </w:pBdr>
      <w:ind w:left="720" w:right="720"/>
    </w:pPr>
    <w:rPr>
      <w:color w:val="008080"/>
    </w:rPr>
  </w:style>
  <w:style w:type="paragraph" w:customStyle="1" w:styleId="NoteCode1">
    <w:name w:val="Note&gt;Code1"/>
    <w:basedOn w:val="Note"/>
    <w:rsid w:val="004269B0"/>
    <w:pPr>
      <w:spacing w:after="0" w:line="200" w:lineRule="exact"/>
    </w:pPr>
    <w:rPr>
      <w:rFonts w:ascii="Courier" w:hAnsi="Courier"/>
      <w:sz w:val="18"/>
    </w:rPr>
  </w:style>
  <w:style w:type="paragraph" w:customStyle="1" w:styleId="NoteListBullet1">
    <w:name w:val="Note&gt;ListBullet1"/>
    <w:basedOn w:val="Note"/>
    <w:rsid w:val="004269B0"/>
    <w:pPr>
      <w:spacing w:before="80" w:after="80"/>
      <w:ind w:left="1080" w:hanging="360"/>
    </w:pPr>
  </w:style>
  <w:style w:type="paragraph" w:customStyle="1" w:styleId="NoteListNumber1">
    <w:name w:val="Note&gt;ListNumber1"/>
    <w:basedOn w:val="NoteListBullet"/>
    <w:rsid w:val="004269B0"/>
  </w:style>
  <w:style w:type="paragraph" w:customStyle="1" w:styleId="NoteWarning1">
    <w:name w:val="NoteWarning1"/>
    <w:aliases w:val="nw1"/>
    <w:basedOn w:val="Note"/>
    <w:rsid w:val="004269B0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paragraph" w:customStyle="1" w:styleId="NoteWarningCode1">
    <w:name w:val="NoteWarning&gt;Code1"/>
    <w:basedOn w:val="NoteWarning"/>
    <w:rsid w:val="004269B0"/>
    <w:pPr>
      <w:spacing w:after="0" w:line="200" w:lineRule="exact"/>
    </w:pPr>
    <w:rPr>
      <w:rFonts w:ascii="Courier" w:hAnsi="Courier"/>
      <w:sz w:val="18"/>
    </w:rPr>
  </w:style>
  <w:style w:type="paragraph" w:customStyle="1" w:styleId="NoteWarningListBullet1">
    <w:name w:val="NoteWarning&gt;ListBullet1"/>
    <w:basedOn w:val="NoteWarning"/>
    <w:rsid w:val="004269B0"/>
    <w:pPr>
      <w:spacing w:before="80" w:after="80"/>
      <w:ind w:left="1080" w:hanging="360"/>
    </w:pPr>
  </w:style>
  <w:style w:type="paragraph" w:customStyle="1" w:styleId="NoteWarningListNumber1">
    <w:name w:val="NoteWarning&gt;ListNumber1"/>
    <w:basedOn w:val="NoteListBullet"/>
    <w:rsid w:val="004269B0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character" w:customStyle="1" w:styleId="onlineitem1">
    <w:name w:val="online item1"/>
    <w:aliases w:val="fiy1"/>
    <w:basedOn w:val="DefaultParagraphFont"/>
    <w:rsid w:val="004269B0"/>
    <w:rPr>
      <w:rFonts w:ascii="Times" w:hAnsi="Times"/>
      <w:i/>
      <w:noProof/>
      <w:color w:val="FF0000"/>
    </w:rPr>
  </w:style>
  <w:style w:type="paragraph" w:customStyle="1" w:styleId="Quote11">
    <w:name w:val="Quote11"/>
    <w:aliases w:val="q1"/>
    <w:basedOn w:val="Normal"/>
    <w:next w:val="Normal"/>
    <w:uiPriority w:val="29"/>
    <w:rsid w:val="004269B0"/>
    <w:rPr>
      <w:color w:val="5A5A5A"/>
    </w:rPr>
  </w:style>
  <w:style w:type="paragraph" w:customStyle="1" w:styleId="RefSynopsis1">
    <w:name w:val="RefSynopsis1"/>
    <w:aliases w:val="NutSynopsis1,rs1"/>
    <w:basedOn w:val="Normal"/>
    <w:rsid w:val="004269B0"/>
    <w:pPr>
      <w:spacing w:before="80" w:after="80"/>
    </w:pPr>
    <w:rPr>
      <w:color w:val="FF00FF"/>
    </w:rPr>
  </w:style>
  <w:style w:type="paragraph" w:customStyle="1" w:styleId="RefPurpose1">
    <w:name w:val="RefPurpose1"/>
    <w:aliases w:val="rp1"/>
    <w:basedOn w:val="RefSynopsis"/>
    <w:rsid w:val="004269B0"/>
    <w:pPr>
      <w:tabs>
        <w:tab w:val="left" w:pos="360"/>
      </w:tabs>
      <w:spacing w:before="0" w:after="0" w:line="200" w:lineRule="exact"/>
      <w:ind w:left="360" w:hanging="360"/>
    </w:pPr>
  </w:style>
  <w:style w:type="character" w:customStyle="1" w:styleId="replaceable1">
    <w:name w:val="replaceable1"/>
    <w:aliases w:val="fci1"/>
    <w:basedOn w:val="DefaultParagraphFont"/>
    <w:rsid w:val="004269B0"/>
    <w:rPr>
      <w:rFonts w:ascii="Courier" w:hAnsi="Courier"/>
      <w:i/>
      <w:noProof/>
      <w:color w:val="FF0000"/>
    </w:rPr>
  </w:style>
  <w:style w:type="paragraph" w:customStyle="1" w:styleId="SidebarBody1">
    <w:name w:val="SidebarBody1"/>
    <w:aliases w:val="yb1"/>
    <w:basedOn w:val="Normal"/>
    <w:rsid w:val="004269B0"/>
    <w:pPr>
      <w:keepLines/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before="80" w:after="80"/>
      <w:ind w:left="360" w:right="360"/>
    </w:pPr>
    <w:rPr>
      <w:color w:val="008080"/>
    </w:rPr>
  </w:style>
  <w:style w:type="paragraph" w:customStyle="1" w:styleId="SidebarCode1">
    <w:name w:val="SidebarCode1"/>
    <w:aliases w:val="yc1"/>
    <w:basedOn w:val="SidebarBody"/>
    <w:rsid w:val="004269B0"/>
    <w:pPr>
      <w:framePr w:wrap="notBeside"/>
      <w:spacing w:before="0" w:after="0" w:line="200" w:lineRule="exact"/>
    </w:pPr>
    <w:rPr>
      <w:rFonts w:ascii="Courier" w:hAnsi="Courier"/>
      <w:sz w:val="18"/>
    </w:rPr>
  </w:style>
  <w:style w:type="paragraph" w:customStyle="1" w:styleId="SidebarListBullet1">
    <w:name w:val="SidebarListBullet1"/>
    <w:aliases w:val="ylb1"/>
    <w:basedOn w:val="ListBullet0"/>
    <w:rsid w:val="004269B0"/>
    <w:pPr>
      <w:keepNext/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tabs>
        <w:tab w:val="num" w:pos="360"/>
      </w:tabs>
      <w:suppressAutoHyphens/>
      <w:ind w:left="720" w:right="360" w:hanging="360"/>
    </w:pPr>
    <w:rPr>
      <w:color w:val="008080"/>
    </w:rPr>
  </w:style>
  <w:style w:type="paragraph" w:customStyle="1" w:styleId="SidebarListNumber1">
    <w:name w:val="SidebarListNumber1"/>
    <w:aliases w:val="yln1"/>
    <w:basedOn w:val="ListNumber"/>
    <w:rsid w:val="004269B0"/>
    <w:pPr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line="240" w:lineRule="atLeast"/>
      <w:ind w:left="720" w:right="360" w:hanging="360"/>
    </w:pPr>
    <w:rPr>
      <w:color w:val="008080"/>
    </w:rPr>
  </w:style>
  <w:style w:type="paragraph" w:customStyle="1" w:styleId="SidebarTitle1">
    <w:name w:val="SidebarTitle1"/>
    <w:aliases w:val="yt1"/>
    <w:basedOn w:val="SidebarBody"/>
    <w:rsid w:val="004269B0"/>
    <w:pPr>
      <w:framePr w:wrap="notBeside"/>
      <w:jc w:val="center"/>
    </w:pPr>
    <w:rPr>
      <w:sz w:val="36"/>
    </w:rPr>
  </w:style>
  <w:style w:type="character" w:customStyle="1" w:styleId="subscript1">
    <w:name w:val="subscript1"/>
    <w:basedOn w:val="DefaultParagraphFont"/>
    <w:rsid w:val="004269B0"/>
    <w:rPr>
      <w:rFonts w:ascii="Times" w:hAnsi="Times"/>
      <w:noProof/>
      <w:color w:val="FF0000"/>
      <w:position w:val="-6"/>
      <w:sz w:val="20"/>
    </w:rPr>
  </w:style>
  <w:style w:type="character" w:customStyle="1" w:styleId="superscript1">
    <w:name w:val="superscript1"/>
    <w:basedOn w:val="DefaultParagraphFont"/>
    <w:rsid w:val="004269B0"/>
    <w:rPr>
      <w:noProof/>
      <w:color w:val="FF0000"/>
      <w:position w:val="6"/>
    </w:rPr>
  </w:style>
  <w:style w:type="character" w:customStyle="1" w:styleId="Symbol1">
    <w:name w:val="Symbol1"/>
    <w:basedOn w:val="DefaultParagraphFont"/>
    <w:rsid w:val="004269B0"/>
    <w:rPr>
      <w:rFonts w:ascii="Symbol" w:hAnsi="Symbol"/>
      <w:noProof/>
      <w:color w:val="FF0000"/>
      <w:bdr w:val="none" w:sz="0" w:space="0" w:color="auto"/>
    </w:rPr>
  </w:style>
  <w:style w:type="paragraph" w:customStyle="1" w:styleId="TableTitle1">
    <w:name w:val="TableTitle1"/>
    <w:aliases w:val="tt1"/>
    <w:basedOn w:val="FigureTitle"/>
    <w:rsid w:val="004269B0"/>
    <w:pPr>
      <w:spacing w:before="240"/>
    </w:pPr>
    <w:rPr>
      <w:color w:val="000080"/>
    </w:rPr>
  </w:style>
  <w:style w:type="character" w:customStyle="1" w:styleId="technicalitalic1">
    <w:name w:val="technical italic1"/>
    <w:aliases w:val="fix1"/>
    <w:basedOn w:val="DefaultParagraphFont"/>
    <w:rsid w:val="004269B0"/>
    <w:rPr>
      <w:rFonts w:ascii="Times" w:hAnsi="Times"/>
      <w:i/>
      <w:noProof/>
      <w:color w:val="FF0000"/>
    </w:rPr>
  </w:style>
  <w:style w:type="character" w:customStyle="1" w:styleId="userinput1">
    <w:name w:val="user input1"/>
    <w:aliases w:val="fcb1"/>
    <w:basedOn w:val="DefaultParagraphFont"/>
    <w:rsid w:val="004269B0"/>
    <w:rPr>
      <w:rFonts w:ascii="Courier" w:hAnsi="Courier"/>
      <w:b/>
      <w:noProof/>
      <w:color w:val="FF0000"/>
    </w:rPr>
  </w:style>
  <w:style w:type="character" w:customStyle="1" w:styleId="userinputreplaceable1">
    <w:name w:val="user input replaceable1"/>
    <w:aliases w:val="fcbi1"/>
    <w:basedOn w:val="userinput"/>
    <w:rsid w:val="004269B0"/>
    <w:rPr>
      <w:rFonts w:ascii="Courier" w:hAnsi="Courier"/>
      <w:b/>
      <w:i/>
      <w:noProof/>
      <w:color w:val="FF0000"/>
    </w:rPr>
  </w:style>
  <w:style w:type="paragraph" w:customStyle="1" w:styleId="H11">
    <w:name w:val="H11"/>
    <w:basedOn w:val="Normal"/>
    <w:next w:val="Normal"/>
    <w:rsid w:val="004269B0"/>
    <w:pPr>
      <w:keepNext/>
      <w:overflowPunct w:val="0"/>
      <w:autoSpaceDE w:val="0"/>
      <w:autoSpaceDN w:val="0"/>
      <w:adjustRightInd w:val="0"/>
      <w:spacing w:before="100" w:after="100" w:line="240" w:lineRule="auto"/>
      <w:textAlignment w:val="baseline"/>
    </w:pPr>
    <w:rPr>
      <w:rFonts w:ascii="Times New Roman" w:hAnsi="Times New Roman"/>
      <w:b/>
      <w:kern w:val="36"/>
      <w:sz w:val="48"/>
    </w:rPr>
  </w:style>
  <w:style w:type="character" w:customStyle="1" w:styleId="Heading1Char2">
    <w:name w:val="Heading 1 Char2"/>
    <w:aliases w:val="heading 1 Char1,HeadA Char1,h1 Char1,Heading 1 Char1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32"/>
      <w:szCs w:val="32"/>
    </w:rPr>
  </w:style>
  <w:style w:type="character" w:customStyle="1" w:styleId="Heading2Char2">
    <w:name w:val="Heading 2 Char2"/>
    <w:aliases w:val="heading 2 Char1,HeadB Char1,h2 Char1,Heading 2 Char1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2">
    <w:name w:val="Heading 3 Char2"/>
    <w:aliases w:val="heading 3 Char1,HeadC Char1,h3 Char1,Heading 3 Char1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6"/>
      <w:szCs w:val="26"/>
    </w:rPr>
  </w:style>
  <w:style w:type="character" w:customStyle="1" w:styleId="Heading4Char2">
    <w:name w:val="Heading 4 Char2"/>
    <w:aliases w:val="heading 4 Char1,HeadD Char1,h4 Char1,Heading 4 Char1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4"/>
      <w:szCs w:val="24"/>
    </w:rPr>
  </w:style>
  <w:style w:type="character" w:customStyle="1" w:styleId="Heading5Char2">
    <w:name w:val="Heading 5 Char2"/>
    <w:aliases w:val="heading 5 Char1,RefName Char1,NutTerm Char1,r1 Char1,Heading 5 Char1"/>
    <w:basedOn w:val="DefaultParagraphFont"/>
    <w:uiPriority w:val="99"/>
    <w:rsid w:val="004269B0"/>
    <w:rPr>
      <w:rFonts w:ascii="Cambria" w:eastAsia="Times New Roman" w:hAnsi="Cambria" w:cs="Times New Roman"/>
      <w:b/>
      <w:bCs/>
      <w:i/>
      <w:iCs/>
    </w:rPr>
  </w:style>
  <w:style w:type="character" w:customStyle="1" w:styleId="Heading6Char2">
    <w:name w:val="Heading 6 Char2"/>
    <w:aliases w:val="heading 6 Char1,RefSectA Char1,NutListTitle Char1,r2 Char1,Heading 6 Char1"/>
    <w:basedOn w:val="DefaultParagraphFont"/>
    <w:uiPriority w:val="99"/>
    <w:rsid w:val="004269B0"/>
    <w:rPr>
      <w:rFonts w:ascii="Cambria" w:eastAsia="Times New Roman" w:hAnsi="Cambria" w:cs="Times New Roman"/>
      <w:b/>
      <w:bCs/>
      <w:i/>
      <w:iCs/>
    </w:rPr>
  </w:style>
  <w:style w:type="character" w:customStyle="1" w:styleId="Heading7Char2">
    <w:name w:val="Heading 7 Char2"/>
    <w:aliases w:val="heading 7 Char1,RefSectB Char1,r3 Char1,Heading 7 Char1"/>
    <w:basedOn w:val="DefaultParagraphFont"/>
    <w:uiPriority w:val="99"/>
    <w:rsid w:val="004269B0"/>
    <w:rPr>
      <w:rFonts w:ascii="Cambria" w:eastAsia="Times New Roman" w:hAnsi="Cambria" w:cs="Times New Roman"/>
      <w:b/>
      <w:bCs/>
      <w:i/>
      <w:iCs/>
      <w:sz w:val="20"/>
      <w:szCs w:val="20"/>
    </w:rPr>
  </w:style>
  <w:style w:type="character" w:customStyle="1" w:styleId="Heading8Char2">
    <w:name w:val="Heading 8 Char2"/>
    <w:aliases w:val="heading 8 Char1,RefSectC Char1,r4 Char1,Heading 8 Char1"/>
    <w:basedOn w:val="DefaultParagraphFont"/>
    <w:uiPriority w:val="99"/>
    <w:rsid w:val="004269B0"/>
    <w:rPr>
      <w:rFonts w:ascii="Cambria" w:eastAsia="Times New Roman" w:hAnsi="Cambria" w:cs="Times New Roman"/>
      <w:b/>
      <w:bCs/>
      <w:i/>
      <w:iCs/>
      <w:sz w:val="18"/>
      <w:szCs w:val="18"/>
    </w:rPr>
  </w:style>
  <w:style w:type="character" w:customStyle="1" w:styleId="Heading9Char2">
    <w:name w:val="Heading 9 Char2"/>
    <w:aliases w:val="heading 9 Char1,RefSectD Char1,r5 Char1,Heading 9 Char1"/>
    <w:basedOn w:val="DefaultParagraphFont"/>
    <w:uiPriority w:val="99"/>
    <w:rsid w:val="004269B0"/>
    <w:rPr>
      <w:rFonts w:ascii="Cambria" w:eastAsia="Times New Roman" w:hAnsi="Cambria" w:cs="Times New Roman"/>
      <w:i/>
      <w:iCs/>
      <w:sz w:val="18"/>
      <w:szCs w:val="18"/>
    </w:rPr>
  </w:style>
  <w:style w:type="character" w:customStyle="1" w:styleId="TitleChar2">
    <w:name w:val="Title Char2"/>
    <w:basedOn w:val="DefaultParagraphFont"/>
    <w:uiPriority w:val="10"/>
    <w:rsid w:val="004269B0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character" w:customStyle="1" w:styleId="SubtitleChar2">
    <w:name w:val="Subtitle Char2"/>
    <w:basedOn w:val="DefaultParagraphFont"/>
    <w:uiPriority w:val="11"/>
    <w:rsid w:val="004269B0"/>
    <w:rPr>
      <w:i/>
      <w:iCs/>
      <w:color w:val="808080"/>
      <w:spacing w:val="10"/>
      <w:sz w:val="24"/>
      <w:szCs w:val="24"/>
    </w:rPr>
  </w:style>
  <w:style w:type="character" w:customStyle="1" w:styleId="QuoteChar2">
    <w:name w:val="Quote Char2"/>
    <w:basedOn w:val="DefaultParagraphFont"/>
    <w:uiPriority w:val="29"/>
    <w:rsid w:val="004269B0"/>
    <w:rPr>
      <w:rFonts w:ascii="Calibri"/>
      <w:color w:val="5A5A5A"/>
    </w:rPr>
  </w:style>
  <w:style w:type="character" w:customStyle="1" w:styleId="QuoteChar12">
    <w:name w:val="Quote Char12"/>
    <w:basedOn w:val="DefaultParagraphFont"/>
    <w:uiPriority w:val="29"/>
    <w:rsid w:val="004269B0"/>
    <w:rPr>
      <w:i/>
      <w:iCs/>
      <w:color w:val="000000"/>
    </w:rPr>
  </w:style>
  <w:style w:type="character" w:customStyle="1" w:styleId="IntenseQuoteChar2">
    <w:name w:val="Intense Quote Char2"/>
    <w:basedOn w:val="DefaultParagraphFont"/>
    <w:uiPriority w:val="30"/>
    <w:rsid w:val="004269B0"/>
    <w:rPr>
      <w:rFonts w:ascii="Cambria" w:eastAsia="Times New Roman" w:hAnsi="Cambria" w:cs="Times New Roman"/>
      <w:i/>
      <w:iCs/>
      <w:sz w:val="20"/>
      <w:szCs w:val="20"/>
    </w:rPr>
  </w:style>
  <w:style w:type="character" w:customStyle="1" w:styleId="FooterChar2">
    <w:name w:val="Footer Char2"/>
    <w:basedOn w:val="DefaultParagraphFont"/>
    <w:uiPriority w:val="99"/>
    <w:rsid w:val="004269B0"/>
    <w:rPr>
      <w:sz w:val="22"/>
      <w:szCs w:val="22"/>
      <w:lang w:bidi="en-US"/>
    </w:rPr>
  </w:style>
  <w:style w:type="paragraph" w:customStyle="1" w:styleId="KadowCacjeCommand1">
    <w:name w:val="Kadow Cacje Command1"/>
    <w:basedOn w:val="Normal"/>
    <w:autoRedefine/>
    <w:rsid w:val="004269B0"/>
    <w:pPr>
      <w:spacing w:line="240" w:lineRule="auto"/>
      <w:ind w:firstLine="0"/>
    </w:pPr>
    <w:rPr>
      <w:smallCaps/>
    </w:rPr>
  </w:style>
  <w:style w:type="character" w:customStyle="1" w:styleId="KadowCacjeCommandChar1">
    <w:name w:val="Kadow Cacje Command Char1"/>
    <w:basedOn w:val="DefaultParagraphFont"/>
    <w:rsid w:val="004269B0"/>
    <w:rPr>
      <w:smallCaps/>
    </w:rPr>
  </w:style>
  <w:style w:type="table" w:customStyle="1" w:styleId="LightList11">
    <w:name w:val="Light List11"/>
    <w:basedOn w:val="TableNormal"/>
    <w:uiPriority w:val="61"/>
    <w:rsid w:val="004269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Code11">
    <w:name w:val="Code11"/>
    <w:basedOn w:val="Code"/>
    <w:autoRedefine/>
    <w:qFormat/>
    <w:rsid w:val="004269B0"/>
    <w:pPr>
      <w:ind w:firstLine="144"/>
    </w:pPr>
    <w:rPr>
      <w:color w:val="auto"/>
    </w:rPr>
  </w:style>
  <w:style w:type="character" w:customStyle="1" w:styleId="DocumentMapChar2">
    <w:name w:val="Document Map Char2"/>
    <w:basedOn w:val="DefaultParagraphFont"/>
    <w:uiPriority w:val="99"/>
    <w:semiHidden/>
    <w:rsid w:val="004269B0"/>
    <w:rPr>
      <w:rFonts w:ascii="Tahoma" w:hAnsi="Tahoma" w:cs="Tahoma"/>
      <w:sz w:val="16"/>
      <w:szCs w:val="16"/>
      <w:lang w:bidi="en-US"/>
    </w:rPr>
  </w:style>
  <w:style w:type="paragraph" w:customStyle="1" w:styleId="ListBullet20">
    <w:name w:val="&gt;ListBullet2"/>
    <w:aliases w:val="&gt;lb2"/>
    <w:basedOn w:val="Normal"/>
    <w:rsid w:val="004269B0"/>
    <w:pPr>
      <w:spacing w:before="80" w:after="80"/>
      <w:ind w:left="720" w:hanging="360"/>
    </w:pPr>
    <w:rPr>
      <w:color w:val="800000"/>
    </w:rPr>
  </w:style>
  <w:style w:type="paragraph" w:customStyle="1" w:styleId="ListBullet21">
    <w:name w:val="ListBullet...2"/>
    <w:aliases w:val="lbb2"/>
    <w:basedOn w:val="Normal"/>
    <w:rsid w:val="004269B0"/>
    <w:pPr>
      <w:spacing w:before="80" w:after="80"/>
      <w:ind w:left="360"/>
    </w:pPr>
    <w:rPr>
      <w:color w:val="800000"/>
    </w:rPr>
  </w:style>
  <w:style w:type="paragraph" w:customStyle="1" w:styleId="ListBullet22">
    <w:name w:val="&gt;ListBullet...2"/>
    <w:aliases w:val="&gt;lbb2"/>
    <w:basedOn w:val="ListBullet1"/>
    <w:rsid w:val="004269B0"/>
  </w:style>
  <w:style w:type="paragraph" w:customStyle="1" w:styleId="ListBullet23">
    <w:name w:val="ListBullet2"/>
    <w:aliases w:val="lb2"/>
    <w:basedOn w:val="Normal"/>
    <w:rsid w:val="004269B0"/>
    <w:pPr>
      <w:tabs>
        <w:tab w:val="num" w:pos="360"/>
      </w:tabs>
      <w:spacing w:before="80" w:after="80"/>
      <w:ind w:left="360" w:hanging="360"/>
    </w:pPr>
    <w:rPr>
      <w:color w:val="800000"/>
    </w:rPr>
  </w:style>
  <w:style w:type="paragraph" w:customStyle="1" w:styleId="ListNumber20">
    <w:name w:val="ListNumber2"/>
    <w:aliases w:val="ln2"/>
    <w:basedOn w:val="ListBullet0"/>
    <w:rsid w:val="004269B0"/>
  </w:style>
  <w:style w:type="paragraph" w:customStyle="1" w:styleId="ListNumber21">
    <w:name w:val="&gt;ListNumber2"/>
    <w:aliases w:val="&gt;ln2"/>
    <w:basedOn w:val="ListNumber"/>
    <w:rsid w:val="004269B0"/>
    <w:pPr>
      <w:ind w:left="720"/>
    </w:pPr>
  </w:style>
  <w:style w:type="paragraph" w:customStyle="1" w:styleId="ListNumber22">
    <w:name w:val="ListNumber...2"/>
    <w:aliases w:val="lnn2"/>
    <w:basedOn w:val="ListBullet1"/>
    <w:rsid w:val="004269B0"/>
  </w:style>
  <w:style w:type="paragraph" w:customStyle="1" w:styleId="ListNumber23">
    <w:name w:val="&gt;ListNumber...2"/>
    <w:aliases w:val="&gt;lnn2"/>
    <w:basedOn w:val="ListNumber1"/>
    <w:rsid w:val="004269B0"/>
  </w:style>
  <w:style w:type="paragraph" w:customStyle="1" w:styleId="ListVariable2">
    <w:name w:val="ListVariable2"/>
    <w:aliases w:val="lv2"/>
    <w:basedOn w:val="Normal"/>
    <w:next w:val="Normal"/>
    <w:rsid w:val="004269B0"/>
    <w:pPr>
      <w:spacing w:after="80"/>
      <w:ind w:left="360"/>
    </w:pPr>
    <w:rPr>
      <w:color w:val="008000"/>
    </w:rPr>
  </w:style>
  <w:style w:type="paragraph" w:customStyle="1" w:styleId="ListVariable20">
    <w:name w:val="&gt;ListVariable2"/>
    <w:aliases w:val="&gt;lv2"/>
    <w:basedOn w:val="ListVariable"/>
    <w:next w:val="Normal"/>
    <w:rsid w:val="004269B0"/>
  </w:style>
  <w:style w:type="paragraph" w:customStyle="1" w:styleId="ListVariableTerm2">
    <w:name w:val="&gt;ListVariableTerm2"/>
    <w:aliases w:val="&gt;lvt2"/>
    <w:basedOn w:val="ListVariable0"/>
    <w:next w:val="ListVariable0"/>
    <w:rsid w:val="004269B0"/>
  </w:style>
  <w:style w:type="character" w:customStyle="1" w:styleId="bold2">
    <w:name w:val="bold2"/>
    <w:aliases w:val="fb2"/>
    <w:basedOn w:val="DefaultParagraphFont"/>
    <w:rsid w:val="004269B0"/>
    <w:rPr>
      <w:rFonts w:ascii="Times" w:hAnsi="Times"/>
      <w:b/>
      <w:noProof w:val="0"/>
      <w:color w:val="FF0000"/>
      <w:lang w:val="en-US"/>
    </w:rPr>
  </w:style>
  <w:style w:type="paragraph" w:customStyle="1" w:styleId="CellBody2">
    <w:name w:val="CellBody2"/>
    <w:aliases w:val="tb2"/>
    <w:basedOn w:val="Normal"/>
    <w:rsid w:val="004269B0"/>
    <w:pPr>
      <w:keepLines/>
      <w:spacing w:before="40" w:after="40"/>
    </w:pPr>
    <w:rPr>
      <w:color w:val="000080"/>
    </w:rPr>
  </w:style>
  <w:style w:type="paragraph" w:customStyle="1" w:styleId="CellCode2">
    <w:name w:val="CellCode2"/>
    <w:aliases w:val="tc2"/>
    <w:basedOn w:val="CellBody"/>
    <w:rsid w:val="004269B0"/>
    <w:pPr>
      <w:spacing w:line="240" w:lineRule="auto"/>
    </w:pPr>
    <w:rPr>
      <w:rFonts w:ascii="Courier" w:hAnsi="Courier"/>
      <w:sz w:val="18"/>
    </w:rPr>
  </w:style>
  <w:style w:type="paragraph" w:customStyle="1" w:styleId="CellHeading2">
    <w:name w:val="CellHeading2"/>
    <w:aliases w:val="th2"/>
    <w:basedOn w:val="CellBody"/>
    <w:rsid w:val="004269B0"/>
    <w:rPr>
      <w:b/>
    </w:rPr>
  </w:style>
  <w:style w:type="paragraph" w:customStyle="1" w:styleId="CellSubhead2">
    <w:name w:val="CellSubhead2"/>
    <w:aliases w:val="ts2"/>
    <w:basedOn w:val="CellHeading"/>
    <w:rsid w:val="004269B0"/>
  </w:style>
  <w:style w:type="paragraph" w:customStyle="1" w:styleId="ChapterTitle2">
    <w:name w:val="ChapterTitle2"/>
    <w:aliases w:val="ct2"/>
    <w:basedOn w:val="Normal"/>
    <w:rsid w:val="004269B0"/>
    <w:pPr>
      <w:spacing w:before="80" w:after="2160"/>
      <w:jc w:val="right"/>
      <w:outlineLvl w:val="0"/>
    </w:pPr>
    <w:rPr>
      <w:color w:val="FF0000"/>
      <w:sz w:val="48"/>
    </w:rPr>
  </w:style>
  <w:style w:type="paragraph" w:customStyle="1" w:styleId="ChapterLabel2">
    <w:name w:val="ChapterLabel2"/>
    <w:aliases w:val="cl2"/>
    <w:basedOn w:val="ChapterTitle"/>
    <w:rsid w:val="004269B0"/>
  </w:style>
  <w:style w:type="paragraph" w:customStyle="1" w:styleId="Code3">
    <w:name w:val="Code3"/>
    <w:aliases w:val="x2"/>
    <w:basedOn w:val="Normal"/>
    <w:rsid w:val="004269B0"/>
    <w:pPr>
      <w:pBdr>
        <w:left w:val="single" w:sz="6" w:space="2" w:color="auto"/>
      </w:pBdr>
      <w:tabs>
        <w:tab w:val="bar" w:pos="8460"/>
      </w:tabs>
      <w:spacing w:after="0" w:line="240" w:lineRule="auto"/>
      <w:ind w:left="360" w:right="-1354"/>
    </w:pPr>
    <w:rPr>
      <w:rFonts w:ascii="Courier New" w:hAnsi="Courier New"/>
      <w:noProof/>
      <w:color w:val="008000"/>
      <w:spacing w:val="-10"/>
      <w:sz w:val="18"/>
    </w:rPr>
  </w:style>
  <w:style w:type="paragraph" w:customStyle="1" w:styleId="CodeEmphasis2">
    <w:name w:val="CodeEmphasis2"/>
    <w:aliases w:val="xe2"/>
    <w:basedOn w:val="Code"/>
    <w:rsid w:val="004269B0"/>
    <w:rPr>
      <w:b/>
    </w:rPr>
  </w:style>
  <w:style w:type="paragraph" w:customStyle="1" w:styleId="CodeNum2">
    <w:name w:val="CodeNum2"/>
    <w:basedOn w:val="Code"/>
    <w:rsid w:val="004269B0"/>
    <w:pPr>
      <w:tabs>
        <w:tab w:val="num" w:pos="360"/>
      </w:tabs>
      <w:spacing w:line="200" w:lineRule="exact"/>
      <w:ind w:hanging="360"/>
    </w:pPr>
  </w:style>
  <w:style w:type="paragraph" w:customStyle="1" w:styleId="Comment2">
    <w:name w:val="Comment2"/>
    <w:aliases w:val="z2"/>
    <w:basedOn w:val="Normal"/>
    <w:rsid w:val="004269B0"/>
    <w:pPr>
      <w:spacing w:before="80" w:after="80"/>
    </w:pPr>
    <w:rPr>
      <w:color w:val="0000FF"/>
      <w:u w:val="single"/>
    </w:rPr>
  </w:style>
  <w:style w:type="character" w:customStyle="1" w:styleId="emphasis2">
    <w:name w:val="emphasis2"/>
    <w:aliases w:val="fi2"/>
    <w:basedOn w:val="DefaultParagraphFont"/>
    <w:rsid w:val="004269B0"/>
    <w:rPr>
      <w:rFonts w:ascii="Times" w:hAnsi="Times"/>
      <w:i/>
      <w:noProof w:val="0"/>
      <w:color w:val="FF0000"/>
      <w:lang w:val="en-US"/>
    </w:rPr>
  </w:style>
  <w:style w:type="paragraph" w:customStyle="1" w:styleId="Epigraph2">
    <w:name w:val="Epigraph2"/>
    <w:aliases w:val="e2"/>
    <w:basedOn w:val="Normal"/>
    <w:rsid w:val="004269B0"/>
    <w:pPr>
      <w:spacing w:before="80" w:after="80"/>
      <w:jc w:val="right"/>
    </w:pPr>
    <w:rPr>
      <w:i/>
    </w:rPr>
  </w:style>
  <w:style w:type="paragraph" w:customStyle="1" w:styleId="EpigraphAuthor2">
    <w:name w:val="EpigraphAuthor2"/>
    <w:aliases w:val="ea2"/>
    <w:basedOn w:val="Epigraph"/>
    <w:rsid w:val="004269B0"/>
  </w:style>
  <w:style w:type="paragraph" w:customStyle="1" w:styleId="EpigraphCitation2">
    <w:name w:val="EpigraphCitation2"/>
    <w:aliases w:val="ec2"/>
    <w:basedOn w:val="Epigraph"/>
    <w:rsid w:val="004269B0"/>
  </w:style>
  <w:style w:type="paragraph" w:customStyle="1" w:styleId="ExampleTitle2">
    <w:name w:val="ExampleTitle2"/>
    <w:aliases w:val="xt2"/>
    <w:basedOn w:val="Normal"/>
    <w:next w:val="Code"/>
    <w:rsid w:val="004269B0"/>
    <w:pPr>
      <w:pBdr>
        <w:left w:val="single" w:sz="6" w:space="2" w:color="auto"/>
      </w:pBdr>
      <w:spacing w:before="80" w:after="80"/>
      <w:ind w:left="360" w:right="-288"/>
      <w:jc w:val="center"/>
    </w:pPr>
    <w:rPr>
      <w:i/>
      <w:color w:val="008000"/>
    </w:rPr>
  </w:style>
  <w:style w:type="paragraph" w:customStyle="1" w:styleId="FigureHolder2">
    <w:name w:val="FigureHolder2"/>
    <w:aliases w:val="gh2"/>
    <w:basedOn w:val="Normal"/>
    <w:rsid w:val="004269B0"/>
    <w:pPr>
      <w:spacing w:after="0"/>
      <w:jc w:val="center"/>
    </w:pPr>
    <w:rPr>
      <w:color w:val="800000"/>
    </w:rPr>
  </w:style>
  <w:style w:type="paragraph" w:customStyle="1" w:styleId="FigureTitle2">
    <w:name w:val="FigureTitle2"/>
    <w:aliases w:val="gt2"/>
    <w:basedOn w:val="Normal"/>
    <w:rsid w:val="004269B0"/>
    <w:pPr>
      <w:spacing w:before="80" w:after="80"/>
      <w:ind w:left="720" w:right="720"/>
      <w:jc w:val="center"/>
    </w:pPr>
    <w:rPr>
      <w:i/>
      <w:color w:val="800000"/>
    </w:rPr>
  </w:style>
  <w:style w:type="paragraph" w:customStyle="1" w:styleId="ListSimple2">
    <w:name w:val="ListSimple2"/>
    <w:aliases w:val="ls2"/>
    <w:basedOn w:val="Normal"/>
    <w:rsid w:val="004269B0"/>
    <w:pPr>
      <w:spacing w:after="0"/>
      <w:ind w:left="360"/>
    </w:pPr>
    <w:rPr>
      <w:color w:val="0000FF"/>
    </w:rPr>
  </w:style>
  <w:style w:type="paragraph" w:customStyle="1" w:styleId="ListVariableTerm20">
    <w:name w:val="ListVariableTerm2"/>
    <w:aliases w:val="lvt2"/>
    <w:basedOn w:val="ListVariable"/>
    <w:next w:val="ListVariable"/>
    <w:rsid w:val="004269B0"/>
  </w:style>
  <w:style w:type="character" w:customStyle="1" w:styleId="literal2">
    <w:name w:val="literal2"/>
    <w:aliases w:val="fc2"/>
    <w:basedOn w:val="DefaultParagraphFont"/>
    <w:rsid w:val="004269B0"/>
    <w:rPr>
      <w:rFonts w:ascii="Courier" w:hAnsi="Courier"/>
      <w:noProof/>
      <w:color w:val="FF0000"/>
    </w:rPr>
  </w:style>
  <w:style w:type="paragraph" w:customStyle="1" w:styleId="Note2">
    <w:name w:val="Note2"/>
    <w:aliases w:val="n2"/>
    <w:basedOn w:val="Normal"/>
    <w:rsid w:val="004269B0"/>
    <w:pPr>
      <w:pBdr>
        <w:top w:val="single" w:sz="6" w:space="2" w:color="auto"/>
        <w:bottom w:val="single" w:sz="6" w:space="2" w:color="auto"/>
      </w:pBdr>
      <w:ind w:left="720" w:right="720"/>
    </w:pPr>
    <w:rPr>
      <w:color w:val="008080"/>
    </w:rPr>
  </w:style>
  <w:style w:type="paragraph" w:customStyle="1" w:styleId="NoteCode2">
    <w:name w:val="Note&gt;Code2"/>
    <w:basedOn w:val="Note"/>
    <w:rsid w:val="004269B0"/>
  </w:style>
  <w:style w:type="paragraph" w:customStyle="1" w:styleId="NoteListBullet2">
    <w:name w:val="Note&gt;ListBullet2"/>
    <w:basedOn w:val="Note"/>
    <w:rsid w:val="004269B0"/>
  </w:style>
  <w:style w:type="paragraph" w:customStyle="1" w:styleId="NoteListNumber2">
    <w:name w:val="Note&gt;ListNumber2"/>
    <w:basedOn w:val="NoteListBullet"/>
    <w:rsid w:val="004269B0"/>
  </w:style>
  <w:style w:type="paragraph" w:customStyle="1" w:styleId="NoteWarning2">
    <w:name w:val="NoteWarning2"/>
    <w:aliases w:val="nw2"/>
    <w:basedOn w:val="Note"/>
    <w:rsid w:val="004269B0"/>
  </w:style>
  <w:style w:type="paragraph" w:customStyle="1" w:styleId="NoteWarningCode2">
    <w:name w:val="NoteWarning&gt;Code2"/>
    <w:basedOn w:val="NoteWarning"/>
    <w:rsid w:val="004269B0"/>
    <w:pPr>
      <w:spacing w:after="0" w:line="200" w:lineRule="exact"/>
    </w:pPr>
    <w:rPr>
      <w:rFonts w:ascii="Courier" w:hAnsi="Courier"/>
      <w:sz w:val="18"/>
    </w:rPr>
  </w:style>
  <w:style w:type="paragraph" w:customStyle="1" w:styleId="NoteWarningListBullet2">
    <w:name w:val="NoteWarning&gt;ListBullet2"/>
    <w:basedOn w:val="NoteWarning"/>
    <w:rsid w:val="004269B0"/>
    <w:pPr>
      <w:spacing w:before="80" w:after="80"/>
      <w:ind w:left="1080" w:hanging="360"/>
    </w:pPr>
  </w:style>
  <w:style w:type="paragraph" w:customStyle="1" w:styleId="NoteWarningListNumber2">
    <w:name w:val="NoteWarning&gt;ListNumber2"/>
    <w:basedOn w:val="NoteListBullet"/>
    <w:rsid w:val="004269B0"/>
  </w:style>
  <w:style w:type="character" w:customStyle="1" w:styleId="onlineitem2">
    <w:name w:val="online item2"/>
    <w:aliases w:val="fiy2"/>
    <w:basedOn w:val="DefaultParagraphFont"/>
    <w:rsid w:val="004269B0"/>
    <w:rPr>
      <w:rFonts w:ascii="Times" w:hAnsi="Times"/>
      <w:i/>
      <w:noProof/>
      <w:color w:val="FF0000"/>
    </w:rPr>
  </w:style>
  <w:style w:type="paragraph" w:customStyle="1" w:styleId="Quote12">
    <w:name w:val="Quote12"/>
    <w:aliases w:val="q2"/>
    <w:basedOn w:val="Normal"/>
    <w:next w:val="Normal"/>
    <w:uiPriority w:val="29"/>
    <w:rsid w:val="004269B0"/>
    <w:rPr>
      <w:color w:val="5A5A5A"/>
    </w:rPr>
  </w:style>
  <w:style w:type="paragraph" w:customStyle="1" w:styleId="RefSynopsis2">
    <w:name w:val="RefSynopsis2"/>
    <w:aliases w:val="NutSynopsis2,rs2"/>
    <w:basedOn w:val="Normal"/>
    <w:rsid w:val="004269B0"/>
    <w:pPr>
      <w:spacing w:before="80" w:after="80"/>
    </w:pPr>
    <w:rPr>
      <w:color w:val="FF00FF"/>
    </w:rPr>
  </w:style>
  <w:style w:type="paragraph" w:customStyle="1" w:styleId="RefPurpose2">
    <w:name w:val="RefPurpose2"/>
    <w:aliases w:val="rp2"/>
    <w:basedOn w:val="RefSynopsis"/>
    <w:rsid w:val="004269B0"/>
    <w:pPr>
      <w:tabs>
        <w:tab w:val="left" w:pos="360"/>
      </w:tabs>
      <w:spacing w:before="0" w:after="0" w:line="200" w:lineRule="exact"/>
      <w:ind w:left="360" w:hanging="360"/>
    </w:pPr>
  </w:style>
  <w:style w:type="character" w:customStyle="1" w:styleId="replaceable2">
    <w:name w:val="replaceable2"/>
    <w:aliases w:val="fci2"/>
    <w:basedOn w:val="DefaultParagraphFont"/>
    <w:rsid w:val="004269B0"/>
    <w:rPr>
      <w:rFonts w:ascii="Courier" w:hAnsi="Courier"/>
      <w:i/>
      <w:noProof/>
      <w:color w:val="FF0000"/>
    </w:rPr>
  </w:style>
  <w:style w:type="paragraph" w:customStyle="1" w:styleId="SidebarBody2">
    <w:name w:val="SidebarBody2"/>
    <w:aliases w:val="yb2"/>
    <w:basedOn w:val="Normal"/>
    <w:rsid w:val="004269B0"/>
    <w:pPr>
      <w:keepLines/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before="80" w:after="80"/>
      <w:ind w:left="360" w:right="360"/>
    </w:pPr>
    <w:rPr>
      <w:color w:val="008080"/>
    </w:rPr>
  </w:style>
  <w:style w:type="paragraph" w:customStyle="1" w:styleId="SidebarCode2">
    <w:name w:val="SidebarCode2"/>
    <w:aliases w:val="yc2"/>
    <w:basedOn w:val="SidebarBody"/>
    <w:rsid w:val="004269B0"/>
    <w:pPr>
      <w:framePr w:wrap="notBeside"/>
      <w:spacing w:before="0" w:after="0" w:line="200" w:lineRule="exact"/>
    </w:pPr>
    <w:rPr>
      <w:rFonts w:ascii="Courier" w:hAnsi="Courier"/>
      <w:sz w:val="18"/>
    </w:rPr>
  </w:style>
  <w:style w:type="paragraph" w:customStyle="1" w:styleId="SidebarListBullet2">
    <w:name w:val="SidebarListBullet2"/>
    <w:aliases w:val="ylb2"/>
    <w:basedOn w:val="ListBullet0"/>
    <w:rsid w:val="004269B0"/>
  </w:style>
  <w:style w:type="paragraph" w:customStyle="1" w:styleId="SidebarListNumber2">
    <w:name w:val="SidebarListNumber2"/>
    <w:aliases w:val="yln2"/>
    <w:basedOn w:val="ListNumber"/>
    <w:rsid w:val="004269B0"/>
    <w:pPr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line="240" w:lineRule="atLeast"/>
      <w:ind w:left="720" w:right="360" w:hanging="360"/>
    </w:pPr>
    <w:rPr>
      <w:color w:val="008080"/>
    </w:rPr>
  </w:style>
  <w:style w:type="paragraph" w:customStyle="1" w:styleId="SidebarTitle2">
    <w:name w:val="SidebarTitle2"/>
    <w:aliases w:val="yt2"/>
    <w:basedOn w:val="SidebarBody"/>
    <w:rsid w:val="004269B0"/>
    <w:pPr>
      <w:framePr w:wrap="notBeside"/>
      <w:jc w:val="center"/>
    </w:pPr>
    <w:rPr>
      <w:sz w:val="36"/>
    </w:rPr>
  </w:style>
  <w:style w:type="character" w:customStyle="1" w:styleId="subscript2">
    <w:name w:val="subscript2"/>
    <w:basedOn w:val="DefaultParagraphFont"/>
    <w:rsid w:val="004269B0"/>
    <w:rPr>
      <w:rFonts w:ascii="Times" w:hAnsi="Times"/>
      <w:noProof/>
      <w:color w:val="FF0000"/>
      <w:position w:val="-6"/>
      <w:sz w:val="20"/>
    </w:rPr>
  </w:style>
  <w:style w:type="character" w:customStyle="1" w:styleId="superscript2">
    <w:name w:val="superscript2"/>
    <w:basedOn w:val="DefaultParagraphFont"/>
    <w:rsid w:val="004269B0"/>
    <w:rPr>
      <w:noProof/>
      <w:color w:val="FF0000"/>
      <w:position w:val="6"/>
    </w:rPr>
  </w:style>
  <w:style w:type="character" w:customStyle="1" w:styleId="Symbol2">
    <w:name w:val="Symbol2"/>
    <w:basedOn w:val="DefaultParagraphFont"/>
    <w:rsid w:val="004269B0"/>
    <w:rPr>
      <w:rFonts w:ascii="Symbol" w:hAnsi="Symbol"/>
      <w:noProof/>
      <w:color w:val="FF0000"/>
      <w:bdr w:val="none" w:sz="0" w:space="0" w:color="auto"/>
    </w:rPr>
  </w:style>
  <w:style w:type="paragraph" w:customStyle="1" w:styleId="TableTitle2">
    <w:name w:val="TableTitle2"/>
    <w:aliases w:val="tt2"/>
    <w:basedOn w:val="FigureTitle"/>
    <w:rsid w:val="004269B0"/>
  </w:style>
  <w:style w:type="character" w:customStyle="1" w:styleId="technicalitalic2">
    <w:name w:val="technical italic2"/>
    <w:aliases w:val="fix2"/>
    <w:basedOn w:val="DefaultParagraphFont"/>
    <w:rsid w:val="004269B0"/>
    <w:rPr>
      <w:rFonts w:ascii="Times" w:hAnsi="Times"/>
      <w:i/>
      <w:noProof/>
      <w:color w:val="FF0000"/>
    </w:rPr>
  </w:style>
  <w:style w:type="character" w:customStyle="1" w:styleId="userinput2">
    <w:name w:val="user input2"/>
    <w:aliases w:val="fcb2"/>
    <w:basedOn w:val="DefaultParagraphFont"/>
    <w:rsid w:val="004269B0"/>
    <w:rPr>
      <w:rFonts w:ascii="Courier" w:hAnsi="Courier"/>
      <w:b/>
      <w:noProof/>
      <w:color w:val="FF0000"/>
    </w:rPr>
  </w:style>
  <w:style w:type="character" w:customStyle="1" w:styleId="userinputreplaceable2">
    <w:name w:val="user input replaceable2"/>
    <w:aliases w:val="fcbi2"/>
    <w:basedOn w:val="userinput"/>
    <w:rsid w:val="004269B0"/>
    <w:rPr>
      <w:rFonts w:ascii="Courier" w:hAnsi="Courier"/>
      <w:b/>
      <w:i/>
      <w:noProof/>
      <w:color w:val="FF0000"/>
    </w:rPr>
  </w:style>
  <w:style w:type="paragraph" w:customStyle="1" w:styleId="H12">
    <w:name w:val="H12"/>
    <w:basedOn w:val="Normal"/>
    <w:next w:val="Normal"/>
    <w:rsid w:val="004269B0"/>
    <w:pPr>
      <w:keepNext/>
      <w:overflowPunct w:val="0"/>
      <w:autoSpaceDE w:val="0"/>
      <w:autoSpaceDN w:val="0"/>
      <w:adjustRightInd w:val="0"/>
      <w:spacing w:before="100" w:after="100" w:line="240" w:lineRule="auto"/>
      <w:textAlignment w:val="baseline"/>
    </w:pPr>
    <w:rPr>
      <w:rFonts w:ascii="Times New Roman" w:hAnsi="Times New Roman"/>
      <w:b/>
      <w:kern w:val="36"/>
      <w:sz w:val="48"/>
    </w:rPr>
  </w:style>
  <w:style w:type="character" w:customStyle="1" w:styleId="Heading3Char3">
    <w:name w:val="Heading 3 Char3"/>
    <w:aliases w:val="heading 3 Char2,HeadC Char2,h3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6"/>
      <w:szCs w:val="26"/>
    </w:rPr>
  </w:style>
  <w:style w:type="character" w:customStyle="1" w:styleId="function">
    <w:name w:val="function"/>
    <w:basedOn w:val="DefaultParagraphFont"/>
    <w:rsid w:val="004269B0"/>
  </w:style>
  <w:style w:type="character" w:customStyle="1" w:styleId="cos00">
    <w:name w:val="cos_00"/>
    <w:basedOn w:val="DefaultParagraphFont"/>
    <w:rsid w:val="004269B0"/>
  </w:style>
  <w:style w:type="character" w:customStyle="1" w:styleId="cos01">
    <w:name w:val="cos_01"/>
    <w:basedOn w:val="DefaultParagraphFont"/>
    <w:rsid w:val="004269B0"/>
  </w:style>
  <w:style w:type="character" w:customStyle="1" w:styleId="cos20">
    <w:name w:val="cos_20"/>
    <w:basedOn w:val="DefaultParagraphFont"/>
    <w:rsid w:val="004269B0"/>
  </w:style>
  <w:style w:type="character" w:customStyle="1" w:styleId="cos10">
    <w:name w:val="cos_10"/>
    <w:basedOn w:val="DefaultParagraphFont"/>
    <w:rsid w:val="004269B0"/>
  </w:style>
  <w:style w:type="character" w:customStyle="1" w:styleId="cos0d">
    <w:name w:val="cos_0d"/>
    <w:basedOn w:val="DefaultParagraphFont"/>
    <w:rsid w:val="004269B0"/>
  </w:style>
  <w:style w:type="character" w:customStyle="1" w:styleId="cos11">
    <w:name w:val="cos_11"/>
    <w:basedOn w:val="DefaultParagraphFont"/>
    <w:rsid w:val="004269B0"/>
  </w:style>
  <w:style w:type="character" w:customStyle="1" w:styleId="cos03">
    <w:name w:val="cos_03"/>
    <w:basedOn w:val="DefaultParagraphFont"/>
    <w:rsid w:val="004269B0"/>
  </w:style>
  <w:style w:type="character" w:customStyle="1" w:styleId="cos18">
    <w:name w:val="cos_18"/>
    <w:basedOn w:val="DefaultParagraphFont"/>
    <w:rsid w:val="004269B0"/>
  </w:style>
  <w:style w:type="character" w:customStyle="1" w:styleId="cos14">
    <w:name w:val="cos_14"/>
    <w:basedOn w:val="DefaultParagraphFont"/>
    <w:rsid w:val="004269B0"/>
  </w:style>
  <w:style w:type="character" w:customStyle="1" w:styleId="varname">
    <w:name w:val="varname"/>
    <w:basedOn w:val="DefaultParagraphFont"/>
    <w:rsid w:val="004269B0"/>
    <w:rPr>
      <w:i/>
      <w:iCs/>
    </w:rPr>
  </w:style>
  <w:style w:type="character" w:customStyle="1" w:styleId="cos06">
    <w:name w:val="cos_06"/>
    <w:basedOn w:val="DefaultParagraphFont"/>
    <w:rsid w:val="004269B0"/>
    <w:rPr>
      <w:color w:val="008000"/>
    </w:rPr>
  </w:style>
  <w:style w:type="paragraph" w:styleId="z-TopofForm">
    <w:name w:val="HTML Top of Form"/>
    <w:basedOn w:val="Normal"/>
    <w:next w:val="Normal"/>
    <w:link w:val="z-TopofFormChar"/>
    <w:hidden/>
    <w:uiPriority w:val="99"/>
    <w:rsid w:val="004269B0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rsid w:val="004269B0"/>
    <w:rPr>
      <w:rFonts w:ascii="Arial" w:hAnsi="Arial" w:cs="Arial"/>
      <w:vanish/>
      <w:sz w:val="16"/>
      <w:szCs w:val="16"/>
      <w:lang w:bidi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rsid w:val="004269B0"/>
    <w:pPr>
      <w:pBdr>
        <w:top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rsid w:val="004269B0"/>
    <w:rPr>
      <w:rFonts w:ascii="Arial" w:hAnsi="Arial" w:cs="Arial"/>
      <w:vanish/>
      <w:sz w:val="16"/>
      <w:szCs w:val="16"/>
      <w:lang w:bidi="en-US"/>
    </w:rPr>
  </w:style>
  <w:style w:type="character" w:customStyle="1" w:styleId="command">
    <w:name w:val="command"/>
    <w:basedOn w:val="DefaultParagraphFont"/>
    <w:rsid w:val="004269B0"/>
    <w:rPr>
      <w:b/>
      <w:bCs/>
    </w:rPr>
  </w:style>
  <w:style w:type="character" w:customStyle="1" w:styleId="cos07">
    <w:name w:val="cos_07"/>
    <w:basedOn w:val="DefaultParagraphFont"/>
    <w:rsid w:val="004269B0"/>
    <w:rPr>
      <w:color w:val="008000"/>
    </w:rPr>
  </w:style>
  <w:style w:type="character" w:customStyle="1" w:styleId="cos17">
    <w:name w:val="cos_17"/>
    <w:basedOn w:val="DefaultParagraphFont"/>
    <w:rsid w:val="004269B0"/>
    <w:rPr>
      <w:color w:val="000000"/>
    </w:rPr>
  </w:style>
  <w:style w:type="character" w:customStyle="1" w:styleId="cos1c">
    <w:name w:val="cos_1c"/>
    <w:basedOn w:val="DefaultParagraphFont"/>
    <w:rsid w:val="004269B0"/>
    <w:rPr>
      <w:color w:val="0000FF"/>
    </w:rPr>
  </w:style>
  <w:style w:type="character" w:customStyle="1" w:styleId="note0">
    <w:name w:val="note"/>
    <w:basedOn w:val="DefaultParagraphFont"/>
    <w:rsid w:val="004269B0"/>
    <w:rPr>
      <w:b/>
      <w:bCs/>
      <w:color w:val="0000FF"/>
    </w:rPr>
  </w:style>
  <w:style w:type="character" w:customStyle="1" w:styleId="Heading1Char3">
    <w:name w:val="Heading 1 Char3"/>
    <w:aliases w:val="heading 1 Char2,HeadA Char2,h1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32"/>
      <w:szCs w:val="32"/>
    </w:rPr>
  </w:style>
  <w:style w:type="character" w:customStyle="1" w:styleId="Heading2Char3">
    <w:name w:val="Heading 2 Char3"/>
    <w:aliases w:val="heading 2 Char2,HeadB Char2,h2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4Char3">
    <w:name w:val="Heading 4 Char3"/>
    <w:aliases w:val="heading 4 Char2,HeadD Char2,h4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4"/>
      <w:szCs w:val="24"/>
    </w:rPr>
  </w:style>
  <w:style w:type="character" w:customStyle="1" w:styleId="Heading5Char3">
    <w:name w:val="Heading 5 Char3"/>
    <w:aliases w:val="heading 5 Char2,RefName Char2,NutTerm Char2,r1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</w:rPr>
  </w:style>
  <w:style w:type="character" w:customStyle="1" w:styleId="Heading6Char3">
    <w:name w:val="Heading 6 Char3"/>
    <w:aliases w:val="heading 6 Char2,RefSectA Char2,NutListTitle Char2,r2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</w:rPr>
  </w:style>
  <w:style w:type="character" w:customStyle="1" w:styleId="Heading7Char3">
    <w:name w:val="Heading 7 Char3"/>
    <w:aliases w:val="heading 7 Char2,RefSectB Char2,r3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0"/>
      <w:szCs w:val="20"/>
    </w:rPr>
  </w:style>
  <w:style w:type="character" w:customStyle="1" w:styleId="Heading8Char3">
    <w:name w:val="Heading 8 Char3"/>
    <w:aliases w:val="heading 8 Char2,RefSectC Char2,r4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18"/>
      <w:szCs w:val="18"/>
    </w:rPr>
  </w:style>
  <w:style w:type="character" w:customStyle="1" w:styleId="Heading9Char3">
    <w:name w:val="Heading 9 Char3"/>
    <w:aliases w:val="heading 9 Char2,RefSectD Char2,r5 Char2"/>
    <w:basedOn w:val="DefaultParagraphFont"/>
    <w:uiPriority w:val="9"/>
    <w:rsid w:val="004269B0"/>
    <w:rPr>
      <w:rFonts w:ascii="Cambria" w:eastAsia="Times New Roman" w:hAnsi="Cambria" w:cs="Times New Roman"/>
      <w:i/>
      <w:iCs/>
      <w:sz w:val="18"/>
      <w:szCs w:val="18"/>
    </w:rPr>
  </w:style>
  <w:style w:type="character" w:customStyle="1" w:styleId="TitleChar3">
    <w:name w:val="Title Char3"/>
    <w:basedOn w:val="DefaultParagraphFont"/>
    <w:uiPriority w:val="10"/>
    <w:rsid w:val="004269B0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character" w:customStyle="1" w:styleId="SubtitleChar3">
    <w:name w:val="Subtitle Char3"/>
    <w:basedOn w:val="DefaultParagraphFont"/>
    <w:uiPriority w:val="11"/>
    <w:rsid w:val="004269B0"/>
    <w:rPr>
      <w:i/>
      <w:iCs/>
      <w:color w:val="808080"/>
      <w:spacing w:val="10"/>
      <w:sz w:val="24"/>
      <w:szCs w:val="24"/>
    </w:rPr>
  </w:style>
  <w:style w:type="character" w:customStyle="1" w:styleId="QuoteChar3">
    <w:name w:val="Quote Char3"/>
    <w:basedOn w:val="DefaultParagraphFont"/>
    <w:uiPriority w:val="29"/>
    <w:rsid w:val="004269B0"/>
    <w:rPr>
      <w:rFonts w:ascii="Calibri"/>
      <w:color w:val="5A5A5A"/>
    </w:rPr>
  </w:style>
  <w:style w:type="character" w:customStyle="1" w:styleId="QuoteChar13">
    <w:name w:val="Quote Char13"/>
    <w:basedOn w:val="DefaultParagraphFont"/>
    <w:uiPriority w:val="29"/>
    <w:rsid w:val="004269B0"/>
    <w:rPr>
      <w:i/>
      <w:iCs/>
      <w:color w:val="000000"/>
    </w:rPr>
  </w:style>
  <w:style w:type="character" w:customStyle="1" w:styleId="IntenseQuoteChar3">
    <w:name w:val="Intense Quote Char3"/>
    <w:basedOn w:val="DefaultParagraphFont"/>
    <w:uiPriority w:val="30"/>
    <w:rsid w:val="004269B0"/>
    <w:rPr>
      <w:rFonts w:ascii="Cambria" w:eastAsia="Times New Roman" w:hAnsi="Cambria" w:cs="Times New Roman"/>
      <w:i/>
      <w:iCs/>
      <w:sz w:val="20"/>
      <w:szCs w:val="20"/>
    </w:rPr>
  </w:style>
  <w:style w:type="character" w:customStyle="1" w:styleId="FooterChar3">
    <w:name w:val="Footer Char3"/>
    <w:basedOn w:val="DefaultParagraphFont"/>
    <w:uiPriority w:val="99"/>
    <w:rsid w:val="004269B0"/>
  </w:style>
  <w:style w:type="paragraph" w:customStyle="1" w:styleId="Code12">
    <w:name w:val="Code12"/>
    <w:basedOn w:val="Normal"/>
    <w:autoRedefine/>
    <w:rsid w:val="004269B0"/>
    <w:pPr>
      <w:pBdr>
        <w:left w:val="single" w:sz="6" w:space="2" w:color="auto"/>
      </w:pBdr>
      <w:tabs>
        <w:tab w:val="bar" w:pos="8460"/>
      </w:tabs>
      <w:spacing w:after="0" w:line="240" w:lineRule="auto"/>
      <w:ind w:left="360" w:right="-1354" w:firstLine="144"/>
    </w:pPr>
    <w:rPr>
      <w:rFonts w:ascii="Courier New" w:hAnsi="Courier New"/>
      <w:noProof/>
      <w:spacing w:val="-10"/>
      <w:sz w:val="18"/>
    </w:rPr>
  </w:style>
  <w:style w:type="character" w:customStyle="1" w:styleId="DocumentMapChar3">
    <w:name w:val="Document Map Char3"/>
    <w:basedOn w:val="DefaultParagraphFont"/>
    <w:uiPriority w:val="99"/>
    <w:semiHidden/>
    <w:rsid w:val="004269B0"/>
    <w:rPr>
      <w:rFonts w:ascii="Tahoma" w:hAnsi="Tahoma" w:cs="Tahoma"/>
      <w:sz w:val="16"/>
      <w:szCs w:val="16"/>
      <w:lang w:bidi="en-US"/>
    </w:rPr>
  </w:style>
  <w:style w:type="character" w:customStyle="1" w:styleId="TOC3Char">
    <w:name w:val="TOC 3 Char"/>
    <w:basedOn w:val="DefaultParagraphFont"/>
    <w:link w:val="TOC3"/>
    <w:uiPriority w:val="39"/>
    <w:rsid w:val="004269B0"/>
    <w:rPr>
      <w:rFonts w:asciiTheme="minorHAnsi" w:hAnsiTheme="minorHAnsi" w:cstheme="minorHAnsi"/>
      <w:i/>
      <w:iCs/>
      <w:lang w:bidi="en-US"/>
    </w:rPr>
  </w:style>
  <w:style w:type="paragraph" w:styleId="Index1">
    <w:name w:val="index 1"/>
    <w:basedOn w:val="Normal"/>
    <w:next w:val="Normal"/>
    <w:autoRedefine/>
    <w:uiPriority w:val="99"/>
    <w:unhideWhenUsed/>
    <w:rsid w:val="00350D38"/>
    <w:pPr>
      <w:spacing w:after="0"/>
      <w:ind w:left="220" w:hanging="220"/>
    </w:pPr>
    <w:rPr>
      <w:rFonts w:asciiTheme="minorHAnsi" w:hAnsiTheme="minorHAnsi" w:cs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AA75DA"/>
    <w:pPr>
      <w:spacing w:after="0"/>
      <w:ind w:left="440" w:hanging="220"/>
    </w:pPr>
    <w:rPr>
      <w:rFonts w:asciiTheme="minorHAnsi" w:hAnsiTheme="minorHAnsi" w:cs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AA75DA"/>
    <w:pPr>
      <w:spacing w:after="0"/>
      <w:ind w:left="660" w:hanging="220"/>
    </w:pPr>
    <w:rPr>
      <w:rFonts w:asciiTheme="minorHAnsi" w:hAnsiTheme="minorHAnsi" w:cs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AA75DA"/>
    <w:pPr>
      <w:spacing w:after="0"/>
      <w:ind w:left="880" w:hanging="220"/>
    </w:pPr>
    <w:rPr>
      <w:rFonts w:asciiTheme="minorHAnsi" w:hAnsiTheme="minorHAnsi" w:cs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AA75DA"/>
    <w:pPr>
      <w:spacing w:after="0"/>
      <w:ind w:left="1100" w:hanging="220"/>
    </w:pPr>
    <w:rPr>
      <w:rFonts w:asciiTheme="minorHAnsi" w:hAnsiTheme="minorHAnsi" w:cs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AA75DA"/>
    <w:pPr>
      <w:spacing w:after="0"/>
      <w:ind w:left="1320" w:hanging="220"/>
    </w:pPr>
    <w:rPr>
      <w:rFonts w:asciiTheme="minorHAnsi" w:hAnsiTheme="minorHAnsi" w:cs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AA75DA"/>
    <w:pPr>
      <w:spacing w:after="0"/>
      <w:ind w:left="1540" w:hanging="220"/>
    </w:pPr>
    <w:rPr>
      <w:rFonts w:asciiTheme="minorHAnsi" w:hAnsiTheme="minorHAnsi" w:cs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AA75DA"/>
    <w:pPr>
      <w:spacing w:after="0"/>
      <w:ind w:left="1760" w:hanging="220"/>
    </w:pPr>
    <w:rPr>
      <w:rFonts w:asciiTheme="minorHAnsi" w:hAnsiTheme="minorHAnsi" w:cs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AA75DA"/>
    <w:pPr>
      <w:spacing w:after="0"/>
      <w:ind w:left="1980" w:hanging="220"/>
    </w:pPr>
    <w:rPr>
      <w:rFonts w:asciiTheme="minorHAnsi" w:hAnsiTheme="minorHAnsi" w:cs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AA75DA"/>
    <w:pPr>
      <w:spacing w:before="120"/>
    </w:pPr>
    <w:rPr>
      <w:rFonts w:asciiTheme="minorHAnsi" w:hAnsiTheme="minorHAnsi" w:cstheme="minorHAnsi"/>
      <w:b/>
      <w:bCs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A75DA"/>
    <w:pPr>
      <w:spacing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A75DA"/>
    <w:pPr>
      <w:spacing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A75DA"/>
    <w:pPr>
      <w:spacing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A75DA"/>
    <w:pPr>
      <w:spacing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A75DA"/>
    <w:pPr>
      <w:spacing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A75DA"/>
    <w:pPr>
      <w:spacing w:after="0"/>
      <w:ind w:left="1760"/>
    </w:pPr>
    <w:rPr>
      <w:rFonts w:asciiTheme="minorHAnsi" w:hAnsiTheme="minorHAnsi" w:cstheme="minorHAnsi"/>
      <w:sz w:val="18"/>
      <w:szCs w:val="18"/>
    </w:rPr>
  </w:style>
  <w:style w:type="numbering" w:customStyle="1" w:styleId="Style1">
    <w:name w:val="Style1"/>
    <w:uiPriority w:val="99"/>
    <w:rsid w:val="00C638E7"/>
    <w:pPr>
      <w:numPr>
        <w:numId w:val="9"/>
      </w:numPr>
    </w:pPr>
  </w:style>
  <w:style w:type="paragraph" w:styleId="TableofFigures">
    <w:name w:val="table of figures"/>
    <w:basedOn w:val="Normal"/>
    <w:next w:val="Normal"/>
    <w:uiPriority w:val="99"/>
    <w:unhideWhenUsed/>
    <w:rsid w:val="00C638E7"/>
    <w:pPr>
      <w:spacing w:after="0"/>
      <w:ind w:left="440" w:hanging="440"/>
    </w:pPr>
    <w:rPr>
      <w:rFonts w:asciiTheme="minorHAnsi" w:hAnsiTheme="minorHAnsi"/>
      <w:caps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3554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35544"/>
    <w:rPr>
      <w:lang w:bidi="en-US"/>
    </w:rPr>
  </w:style>
  <w:style w:type="character" w:styleId="EndnoteReference">
    <w:name w:val="endnote reference"/>
    <w:basedOn w:val="DefaultParagraphFont"/>
    <w:uiPriority w:val="99"/>
    <w:semiHidden/>
    <w:unhideWhenUsed/>
    <w:rsid w:val="00035544"/>
    <w:rPr>
      <w:vertAlign w:val="superscript"/>
    </w:rPr>
  </w:style>
  <w:style w:type="character" w:customStyle="1" w:styleId="cos010">
    <w:name w:val="cos01"/>
    <w:basedOn w:val="DefaultParagraphFont"/>
    <w:rsid w:val="00035544"/>
  </w:style>
  <w:style w:type="character" w:customStyle="1" w:styleId="cos060">
    <w:name w:val="cos06"/>
    <w:basedOn w:val="DefaultParagraphFont"/>
    <w:rsid w:val="00035544"/>
    <w:rPr>
      <w:color w:val="008000"/>
    </w:rPr>
  </w:style>
  <w:style w:type="character" w:customStyle="1" w:styleId="cos0d0">
    <w:name w:val="cos0d"/>
    <w:basedOn w:val="DefaultParagraphFont"/>
    <w:rsid w:val="00035544"/>
    <w:rPr>
      <w:color w:val="000000"/>
    </w:rPr>
  </w:style>
  <w:style w:type="character" w:customStyle="1" w:styleId="cos100">
    <w:name w:val="cos10"/>
    <w:basedOn w:val="DefaultParagraphFont"/>
    <w:rsid w:val="00035544"/>
    <w:rPr>
      <w:color w:val="000000"/>
    </w:rPr>
  </w:style>
  <w:style w:type="character" w:customStyle="1" w:styleId="cos110">
    <w:name w:val="cos11"/>
    <w:basedOn w:val="DefaultParagraphFont"/>
    <w:rsid w:val="00035544"/>
    <w:rPr>
      <w:color w:val="00008B"/>
    </w:rPr>
  </w:style>
  <w:style w:type="character" w:customStyle="1" w:styleId="cos140">
    <w:name w:val="cos14"/>
    <w:basedOn w:val="DefaultParagraphFont"/>
    <w:rsid w:val="00035544"/>
    <w:rPr>
      <w:color w:val="000000"/>
    </w:rPr>
  </w:style>
  <w:style w:type="character" w:customStyle="1" w:styleId="cos170">
    <w:name w:val="cos17"/>
    <w:basedOn w:val="DefaultParagraphFont"/>
    <w:rsid w:val="00035544"/>
    <w:rPr>
      <w:color w:val="000000"/>
    </w:rPr>
  </w:style>
  <w:style w:type="character" w:customStyle="1" w:styleId="cos180">
    <w:name w:val="cos18"/>
    <w:basedOn w:val="DefaultParagraphFont"/>
    <w:rsid w:val="00035544"/>
    <w:rPr>
      <w:color w:val="000000"/>
    </w:rPr>
  </w:style>
  <w:style w:type="character" w:customStyle="1" w:styleId="cos200">
    <w:name w:val="cos20"/>
    <w:basedOn w:val="DefaultParagraphFont"/>
    <w:rsid w:val="00035544"/>
    <w:rPr>
      <w:color w:val="000080"/>
    </w:rPr>
  </w:style>
  <w:style w:type="paragraph" w:customStyle="1" w:styleId="DefinitionTerm">
    <w:name w:val="Definition Term"/>
    <w:basedOn w:val="Normal"/>
    <w:next w:val="Normal"/>
    <w:rsid w:val="00035544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035544"/>
    <w:pPr>
      <w:overflowPunct w:val="0"/>
      <w:autoSpaceDE w:val="0"/>
      <w:autoSpaceDN w:val="0"/>
      <w:adjustRightInd w:val="0"/>
      <w:spacing w:after="0" w:line="240" w:lineRule="auto"/>
    </w:pPr>
    <w:rPr>
      <w:b/>
      <w:sz w:val="24"/>
    </w:rPr>
  </w:style>
  <w:style w:type="character" w:customStyle="1" w:styleId="BodyTextChar">
    <w:name w:val="Body Text Char"/>
    <w:basedOn w:val="DefaultParagraphFont"/>
    <w:link w:val="BodyText"/>
    <w:rsid w:val="00035544"/>
    <w:rPr>
      <w:b/>
      <w:sz w:val="24"/>
      <w:szCs w:val="22"/>
      <w:lang w:bidi="en-US"/>
    </w:rPr>
  </w:style>
  <w:style w:type="character" w:customStyle="1" w:styleId="cos2a">
    <w:name w:val="cos_2a"/>
    <w:basedOn w:val="DefaultParagraphFont"/>
    <w:rsid w:val="00035544"/>
    <w:rPr>
      <w:color w:val="800080"/>
    </w:rPr>
  </w:style>
  <w:style w:type="character" w:customStyle="1" w:styleId="NoteChar">
    <w:name w:val="Note Char"/>
    <w:aliases w:val="n Char"/>
    <w:basedOn w:val="DefaultParagraphFont"/>
    <w:rsid w:val="005A1049"/>
    <w:rPr>
      <w:rFonts w:ascii="Times" w:hAnsi="Times"/>
      <w:noProof w:val="0"/>
      <w:color w:val="008080"/>
      <w:lang w:val="en-US" w:eastAsia="en-US" w:bidi="ar-SA"/>
    </w:rPr>
  </w:style>
  <w:style w:type="character" w:customStyle="1" w:styleId="Emphasis20">
    <w:name w:val="Emphasis2"/>
    <w:basedOn w:val="DefaultParagraphFont"/>
    <w:rsid w:val="005A1049"/>
    <w:rPr>
      <w:b w:val="0"/>
      <w:bCs w:val="0"/>
      <w:i/>
      <w:iCs/>
      <w:color w:val="333333"/>
    </w:rPr>
  </w:style>
  <w:style w:type="paragraph" w:customStyle="1" w:styleId="KadowCacheCommand">
    <w:name w:val="Kadow Cache Command"/>
    <w:basedOn w:val="Normal"/>
    <w:link w:val="KadowCacheCommandChar"/>
    <w:autoRedefine/>
    <w:qFormat/>
    <w:rsid w:val="005A1049"/>
    <w:pPr>
      <w:spacing w:line="240" w:lineRule="auto"/>
    </w:pPr>
    <w:rPr>
      <w:b/>
      <w:smallCaps/>
      <w:color w:val="000000"/>
    </w:rPr>
  </w:style>
  <w:style w:type="character" w:customStyle="1" w:styleId="KadowCacheCommandChar">
    <w:name w:val="Kadow Cache Command Char"/>
    <w:basedOn w:val="DefaultParagraphFont"/>
    <w:link w:val="KadowCacheCommand"/>
    <w:rsid w:val="005A1049"/>
    <w:rPr>
      <w:b/>
      <w:smallCaps/>
      <w:color w:val="000000"/>
      <w:sz w:val="22"/>
      <w:szCs w:val="22"/>
      <w:lang w:bidi="en-US"/>
    </w:rPr>
  </w:style>
  <w:style w:type="character" w:customStyle="1" w:styleId="Emphasis3">
    <w:name w:val="Emphasis3"/>
    <w:basedOn w:val="DefaultParagraphFont"/>
    <w:rsid w:val="005A1049"/>
    <w:rPr>
      <w:i/>
      <w:iCs/>
    </w:rPr>
  </w:style>
  <w:style w:type="character" w:customStyle="1" w:styleId="Quote2">
    <w:name w:val="Quote2"/>
    <w:basedOn w:val="DefaultParagraphFont"/>
    <w:rsid w:val="005A1049"/>
  </w:style>
  <w:style w:type="character" w:customStyle="1" w:styleId="apple-converted-space">
    <w:name w:val="apple-converted-space"/>
    <w:basedOn w:val="DefaultParagraphFont"/>
    <w:rsid w:val="005A1049"/>
  </w:style>
  <w:style w:type="character" w:customStyle="1" w:styleId="Quote20">
    <w:name w:val="Quote2"/>
    <w:basedOn w:val="DefaultParagraphFont"/>
    <w:rsid w:val="005A1049"/>
  </w:style>
  <w:style w:type="character" w:customStyle="1" w:styleId="cos070">
    <w:name w:val="cos07"/>
    <w:basedOn w:val="DefaultParagraphFont"/>
    <w:rsid w:val="005A1049"/>
    <w:rPr>
      <w:color w:val="008000"/>
    </w:rPr>
  </w:style>
  <w:style w:type="character" w:customStyle="1" w:styleId="cos12">
    <w:name w:val="cos12"/>
    <w:basedOn w:val="DefaultParagraphFont"/>
    <w:rsid w:val="005A1049"/>
    <w:rPr>
      <w:color w:val="000000"/>
    </w:rPr>
  </w:style>
  <w:style w:type="character" w:customStyle="1" w:styleId="cos2a0">
    <w:name w:val="cos2a"/>
    <w:basedOn w:val="DefaultParagraphFont"/>
    <w:rsid w:val="005A1049"/>
    <w:rPr>
      <w:color w:val="800080"/>
    </w:rPr>
  </w:style>
  <w:style w:type="character" w:customStyle="1" w:styleId="citetitle">
    <w:name w:val="citetitle"/>
    <w:basedOn w:val="DefaultParagraphFont"/>
    <w:rsid w:val="005A1049"/>
    <w:rPr>
      <w:i/>
      <w:iCs/>
    </w:rPr>
  </w:style>
  <w:style w:type="character" w:customStyle="1" w:styleId="filename">
    <w:name w:val="filename"/>
    <w:basedOn w:val="DefaultParagraphFont"/>
    <w:rsid w:val="005A1049"/>
    <w:rPr>
      <w:i/>
      <w:iCs/>
    </w:rPr>
  </w:style>
  <w:style w:type="character" w:customStyle="1" w:styleId="Code1Char">
    <w:name w:val="Code1 Char"/>
    <w:basedOn w:val="DefaultParagraphFont"/>
    <w:link w:val="Code1"/>
    <w:rsid w:val="009C6846"/>
    <w:rPr>
      <w:rFonts w:ascii="Courier New" w:hAnsi="Courier New"/>
      <w:noProof/>
      <w:spacing w:val="-10"/>
      <w:sz w:val="18"/>
      <w:szCs w:val="22"/>
      <w:lang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5A10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A104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A1049"/>
    <w:rPr>
      <w:lang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A10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A1049"/>
    <w:rPr>
      <w:b/>
      <w:bCs/>
      <w:lang w:bidi="en-US"/>
    </w:rPr>
  </w:style>
  <w:style w:type="paragraph" w:styleId="Revision">
    <w:name w:val="Revision"/>
    <w:hidden/>
    <w:uiPriority w:val="99"/>
    <w:semiHidden/>
    <w:rsid w:val="005A1049"/>
    <w:rPr>
      <w:sz w:val="22"/>
      <w:szCs w:val="22"/>
      <w:lang w:bidi="en-US"/>
    </w:rPr>
  </w:style>
  <w:style w:type="character" w:styleId="FollowedHyperlink">
    <w:name w:val="FollowedHyperlink"/>
    <w:basedOn w:val="DefaultParagraphFont"/>
    <w:rsid w:val="003002F2"/>
    <w:rPr>
      <w:color w:val="0000FF"/>
      <w:u w:val="single"/>
    </w:rPr>
  </w:style>
  <w:style w:type="paragraph" w:customStyle="1" w:styleId="menuitem">
    <w:name w:val="menuitem"/>
    <w:basedOn w:val="Normal"/>
    <w:rsid w:val="003002F2"/>
    <w:pPr>
      <w:pBdr>
        <w:top w:val="single" w:sz="4" w:space="0" w:color="000000"/>
        <w:left w:val="single" w:sz="4" w:space="1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" w:hAnsi="Arial" w:cs="Arial"/>
      <w:sz w:val="16"/>
      <w:szCs w:val="16"/>
    </w:rPr>
  </w:style>
  <w:style w:type="paragraph" w:customStyle="1" w:styleId="highlightitem">
    <w:name w:val="highlightitem"/>
    <w:basedOn w:val="Normal"/>
    <w:rsid w:val="003002F2"/>
    <w:pPr>
      <w:spacing w:before="100" w:beforeAutospacing="1" w:after="100" w:afterAutospacing="1" w:line="240" w:lineRule="auto"/>
    </w:pPr>
    <w:rPr>
      <w:rFonts w:ascii="Arial" w:hAnsi="Arial" w:cs="Arial"/>
      <w:color w:val="FFFFFF"/>
      <w:sz w:val="16"/>
      <w:szCs w:val="16"/>
    </w:rPr>
  </w:style>
  <w:style w:type="character" w:customStyle="1" w:styleId="classname">
    <w:name w:val="classname"/>
    <w:basedOn w:val="DefaultParagraphFont"/>
    <w:rsid w:val="003002F2"/>
    <w:rPr>
      <w:b/>
      <w:bCs/>
      <w:color w:val="0000FF"/>
    </w:rPr>
  </w:style>
  <w:style w:type="character" w:customStyle="1" w:styleId="computeroutput">
    <w:name w:val="computeroutput"/>
    <w:basedOn w:val="DefaultParagraphFont"/>
    <w:rsid w:val="003002F2"/>
    <w:rPr>
      <w:rFonts w:ascii="Courier" w:hAnsi="Courier" w:hint="default"/>
    </w:rPr>
  </w:style>
  <w:style w:type="character" w:customStyle="1" w:styleId="constant">
    <w:name w:val="constant"/>
    <w:basedOn w:val="DefaultParagraphFont"/>
    <w:rsid w:val="003002F2"/>
    <w:rPr>
      <w:i/>
      <w:iCs/>
    </w:rPr>
  </w:style>
  <w:style w:type="character" w:customStyle="1" w:styleId="firstterm">
    <w:name w:val="firstterm"/>
    <w:basedOn w:val="DefaultParagraphFont"/>
    <w:rsid w:val="003002F2"/>
    <w:rPr>
      <w:b/>
      <w:bCs/>
      <w:shd w:val="clear" w:color="auto" w:fill="E0E0E0"/>
    </w:rPr>
  </w:style>
  <w:style w:type="character" w:customStyle="1" w:styleId="guibutton">
    <w:name w:val="guibutton"/>
    <w:basedOn w:val="DefaultParagraphFont"/>
    <w:rsid w:val="003002F2"/>
    <w:rPr>
      <w:b/>
      <w:bCs/>
      <w:color w:val="008000"/>
    </w:rPr>
  </w:style>
  <w:style w:type="character" w:customStyle="1" w:styleId="guilabel">
    <w:name w:val="guilabel"/>
    <w:basedOn w:val="DefaultParagraphFont"/>
    <w:rsid w:val="003002F2"/>
    <w:rPr>
      <w:b/>
      <w:bCs/>
      <w:color w:val="008000"/>
    </w:rPr>
  </w:style>
  <w:style w:type="character" w:customStyle="1" w:styleId="guimenu">
    <w:name w:val="guimenu"/>
    <w:basedOn w:val="DefaultParagraphFont"/>
    <w:rsid w:val="003002F2"/>
    <w:rPr>
      <w:b/>
      <w:bCs/>
      <w:color w:val="008000"/>
    </w:rPr>
  </w:style>
  <w:style w:type="character" w:customStyle="1" w:styleId="guimenuitem">
    <w:name w:val="guimenuitem"/>
    <w:basedOn w:val="DefaultParagraphFont"/>
    <w:rsid w:val="003002F2"/>
    <w:rPr>
      <w:b/>
      <w:bCs/>
      <w:color w:val="008000"/>
    </w:rPr>
  </w:style>
  <w:style w:type="character" w:customStyle="1" w:styleId="guisubmenu">
    <w:name w:val="guisubmenu"/>
    <w:basedOn w:val="DefaultParagraphFont"/>
    <w:rsid w:val="003002F2"/>
    <w:rPr>
      <w:b/>
      <w:bCs/>
      <w:color w:val="008000"/>
    </w:rPr>
  </w:style>
  <w:style w:type="character" w:customStyle="1" w:styleId="interface">
    <w:name w:val="interface"/>
    <w:basedOn w:val="DefaultParagraphFont"/>
    <w:rsid w:val="003002F2"/>
    <w:rPr>
      <w:b/>
      <w:bCs/>
    </w:rPr>
  </w:style>
  <w:style w:type="character" w:customStyle="1" w:styleId="indexterm">
    <w:name w:val="indexterm"/>
    <w:basedOn w:val="DefaultParagraphFont"/>
    <w:rsid w:val="003002F2"/>
    <w:rPr>
      <w:vanish/>
      <w:webHidden w:val="0"/>
      <w:specVanish w:val="0"/>
    </w:rPr>
  </w:style>
  <w:style w:type="character" w:customStyle="1" w:styleId="keycap">
    <w:name w:val="keycap"/>
    <w:basedOn w:val="DefaultParagraphFont"/>
    <w:rsid w:val="003002F2"/>
    <w:rPr>
      <w:b/>
      <w:bCs/>
    </w:rPr>
  </w:style>
  <w:style w:type="character" w:customStyle="1" w:styleId="methodname">
    <w:name w:val="methodname"/>
    <w:basedOn w:val="DefaultParagraphFont"/>
    <w:rsid w:val="003002F2"/>
    <w:rPr>
      <w:b/>
      <w:bCs/>
    </w:rPr>
  </w:style>
  <w:style w:type="character" w:customStyle="1" w:styleId="parameter">
    <w:name w:val="parameter"/>
    <w:basedOn w:val="DefaultParagraphFont"/>
    <w:rsid w:val="003002F2"/>
    <w:rPr>
      <w:i/>
      <w:iCs/>
    </w:rPr>
  </w:style>
  <w:style w:type="character" w:customStyle="1" w:styleId="property">
    <w:name w:val="property"/>
    <w:basedOn w:val="DefaultParagraphFont"/>
    <w:rsid w:val="003002F2"/>
    <w:rPr>
      <w:i/>
      <w:iCs/>
    </w:rPr>
  </w:style>
  <w:style w:type="character" w:customStyle="1" w:styleId="remark">
    <w:name w:val="remark"/>
    <w:basedOn w:val="DefaultParagraphFont"/>
    <w:rsid w:val="003002F2"/>
    <w:rPr>
      <w:b/>
      <w:bCs/>
      <w:sz w:val="31"/>
      <w:szCs w:val="31"/>
    </w:rPr>
  </w:style>
  <w:style w:type="character" w:customStyle="1" w:styleId="systemitem">
    <w:name w:val="systemitem"/>
    <w:basedOn w:val="DefaultParagraphFont"/>
    <w:rsid w:val="003002F2"/>
    <w:rPr>
      <w:rFonts w:ascii="Courier" w:hAnsi="Courier" w:hint="default"/>
      <w:b/>
      <w:bCs/>
      <w:color w:val="000000"/>
    </w:rPr>
  </w:style>
  <w:style w:type="character" w:customStyle="1" w:styleId="userinput0">
    <w:name w:val="userinput"/>
    <w:basedOn w:val="DefaultParagraphFont"/>
    <w:rsid w:val="003002F2"/>
    <w:rPr>
      <w:rFonts w:ascii="Courier" w:hAnsi="Courier" w:hint="default"/>
      <w:b/>
      <w:bCs/>
    </w:rPr>
  </w:style>
  <w:style w:type="character" w:customStyle="1" w:styleId="sourcetime">
    <w:name w:val="sourcetime"/>
    <w:basedOn w:val="DefaultParagraphFont"/>
    <w:rsid w:val="003002F2"/>
    <w:rPr>
      <w:color w:val="FF0000"/>
      <w:sz w:val="19"/>
      <w:szCs w:val="19"/>
    </w:rPr>
  </w:style>
  <w:style w:type="character" w:customStyle="1" w:styleId="securityhome">
    <w:name w:val="securityhome"/>
    <w:basedOn w:val="DefaultParagraphFont"/>
    <w:rsid w:val="003002F2"/>
    <w:rPr>
      <w:b/>
      <w:bCs/>
      <w:color w:val="0000FF"/>
    </w:rPr>
  </w:style>
  <w:style w:type="character" w:customStyle="1" w:styleId="cos04">
    <w:name w:val="cos_04"/>
    <w:basedOn w:val="DefaultParagraphFont"/>
    <w:rsid w:val="003002F2"/>
    <w:rPr>
      <w:color w:val="000000"/>
    </w:rPr>
  </w:style>
  <w:style w:type="character" w:customStyle="1" w:styleId="cos05">
    <w:name w:val="cos_05"/>
    <w:basedOn w:val="DefaultParagraphFont"/>
    <w:rsid w:val="003002F2"/>
    <w:rPr>
      <w:color w:val="0000FF"/>
    </w:rPr>
  </w:style>
  <w:style w:type="character" w:customStyle="1" w:styleId="cos08">
    <w:name w:val="cos_08"/>
    <w:basedOn w:val="DefaultParagraphFont"/>
    <w:rsid w:val="003002F2"/>
    <w:rPr>
      <w:color w:val="000000"/>
    </w:rPr>
  </w:style>
  <w:style w:type="character" w:customStyle="1" w:styleId="cos09">
    <w:name w:val="cos_09"/>
    <w:basedOn w:val="DefaultParagraphFont"/>
    <w:rsid w:val="003002F2"/>
    <w:rPr>
      <w:color w:val="800080"/>
    </w:rPr>
  </w:style>
  <w:style w:type="character" w:customStyle="1" w:styleId="cos0a">
    <w:name w:val="cos_0a"/>
    <w:basedOn w:val="DefaultParagraphFont"/>
    <w:rsid w:val="003002F2"/>
    <w:rPr>
      <w:color w:val="0000FF"/>
    </w:rPr>
  </w:style>
  <w:style w:type="character" w:customStyle="1" w:styleId="cos0b">
    <w:name w:val="cos_0b"/>
    <w:basedOn w:val="DefaultParagraphFont"/>
    <w:rsid w:val="003002F2"/>
    <w:rPr>
      <w:color w:val="0000FF"/>
    </w:rPr>
  </w:style>
  <w:style w:type="character" w:customStyle="1" w:styleId="cos0c">
    <w:name w:val="cos_0c"/>
    <w:basedOn w:val="DefaultParagraphFont"/>
    <w:rsid w:val="003002F2"/>
    <w:rPr>
      <w:color w:val="0000FF"/>
    </w:rPr>
  </w:style>
  <w:style w:type="character" w:customStyle="1" w:styleId="cos0e">
    <w:name w:val="cos_0e"/>
    <w:basedOn w:val="DefaultParagraphFont"/>
    <w:rsid w:val="003002F2"/>
    <w:rPr>
      <w:color w:val="000000"/>
    </w:rPr>
  </w:style>
  <w:style w:type="character" w:customStyle="1" w:styleId="cos0f">
    <w:name w:val="cos_0f"/>
    <w:basedOn w:val="DefaultParagraphFont"/>
    <w:rsid w:val="003002F2"/>
    <w:rPr>
      <w:color w:val="0000FF"/>
    </w:rPr>
  </w:style>
  <w:style w:type="character" w:customStyle="1" w:styleId="cos120">
    <w:name w:val="cos_12"/>
    <w:basedOn w:val="DefaultParagraphFont"/>
    <w:rsid w:val="003002F2"/>
    <w:rPr>
      <w:color w:val="000000"/>
    </w:rPr>
  </w:style>
  <w:style w:type="character" w:customStyle="1" w:styleId="cos13">
    <w:name w:val="cos_13"/>
    <w:basedOn w:val="DefaultParagraphFont"/>
    <w:rsid w:val="003002F2"/>
    <w:rPr>
      <w:color w:val="000000"/>
    </w:rPr>
  </w:style>
  <w:style w:type="character" w:customStyle="1" w:styleId="cos15">
    <w:name w:val="cos_15"/>
    <w:basedOn w:val="DefaultParagraphFont"/>
    <w:rsid w:val="003002F2"/>
    <w:rPr>
      <w:color w:val="000000"/>
    </w:rPr>
  </w:style>
  <w:style w:type="character" w:customStyle="1" w:styleId="cos16">
    <w:name w:val="cos_16"/>
    <w:basedOn w:val="DefaultParagraphFont"/>
    <w:rsid w:val="003002F2"/>
    <w:rPr>
      <w:color w:val="000000"/>
    </w:rPr>
  </w:style>
  <w:style w:type="character" w:customStyle="1" w:styleId="cos19">
    <w:name w:val="cos_19"/>
    <w:basedOn w:val="DefaultParagraphFont"/>
    <w:rsid w:val="003002F2"/>
    <w:rPr>
      <w:color w:val="000000"/>
    </w:rPr>
  </w:style>
  <w:style w:type="character" w:customStyle="1" w:styleId="cos1a">
    <w:name w:val="cos_1a"/>
    <w:basedOn w:val="DefaultParagraphFont"/>
    <w:rsid w:val="003002F2"/>
    <w:rPr>
      <w:color w:val="000000"/>
    </w:rPr>
  </w:style>
  <w:style w:type="character" w:customStyle="1" w:styleId="cos1b">
    <w:name w:val="cos_1b"/>
    <w:basedOn w:val="DefaultParagraphFont"/>
    <w:rsid w:val="003002F2"/>
    <w:rPr>
      <w:color w:val="0000FF"/>
    </w:rPr>
  </w:style>
  <w:style w:type="character" w:customStyle="1" w:styleId="cos1d">
    <w:name w:val="cos_1d"/>
    <w:basedOn w:val="DefaultParagraphFont"/>
    <w:rsid w:val="003002F2"/>
    <w:rPr>
      <w:color w:val="800080"/>
    </w:rPr>
  </w:style>
  <w:style w:type="character" w:customStyle="1" w:styleId="cos1e">
    <w:name w:val="cos_1e"/>
    <w:basedOn w:val="DefaultParagraphFont"/>
    <w:rsid w:val="003002F2"/>
    <w:rPr>
      <w:color w:val="0000FF"/>
    </w:rPr>
  </w:style>
  <w:style w:type="character" w:customStyle="1" w:styleId="cos1f">
    <w:name w:val="cos_1f"/>
    <w:basedOn w:val="DefaultParagraphFont"/>
    <w:rsid w:val="003002F2"/>
    <w:rPr>
      <w:color w:val="008080"/>
    </w:rPr>
  </w:style>
  <w:style w:type="character" w:customStyle="1" w:styleId="cos21">
    <w:name w:val="cos_21"/>
    <w:basedOn w:val="DefaultParagraphFont"/>
    <w:rsid w:val="003002F2"/>
    <w:rPr>
      <w:color w:val="000000"/>
    </w:rPr>
  </w:style>
  <w:style w:type="character" w:customStyle="1" w:styleId="cos23">
    <w:name w:val="cos_23"/>
    <w:basedOn w:val="DefaultParagraphFont"/>
    <w:rsid w:val="003002F2"/>
    <w:rPr>
      <w:color w:val="0000FF"/>
    </w:rPr>
  </w:style>
  <w:style w:type="character" w:customStyle="1" w:styleId="cos24">
    <w:name w:val="cos_24"/>
    <w:basedOn w:val="DefaultParagraphFont"/>
    <w:rsid w:val="003002F2"/>
    <w:rPr>
      <w:color w:val="0000FF"/>
    </w:rPr>
  </w:style>
  <w:style w:type="character" w:customStyle="1" w:styleId="cos25">
    <w:name w:val="cos_25"/>
    <w:basedOn w:val="DefaultParagraphFont"/>
    <w:rsid w:val="003002F2"/>
    <w:rPr>
      <w:color w:val="000080"/>
    </w:rPr>
  </w:style>
  <w:style w:type="character" w:customStyle="1" w:styleId="cos29">
    <w:name w:val="cos_29"/>
    <w:basedOn w:val="DefaultParagraphFont"/>
    <w:rsid w:val="003002F2"/>
    <w:rPr>
      <w:color w:val="808000"/>
    </w:rPr>
  </w:style>
  <w:style w:type="character" w:customStyle="1" w:styleId="cos2b">
    <w:name w:val="cos_2b"/>
    <w:basedOn w:val="DefaultParagraphFont"/>
    <w:rsid w:val="003002F2"/>
    <w:rPr>
      <w:color w:val="800080"/>
    </w:rPr>
  </w:style>
  <w:style w:type="character" w:customStyle="1" w:styleId="html00">
    <w:name w:val="html_00"/>
    <w:basedOn w:val="DefaultParagraphFont"/>
    <w:rsid w:val="003002F2"/>
    <w:rPr>
      <w:color w:val="FF0000"/>
      <w:u w:val="single"/>
    </w:rPr>
  </w:style>
  <w:style w:type="character" w:customStyle="1" w:styleId="html03">
    <w:name w:val="html_03"/>
    <w:basedOn w:val="DefaultParagraphFont"/>
    <w:rsid w:val="003002F2"/>
    <w:rPr>
      <w:color w:val="000000"/>
    </w:rPr>
  </w:style>
  <w:style w:type="character" w:customStyle="1" w:styleId="html04">
    <w:name w:val="html_04"/>
    <w:basedOn w:val="DefaultParagraphFont"/>
    <w:rsid w:val="003002F2"/>
    <w:rPr>
      <w:color w:val="008000"/>
    </w:rPr>
  </w:style>
  <w:style w:type="character" w:customStyle="1" w:styleId="html05">
    <w:name w:val="html_05"/>
    <w:basedOn w:val="DefaultParagraphFont"/>
    <w:rsid w:val="003002F2"/>
    <w:rPr>
      <w:color w:val="000000"/>
    </w:rPr>
  </w:style>
  <w:style w:type="character" w:customStyle="1" w:styleId="html06">
    <w:name w:val="html_06"/>
    <w:basedOn w:val="DefaultParagraphFont"/>
    <w:rsid w:val="003002F2"/>
    <w:rPr>
      <w:color w:val="000080"/>
    </w:rPr>
  </w:style>
  <w:style w:type="character" w:customStyle="1" w:styleId="html07">
    <w:name w:val="html_07"/>
    <w:basedOn w:val="DefaultParagraphFont"/>
    <w:rsid w:val="003002F2"/>
    <w:rPr>
      <w:color w:val="000080"/>
    </w:rPr>
  </w:style>
  <w:style w:type="character" w:customStyle="1" w:styleId="html08">
    <w:name w:val="html_08"/>
    <w:basedOn w:val="DefaultParagraphFont"/>
    <w:rsid w:val="003002F2"/>
    <w:rPr>
      <w:color w:val="000080"/>
    </w:rPr>
  </w:style>
  <w:style w:type="character" w:customStyle="1" w:styleId="html09">
    <w:name w:val="html_09"/>
    <w:basedOn w:val="DefaultParagraphFont"/>
    <w:rsid w:val="003002F2"/>
    <w:rPr>
      <w:color w:val="000000"/>
    </w:rPr>
  </w:style>
  <w:style w:type="character" w:customStyle="1" w:styleId="html0a">
    <w:name w:val="html_0a"/>
    <w:basedOn w:val="DefaultParagraphFont"/>
    <w:rsid w:val="003002F2"/>
    <w:rPr>
      <w:color w:val="800080"/>
    </w:rPr>
  </w:style>
  <w:style w:type="character" w:customStyle="1" w:styleId="html0b">
    <w:name w:val="html_0b"/>
    <w:basedOn w:val="DefaultParagraphFont"/>
    <w:rsid w:val="003002F2"/>
    <w:rPr>
      <w:color w:val="804040"/>
    </w:rPr>
  </w:style>
  <w:style w:type="character" w:customStyle="1" w:styleId="html0c">
    <w:name w:val="html_0c"/>
    <w:basedOn w:val="DefaultParagraphFont"/>
    <w:rsid w:val="003002F2"/>
    <w:rPr>
      <w:color w:val="000000"/>
    </w:rPr>
  </w:style>
  <w:style w:type="character" w:customStyle="1" w:styleId="xml00">
    <w:name w:val="xml_00"/>
    <w:basedOn w:val="DefaultParagraphFont"/>
    <w:rsid w:val="003002F2"/>
    <w:rPr>
      <w:color w:val="FF0000"/>
      <w:u w:val="single"/>
    </w:rPr>
  </w:style>
  <w:style w:type="character" w:customStyle="1" w:styleId="xml03">
    <w:name w:val="xml_03"/>
    <w:basedOn w:val="DefaultParagraphFont"/>
    <w:rsid w:val="003002F2"/>
    <w:rPr>
      <w:color w:val="000000"/>
    </w:rPr>
  </w:style>
  <w:style w:type="character" w:customStyle="1" w:styleId="xml04">
    <w:name w:val="xml_04"/>
    <w:basedOn w:val="DefaultParagraphFont"/>
    <w:rsid w:val="003002F2"/>
    <w:rPr>
      <w:color w:val="008000"/>
    </w:rPr>
  </w:style>
  <w:style w:type="character" w:customStyle="1" w:styleId="xml05">
    <w:name w:val="xml_05"/>
    <w:basedOn w:val="DefaultParagraphFont"/>
    <w:rsid w:val="003002F2"/>
    <w:rPr>
      <w:color w:val="804040"/>
    </w:rPr>
  </w:style>
  <w:style w:type="character" w:customStyle="1" w:styleId="xml06">
    <w:name w:val="xml_06"/>
    <w:basedOn w:val="DefaultParagraphFont"/>
    <w:rsid w:val="003002F2"/>
    <w:rPr>
      <w:color w:val="000080"/>
    </w:rPr>
  </w:style>
  <w:style w:type="character" w:customStyle="1" w:styleId="xml07">
    <w:name w:val="xml_07"/>
    <w:basedOn w:val="DefaultParagraphFont"/>
    <w:rsid w:val="003002F2"/>
    <w:rPr>
      <w:color w:val="000080"/>
    </w:rPr>
  </w:style>
  <w:style w:type="character" w:customStyle="1" w:styleId="xml08">
    <w:name w:val="xml_08"/>
    <w:basedOn w:val="DefaultParagraphFont"/>
    <w:rsid w:val="003002F2"/>
    <w:rPr>
      <w:color w:val="000080"/>
    </w:rPr>
  </w:style>
  <w:style w:type="character" w:customStyle="1" w:styleId="xml09">
    <w:name w:val="xml_09"/>
    <w:basedOn w:val="DefaultParagraphFont"/>
    <w:rsid w:val="003002F2"/>
    <w:rPr>
      <w:color w:val="800080"/>
    </w:rPr>
  </w:style>
  <w:style w:type="character" w:customStyle="1" w:styleId="xml0b">
    <w:name w:val="xml_0b"/>
    <w:basedOn w:val="DefaultParagraphFont"/>
    <w:rsid w:val="003002F2"/>
    <w:rPr>
      <w:color w:val="804040"/>
    </w:rPr>
  </w:style>
  <w:style w:type="character" w:customStyle="1" w:styleId="xml0c">
    <w:name w:val="xml_0c"/>
    <w:basedOn w:val="DefaultParagraphFont"/>
    <w:rsid w:val="003002F2"/>
    <w:rPr>
      <w:color w:val="000000"/>
    </w:rPr>
  </w:style>
  <w:style w:type="character" w:customStyle="1" w:styleId="xml0e">
    <w:name w:val="xml_0e"/>
    <w:basedOn w:val="DefaultParagraphFont"/>
    <w:rsid w:val="003002F2"/>
    <w:rPr>
      <w:color w:val="008080"/>
    </w:rPr>
  </w:style>
  <w:style w:type="character" w:customStyle="1" w:styleId="xml0f">
    <w:name w:val="xml_0f"/>
    <w:basedOn w:val="DefaultParagraphFont"/>
    <w:rsid w:val="003002F2"/>
    <w:rPr>
      <w:color w:val="008000"/>
    </w:rPr>
  </w:style>
  <w:style w:type="character" w:customStyle="1" w:styleId="xml11">
    <w:name w:val="xml_11"/>
    <w:basedOn w:val="DefaultParagraphFont"/>
    <w:rsid w:val="003002F2"/>
    <w:rPr>
      <w:color w:val="800080"/>
    </w:rPr>
  </w:style>
  <w:style w:type="character" w:customStyle="1" w:styleId="bas00">
    <w:name w:val="bas_00"/>
    <w:basedOn w:val="DefaultParagraphFont"/>
    <w:rsid w:val="003002F2"/>
    <w:rPr>
      <w:color w:val="FF0000"/>
      <w:u w:val="single"/>
    </w:rPr>
  </w:style>
  <w:style w:type="character" w:customStyle="1" w:styleId="bas03">
    <w:name w:val="bas_03"/>
    <w:basedOn w:val="DefaultParagraphFont"/>
    <w:rsid w:val="003002F2"/>
    <w:rPr>
      <w:color w:val="000000"/>
    </w:rPr>
  </w:style>
  <w:style w:type="character" w:customStyle="1" w:styleId="bas04">
    <w:name w:val="bas_04"/>
    <w:basedOn w:val="DefaultParagraphFont"/>
    <w:rsid w:val="003002F2"/>
    <w:rPr>
      <w:color w:val="000000"/>
    </w:rPr>
  </w:style>
  <w:style w:type="character" w:customStyle="1" w:styleId="bas05">
    <w:name w:val="bas_05"/>
    <w:basedOn w:val="DefaultParagraphFont"/>
    <w:rsid w:val="003002F2"/>
    <w:rPr>
      <w:color w:val="000080"/>
    </w:rPr>
  </w:style>
  <w:style w:type="character" w:customStyle="1" w:styleId="bas06">
    <w:name w:val="bas_06"/>
    <w:basedOn w:val="DefaultParagraphFont"/>
    <w:rsid w:val="003002F2"/>
    <w:rPr>
      <w:color w:val="008000"/>
    </w:rPr>
  </w:style>
  <w:style w:type="character" w:customStyle="1" w:styleId="bas07">
    <w:name w:val="bas_07"/>
    <w:basedOn w:val="DefaultParagraphFont"/>
    <w:rsid w:val="003002F2"/>
    <w:rPr>
      <w:color w:val="000080"/>
    </w:rPr>
  </w:style>
  <w:style w:type="character" w:customStyle="1" w:styleId="bas08">
    <w:name w:val="bas_08"/>
    <w:basedOn w:val="DefaultParagraphFont"/>
    <w:rsid w:val="003002F2"/>
    <w:rPr>
      <w:color w:val="000000"/>
    </w:rPr>
  </w:style>
  <w:style w:type="character" w:customStyle="1" w:styleId="bas09">
    <w:name w:val="bas_09"/>
    <w:basedOn w:val="DefaultParagraphFont"/>
    <w:rsid w:val="003002F2"/>
    <w:rPr>
      <w:color w:val="0000FF"/>
    </w:rPr>
  </w:style>
  <w:style w:type="character" w:customStyle="1" w:styleId="bas0a">
    <w:name w:val="bas_0a"/>
    <w:basedOn w:val="DefaultParagraphFont"/>
    <w:rsid w:val="003002F2"/>
    <w:rPr>
      <w:color w:val="000000"/>
    </w:rPr>
  </w:style>
  <w:style w:type="character" w:customStyle="1" w:styleId="bas0b">
    <w:name w:val="bas_0b"/>
    <w:basedOn w:val="DefaultParagraphFont"/>
    <w:rsid w:val="003002F2"/>
    <w:rPr>
      <w:color w:val="000000"/>
    </w:rPr>
  </w:style>
  <w:style w:type="character" w:customStyle="1" w:styleId="bas0c">
    <w:name w:val="bas_0c"/>
    <w:basedOn w:val="DefaultParagraphFont"/>
    <w:rsid w:val="003002F2"/>
    <w:rPr>
      <w:color w:val="000000"/>
    </w:rPr>
  </w:style>
  <w:style w:type="character" w:customStyle="1" w:styleId="bas0d">
    <w:name w:val="bas_0d"/>
    <w:basedOn w:val="DefaultParagraphFont"/>
    <w:rsid w:val="003002F2"/>
    <w:rPr>
      <w:color w:val="0000FF"/>
    </w:rPr>
  </w:style>
  <w:style w:type="character" w:customStyle="1" w:styleId="bas0e">
    <w:name w:val="bas_0e"/>
    <w:basedOn w:val="DefaultParagraphFont"/>
    <w:rsid w:val="003002F2"/>
    <w:rPr>
      <w:color w:val="000000"/>
    </w:rPr>
  </w:style>
  <w:style w:type="character" w:customStyle="1" w:styleId="bas0f">
    <w:name w:val="bas_0f"/>
    <w:basedOn w:val="DefaultParagraphFont"/>
    <w:rsid w:val="003002F2"/>
    <w:rPr>
      <w:color w:val="008080"/>
    </w:rPr>
  </w:style>
  <w:style w:type="character" w:customStyle="1" w:styleId="bas10">
    <w:name w:val="bas_10"/>
    <w:basedOn w:val="DefaultParagraphFont"/>
    <w:rsid w:val="003002F2"/>
    <w:rPr>
      <w:color w:val="000000"/>
    </w:rPr>
  </w:style>
  <w:style w:type="character" w:customStyle="1" w:styleId="bas11">
    <w:name w:val="bas_11"/>
    <w:basedOn w:val="DefaultParagraphFont"/>
    <w:rsid w:val="003002F2"/>
    <w:rPr>
      <w:color w:val="0000FF"/>
    </w:rPr>
  </w:style>
  <w:style w:type="character" w:customStyle="1" w:styleId="bas12">
    <w:name w:val="bas_12"/>
    <w:basedOn w:val="DefaultParagraphFont"/>
    <w:rsid w:val="003002F2"/>
    <w:rPr>
      <w:color w:val="0000FF"/>
    </w:rPr>
  </w:style>
  <w:style w:type="character" w:customStyle="1" w:styleId="bas13">
    <w:name w:val="bas_13"/>
    <w:basedOn w:val="DefaultParagraphFont"/>
    <w:rsid w:val="003002F2"/>
    <w:rPr>
      <w:color w:val="000000"/>
    </w:rPr>
  </w:style>
  <w:style w:type="character" w:customStyle="1" w:styleId="bas14">
    <w:name w:val="bas_14"/>
    <w:basedOn w:val="DefaultParagraphFont"/>
    <w:rsid w:val="003002F2"/>
    <w:rPr>
      <w:color w:val="000000"/>
    </w:rPr>
  </w:style>
  <w:style w:type="character" w:customStyle="1" w:styleId="bas15">
    <w:name w:val="bas_15"/>
    <w:basedOn w:val="DefaultParagraphFont"/>
    <w:rsid w:val="003002F2"/>
    <w:rPr>
      <w:color w:val="008000"/>
    </w:rPr>
  </w:style>
  <w:style w:type="character" w:customStyle="1" w:styleId="bas16">
    <w:name w:val="bas_16"/>
    <w:basedOn w:val="DefaultParagraphFont"/>
    <w:rsid w:val="003002F2"/>
    <w:rPr>
      <w:color w:val="108060"/>
    </w:rPr>
  </w:style>
  <w:style w:type="character" w:customStyle="1" w:styleId="bas17">
    <w:name w:val="bas_17"/>
    <w:basedOn w:val="DefaultParagraphFont"/>
    <w:rsid w:val="003002F2"/>
    <w:rPr>
      <w:color w:val="0000FF"/>
    </w:rPr>
  </w:style>
  <w:style w:type="character" w:customStyle="1" w:styleId="bas18">
    <w:name w:val="bas_18"/>
    <w:basedOn w:val="DefaultParagraphFont"/>
    <w:rsid w:val="003002F2"/>
    <w:rPr>
      <w:color w:val="FF0000"/>
    </w:rPr>
  </w:style>
  <w:style w:type="character" w:customStyle="1" w:styleId="bas19">
    <w:name w:val="bas_19"/>
    <w:basedOn w:val="DefaultParagraphFont"/>
    <w:rsid w:val="003002F2"/>
    <w:rPr>
      <w:color w:val="000000"/>
    </w:rPr>
  </w:style>
  <w:style w:type="character" w:customStyle="1" w:styleId="bas1a">
    <w:name w:val="bas_1a"/>
    <w:basedOn w:val="DefaultParagraphFont"/>
    <w:rsid w:val="003002F2"/>
    <w:rPr>
      <w:color w:val="000000"/>
    </w:rPr>
  </w:style>
  <w:style w:type="character" w:customStyle="1" w:styleId="cls00">
    <w:name w:val="cls_00"/>
    <w:basedOn w:val="DefaultParagraphFont"/>
    <w:rsid w:val="003002F2"/>
    <w:rPr>
      <w:color w:val="FF0000"/>
      <w:u w:val="single"/>
    </w:rPr>
  </w:style>
  <w:style w:type="character" w:customStyle="1" w:styleId="cls04">
    <w:name w:val="cls_04"/>
    <w:basedOn w:val="DefaultParagraphFont"/>
    <w:rsid w:val="003002F2"/>
    <w:rPr>
      <w:color w:val="000080"/>
    </w:rPr>
  </w:style>
  <w:style w:type="character" w:customStyle="1" w:styleId="cls05">
    <w:name w:val="cls_05"/>
    <w:basedOn w:val="DefaultParagraphFont"/>
    <w:rsid w:val="003002F2"/>
    <w:rPr>
      <w:color w:val="2200FF"/>
    </w:rPr>
  </w:style>
  <w:style w:type="character" w:customStyle="1" w:styleId="cls06">
    <w:name w:val="cls_06"/>
    <w:basedOn w:val="DefaultParagraphFont"/>
    <w:rsid w:val="003002F2"/>
    <w:rPr>
      <w:color w:val="108020"/>
    </w:rPr>
  </w:style>
  <w:style w:type="character" w:customStyle="1" w:styleId="cls07">
    <w:name w:val="cls_07"/>
    <w:basedOn w:val="DefaultParagraphFont"/>
    <w:rsid w:val="003002F2"/>
    <w:rPr>
      <w:color w:val="108060"/>
    </w:rPr>
  </w:style>
  <w:style w:type="character" w:customStyle="1" w:styleId="cls0a">
    <w:name w:val="cls_0a"/>
    <w:basedOn w:val="DefaultParagraphFont"/>
    <w:rsid w:val="003002F2"/>
    <w:rPr>
      <w:color w:val="008080"/>
    </w:rPr>
  </w:style>
  <w:style w:type="character" w:customStyle="1" w:styleId="cls0b">
    <w:name w:val="cls_0b"/>
    <w:basedOn w:val="DefaultParagraphFont"/>
    <w:rsid w:val="003002F2"/>
    <w:rPr>
      <w:color w:val="408020"/>
    </w:rPr>
  </w:style>
  <w:style w:type="character" w:customStyle="1" w:styleId="cls0d">
    <w:name w:val="cls_0d"/>
    <w:basedOn w:val="DefaultParagraphFont"/>
    <w:rsid w:val="003002F2"/>
    <w:rPr>
      <w:color w:val="000000"/>
    </w:rPr>
  </w:style>
  <w:style w:type="character" w:customStyle="1" w:styleId="java00">
    <w:name w:val="java_00"/>
    <w:basedOn w:val="DefaultParagraphFont"/>
    <w:rsid w:val="003002F2"/>
    <w:rPr>
      <w:color w:val="FF0000"/>
      <w:u w:val="single"/>
    </w:rPr>
  </w:style>
  <w:style w:type="character" w:customStyle="1" w:styleId="java04">
    <w:name w:val="java_04"/>
    <w:basedOn w:val="DefaultParagraphFont"/>
    <w:rsid w:val="003002F2"/>
    <w:rPr>
      <w:color w:val="000011"/>
    </w:rPr>
  </w:style>
  <w:style w:type="character" w:customStyle="1" w:styleId="java05">
    <w:name w:val="java_05"/>
    <w:basedOn w:val="DefaultParagraphFont"/>
    <w:rsid w:val="003002F2"/>
    <w:rPr>
      <w:b/>
      <w:bCs/>
      <w:color w:val="2200FF"/>
    </w:rPr>
  </w:style>
  <w:style w:type="character" w:customStyle="1" w:styleId="java07">
    <w:name w:val="java_07"/>
    <w:basedOn w:val="DefaultParagraphFont"/>
    <w:rsid w:val="003002F2"/>
    <w:rPr>
      <w:color w:val="00A008"/>
    </w:rPr>
  </w:style>
  <w:style w:type="character" w:customStyle="1" w:styleId="java08">
    <w:name w:val="java_08"/>
    <w:basedOn w:val="DefaultParagraphFont"/>
    <w:rsid w:val="003002F2"/>
    <w:rPr>
      <w:color w:val="108020"/>
    </w:rPr>
  </w:style>
  <w:style w:type="character" w:customStyle="1" w:styleId="java09">
    <w:name w:val="java_09"/>
    <w:basedOn w:val="DefaultParagraphFont"/>
    <w:rsid w:val="003002F2"/>
    <w:rPr>
      <w:color w:val="008080"/>
    </w:rPr>
  </w:style>
  <w:style w:type="character" w:customStyle="1" w:styleId="java0a">
    <w:name w:val="java_0a"/>
    <w:basedOn w:val="DefaultParagraphFont"/>
    <w:rsid w:val="003002F2"/>
    <w:rPr>
      <w:color w:val="008080"/>
    </w:rPr>
  </w:style>
  <w:style w:type="character" w:customStyle="1" w:styleId="java0b">
    <w:name w:val="java_0b"/>
    <w:basedOn w:val="DefaultParagraphFont"/>
    <w:rsid w:val="003002F2"/>
    <w:rPr>
      <w:color w:val="008080"/>
    </w:rPr>
  </w:style>
  <w:style w:type="character" w:customStyle="1" w:styleId="java0c">
    <w:name w:val="java_0c"/>
    <w:basedOn w:val="DefaultParagraphFont"/>
    <w:rsid w:val="003002F2"/>
    <w:rPr>
      <w:color w:val="008080"/>
    </w:rPr>
  </w:style>
  <w:style w:type="character" w:customStyle="1" w:styleId="java0d">
    <w:name w:val="java_0d"/>
    <w:basedOn w:val="DefaultParagraphFont"/>
    <w:rsid w:val="003002F2"/>
    <w:rPr>
      <w:color w:val="0000FF"/>
    </w:rPr>
  </w:style>
  <w:style w:type="character" w:customStyle="1" w:styleId="java0e">
    <w:name w:val="java_0e"/>
    <w:basedOn w:val="DefaultParagraphFont"/>
    <w:rsid w:val="003002F2"/>
    <w:rPr>
      <w:color w:val="0000FF"/>
    </w:rPr>
  </w:style>
  <w:style w:type="character" w:customStyle="1" w:styleId="java0f">
    <w:name w:val="java_0f"/>
    <w:basedOn w:val="DefaultParagraphFont"/>
    <w:rsid w:val="003002F2"/>
    <w:rPr>
      <w:color w:val="002200"/>
    </w:rPr>
  </w:style>
  <w:style w:type="character" w:customStyle="1" w:styleId="java10">
    <w:name w:val="java_10"/>
    <w:basedOn w:val="DefaultParagraphFont"/>
    <w:rsid w:val="003002F2"/>
    <w:rPr>
      <w:color w:val="208020"/>
    </w:rPr>
  </w:style>
  <w:style w:type="character" w:customStyle="1" w:styleId="java11">
    <w:name w:val="java_11"/>
    <w:basedOn w:val="DefaultParagraphFont"/>
    <w:rsid w:val="003002F2"/>
    <w:rPr>
      <w:color w:val="404040"/>
    </w:rPr>
  </w:style>
  <w:style w:type="character" w:customStyle="1" w:styleId="java13">
    <w:name w:val="java_13"/>
    <w:basedOn w:val="DefaultParagraphFont"/>
    <w:rsid w:val="003002F2"/>
    <w:rPr>
      <w:color w:val="404040"/>
    </w:rPr>
  </w:style>
  <w:style w:type="character" w:customStyle="1" w:styleId="java14">
    <w:name w:val="java_14"/>
    <w:basedOn w:val="DefaultParagraphFont"/>
    <w:rsid w:val="003002F2"/>
    <w:rPr>
      <w:color w:val="404080"/>
    </w:rPr>
  </w:style>
  <w:style w:type="character" w:customStyle="1" w:styleId="javascript00">
    <w:name w:val="javascript_00"/>
    <w:basedOn w:val="DefaultParagraphFont"/>
    <w:rsid w:val="003002F2"/>
    <w:rPr>
      <w:color w:val="FF0000"/>
      <w:u w:val="single"/>
    </w:rPr>
  </w:style>
  <w:style w:type="character" w:customStyle="1" w:styleId="javascript04">
    <w:name w:val="javascript_04"/>
    <w:basedOn w:val="DefaultParagraphFont"/>
    <w:rsid w:val="003002F2"/>
    <w:rPr>
      <w:color w:val="000011"/>
    </w:rPr>
  </w:style>
  <w:style w:type="character" w:customStyle="1" w:styleId="javascript05">
    <w:name w:val="javascript_05"/>
    <w:basedOn w:val="DefaultParagraphFont"/>
    <w:rsid w:val="003002F2"/>
    <w:rPr>
      <w:color w:val="00A008"/>
    </w:rPr>
  </w:style>
  <w:style w:type="character" w:customStyle="1" w:styleId="javascript06">
    <w:name w:val="javascript_06"/>
    <w:basedOn w:val="DefaultParagraphFont"/>
    <w:rsid w:val="003002F2"/>
    <w:rPr>
      <w:color w:val="108020"/>
    </w:rPr>
  </w:style>
  <w:style w:type="character" w:customStyle="1" w:styleId="javascript07">
    <w:name w:val="javascript_07"/>
    <w:basedOn w:val="DefaultParagraphFont"/>
    <w:rsid w:val="003002F2"/>
    <w:rPr>
      <w:color w:val="008080"/>
    </w:rPr>
  </w:style>
  <w:style w:type="character" w:customStyle="1" w:styleId="javascript08">
    <w:name w:val="javascript_08"/>
    <w:basedOn w:val="DefaultParagraphFont"/>
    <w:rsid w:val="003002F2"/>
    <w:rPr>
      <w:color w:val="108020"/>
    </w:rPr>
  </w:style>
  <w:style w:type="character" w:customStyle="1" w:styleId="javascript09">
    <w:name w:val="javascript_09"/>
    <w:basedOn w:val="DefaultParagraphFont"/>
    <w:rsid w:val="003002F2"/>
    <w:rPr>
      <w:color w:val="008080"/>
    </w:rPr>
  </w:style>
  <w:style w:type="character" w:customStyle="1" w:styleId="javascript0a">
    <w:name w:val="javascript_0a"/>
    <w:basedOn w:val="DefaultParagraphFont"/>
    <w:rsid w:val="003002F2"/>
    <w:rPr>
      <w:color w:val="008080"/>
    </w:rPr>
  </w:style>
  <w:style w:type="character" w:customStyle="1" w:styleId="javascript0b">
    <w:name w:val="javascript_0b"/>
    <w:basedOn w:val="DefaultParagraphFont"/>
    <w:rsid w:val="003002F2"/>
    <w:rPr>
      <w:color w:val="008080"/>
    </w:rPr>
  </w:style>
  <w:style w:type="character" w:customStyle="1" w:styleId="javascript0c">
    <w:name w:val="javascript_0c"/>
    <w:basedOn w:val="DefaultParagraphFont"/>
    <w:rsid w:val="003002F2"/>
    <w:rPr>
      <w:color w:val="008080"/>
    </w:rPr>
  </w:style>
  <w:style w:type="character" w:customStyle="1" w:styleId="javascript0d">
    <w:name w:val="javascript_0d"/>
    <w:basedOn w:val="DefaultParagraphFont"/>
    <w:rsid w:val="003002F2"/>
    <w:rPr>
      <w:color w:val="0000FF"/>
    </w:rPr>
  </w:style>
  <w:style w:type="character" w:customStyle="1" w:styleId="javascript0e">
    <w:name w:val="javascript_0e"/>
    <w:basedOn w:val="DefaultParagraphFont"/>
    <w:rsid w:val="003002F2"/>
    <w:rPr>
      <w:color w:val="0000FF"/>
    </w:rPr>
  </w:style>
  <w:style w:type="character" w:customStyle="1" w:styleId="javascript0f">
    <w:name w:val="javascript_0f"/>
    <w:basedOn w:val="DefaultParagraphFont"/>
    <w:rsid w:val="003002F2"/>
    <w:rPr>
      <w:color w:val="002200"/>
    </w:rPr>
  </w:style>
  <w:style w:type="character" w:customStyle="1" w:styleId="javascript10">
    <w:name w:val="javascript_10"/>
    <w:basedOn w:val="DefaultParagraphFont"/>
    <w:rsid w:val="003002F2"/>
    <w:rPr>
      <w:color w:val="208020"/>
    </w:rPr>
  </w:style>
  <w:style w:type="character" w:customStyle="1" w:styleId="javascript11">
    <w:name w:val="javascript_11"/>
    <w:basedOn w:val="DefaultParagraphFont"/>
    <w:rsid w:val="003002F2"/>
    <w:rPr>
      <w:color w:val="404040"/>
    </w:rPr>
  </w:style>
  <w:style w:type="character" w:customStyle="1" w:styleId="javascript13">
    <w:name w:val="javascript_13"/>
    <w:basedOn w:val="DefaultParagraphFont"/>
    <w:rsid w:val="003002F2"/>
    <w:rPr>
      <w:color w:val="404040"/>
    </w:rPr>
  </w:style>
  <w:style w:type="character" w:customStyle="1" w:styleId="javascript14">
    <w:name w:val="javascript_14"/>
    <w:basedOn w:val="DefaultParagraphFont"/>
    <w:rsid w:val="003002F2"/>
    <w:rPr>
      <w:color w:val="404080"/>
    </w:rPr>
  </w:style>
  <w:style w:type="character" w:customStyle="1" w:styleId="sql00">
    <w:name w:val="sql_00"/>
    <w:basedOn w:val="DefaultParagraphFont"/>
    <w:rsid w:val="003002F2"/>
    <w:rPr>
      <w:color w:val="FF0000"/>
      <w:u w:val="single"/>
    </w:rPr>
  </w:style>
  <w:style w:type="character" w:customStyle="1" w:styleId="sql04">
    <w:name w:val="sql_04"/>
    <w:basedOn w:val="DefaultParagraphFont"/>
    <w:rsid w:val="003002F2"/>
    <w:rPr>
      <w:color w:val="00A008"/>
    </w:rPr>
  </w:style>
  <w:style w:type="character" w:customStyle="1" w:styleId="sql08">
    <w:name w:val="sql_08"/>
    <w:basedOn w:val="DefaultParagraphFont"/>
    <w:rsid w:val="003002F2"/>
    <w:rPr>
      <w:color w:val="0000FF"/>
    </w:rPr>
  </w:style>
  <w:style w:type="character" w:customStyle="1" w:styleId="sql0c">
    <w:name w:val="sql_0c"/>
    <w:basedOn w:val="DefaultParagraphFont"/>
    <w:rsid w:val="003002F2"/>
    <w:rPr>
      <w:color w:val="208020"/>
    </w:rPr>
  </w:style>
  <w:style w:type="character" w:customStyle="1" w:styleId="sql11">
    <w:name w:val="sql_11"/>
    <w:basedOn w:val="DefaultParagraphFont"/>
    <w:rsid w:val="003002F2"/>
    <w:rPr>
      <w:color w:val="408020"/>
    </w:rPr>
  </w:style>
  <w:style w:type="character" w:customStyle="1" w:styleId="sql12">
    <w:name w:val="sql_12"/>
    <w:basedOn w:val="DefaultParagraphFont"/>
    <w:rsid w:val="003002F2"/>
    <w:rPr>
      <w:color w:val="408030"/>
    </w:rPr>
  </w:style>
  <w:style w:type="character" w:customStyle="1" w:styleId="spp00">
    <w:name w:val="spp_00"/>
    <w:basedOn w:val="DefaultParagraphFont"/>
    <w:rsid w:val="003002F2"/>
    <w:rPr>
      <w:color w:val="FF0000"/>
      <w:u w:val="single"/>
    </w:rPr>
  </w:style>
  <w:style w:type="character" w:customStyle="1" w:styleId="spp03">
    <w:name w:val="spp_03"/>
    <w:basedOn w:val="DefaultParagraphFont"/>
    <w:rsid w:val="003002F2"/>
    <w:rPr>
      <w:color w:val="0000FF"/>
    </w:rPr>
  </w:style>
  <w:style w:type="character" w:customStyle="1" w:styleId="spp04">
    <w:name w:val="spp_04"/>
    <w:basedOn w:val="DefaultParagraphFont"/>
    <w:rsid w:val="003002F2"/>
    <w:rPr>
      <w:color w:val="000080"/>
    </w:rPr>
  </w:style>
  <w:style w:type="character" w:customStyle="1" w:styleId="spp05">
    <w:name w:val="spp_05"/>
    <w:basedOn w:val="DefaultParagraphFont"/>
    <w:rsid w:val="003002F2"/>
    <w:rPr>
      <w:color w:val="000080"/>
    </w:rPr>
  </w:style>
  <w:style w:type="character" w:customStyle="1" w:styleId="spp06">
    <w:name w:val="spp_06"/>
    <w:basedOn w:val="DefaultParagraphFont"/>
    <w:rsid w:val="003002F2"/>
    <w:rPr>
      <w:color w:val="000080"/>
    </w:rPr>
  </w:style>
  <w:style w:type="character" w:customStyle="1" w:styleId="spp07">
    <w:name w:val="spp_07"/>
    <w:basedOn w:val="DefaultParagraphFont"/>
    <w:rsid w:val="003002F2"/>
    <w:rPr>
      <w:color w:val="000080"/>
    </w:rPr>
  </w:style>
  <w:style w:type="character" w:customStyle="1" w:styleId="spp08">
    <w:name w:val="spp_08"/>
    <w:basedOn w:val="DefaultParagraphFont"/>
    <w:rsid w:val="003002F2"/>
    <w:rPr>
      <w:color w:val="000080"/>
    </w:rPr>
  </w:style>
  <w:style w:type="character" w:customStyle="1" w:styleId="spp09">
    <w:name w:val="spp_09"/>
    <w:basedOn w:val="DefaultParagraphFont"/>
    <w:rsid w:val="003002F2"/>
    <w:rPr>
      <w:color w:val="0000FF"/>
    </w:rPr>
  </w:style>
  <w:style w:type="character" w:customStyle="1" w:styleId="spp0a">
    <w:name w:val="spp_0a"/>
    <w:basedOn w:val="DefaultParagraphFont"/>
    <w:rsid w:val="003002F2"/>
    <w:rPr>
      <w:color w:val="000000"/>
    </w:rPr>
  </w:style>
  <w:style w:type="character" w:customStyle="1" w:styleId="spp0b">
    <w:name w:val="spp_0b"/>
    <w:basedOn w:val="DefaultParagraphFont"/>
    <w:rsid w:val="003002F2"/>
    <w:rPr>
      <w:color w:val="000000"/>
    </w:rPr>
  </w:style>
  <w:style w:type="character" w:customStyle="1" w:styleId="spp0c">
    <w:name w:val="spp_0c"/>
    <w:basedOn w:val="DefaultParagraphFont"/>
    <w:rsid w:val="003002F2"/>
    <w:rPr>
      <w:color w:val="008080"/>
    </w:rPr>
  </w:style>
  <w:style w:type="character" w:customStyle="1" w:styleId="spp0d">
    <w:name w:val="spp_0d"/>
    <w:basedOn w:val="DefaultParagraphFont"/>
    <w:rsid w:val="003002F2"/>
    <w:rPr>
      <w:color w:val="0080D0"/>
    </w:rPr>
  </w:style>
  <w:style w:type="character" w:customStyle="1" w:styleId="spp0e">
    <w:name w:val="spp_0e"/>
    <w:basedOn w:val="DefaultParagraphFont"/>
    <w:rsid w:val="003002F2"/>
    <w:rPr>
      <w:color w:val="FF0000"/>
    </w:rPr>
  </w:style>
  <w:style w:type="character" w:customStyle="1" w:styleId="spp0f">
    <w:name w:val="spp_0f"/>
    <w:basedOn w:val="DefaultParagraphFont"/>
    <w:rsid w:val="003002F2"/>
    <w:rPr>
      <w:color w:val="000000"/>
    </w:rPr>
  </w:style>
  <w:style w:type="character" w:customStyle="1" w:styleId="spp10">
    <w:name w:val="spp_10"/>
    <w:basedOn w:val="DefaultParagraphFont"/>
    <w:rsid w:val="003002F2"/>
    <w:rPr>
      <w:color w:val="808080"/>
    </w:rPr>
  </w:style>
  <w:style w:type="character" w:customStyle="1" w:styleId="spp11">
    <w:name w:val="spp_11"/>
    <w:basedOn w:val="DefaultParagraphFont"/>
    <w:rsid w:val="003002F2"/>
    <w:rPr>
      <w:color w:val="008000"/>
    </w:rPr>
  </w:style>
  <w:style w:type="character" w:customStyle="1" w:styleId="searchword">
    <w:name w:val="searchword"/>
    <w:basedOn w:val="DefaultParagraphFont"/>
    <w:rsid w:val="003002F2"/>
    <w:rPr>
      <w:b/>
      <w:bCs/>
      <w:color w:val="000000"/>
      <w:shd w:val="clear" w:color="auto" w:fill="FFF0B0"/>
    </w:rPr>
  </w:style>
  <w:style w:type="character" w:customStyle="1" w:styleId="menuchoice">
    <w:name w:val="menuchoice"/>
    <w:basedOn w:val="DefaultParagraphFont"/>
    <w:rsid w:val="003002F2"/>
    <w:rPr>
      <w:rFonts w:ascii="Verdana" w:hAnsi="Verdana" w:hint="default"/>
      <w:b/>
      <w:bCs/>
      <w:strike w:val="0"/>
      <w:dstrike w:val="0"/>
      <w:color w:val="FFFFFF"/>
      <w:sz w:val="16"/>
      <w:szCs w:val="16"/>
      <w:u w:val="none"/>
      <w:effect w:val="none"/>
    </w:rPr>
  </w:style>
  <w:style w:type="character" w:customStyle="1" w:styleId="tocrefpurpose">
    <w:name w:val="tocrefpurpose"/>
    <w:basedOn w:val="DefaultParagraphFont"/>
    <w:rsid w:val="003002F2"/>
    <w:rPr>
      <w:i w:val="0"/>
      <w:iCs w:val="0"/>
      <w:sz w:val="19"/>
      <w:szCs w:val="19"/>
    </w:rPr>
  </w:style>
  <w:style w:type="character" w:customStyle="1" w:styleId="indexsourcetitle">
    <w:name w:val="indexsourcetitle"/>
    <w:basedOn w:val="DefaultParagraphFont"/>
    <w:rsid w:val="003002F2"/>
    <w:rPr>
      <w:b/>
      <w:bCs/>
      <w:i w:val="0"/>
      <w:iCs w:val="0"/>
      <w:color w:val="808080"/>
      <w:sz w:val="24"/>
      <w:szCs w:val="24"/>
    </w:rPr>
  </w:style>
  <w:style w:type="character" w:customStyle="1" w:styleId="indexsource">
    <w:name w:val="indexsource"/>
    <w:basedOn w:val="DefaultParagraphFont"/>
    <w:rsid w:val="003002F2"/>
    <w:rPr>
      <w:strike w:val="0"/>
      <w:dstrike w:val="0"/>
      <w:color w:val="808080"/>
      <w:sz w:val="24"/>
      <w:szCs w:val="24"/>
      <w:u w:val="none"/>
      <w:effect w:val="none"/>
    </w:rPr>
  </w:style>
  <w:style w:type="character" w:customStyle="1" w:styleId="searchtitle">
    <w:name w:val="searchtitle"/>
    <w:basedOn w:val="DefaultParagraphFont"/>
    <w:rsid w:val="003002F2"/>
    <w:rPr>
      <w:rFonts w:ascii="Verdana" w:hAnsi="Verdana" w:hint="default"/>
      <w:b/>
      <w:bCs/>
      <w:color w:val="0000FF"/>
      <w:sz w:val="19"/>
      <w:szCs w:val="19"/>
    </w:rPr>
  </w:style>
  <w:style w:type="character" w:customStyle="1" w:styleId="searchnumber">
    <w:name w:val="searchnumber"/>
    <w:basedOn w:val="DefaultParagraphFont"/>
    <w:rsid w:val="003002F2"/>
    <w:rPr>
      <w:rFonts w:ascii="Verdana" w:hAnsi="Verdana" w:hint="default"/>
      <w:b/>
      <w:bCs/>
      <w:color w:val="FF0000"/>
      <w:sz w:val="24"/>
      <w:szCs w:val="24"/>
    </w:rPr>
  </w:style>
  <w:style w:type="character" w:customStyle="1" w:styleId="chaptertitleno">
    <w:name w:val="chaptertitleno"/>
    <w:basedOn w:val="DefaultParagraphFont"/>
    <w:rsid w:val="003002F2"/>
    <w:rPr>
      <w:rFonts w:ascii="Verdana" w:hAnsi="Verdana" w:hint="default"/>
      <w:color w:val="FFFFFF"/>
      <w:sz w:val="17"/>
      <w:szCs w:val="17"/>
    </w:rPr>
  </w:style>
  <w:style w:type="character" w:customStyle="1" w:styleId="caution">
    <w:name w:val="caution"/>
    <w:basedOn w:val="DefaultParagraphFont"/>
    <w:rsid w:val="003002F2"/>
    <w:rPr>
      <w:b/>
      <w:bCs/>
      <w:color w:val="FF0000"/>
    </w:rPr>
  </w:style>
  <w:style w:type="character" w:customStyle="1" w:styleId="important">
    <w:name w:val="important"/>
    <w:basedOn w:val="DefaultParagraphFont"/>
    <w:rsid w:val="003002F2"/>
    <w:rPr>
      <w:b/>
      <w:bCs/>
      <w:color w:val="0000FF"/>
    </w:rPr>
  </w:style>
  <w:style w:type="character" w:customStyle="1" w:styleId="question">
    <w:name w:val="question"/>
    <w:basedOn w:val="DefaultParagraphFont"/>
    <w:rsid w:val="003002F2"/>
    <w:rPr>
      <w:b/>
      <w:bCs/>
      <w:color w:val="0000FF"/>
    </w:rPr>
  </w:style>
  <w:style w:type="character" w:customStyle="1" w:styleId="answer">
    <w:name w:val="answer"/>
    <w:basedOn w:val="DefaultParagraphFont"/>
    <w:rsid w:val="003002F2"/>
    <w:rPr>
      <w:b/>
      <w:bCs/>
      <w:color w:val="0000FF"/>
    </w:rPr>
  </w:style>
  <w:style w:type="character" w:customStyle="1" w:styleId="tip">
    <w:name w:val="tip"/>
    <w:basedOn w:val="DefaultParagraphFont"/>
    <w:rsid w:val="003002F2"/>
    <w:rPr>
      <w:b/>
      <w:bCs/>
      <w:color w:val="0000FF"/>
    </w:rPr>
  </w:style>
  <w:style w:type="character" w:customStyle="1" w:styleId="warning">
    <w:name w:val="warning"/>
    <w:basedOn w:val="DefaultParagraphFont"/>
    <w:rsid w:val="003002F2"/>
    <w:rPr>
      <w:b/>
      <w:bCs/>
      <w:color w:val="FF0000"/>
    </w:rPr>
  </w:style>
  <w:style w:type="paragraph" w:styleId="BlockText">
    <w:name w:val="Block Text"/>
    <w:basedOn w:val="Normal"/>
    <w:rsid w:val="00861BB5"/>
    <w:pPr>
      <w:spacing w:after="240" w:line="240" w:lineRule="auto"/>
      <w:ind w:left="1440" w:right="1440"/>
    </w:pPr>
    <w:rPr>
      <w:rFonts w:ascii="Times New Roman" w:hAnsi="Times New Roman"/>
      <w:sz w:val="24"/>
      <w:szCs w:val="24"/>
    </w:rPr>
  </w:style>
  <w:style w:type="character" w:customStyle="1" w:styleId="primary">
    <w:name w:val="primary"/>
    <w:basedOn w:val="DefaultParagraphFont"/>
    <w:rsid w:val="00861BB5"/>
    <w:rPr>
      <w:vanish/>
      <w:webHidden w:val="0"/>
      <w:specVanish w:val="0"/>
    </w:rPr>
  </w:style>
  <w:style w:type="character" w:customStyle="1" w:styleId="cos000">
    <w:name w:val="cos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cos02">
    <w:name w:val="cos02"/>
    <w:basedOn w:val="DefaultParagraphFont"/>
    <w:rsid w:val="00861BB5"/>
  </w:style>
  <w:style w:type="character" w:customStyle="1" w:styleId="cos030">
    <w:name w:val="cos03"/>
    <w:basedOn w:val="DefaultParagraphFont"/>
    <w:rsid w:val="00861BB5"/>
    <w:rPr>
      <w:color w:val="FF0000"/>
    </w:rPr>
  </w:style>
  <w:style w:type="character" w:customStyle="1" w:styleId="cos040">
    <w:name w:val="cos04"/>
    <w:basedOn w:val="DefaultParagraphFont"/>
    <w:rsid w:val="00861BB5"/>
    <w:rPr>
      <w:color w:val="000000"/>
    </w:rPr>
  </w:style>
  <w:style w:type="character" w:customStyle="1" w:styleId="cos050">
    <w:name w:val="cos05"/>
    <w:basedOn w:val="DefaultParagraphFont"/>
    <w:rsid w:val="00861BB5"/>
    <w:rPr>
      <w:color w:val="0000FF"/>
    </w:rPr>
  </w:style>
  <w:style w:type="character" w:customStyle="1" w:styleId="cos080">
    <w:name w:val="cos08"/>
    <w:basedOn w:val="DefaultParagraphFont"/>
    <w:rsid w:val="00861BB5"/>
    <w:rPr>
      <w:color w:val="000000"/>
    </w:rPr>
  </w:style>
  <w:style w:type="character" w:customStyle="1" w:styleId="cos090">
    <w:name w:val="cos09"/>
    <w:basedOn w:val="DefaultParagraphFont"/>
    <w:rsid w:val="00861BB5"/>
    <w:rPr>
      <w:color w:val="800080"/>
    </w:rPr>
  </w:style>
  <w:style w:type="character" w:customStyle="1" w:styleId="cos0a0">
    <w:name w:val="cos0a"/>
    <w:basedOn w:val="DefaultParagraphFont"/>
    <w:rsid w:val="00861BB5"/>
    <w:rPr>
      <w:color w:val="0000FF"/>
    </w:rPr>
  </w:style>
  <w:style w:type="character" w:customStyle="1" w:styleId="cos0b0">
    <w:name w:val="cos0b"/>
    <w:basedOn w:val="DefaultParagraphFont"/>
    <w:rsid w:val="00861BB5"/>
    <w:rPr>
      <w:color w:val="0000FF"/>
    </w:rPr>
  </w:style>
  <w:style w:type="character" w:customStyle="1" w:styleId="cos0c0">
    <w:name w:val="cos0c"/>
    <w:basedOn w:val="DefaultParagraphFont"/>
    <w:rsid w:val="00861BB5"/>
    <w:rPr>
      <w:color w:val="0000FF"/>
    </w:rPr>
  </w:style>
  <w:style w:type="character" w:customStyle="1" w:styleId="cos0e0">
    <w:name w:val="cos0e"/>
    <w:basedOn w:val="DefaultParagraphFont"/>
    <w:rsid w:val="00861BB5"/>
    <w:rPr>
      <w:color w:val="000000"/>
    </w:rPr>
  </w:style>
  <w:style w:type="character" w:customStyle="1" w:styleId="cos0f0">
    <w:name w:val="cos0f"/>
    <w:basedOn w:val="DefaultParagraphFont"/>
    <w:rsid w:val="00861BB5"/>
    <w:rPr>
      <w:color w:val="0000FF"/>
    </w:rPr>
  </w:style>
  <w:style w:type="character" w:customStyle="1" w:styleId="cos130">
    <w:name w:val="cos13"/>
    <w:basedOn w:val="DefaultParagraphFont"/>
    <w:rsid w:val="00861BB5"/>
    <w:rPr>
      <w:color w:val="000000"/>
    </w:rPr>
  </w:style>
  <w:style w:type="character" w:customStyle="1" w:styleId="cos150">
    <w:name w:val="cos15"/>
    <w:basedOn w:val="DefaultParagraphFont"/>
    <w:rsid w:val="00861BB5"/>
    <w:rPr>
      <w:color w:val="000000"/>
    </w:rPr>
  </w:style>
  <w:style w:type="character" w:customStyle="1" w:styleId="cos160">
    <w:name w:val="cos16"/>
    <w:basedOn w:val="DefaultParagraphFont"/>
    <w:rsid w:val="00861BB5"/>
    <w:rPr>
      <w:color w:val="000000"/>
    </w:rPr>
  </w:style>
  <w:style w:type="character" w:customStyle="1" w:styleId="cos190">
    <w:name w:val="cos19"/>
    <w:basedOn w:val="DefaultParagraphFont"/>
    <w:rsid w:val="00861BB5"/>
    <w:rPr>
      <w:color w:val="000000"/>
    </w:rPr>
  </w:style>
  <w:style w:type="character" w:customStyle="1" w:styleId="cos1a0">
    <w:name w:val="cos1a"/>
    <w:basedOn w:val="DefaultParagraphFont"/>
    <w:rsid w:val="00861BB5"/>
    <w:rPr>
      <w:color w:val="000000"/>
    </w:rPr>
  </w:style>
  <w:style w:type="character" w:customStyle="1" w:styleId="cos1b0">
    <w:name w:val="cos1b"/>
    <w:basedOn w:val="DefaultParagraphFont"/>
    <w:rsid w:val="00861BB5"/>
    <w:rPr>
      <w:color w:val="0000FF"/>
    </w:rPr>
  </w:style>
  <w:style w:type="character" w:customStyle="1" w:styleId="cos1c0">
    <w:name w:val="cos1c"/>
    <w:basedOn w:val="DefaultParagraphFont"/>
    <w:rsid w:val="00861BB5"/>
    <w:rPr>
      <w:color w:val="0000FF"/>
    </w:rPr>
  </w:style>
  <w:style w:type="character" w:customStyle="1" w:styleId="cos1d0">
    <w:name w:val="cos1d"/>
    <w:basedOn w:val="DefaultParagraphFont"/>
    <w:rsid w:val="00861BB5"/>
    <w:rPr>
      <w:color w:val="800080"/>
    </w:rPr>
  </w:style>
  <w:style w:type="character" w:customStyle="1" w:styleId="cos1e0">
    <w:name w:val="cos1e"/>
    <w:basedOn w:val="DefaultParagraphFont"/>
    <w:rsid w:val="00861BB5"/>
    <w:rPr>
      <w:color w:val="0000FF"/>
    </w:rPr>
  </w:style>
  <w:style w:type="character" w:customStyle="1" w:styleId="cos1f0">
    <w:name w:val="cos1f"/>
    <w:basedOn w:val="DefaultParagraphFont"/>
    <w:rsid w:val="00861BB5"/>
    <w:rPr>
      <w:color w:val="008080"/>
    </w:rPr>
  </w:style>
  <w:style w:type="character" w:customStyle="1" w:styleId="cos210">
    <w:name w:val="cos21"/>
    <w:basedOn w:val="DefaultParagraphFont"/>
    <w:rsid w:val="00861BB5"/>
    <w:rPr>
      <w:color w:val="000000"/>
    </w:rPr>
  </w:style>
  <w:style w:type="character" w:customStyle="1" w:styleId="cos22">
    <w:name w:val="cos22"/>
    <w:basedOn w:val="DefaultParagraphFont"/>
    <w:rsid w:val="00861BB5"/>
  </w:style>
  <w:style w:type="character" w:customStyle="1" w:styleId="cos230">
    <w:name w:val="cos23"/>
    <w:basedOn w:val="DefaultParagraphFont"/>
    <w:rsid w:val="00861BB5"/>
    <w:rPr>
      <w:color w:val="0000FF"/>
    </w:rPr>
  </w:style>
  <w:style w:type="character" w:customStyle="1" w:styleId="cos240">
    <w:name w:val="cos24"/>
    <w:basedOn w:val="DefaultParagraphFont"/>
    <w:rsid w:val="00861BB5"/>
    <w:rPr>
      <w:color w:val="0000FF"/>
    </w:rPr>
  </w:style>
  <w:style w:type="character" w:customStyle="1" w:styleId="cos250">
    <w:name w:val="cos25"/>
    <w:basedOn w:val="DefaultParagraphFont"/>
    <w:rsid w:val="00861BB5"/>
    <w:rPr>
      <w:color w:val="000080"/>
    </w:rPr>
  </w:style>
  <w:style w:type="character" w:customStyle="1" w:styleId="cos26">
    <w:name w:val="cos26"/>
    <w:basedOn w:val="DefaultParagraphFont"/>
    <w:rsid w:val="00861BB5"/>
  </w:style>
  <w:style w:type="character" w:customStyle="1" w:styleId="cos27">
    <w:name w:val="cos27"/>
    <w:basedOn w:val="DefaultParagraphFont"/>
    <w:rsid w:val="00861BB5"/>
  </w:style>
  <w:style w:type="character" w:customStyle="1" w:styleId="cos28">
    <w:name w:val="cos28"/>
    <w:basedOn w:val="DefaultParagraphFont"/>
    <w:rsid w:val="00861BB5"/>
  </w:style>
  <w:style w:type="character" w:customStyle="1" w:styleId="cos290">
    <w:name w:val="cos29"/>
    <w:basedOn w:val="DefaultParagraphFont"/>
    <w:rsid w:val="00861BB5"/>
    <w:rPr>
      <w:color w:val="808000"/>
    </w:rPr>
  </w:style>
  <w:style w:type="character" w:customStyle="1" w:styleId="cos2b0">
    <w:name w:val="cos2b"/>
    <w:basedOn w:val="DefaultParagraphFont"/>
    <w:rsid w:val="00861BB5"/>
    <w:rPr>
      <w:color w:val="800080"/>
    </w:rPr>
  </w:style>
  <w:style w:type="character" w:customStyle="1" w:styleId="html000">
    <w:name w:val="html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html01">
    <w:name w:val="html01"/>
    <w:basedOn w:val="DefaultParagraphFont"/>
    <w:rsid w:val="00861BB5"/>
  </w:style>
  <w:style w:type="character" w:customStyle="1" w:styleId="html02">
    <w:name w:val="html02"/>
    <w:basedOn w:val="DefaultParagraphFont"/>
    <w:rsid w:val="00861BB5"/>
  </w:style>
  <w:style w:type="character" w:customStyle="1" w:styleId="html030">
    <w:name w:val="html03"/>
    <w:basedOn w:val="DefaultParagraphFont"/>
    <w:rsid w:val="00861BB5"/>
    <w:rPr>
      <w:color w:val="000000"/>
    </w:rPr>
  </w:style>
  <w:style w:type="character" w:customStyle="1" w:styleId="html040">
    <w:name w:val="html04"/>
    <w:basedOn w:val="DefaultParagraphFont"/>
    <w:rsid w:val="00861BB5"/>
    <w:rPr>
      <w:color w:val="008000"/>
    </w:rPr>
  </w:style>
  <w:style w:type="character" w:customStyle="1" w:styleId="html050">
    <w:name w:val="html05"/>
    <w:basedOn w:val="DefaultParagraphFont"/>
    <w:rsid w:val="00861BB5"/>
    <w:rPr>
      <w:color w:val="000000"/>
    </w:rPr>
  </w:style>
  <w:style w:type="character" w:customStyle="1" w:styleId="html060">
    <w:name w:val="html06"/>
    <w:basedOn w:val="DefaultParagraphFont"/>
    <w:rsid w:val="00861BB5"/>
    <w:rPr>
      <w:color w:val="000080"/>
    </w:rPr>
  </w:style>
  <w:style w:type="character" w:customStyle="1" w:styleId="html070">
    <w:name w:val="html07"/>
    <w:basedOn w:val="DefaultParagraphFont"/>
    <w:rsid w:val="00861BB5"/>
    <w:rPr>
      <w:color w:val="000080"/>
    </w:rPr>
  </w:style>
  <w:style w:type="character" w:customStyle="1" w:styleId="html080">
    <w:name w:val="html08"/>
    <w:basedOn w:val="DefaultParagraphFont"/>
    <w:rsid w:val="00861BB5"/>
    <w:rPr>
      <w:color w:val="000080"/>
    </w:rPr>
  </w:style>
  <w:style w:type="character" w:customStyle="1" w:styleId="html090">
    <w:name w:val="html09"/>
    <w:basedOn w:val="DefaultParagraphFont"/>
    <w:rsid w:val="00861BB5"/>
    <w:rPr>
      <w:color w:val="000000"/>
    </w:rPr>
  </w:style>
  <w:style w:type="character" w:customStyle="1" w:styleId="html0a0">
    <w:name w:val="html0a"/>
    <w:basedOn w:val="DefaultParagraphFont"/>
    <w:rsid w:val="00861BB5"/>
    <w:rPr>
      <w:color w:val="800080"/>
    </w:rPr>
  </w:style>
  <w:style w:type="character" w:customStyle="1" w:styleId="html0b0">
    <w:name w:val="html0b"/>
    <w:basedOn w:val="DefaultParagraphFont"/>
    <w:rsid w:val="00861BB5"/>
    <w:rPr>
      <w:color w:val="804040"/>
    </w:rPr>
  </w:style>
  <w:style w:type="character" w:customStyle="1" w:styleId="html0c0">
    <w:name w:val="html0c"/>
    <w:basedOn w:val="DefaultParagraphFont"/>
    <w:rsid w:val="00861BB5"/>
    <w:rPr>
      <w:color w:val="000000"/>
    </w:rPr>
  </w:style>
  <w:style w:type="character" w:customStyle="1" w:styleId="xml000">
    <w:name w:val="xml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xml01">
    <w:name w:val="xml01"/>
    <w:basedOn w:val="DefaultParagraphFont"/>
    <w:rsid w:val="00861BB5"/>
  </w:style>
  <w:style w:type="character" w:customStyle="1" w:styleId="xml02">
    <w:name w:val="xml02"/>
    <w:basedOn w:val="DefaultParagraphFont"/>
    <w:rsid w:val="00861BB5"/>
  </w:style>
  <w:style w:type="character" w:customStyle="1" w:styleId="xml030">
    <w:name w:val="xml03"/>
    <w:basedOn w:val="DefaultParagraphFont"/>
    <w:rsid w:val="00861BB5"/>
    <w:rPr>
      <w:color w:val="000000"/>
    </w:rPr>
  </w:style>
  <w:style w:type="character" w:customStyle="1" w:styleId="xml040">
    <w:name w:val="xml04"/>
    <w:basedOn w:val="DefaultParagraphFont"/>
    <w:rsid w:val="00861BB5"/>
    <w:rPr>
      <w:color w:val="008000"/>
    </w:rPr>
  </w:style>
  <w:style w:type="character" w:customStyle="1" w:styleId="xml050">
    <w:name w:val="xml05"/>
    <w:basedOn w:val="DefaultParagraphFont"/>
    <w:rsid w:val="00861BB5"/>
    <w:rPr>
      <w:color w:val="804040"/>
    </w:rPr>
  </w:style>
  <w:style w:type="character" w:customStyle="1" w:styleId="xml060">
    <w:name w:val="xml06"/>
    <w:basedOn w:val="DefaultParagraphFont"/>
    <w:rsid w:val="00861BB5"/>
    <w:rPr>
      <w:color w:val="000080"/>
    </w:rPr>
  </w:style>
  <w:style w:type="character" w:customStyle="1" w:styleId="xml070">
    <w:name w:val="xml07"/>
    <w:basedOn w:val="DefaultParagraphFont"/>
    <w:rsid w:val="00861BB5"/>
    <w:rPr>
      <w:color w:val="000080"/>
    </w:rPr>
  </w:style>
  <w:style w:type="character" w:customStyle="1" w:styleId="xml080">
    <w:name w:val="xml08"/>
    <w:basedOn w:val="DefaultParagraphFont"/>
    <w:rsid w:val="00861BB5"/>
    <w:rPr>
      <w:color w:val="000080"/>
    </w:rPr>
  </w:style>
  <w:style w:type="character" w:customStyle="1" w:styleId="xml090">
    <w:name w:val="xml09"/>
    <w:basedOn w:val="DefaultParagraphFont"/>
    <w:rsid w:val="00861BB5"/>
    <w:rPr>
      <w:color w:val="800080"/>
    </w:rPr>
  </w:style>
  <w:style w:type="character" w:customStyle="1" w:styleId="xml0b0">
    <w:name w:val="xml0b"/>
    <w:basedOn w:val="DefaultParagraphFont"/>
    <w:rsid w:val="00861BB5"/>
    <w:rPr>
      <w:color w:val="804040"/>
    </w:rPr>
  </w:style>
  <w:style w:type="character" w:customStyle="1" w:styleId="xml0c0">
    <w:name w:val="xml0c"/>
    <w:basedOn w:val="DefaultParagraphFont"/>
    <w:rsid w:val="00861BB5"/>
    <w:rPr>
      <w:color w:val="000000"/>
    </w:rPr>
  </w:style>
  <w:style w:type="character" w:customStyle="1" w:styleId="xml0e0">
    <w:name w:val="xml0e"/>
    <w:basedOn w:val="DefaultParagraphFont"/>
    <w:rsid w:val="00861BB5"/>
    <w:rPr>
      <w:color w:val="008080"/>
    </w:rPr>
  </w:style>
  <w:style w:type="character" w:customStyle="1" w:styleId="xml0f0">
    <w:name w:val="xml0f"/>
    <w:basedOn w:val="DefaultParagraphFont"/>
    <w:rsid w:val="00861BB5"/>
    <w:rPr>
      <w:color w:val="008000"/>
    </w:rPr>
  </w:style>
  <w:style w:type="character" w:customStyle="1" w:styleId="xml110">
    <w:name w:val="xml11"/>
    <w:basedOn w:val="DefaultParagraphFont"/>
    <w:rsid w:val="00861BB5"/>
    <w:rPr>
      <w:color w:val="800080"/>
    </w:rPr>
  </w:style>
  <w:style w:type="character" w:customStyle="1" w:styleId="bas000">
    <w:name w:val="bas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bas01">
    <w:name w:val="bas01"/>
    <w:basedOn w:val="DefaultParagraphFont"/>
    <w:rsid w:val="00861BB5"/>
  </w:style>
  <w:style w:type="character" w:customStyle="1" w:styleId="bas02">
    <w:name w:val="bas02"/>
    <w:basedOn w:val="DefaultParagraphFont"/>
    <w:rsid w:val="00861BB5"/>
  </w:style>
  <w:style w:type="character" w:customStyle="1" w:styleId="bas030">
    <w:name w:val="bas03"/>
    <w:basedOn w:val="DefaultParagraphFont"/>
    <w:rsid w:val="00861BB5"/>
    <w:rPr>
      <w:color w:val="000000"/>
    </w:rPr>
  </w:style>
  <w:style w:type="character" w:customStyle="1" w:styleId="bas040">
    <w:name w:val="bas04"/>
    <w:basedOn w:val="DefaultParagraphFont"/>
    <w:rsid w:val="00861BB5"/>
    <w:rPr>
      <w:color w:val="000000"/>
    </w:rPr>
  </w:style>
  <w:style w:type="character" w:customStyle="1" w:styleId="bas050">
    <w:name w:val="bas05"/>
    <w:basedOn w:val="DefaultParagraphFont"/>
    <w:rsid w:val="00861BB5"/>
    <w:rPr>
      <w:color w:val="000080"/>
    </w:rPr>
  </w:style>
  <w:style w:type="character" w:customStyle="1" w:styleId="bas060">
    <w:name w:val="bas06"/>
    <w:basedOn w:val="DefaultParagraphFont"/>
    <w:rsid w:val="00861BB5"/>
    <w:rPr>
      <w:color w:val="008000"/>
    </w:rPr>
  </w:style>
  <w:style w:type="character" w:customStyle="1" w:styleId="bas070">
    <w:name w:val="bas07"/>
    <w:basedOn w:val="DefaultParagraphFont"/>
    <w:rsid w:val="00861BB5"/>
    <w:rPr>
      <w:color w:val="000080"/>
    </w:rPr>
  </w:style>
  <w:style w:type="character" w:customStyle="1" w:styleId="bas080">
    <w:name w:val="bas08"/>
    <w:basedOn w:val="DefaultParagraphFont"/>
    <w:rsid w:val="00861BB5"/>
    <w:rPr>
      <w:color w:val="000000"/>
    </w:rPr>
  </w:style>
  <w:style w:type="character" w:customStyle="1" w:styleId="bas090">
    <w:name w:val="bas09"/>
    <w:basedOn w:val="DefaultParagraphFont"/>
    <w:rsid w:val="00861BB5"/>
    <w:rPr>
      <w:color w:val="0000FF"/>
    </w:rPr>
  </w:style>
  <w:style w:type="character" w:customStyle="1" w:styleId="bas0a0">
    <w:name w:val="bas0a"/>
    <w:basedOn w:val="DefaultParagraphFont"/>
    <w:rsid w:val="00861BB5"/>
    <w:rPr>
      <w:color w:val="000000"/>
    </w:rPr>
  </w:style>
  <w:style w:type="character" w:customStyle="1" w:styleId="bas0b0">
    <w:name w:val="bas0b"/>
    <w:basedOn w:val="DefaultParagraphFont"/>
    <w:rsid w:val="00861BB5"/>
    <w:rPr>
      <w:color w:val="000000"/>
    </w:rPr>
  </w:style>
  <w:style w:type="character" w:customStyle="1" w:styleId="bas0c0">
    <w:name w:val="bas0c"/>
    <w:basedOn w:val="DefaultParagraphFont"/>
    <w:rsid w:val="00861BB5"/>
    <w:rPr>
      <w:color w:val="000000"/>
    </w:rPr>
  </w:style>
  <w:style w:type="character" w:customStyle="1" w:styleId="bas0d0">
    <w:name w:val="bas0d"/>
    <w:basedOn w:val="DefaultParagraphFont"/>
    <w:rsid w:val="00861BB5"/>
    <w:rPr>
      <w:color w:val="0000FF"/>
    </w:rPr>
  </w:style>
  <w:style w:type="character" w:customStyle="1" w:styleId="bas0e0">
    <w:name w:val="bas0e"/>
    <w:basedOn w:val="DefaultParagraphFont"/>
    <w:rsid w:val="00861BB5"/>
    <w:rPr>
      <w:color w:val="000000"/>
    </w:rPr>
  </w:style>
  <w:style w:type="character" w:customStyle="1" w:styleId="bas0f0">
    <w:name w:val="bas0f"/>
    <w:basedOn w:val="DefaultParagraphFont"/>
    <w:rsid w:val="00861BB5"/>
    <w:rPr>
      <w:color w:val="008080"/>
    </w:rPr>
  </w:style>
  <w:style w:type="character" w:customStyle="1" w:styleId="bas100">
    <w:name w:val="bas10"/>
    <w:basedOn w:val="DefaultParagraphFont"/>
    <w:rsid w:val="00861BB5"/>
    <w:rPr>
      <w:color w:val="000000"/>
    </w:rPr>
  </w:style>
  <w:style w:type="character" w:customStyle="1" w:styleId="bas110">
    <w:name w:val="bas11"/>
    <w:basedOn w:val="DefaultParagraphFont"/>
    <w:rsid w:val="00861BB5"/>
    <w:rPr>
      <w:color w:val="0000FF"/>
    </w:rPr>
  </w:style>
  <w:style w:type="character" w:customStyle="1" w:styleId="bas120">
    <w:name w:val="bas12"/>
    <w:basedOn w:val="DefaultParagraphFont"/>
    <w:rsid w:val="00861BB5"/>
    <w:rPr>
      <w:color w:val="0000FF"/>
    </w:rPr>
  </w:style>
  <w:style w:type="character" w:customStyle="1" w:styleId="bas130">
    <w:name w:val="bas13"/>
    <w:basedOn w:val="DefaultParagraphFont"/>
    <w:rsid w:val="00861BB5"/>
    <w:rPr>
      <w:color w:val="000000"/>
    </w:rPr>
  </w:style>
  <w:style w:type="character" w:customStyle="1" w:styleId="bas140">
    <w:name w:val="bas14"/>
    <w:basedOn w:val="DefaultParagraphFont"/>
    <w:rsid w:val="00861BB5"/>
    <w:rPr>
      <w:color w:val="000000"/>
    </w:rPr>
  </w:style>
  <w:style w:type="character" w:customStyle="1" w:styleId="bas150">
    <w:name w:val="bas15"/>
    <w:basedOn w:val="DefaultParagraphFont"/>
    <w:rsid w:val="00861BB5"/>
    <w:rPr>
      <w:color w:val="008000"/>
    </w:rPr>
  </w:style>
  <w:style w:type="character" w:customStyle="1" w:styleId="bas160">
    <w:name w:val="bas16"/>
    <w:basedOn w:val="DefaultParagraphFont"/>
    <w:rsid w:val="00861BB5"/>
    <w:rPr>
      <w:color w:val="108060"/>
    </w:rPr>
  </w:style>
  <w:style w:type="character" w:customStyle="1" w:styleId="bas170">
    <w:name w:val="bas17"/>
    <w:basedOn w:val="DefaultParagraphFont"/>
    <w:rsid w:val="00861BB5"/>
    <w:rPr>
      <w:color w:val="0000FF"/>
    </w:rPr>
  </w:style>
  <w:style w:type="character" w:customStyle="1" w:styleId="bas180">
    <w:name w:val="bas18"/>
    <w:basedOn w:val="DefaultParagraphFont"/>
    <w:rsid w:val="00861BB5"/>
    <w:rPr>
      <w:color w:val="FF0000"/>
    </w:rPr>
  </w:style>
  <w:style w:type="character" w:customStyle="1" w:styleId="bas190">
    <w:name w:val="bas19"/>
    <w:basedOn w:val="DefaultParagraphFont"/>
    <w:rsid w:val="00861BB5"/>
    <w:rPr>
      <w:color w:val="000000"/>
    </w:rPr>
  </w:style>
  <w:style w:type="character" w:customStyle="1" w:styleId="bas1a0">
    <w:name w:val="bas1a"/>
    <w:basedOn w:val="DefaultParagraphFont"/>
    <w:rsid w:val="00861BB5"/>
    <w:rPr>
      <w:color w:val="000000"/>
    </w:rPr>
  </w:style>
  <w:style w:type="character" w:customStyle="1" w:styleId="cls000">
    <w:name w:val="cls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cls01">
    <w:name w:val="cls01"/>
    <w:basedOn w:val="DefaultParagraphFont"/>
    <w:rsid w:val="00861BB5"/>
  </w:style>
  <w:style w:type="character" w:customStyle="1" w:styleId="cls02">
    <w:name w:val="cls02"/>
    <w:basedOn w:val="DefaultParagraphFont"/>
    <w:rsid w:val="00861BB5"/>
  </w:style>
  <w:style w:type="character" w:customStyle="1" w:styleId="cls03">
    <w:name w:val="cls03"/>
    <w:basedOn w:val="DefaultParagraphFont"/>
    <w:rsid w:val="00861BB5"/>
  </w:style>
  <w:style w:type="character" w:customStyle="1" w:styleId="cls040">
    <w:name w:val="cls04"/>
    <w:basedOn w:val="DefaultParagraphFont"/>
    <w:rsid w:val="00861BB5"/>
    <w:rPr>
      <w:color w:val="000080"/>
    </w:rPr>
  </w:style>
  <w:style w:type="character" w:customStyle="1" w:styleId="cls050">
    <w:name w:val="cls05"/>
    <w:basedOn w:val="DefaultParagraphFont"/>
    <w:rsid w:val="00861BB5"/>
    <w:rPr>
      <w:color w:val="2200FF"/>
    </w:rPr>
  </w:style>
  <w:style w:type="character" w:customStyle="1" w:styleId="cls060">
    <w:name w:val="cls06"/>
    <w:basedOn w:val="DefaultParagraphFont"/>
    <w:rsid w:val="00861BB5"/>
    <w:rPr>
      <w:color w:val="108020"/>
    </w:rPr>
  </w:style>
  <w:style w:type="character" w:customStyle="1" w:styleId="cls070">
    <w:name w:val="cls07"/>
    <w:basedOn w:val="DefaultParagraphFont"/>
    <w:rsid w:val="00861BB5"/>
    <w:rPr>
      <w:color w:val="108060"/>
    </w:rPr>
  </w:style>
  <w:style w:type="character" w:customStyle="1" w:styleId="cls0a0">
    <w:name w:val="cls0a"/>
    <w:basedOn w:val="DefaultParagraphFont"/>
    <w:rsid w:val="00861BB5"/>
    <w:rPr>
      <w:color w:val="008080"/>
    </w:rPr>
  </w:style>
  <w:style w:type="character" w:customStyle="1" w:styleId="cls0b0">
    <w:name w:val="cls0b"/>
    <w:basedOn w:val="DefaultParagraphFont"/>
    <w:rsid w:val="00861BB5"/>
    <w:rPr>
      <w:color w:val="408020"/>
    </w:rPr>
  </w:style>
  <w:style w:type="character" w:customStyle="1" w:styleId="cls0d0">
    <w:name w:val="cls0d"/>
    <w:basedOn w:val="DefaultParagraphFont"/>
    <w:rsid w:val="00861BB5"/>
    <w:rPr>
      <w:color w:val="000000"/>
    </w:rPr>
  </w:style>
  <w:style w:type="character" w:customStyle="1" w:styleId="java000">
    <w:name w:val="java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java01">
    <w:name w:val="java01"/>
    <w:basedOn w:val="DefaultParagraphFont"/>
    <w:rsid w:val="00861BB5"/>
  </w:style>
  <w:style w:type="character" w:customStyle="1" w:styleId="java02">
    <w:name w:val="java02"/>
    <w:basedOn w:val="DefaultParagraphFont"/>
    <w:rsid w:val="00861BB5"/>
  </w:style>
  <w:style w:type="character" w:customStyle="1" w:styleId="java03">
    <w:name w:val="java03"/>
    <w:basedOn w:val="DefaultParagraphFont"/>
    <w:rsid w:val="00861BB5"/>
  </w:style>
  <w:style w:type="character" w:customStyle="1" w:styleId="java040">
    <w:name w:val="java04"/>
    <w:basedOn w:val="DefaultParagraphFont"/>
    <w:rsid w:val="00861BB5"/>
    <w:rPr>
      <w:color w:val="000011"/>
    </w:rPr>
  </w:style>
  <w:style w:type="character" w:customStyle="1" w:styleId="java050">
    <w:name w:val="java05"/>
    <w:basedOn w:val="DefaultParagraphFont"/>
    <w:rsid w:val="00861BB5"/>
    <w:rPr>
      <w:b/>
      <w:bCs/>
      <w:color w:val="2200FF"/>
    </w:rPr>
  </w:style>
  <w:style w:type="character" w:customStyle="1" w:styleId="java06">
    <w:name w:val="java06"/>
    <w:basedOn w:val="DefaultParagraphFont"/>
    <w:rsid w:val="00861BB5"/>
  </w:style>
  <w:style w:type="character" w:customStyle="1" w:styleId="java070">
    <w:name w:val="java07"/>
    <w:basedOn w:val="DefaultParagraphFont"/>
    <w:rsid w:val="00861BB5"/>
    <w:rPr>
      <w:color w:val="00A008"/>
    </w:rPr>
  </w:style>
  <w:style w:type="character" w:customStyle="1" w:styleId="java080">
    <w:name w:val="java08"/>
    <w:basedOn w:val="DefaultParagraphFont"/>
    <w:rsid w:val="00861BB5"/>
    <w:rPr>
      <w:color w:val="108020"/>
    </w:rPr>
  </w:style>
  <w:style w:type="character" w:customStyle="1" w:styleId="java090">
    <w:name w:val="java09"/>
    <w:basedOn w:val="DefaultParagraphFont"/>
    <w:rsid w:val="00861BB5"/>
    <w:rPr>
      <w:color w:val="008080"/>
    </w:rPr>
  </w:style>
  <w:style w:type="character" w:customStyle="1" w:styleId="java0a0">
    <w:name w:val="java0a"/>
    <w:basedOn w:val="DefaultParagraphFont"/>
    <w:rsid w:val="00861BB5"/>
    <w:rPr>
      <w:color w:val="008080"/>
    </w:rPr>
  </w:style>
  <w:style w:type="character" w:customStyle="1" w:styleId="java0b0">
    <w:name w:val="java0b"/>
    <w:basedOn w:val="DefaultParagraphFont"/>
    <w:rsid w:val="00861BB5"/>
    <w:rPr>
      <w:color w:val="008080"/>
    </w:rPr>
  </w:style>
  <w:style w:type="character" w:customStyle="1" w:styleId="java0c0">
    <w:name w:val="java0c"/>
    <w:basedOn w:val="DefaultParagraphFont"/>
    <w:rsid w:val="00861BB5"/>
    <w:rPr>
      <w:color w:val="008080"/>
    </w:rPr>
  </w:style>
  <w:style w:type="character" w:customStyle="1" w:styleId="java0d0">
    <w:name w:val="java0d"/>
    <w:basedOn w:val="DefaultParagraphFont"/>
    <w:rsid w:val="00861BB5"/>
    <w:rPr>
      <w:color w:val="008080"/>
    </w:rPr>
  </w:style>
  <w:style w:type="character" w:customStyle="1" w:styleId="java0e0">
    <w:name w:val="java0e"/>
    <w:basedOn w:val="DefaultParagraphFont"/>
    <w:rsid w:val="00861BB5"/>
    <w:rPr>
      <w:color w:val="0000FF"/>
    </w:rPr>
  </w:style>
  <w:style w:type="character" w:customStyle="1" w:styleId="java0f0">
    <w:name w:val="java0f"/>
    <w:basedOn w:val="DefaultParagraphFont"/>
    <w:rsid w:val="00861BB5"/>
    <w:rPr>
      <w:color w:val="002200"/>
    </w:rPr>
  </w:style>
  <w:style w:type="character" w:customStyle="1" w:styleId="java100">
    <w:name w:val="java10"/>
    <w:basedOn w:val="DefaultParagraphFont"/>
    <w:rsid w:val="00861BB5"/>
    <w:rPr>
      <w:color w:val="208020"/>
    </w:rPr>
  </w:style>
  <w:style w:type="character" w:customStyle="1" w:styleId="java110">
    <w:name w:val="java11"/>
    <w:basedOn w:val="DefaultParagraphFont"/>
    <w:rsid w:val="00861BB5"/>
    <w:rPr>
      <w:color w:val="404040"/>
    </w:rPr>
  </w:style>
  <w:style w:type="character" w:customStyle="1" w:styleId="java12">
    <w:name w:val="java12"/>
    <w:basedOn w:val="DefaultParagraphFont"/>
    <w:rsid w:val="00861BB5"/>
    <w:rPr>
      <w:color w:val="404040"/>
    </w:rPr>
  </w:style>
  <w:style w:type="character" w:customStyle="1" w:styleId="java130">
    <w:name w:val="java13"/>
    <w:basedOn w:val="DefaultParagraphFont"/>
    <w:rsid w:val="00861BB5"/>
    <w:rPr>
      <w:color w:val="404040"/>
    </w:rPr>
  </w:style>
  <w:style w:type="character" w:customStyle="1" w:styleId="java140">
    <w:name w:val="java14"/>
    <w:basedOn w:val="DefaultParagraphFont"/>
    <w:rsid w:val="00861BB5"/>
    <w:rPr>
      <w:color w:val="404080"/>
    </w:rPr>
  </w:style>
  <w:style w:type="character" w:customStyle="1" w:styleId="javascript000">
    <w:name w:val="javascript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javascript01">
    <w:name w:val="javascript01"/>
    <w:basedOn w:val="DefaultParagraphFont"/>
    <w:rsid w:val="00861BB5"/>
  </w:style>
  <w:style w:type="character" w:customStyle="1" w:styleId="javascript02">
    <w:name w:val="javascript02"/>
    <w:basedOn w:val="DefaultParagraphFont"/>
    <w:rsid w:val="00861BB5"/>
  </w:style>
  <w:style w:type="character" w:customStyle="1" w:styleId="javascript03">
    <w:name w:val="javascript03"/>
    <w:basedOn w:val="DefaultParagraphFont"/>
    <w:rsid w:val="00861BB5"/>
  </w:style>
  <w:style w:type="character" w:customStyle="1" w:styleId="javascript040">
    <w:name w:val="javascript04"/>
    <w:basedOn w:val="DefaultParagraphFont"/>
    <w:rsid w:val="00861BB5"/>
    <w:rPr>
      <w:color w:val="000011"/>
    </w:rPr>
  </w:style>
  <w:style w:type="character" w:customStyle="1" w:styleId="javascript050">
    <w:name w:val="javascript05"/>
    <w:basedOn w:val="DefaultParagraphFont"/>
    <w:rsid w:val="00861BB5"/>
    <w:rPr>
      <w:color w:val="00A008"/>
    </w:rPr>
  </w:style>
  <w:style w:type="character" w:customStyle="1" w:styleId="javascript060">
    <w:name w:val="javascript06"/>
    <w:basedOn w:val="DefaultParagraphFont"/>
    <w:rsid w:val="00861BB5"/>
    <w:rPr>
      <w:color w:val="108020"/>
    </w:rPr>
  </w:style>
  <w:style w:type="character" w:customStyle="1" w:styleId="javascript070">
    <w:name w:val="javascript07"/>
    <w:basedOn w:val="DefaultParagraphFont"/>
    <w:rsid w:val="00861BB5"/>
    <w:rPr>
      <w:color w:val="008080"/>
    </w:rPr>
  </w:style>
  <w:style w:type="character" w:customStyle="1" w:styleId="javascript080">
    <w:name w:val="javascript08"/>
    <w:basedOn w:val="DefaultParagraphFont"/>
    <w:rsid w:val="00861BB5"/>
    <w:rPr>
      <w:color w:val="108020"/>
    </w:rPr>
  </w:style>
  <w:style w:type="character" w:customStyle="1" w:styleId="javascript090">
    <w:name w:val="javascript09"/>
    <w:basedOn w:val="DefaultParagraphFont"/>
    <w:rsid w:val="00861BB5"/>
    <w:rPr>
      <w:color w:val="008080"/>
    </w:rPr>
  </w:style>
  <w:style w:type="character" w:customStyle="1" w:styleId="javascript0a0">
    <w:name w:val="javascript0a"/>
    <w:basedOn w:val="DefaultParagraphFont"/>
    <w:rsid w:val="00861BB5"/>
    <w:rPr>
      <w:color w:val="008080"/>
    </w:rPr>
  </w:style>
  <w:style w:type="character" w:customStyle="1" w:styleId="javascript0b0">
    <w:name w:val="javascript0b"/>
    <w:basedOn w:val="DefaultParagraphFont"/>
    <w:rsid w:val="00861BB5"/>
    <w:rPr>
      <w:color w:val="008080"/>
    </w:rPr>
  </w:style>
  <w:style w:type="character" w:customStyle="1" w:styleId="javascript0c0">
    <w:name w:val="javascript0c"/>
    <w:basedOn w:val="DefaultParagraphFont"/>
    <w:rsid w:val="00861BB5"/>
    <w:rPr>
      <w:color w:val="008080"/>
    </w:rPr>
  </w:style>
  <w:style w:type="character" w:customStyle="1" w:styleId="javascript0d0">
    <w:name w:val="javascript0d"/>
    <w:basedOn w:val="DefaultParagraphFont"/>
    <w:rsid w:val="00861BB5"/>
    <w:rPr>
      <w:color w:val="008080"/>
    </w:rPr>
  </w:style>
  <w:style w:type="character" w:customStyle="1" w:styleId="javascript0e0">
    <w:name w:val="javascript0e"/>
    <w:basedOn w:val="DefaultParagraphFont"/>
    <w:rsid w:val="00861BB5"/>
    <w:rPr>
      <w:color w:val="0000FF"/>
    </w:rPr>
  </w:style>
  <w:style w:type="character" w:customStyle="1" w:styleId="javascript0f0">
    <w:name w:val="javascript0f"/>
    <w:basedOn w:val="DefaultParagraphFont"/>
    <w:rsid w:val="00861BB5"/>
    <w:rPr>
      <w:color w:val="002200"/>
    </w:rPr>
  </w:style>
  <w:style w:type="character" w:customStyle="1" w:styleId="javascript100">
    <w:name w:val="javascript10"/>
    <w:basedOn w:val="DefaultParagraphFont"/>
    <w:rsid w:val="00861BB5"/>
    <w:rPr>
      <w:color w:val="208020"/>
    </w:rPr>
  </w:style>
  <w:style w:type="character" w:customStyle="1" w:styleId="javascript110">
    <w:name w:val="javascript11"/>
    <w:basedOn w:val="DefaultParagraphFont"/>
    <w:rsid w:val="00861BB5"/>
    <w:rPr>
      <w:color w:val="404040"/>
    </w:rPr>
  </w:style>
  <w:style w:type="character" w:customStyle="1" w:styleId="javascript130">
    <w:name w:val="javascript13"/>
    <w:basedOn w:val="DefaultParagraphFont"/>
    <w:rsid w:val="00861BB5"/>
    <w:rPr>
      <w:color w:val="404040"/>
    </w:rPr>
  </w:style>
  <w:style w:type="character" w:customStyle="1" w:styleId="javascript140">
    <w:name w:val="javascript14"/>
    <w:basedOn w:val="DefaultParagraphFont"/>
    <w:rsid w:val="00861BB5"/>
    <w:rPr>
      <w:color w:val="404080"/>
    </w:rPr>
  </w:style>
  <w:style w:type="character" w:customStyle="1" w:styleId="javascript15">
    <w:name w:val="javascript15"/>
    <w:basedOn w:val="DefaultParagraphFont"/>
    <w:rsid w:val="00861BB5"/>
    <w:rPr>
      <w:color w:val="408080"/>
    </w:rPr>
  </w:style>
  <w:style w:type="character" w:customStyle="1" w:styleId="sql000">
    <w:name w:val="sql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sql01">
    <w:name w:val="sql01"/>
    <w:basedOn w:val="DefaultParagraphFont"/>
    <w:rsid w:val="00861BB5"/>
  </w:style>
  <w:style w:type="character" w:customStyle="1" w:styleId="sql02">
    <w:name w:val="sql02"/>
    <w:basedOn w:val="DefaultParagraphFont"/>
    <w:rsid w:val="00861BB5"/>
  </w:style>
  <w:style w:type="character" w:customStyle="1" w:styleId="sql03">
    <w:name w:val="sql03"/>
    <w:basedOn w:val="DefaultParagraphFont"/>
    <w:rsid w:val="00861BB5"/>
  </w:style>
  <w:style w:type="character" w:customStyle="1" w:styleId="sql040">
    <w:name w:val="sql04"/>
    <w:basedOn w:val="DefaultParagraphFont"/>
    <w:rsid w:val="00861BB5"/>
    <w:rPr>
      <w:color w:val="00A008"/>
    </w:rPr>
  </w:style>
  <w:style w:type="character" w:customStyle="1" w:styleId="sql05">
    <w:name w:val="sql05"/>
    <w:basedOn w:val="DefaultParagraphFont"/>
    <w:rsid w:val="00861BB5"/>
  </w:style>
  <w:style w:type="character" w:customStyle="1" w:styleId="sql06">
    <w:name w:val="sql06"/>
    <w:basedOn w:val="DefaultParagraphFont"/>
    <w:rsid w:val="00861BB5"/>
  </w:style>
  <w:style w:type="character" w:customStyle="1" w:styleId="sql07">
    <w:name w:val="sql07"/>
    <w:basedOn w:val="DefaultParagraphFont"/>
    <w:rsid w:val="00861BB5"/>
  </w:style>
  <w:style w:type="character" w:customStyle="1" w:styleId="sql080">
    <w:name w:val="sql08"/>
    <w:basedOn w:val="DefaultParagraphFont"/>
    <w:rsid w:val="00861BB5"/>
    <w:rPr>
      <w:color w:val="0000FF"/>
    </w:rPr>
  </w:style>
  <w:style w:type="character" w:customStyle="1" w:styleId="sql09">
    <w:name w:val="sql09"/>
    <w:basedOn w:val="DefaultParagraphFont"/>
    <w:rsid w:val="00861BB5"/>
  </w:style>
  <w:style w:type="character" w:customStyle="1" w:styleId="sql10">
    <w:name w:val="sql10"/>
    <w:basedOn w:val="DefaultParagraphFont"/>
    <w:rsid w:val="00861BB5"/>
  </w:style>
  <w:style w:type="character" w:customStyle="1" w:styleId="sql0c0">
    <w:name w:val="sql0c"/>
    <w:basedOn w:val="DefaultParagraphFont"/>
    <w:rsid w:val="00861BB5"/>
    <w:rPr>
      <w:color w:val="208020"/>
    </w:rPr>
  </w:style>
  <w:style w:type="character" w:customStyle="1" w:styleId="sql110">
    <w:name w:val="sql11"/>
    <w:basedOn w:val="DefaultParagraphFont"/>
    <w:rsid w:val="00861BB5"/>
    <w:rPr>
      <w:color w:val="408020"/>
    </w:rPr>
  </w:style>
  <w:style w:type="character" w:customStyle="1" w:styleId="sql120">
    <w:name w:val="sql12"/>
    <w:basedOn w:val="DefaultParagraphFont"/>
    <w:rsid w:val="00861BB5"/>
    <w:rPr>
      <w:color w:val="408030"/>
    </w:rPr>
  </w:style>
  <w:style w:type="character" w:customStyle="1" w:styleId="spp000">
    <w:name w:val="spp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spp01">
    <w:name w:val="spp01"/>
    <w:basedOn w:val="DefaultParagraphFont"/>
    <w:rsid w:val="00861BB5"/>
  </w:style>
  <w:style w:type="character" w:customStyle="1" w:styleId="spp02">
    <w:name w:val="spp02"/>
    <w:basedOn w:val="DefaultParagraphFont"/>
    <w:rsid w:val="00861BB5"/>
  </w:style>
  <w:style w:type="character" w:customStyle="1" w:styleId="spp030">
    <w:name w:val="spp03"/>
    <w:basedOn w:val="DefaultParagraphFont"/>
    <w:rsid w:val="00861BB5"/>
    <w:rPr>
      <w:color w:val="0000FF"/>
    </w:rPr>
  </w:style>
  <w:style w:type="character" w:customStyle="1" w:styleId="spp040">
    <w:name w:val="spp04"/>
    <w:basedOn w:val="DefaultParagraphFont"/>
    <w:rsid w:val="00861BB5"/>
    <w:rPr>
      <w:color w:val="000080"/>
    </w:rPr>
  </w:style>
  <w:style w:type="character" w:customStyle="1" w:styleId="spp050">
    <w:name w:val="spp05"/>
    <w:basedOn w:val="DefaultParagraphFont"/>
    <w:rsid w:val="00861BB5"/>
    <w:rPr>
      <w:color w:val="000080"/>
    </w:rPr>
  </w:style>
  <w:style w:type="character" w:customStyle="1" w:styleId="spp060">
    <w:name w:val="spp06"/>
    <w:basedOn w:val="DefaultParagraphFont"/>
    <w:rsid w:val="00861BB5"/>
    <w:rPr>
      <w:color w:val="000080"/>
    </w:rPr>
  </w:style>
  <w:style w:type="character" w:customStyle="1" w:styleId="spp070">
    <w:name w:val="spp07"/>
    <w:basedOn w:val="DefaultParagraphFont"/>
    <w:rsid w:val="00861BB5"/>
    <w:rPr>
      <w:color w:val="000080"/>
    </w:rPr>
  </w:style>
  <w:style w:type="character" w:customStyle="1" w:styleId="spp080">
    <w:name w:val="spp08"/>
    <w:basedOn w:val="DefaultParagraphFont"/>
    <w:rsid w:val="00861BB5"/>
    <w:rPr>
      <w:color w:val="000080"/>
    </w:rPr>
  </w:style>
  <w:style w:type="character" w:customStyle="1" w:styleId="spp090">
    <w:name w:val="spp09"/>
    <w:basedOn w:val="DefaultParagraphFont"/>
    <w:rsid w:val="00861BB5"/>
    <w:rPr>
      <w:color w:val="0000FF"/>
    </w:rPr>
  </w:style>
  <w:style w:type="character" w:customStyle="1" w:styleId="spp0a0">
    <w:name w:val="spp0a"/>
    <w:basedOn w:val="DefaultParagraphFont"/>
    <w:rsid w:val="00861BB5"/>
    <w:rPr>
      <w:color w:val="000000"/>
    </w:rPr>
  </w:style>
  <w:style w:type="character" w:customStyle="1" w:styleId="spp0b0">
    <w:name w:val="spp0b"/>
    <w:basedOn w:val="DefaultParagraphFont"/>
    <w:rsid w:val="00861BB5"/>
    <w:rPr>
      <w:color w:val="000000"/>
    </w:rPr>
  </w:style>
  <w:style w:type="character" w:customStyle="1" w:styleId="spp0c0">
    <w:name w:val="spp0c"/>
    <w:basedOn w:val="DefaultParagraphFont"/>
    <w:rsid w:val="00861BB5"/>
    <w:rPr>
      <w:color w:val="008080"/>
    </w:rPr>
  </w:style>
  <w:style w:type="character" w:customStyle="1" w:styleId="spp0d0">
    <w:name w:val="spp0d"/>
    <w:basedOn w:val="DefaultParagraphFont"/>
    <w:rsid w:val="00861BB5"/>
    <w:rPr>
      <w:color w:val="0080D0"/>
    </w:rPr>
  </w:style>
  <w:style w:type="character" w:customStyle="1" w:styleId="spp0e0">
    <w:name w:val="spp0e"/>
    <w:basedOn w:val="DefaultParagraphFont"/>
    <w:rsid w:val="00861BB5"/>
    <w:rPr>
      <w:color w:val="FF0000"/>
    </w:rPr>
  </w:style>
  <w:style w:type="character" w:customStyle="1" w:styleId="spp0f0">
    <w:name w:val="spp0f"/>
    <w:basedOn w:val="DefaultParagraphFont"/>
    <w:rsid w:val="00861BB5"/>
    <w:rPr>
      <w:color w:val="000000"/>
    </w:rPr>
  </w:style>
  <w:style w:type="character" w:customStyle="1" w:styleId="spp100">
    <w:name w:val="spp10"/>
    <w:basedOn w:val="DefaultParagraphFont"/>
    <w:rsid w:val="00861BB5"/>
    <w:rPr>
      <w:color w:val="808080"/>
    </w:rPr>
  </w:style>
  <w:style w:type="character" w:customStyle="1" w:styleId="spp110">
    <w:name w:val="spp11"/>
    <w:basedOn w:val="DefaultParagraphFont"/>
    <w:rsid w:val="00861BB5"/>
    <w:rPr>
      <w:color w:val="008000"/>
    </w:rPr>
  </w:style>
  <w:style w:type="character" w:customStyle="1" w:styleId="toctoggle">
    <w:name w:val="toctoggle"/>
    <w:basedOn w:val="DefaultParagraphFont"/>
    <w:rsid w:val="00861BB5"/>
  </w:style>
  <w:style w:type="character" w:customStyle="1" w:styleId="tocnumber2">
    <w:name w:val="tocnumber2"/>
    <w:basedOn w:val="DefaultParagraphFont"/>
    <w:rsid w:val="00861BB5"/>
  </w:style>
  <w:style w:type="character" w:customStyle="1" w:styleId="toctext">
    <w:name w:val="toctext"/>
    <w:basedOn w:val="DefaultParagraphFont"/>
    <w:rsid w:val="00861BB5"/>
  </w:style>
  <w:style w:type="character" w:styleId="PlaceholderText">
    <w:name w:val="Placeholder Text"/>
    <w:basedOn w:val="DefaultParagraphFont"/>
    <w:uiPriority w:val="99"/>
    <w:semiHidden/>
    <w:rsid w:val="00861BB5"/>
    <w:rPr>
      <w:color w:val="808080"/>
    </w:rPr>
  </w:style>
  <w:style w:type="paragraph" w:customStyle="1" w:styleId="wizardlabel">
    <w:name w:val="wizardlabel"/>
    <w:basedOn w:val="Normal"/>
    <w:rsid w:val="0046180E"/>
    <w:pPr>
      <w:spacing w:before="100" w:beforeAutospacing="1" w:after="100" w:afterAutospacing="1" w:line="240" w:lineRule="auto"/>
      <w:ind w:firstLine="0"/>
      <w:jc w:val="right"/>
    </w:pPr>
    <w:rPr>
      <w:rFonts w:ascii="Times New Roman" w:hAnsi="Times New Roman"/>
      <w:color w:val="384492"/>
      <w:sz w:val="19"/>
      <w:szCs w:val="19"/>
      <w:lang w:bidi="ar-SA"/>
    </w:rPr>
  </w:style>
  <w:style w:type="paragraph" w:customStyle="1" w:styleId="wizardltlabel">
    <w:name w:val="wizardltlabel"/>
    <w:basedOn w:val="Normal"/>
    <w:rsid w:val="0046180E"/>
    <w:pPr>
      <w:spacing w:before="100" w:beforeAutospacing="1" w:after="100" w:afterAutospacing="1" w:line="240" w:lineRule="auto"/>
      <w:ind w:firstLine="0"/>
    </w:pPr>
    <w:rPr>
      <w:rFonts w:ascii="Times New Roman" w:hAnsi="Times New Roman"/>
      <w:color w:val="384492"/>
      <w:sz w:val="19"/>
      <w:szCs w:val="19"/>
      <w:lang w:bidi="ar-SA"/>
    </w:rPr>
  </w:style>
  <w:style w:type="paragraph" w:customStyle="1" w:styleId="navarrowsdisabled">
    <w:name w:val="navarrowsdisabled"/>
    <w:basedOn w:val="Normal"/>
    <w:rsid w:val="0046180E"/>
    <w:pPr>
      <w:spacing w:before="100" w:beforeAutospacing="1" w:after="100" w:afterAutospacing="1" w:line="240" w:lineRule="auto"/>
      <w:ind w:firstLine="0"/>
    </w:pPr>
    <w:rPr>
      <w:rFonts w:ascii="Times New Roman" w:hAnsi="Times New Roman"/>
      <w:b/>
      <w:bCs/>
      <w:color w:val="C0C0C0"/>
      <w:sz w:val="30"/>
      <w:szCs w:val="30"/>
      <w:lang w:bidi="ar-SA"/>
    </w:rPr>
  </w:style>
  <w:style w:type="character" w:customStyle="1" w:styleId="js00">
    <w:name w:val="js00"/>
    <w:basedOn w:val="DefaultParagraphFont"/>
    <w:rsid w:val="0046180E"/>
    <w:rPr>
      <w:color w:val="FF0000"/>
      <w:u w:val="single"/>
      <w:shd w:val="clear" w:color="auto" w:fill="FFFFFF"/>
    </w:rPr>
  </w:style>
  <w:style w:type="character" w:customStyle="1" w:styleId="js01">
    <w:name w:val="js01"/>
    <w:basedOn w:val="DefaultParagraphFont"/>
    <w:rsid w:val="0046180E"/>
  </w:style>
  <w:style w:type="character" w:customStyle="1" w:styleId="js02">
    <w:name w:val="js02"/>
    <w:basedOn w:val="DefaultParagraphFont"/>
    <w:rsid w:val="0046180E"/>
  </w:style>
  <w:style w:type="character" w:customStyle="1" w:styleId="js03">
    <w:name w:val="js03"/>
    <w:basedOn w:val="DefaultParagraphFont"/>
    <w:rsid w:val="0046180E"/>
  </w:style>
  <w:style w:type="character" w:customStyle="1" w:styleId="js04">
    <w:name w:val="js04"/>
    <w:basedOn w:val="DefaultParagraphFont"/>
    <w:rsid w:val="0046180E"/>
    <w:rPr>
      <w:color w:val="000011"/>
    </w:rPr>
  </w:style>
  <w:style w:type="character" w:customStyle="1" w:styleId="js05">
    <w:name w:val="js05"/>
    <w:basedOn w:val="DefaultParagraphFont"/>
    <w:rsid w:val="0046180E"/>
    <w:rPr>
      <w:color w:val="00A008"/>
    </w:rPr>
  </w:style>
  <w:style w:type="character" w:customStyle="1" w:styleId="js06">
    <w:name w:val="js06"/>
    <w:basedOn w:val="DefaultParagraphFont"/>
    <w:rsid w:val="0046180E"/>
    <w:rPr>
      <w:color w:val="108020"/>
    </w:rPr>
  </w:style>
  <w:style w:type="character" w:customStyle="1" w:styleId="js07">
    <w:name w:val="js07"/>
    <w:basedOn w:val="DefaultParagraphFont"/>
    <w:rsid w:val="0046180E"/>
    <w:rPr>
      <w:color w:val="008080"/>
    </w:rPr>
  </w:style>
  <w:style w:type="character" w:customStyle="1" w:styleId="js08">
    <w:name w:val="js08"/>
    <w:basedOn w:val="DefaultParagraphFont"/>
    <w:rsid w:val="0046180E"/>
    <w:rPr>
      <w:color w:val="108020"/>
    </w:rPr>
  </w:style>
  <w:style w:type="character" w:customStyle="1" w:styleId="js09">
    <w:name w:val="js09"/>
    <w:basedOn w:val="DefaultParagraphFont"/>
    <w:rsid w:val="0046180E"/>
    <w:rPr>
      <w:color w:val="008080"/>
    </w:rPr>
  </w:style>
  <w:style w:type="character" w:customStyle="1" w:styleId="js0a">
    <w:name w:val="js0a"/>
    <w:basedOn w:val="DefaultParagraphFont"/>
    <w:rsid w:val="0046180E"/>
    <w:rPr>
      <w:color w:val="008080"/>
    </w:rPr>
  </w:style>
  <w:style w:type="character" w:customStyle="1" w:styleId="js0b">
    <w:name w:val="js0b"/>
    <w:basedOn w:val="DefaultParagraphFont"/>
    <w:rsid w:val="0046180E"/>
    <w:rPr>
      <w:color w:val="008080"/>
    </w:rPr>
  </w:style>
  <w:style w:type="character" w:customStyle="1" w:styleId="js0c">
    <w:name w:val="js0c"/>
    <w:basedOn w:val="DefaultParagraphFont"/>
    <w:rsid w:val="0046180E"/>
    <w:rPr>
      <w:color w:val="008080"/>
    </w:rPr>
  </w:style>
  <w:style w:type="character" w:customStyle="1" w:styleId="js0d">
    <w:name w:val="js0d"/>
    <w:basedOn w:val="DefaultParagraphFont"/>
    <w:rsid w:val="0046180E"/>
    <w:rPr>
      <w:color w:val="008080"/>
    </w:rPr>
  </w:style>
  <w:style w:type="character" w:customStyle="1" w:styleId="js0e">
    <w:name w:val="js0e"/>
    <w:basedOn w:val="DefaultParagraphFont"/>
    <w:rsid w:val="0046180E"/>
    <w:rPr>
      <w:color w:val="00008B"/>
    </w:rPr>
  </w:style>
  <w:style w:type="character" w:customStyle="1" w:styleId="js0f">
    <w:name w:val="js0f"/>
    <w:basedOn w:val="DefaultParagraphFont"/>
    <w:rsid w:val="0046180E"/>
    <w:rPr>
      <w:color w:val="002200"/>
    </w:rPr>
  </w:style>
  <w:style w:type="character" w:customStyle="1" w:styleId="js10">
    <w:name w:val="js10"/>
    <w:basedOn w:val="DefaultParagraphFont"/>
    <w:rsid w:val="0046180E"/>
    <w:rPr>
      <w:color w:val="208020"/>
    </w:rPr>
  </w:style>
  <w:style w:type="character" w:customStyle="1" w:styleId="js11">
    <w:name w:val="js11"/>
    <w:basedOn w:val="DefaultParagraphFont"/>
    <w:rsid w:val="0046180E"/>
    <w:rPr>
      <w:color w:val="404040"/>
    </w:rPr>
  </w:style>
  <w:style w:type="character" w:customStyle="1" w:styleId="js13">
    <w:name w:val="js13"/>
    <w:basedOn w:val="DefaultParagraphFont"/>
    <w:rsid w:val="0046180E"/>
    <w:rPr>
      <w:color w:val="404040"/>
    </w:rPr>
  </w:style>
  <w:style w:type="character" w:customStyle="1" w:styleId="js14">
    <w:name w:val="js14"/>
    <w:basedOn w:val="DefaultParagraphFont"/>
    <w:rsid w:val="0046180E"/>
    <w:rPr>
      <w:color w:val="404080"/>
    </w:rPr>
  </w:style>
  <w:style w:type="character" w:customStyle="1" w:styleId="js15">
    <w:name w:val="js15"/>
    <w:basedOn w:val="DefaultParagraphFont"/>
    <w:rsid w:val="0046180E"/>
    <w:rPr>
      <w:color w:val="408080"/>
    </w:rPr>
  </w:style>
  <w:style w:type="character" w:customStyle="1" w:styleId="tsql00">
    <w:name w:val="tsql00"/>
    <w:basedOn w:val="DefaultParagraphFont"/>
    <w:rsid w:val="0046180E"/>
    <w:rPr>
      <w:color w:val="FF0000"/>
      <w:u w:val="single"/>
      <w:shd w:val="clear" w:color="auto" w:fill="FFFFFF"/>
    </w:rPr>
  </w:style>
  <w:style w:type="character" w:customStyle="1" w:styleId="tsql03">
    <w:name w:val="tsql03"/>
    <w:basedOn w:val="DefaultParagraphFont"/>
    <w:rsid w:val="0046180E"/>
    <w:rPr>
      <w:color w:val="000000"/>
    </w:rPr>
  </w:style>
  <w:style w:type="character" w:customStyle="1" w:styleId="tsql04">
    <w:name w:val="tsql04"/>
    <w:basedOn w:val="DefaultParagraphFont"/>
    <w:rsid w:val="0046180E"/>
    <w:rPr>
      <w:color w:val="008080"/>
    </w:rPr>
  </w:style>
  <w:style w:type="character" w:customStyle="1" w:styleId="tsql05">
    <w:name w:val="tsql05"/>
    <w:basedOn w:val="DefaultParagraphFont"/>
    <w:rsid w:val="0046180E"/>
    <w:rPr>
      <w:color w:val="000000"/>
    </w:rPr>
  </w:style>
  <w:style w:type="character" w:customStyle="1" w:styleId="tsql06">
    <w:name w:val="tsql06"/>
    <w:basedOn w:val="DefaultParagraphFont"/>
    <w:rsid w:val="0046180E"/>
    <w:rPr>
      <w:color w:val="000000"/>
    </w:rPr>
  </w:style>
  <w:style w:type="character" w:customStyle="1" w:styleId="tsql07">
    <w:name w:val="tsql07"/>
    <w:basedOn w:val="DefaultParagraphFont"/>
    <w:rsid w:val="0046180E"/>
    <w:rPr>
      <w:color w:val="000000"/>
    </w:rPr>
  </w:style>
  <w:style w:type="character" w:customStyle="1" w:styleId="tsql08">
    <w:name w:val="tsql08"/>
    <w:basedOn w:val="DefaultParagraphFont"/>
    <w:rsid w:val="0046180E"/>
    <w:rPr>
      <w:color w:val="000000"/>
    </w:rPr>
  </w:style>
  <w:style w:type="character" w:customStyle="1" w:styleId="tsql09">
    <w:name w:val="tsql09"/>
    <w:basedOn w:val="DefaultParagraphFont"/>
    <w:rsid w:val="0046180E"/>
    <w:rPr>
      <w:color w:val="000000"/>
    </w:rPr>
  </w:style>
  <w:style w:type="character" w:customStyle="1" w:styleId="tsql0a">
    <w:name w:val="tsql0a"/>
    <w:basedOn w:val="DefaultParagraphFont"/>
    <w:rsid w:val="0046180E"/>
    <w:rPr>
      <w:color w:val="008000"/>
    </w:rPr>
  </w:style>
  <w:style w:type="character" w:customStyle="1" w:styleId="tsql0b">
    <w:name w:val="tsql0b"/>
    <w:basedOn w:val="DefaultParagraphFont"/>
    <w:rsid w:val="0046180E"/>
    <w:rPr>
      <w:color w:val="000000"/>
    </w:rPr>
  </w:style>
  <w:style w:type="character" w:customStyle="1" w:styleId="tsql0c">
    <w:name w:val="tsql0c"/>
    <w:basedOn w:val="DefaultParagraphFont"/>
    <w:rsid w:val="0046180E"/>
    <w:rPr>
      <w:color w:val="808000"/>
    </w:rPr>
  </w:style>
  <w:style w:type="character" w:customStyle="1" w:styleId="tsql0d">
    <w:name w:val="tsql0d"/>
    <w:basedOn w:val="DefaultParagraphFont"/>
    <w:rsid w:val="0046180E"/>
    <w:rPr>
      <w:color w:val="808000"/>
    </w:rPr>
  </w:style>
  <w:style w:type="character" w:customStyle="1" w:styleId="tsql0e">
    <w:name w:val="tsql0e"/>
    <w:basedOn w:val="DefaultParagraphFont"/>
    <w:rsid w:val="0046180E"/>
    <w:rPr>
      <w:color w:val="808000"/>
    </w:rPr>
  </w:style>
  <w:style w:type="character" w:customStyle="1" w:styleId="tsql0f">
    <w:name w:val="tsql0f"/>
    <w:basedOn w:val="DefaultParagraphFont"/>
    <w:rsid w:val="0046180E"/>
    <w:rPr>
      <w:color w:val="000080"/>
    </w:rPr>
  </w:style>
  <w:style w:type="character" w:customStyle="1" w:styleId="tsql10">
    <w:name w:val="tsql10"/>
    <w:basedOn w:val="DefaultParagraphFont"/>
    <w:rsid w:val="0046180E"/>
    <w:rPr>
      <w:color w:val="0000FF"/>
    </w:rPr>
  </w:style>
  <w:style w:type="character" w:customStyle="1" w:styleId="tsql11">
    <w:name w:val="tsql11"/>
    <w:basedOn w:val="DefaultParagraphFont"/>
    <w:rsid w:val="0046180E"/>
    <w:rPr>
      <w:color w:val="000080"/>
    </w:rPr>
  </w:style>
  <w:style w:type="character" w:customStyle="1" w:styleId="tsql12">
    <w:name w:val="tsql12"/>
    <w:basedOn w:val="DefaultParagraphFont"/>
    <w:rsid w:val="0046180E"/>
    <w:rPr>
      <w:color w:val="000080"/>
    </w:rPr>
  </w:style>
  <w:style w:type="character" w:customStyle="1" w:styleId="tsql13">
    <w:name w:val="tsql13"/>
    <w:basedOn w:val="DefaultParagraphFont"/>
    <w:rsid w:val="0046180E"/>
    <w:rPr>
      <w:color w:val="000080"/>
    </w:rPr>
  </w:style>
  <w:style w:type="character" w:customStyle="1" w:styleId="tsql14">
    <w:name w:val="tsql14"/>
    <w:basedOn w:val="DefaultParagraphFont"/>
    <w:rsid w:val="0046180E"/>
    <w:rPr>
      <w:color w:val="008000"/>
    </w:rPr>
  </w:style>
  <w:style w:type="character" w:customStyle="1" w:styleId="tsql15">
    <w:name w:val="tsql15"/>
    <w:basedOn w:val="DefaultParagraphFont"/>
    <w:rsid w:val="0046180E"/>
    <w:rPr>
      <w:color w:val="FF0000"/>
      <w:shd w:val="clear" w:color="auto" w:fill="808080"/>
    </w:rPr>
  </w:style>
  <w:style w:type="character" w:customStyle="1" w:styleId="tsql16">
    <w:name w:val="tsql16"/>
    <w:basedOn w:val="DefaultParagraphFont"/>
    <w:rsid w:val="0046180E"/>
    <w:rPr>
      <w:color w:val="808000"/>
    </w:rPr>
  </w:style>
  <w:style w:type="character" w:customStyle="1" w:styleId="cls08">
    <w:name w:val="cls08"/>
    <w:basedOn w:val="DefaultParagraphFont"/>
    <w:rsid w:val="00386F24"/>
  </w:style>
  <w:style w:type="character" w:customStyle="1" w:styleId="cls17">
    <w:name w:val="cls17"/>
    <w:basedOn w:val="DefaultParagraphFont"/>
    <w:rsid w:val="00386F24"/>
  </w:style>
  <w:style w:type="character" w:customStyle="1" w:styleId="cls09">
    <w:name w:val="cls09"/>
    <w:basedOn w:val="DefaultParagraphFont"/>
    <w:rsid w:val="00386F24"/>
  </w:style>
  <w:style w:type="table" w:customStyle="1" w:styleId="MediumShading11">
    <w:name w:val="Medium Shading 11"/>
    <w:basedOn w:val="TableNormal"/>
    <w:uiPriority w:val="63"/>
    <w:rsid w:val="00386F24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386F24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4">
    <w:name w:val="Light Shading Accent 4"/>
    <w:basedOn w:val="TableNormal"/>
    <w:uiPriority w:val="60"/>
    <w:rsid w:val="00386F24"/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List-Accent2">
    <w:name w:val="Light List Accent 2"/>
    <w:basedOn w:val="TableNormal"/>
    <w:uiPriority w:val="61"/>
    <w:rsid w:val="00386F24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1-Accent6">
    <w:name w:val="Medium Shading 1 Accent 6"/>
    <w:basedOn w:val="TableNormal"/>
    <w:uiPriority w:val="63"/>
    <w:rsid w:val="00386F24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-Accent11">
    <w:name w:val="Medium Shading 1 - Accent 11"/>
    <w:basedOn w:val="TableNormal"/>
    <w:uiPriority w:val="63"/>
    <w:rsid w:val="00386F24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HTMLVariable">
    <w:name w:val="HTML Variable"/>
    <w:basedOn w:val="DefaultParagraphFont"/>
    <w:uiPriority w:val="99"/>
    <w:semiHidden/>
    <w:unhideWhenUsed/>
    <w:rsid w:val="00386F24"/>
    <w:rPr>
      <w:i/>
      <w:iCs/>
    </w:rPr>
  </w:style>
  <w:style w:type="character" w:customStyle="1" w:styleId="cls18">
    <w:name w:val="cls18"/>
    <w:basedOn w:val="DefaultParagraphFont"/>
    <w:rsid w:val="006A274A"/>
  </w:style>
  <w:style w:type="character" w:customStyle="1" w:styleId="sql0f">
    <w:name w:val="sql0f"/>
    <w:basedOn w:val="DefaultParagraphFont"/>
    <w:uiPriority w:val="99"/>
    <w:rsid w:val="006A274A"/>
  </w:style>
  <w:style w:type="character" w:customStyle="1" w:styleId="cls0c">
    <w:name w:val="cls0c"/>
    <w:basedOn w:val="DefaultParagraphFont"/>
    <w:rsid w:val="006A274A"/>
  </w:style>
  <w:style w:type="character" w:customStyle="1" w:styleId="type">
    <w:name w:val="type"/>
    <w:basedOn w:val="DefaultParagraphFont"/>
    <w:rsid w:val="006A274A"/>
  </w:style>
  <w:style w:type="character" w:customStyle="1" w:styleId="sql13">
    <w:name w:val="sql13"/>
    <w:basedOn w:val="DefaultParagraphFont"/>
    <w:rsid w:val="006A274A"/>
  </w:style>
  <w:style w:type="paragraph" w:customStyle="1" w:styleId="Default">
    <w:name w:val="Default"/>
    <w:rsid w:val="006A274A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table" w:customStyle="1" w:styleId="ColorfulShading1">
    <w:name w:val="Colorful Shading1"/>
    <w:basedOn w:val="TableNormal"/>
    <w:uiPriority w:val="71"/>
    <w:rsid w:val="00163625"/>
    <w:rPr>
      <w:color w:val="000000"/>
    </w:rPr>
    <w:tblPr>
      <w:tblStyleRowBandSize w:val="1"/>
      <w:tblStyleColBandSize w:val="1"/>
      <w:tblInd w:w="0" w:type="dxa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MediumGrid21">
    <w:name w:val="Medium Grid 21"/>
    <w:basedOn w:val="TableNormal"/>
    <w:uiPriority w:val="68"/>
    <w:rsid w:val="00163625"/>
    <w:rPr>
      <w:rFonts w:ascii="Cambria" w:hAnsi="Cambria"/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olorfulGrid1">
    <w:name w:val="Colorful Grid1"/>
    <w:basedOn w:val="TableNormal"/>
    <w:uiPriority w:val="73"/>
    <w:rsid w:val="00163625"/>
    <w:rPr>
      <w:color w:val="000000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character" w:styleId="HTMLCode">
    <w:name w:val="HTML Code"/>
    <w:basedOn w:val="DefaultParagraphFont"/>
    <w:uiPriority w:val="99"/>
    <w:semiHidden/>
    <w:unhideWhenUsed/>
    <w:rsid w:val="00163625"/>
    <w:rPr>
      <w:rFonts w:ascii="Courier New" w:eastAsia="Times New Roman" w:hAnsi="Courier New" w:cs="Courier New"/>
      <w:sz w:val="20"/>
      <w:szCs w:val="20"/>
    </w:rPr>
  </w:style>
  <w:style w:type="paragraph" w:customStyle="1" w:styleId="newslinks">
    <w:name w:val="newslinks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footerlinks">
    <w:name w:val="footerlinks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333333"/>
      <w:sz w:val="10"/>
      <w:szCs w:val="10"/>
      <w:lang w:bidi="ar-SA"/>
    </w:rPr>
  </w:style>
  <w:style w:type="paragraph" w:customStyle="1" w:styleId="cache-tagline">
    <w:name w:val="cache-tagline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b/>
      <w:bCs/>
      <w:color w:val="384492"/>
      <w:sz w:val="14"/>
      <w:szCs w:val="14"/>
      <w:lang w:bidi="ar-SA"/>
    </w:rPr>
  </w:style>
  <w:style w:type="paragraph" w:customStyle="1" w:styleId="solfinder-menu">
    <w:name w:val="solfinder-menu"/>
    <w:basedOn w:val="Normal"/>
    <w:rsid w:val="002D3D74"/>
    <w:pPr>
      <w:shd w:val="clear" w:color="auto" w:fill="FFFAE7"/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ensemble-tagline">
    <w:name w:val="ensemble-tagline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b/>
      <w:bCs/>
      <w:color w:val="006699"/>
      <w:sz w:val="14"/>
      <w:szCs w:val="14"/>
      <w:lang w:bidi="ar-SA"/>
    </w:rPr>
  </w:style>
  <w:style w:type="paragraph" w:customStyle="1" w:styleId="quote-text">
    <w:name w:val="quote-text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Times New Roman" w:hAnsi="Times New Roman"/>
      <w:color w:val="333333"/>
      <w:sz w:val="15"/>
      <w:szCs w:val="15"/>
      <w:lang w:bidi="ar-SA"/>
    </w:rPr>
  </w:style>
  <w:style w:type="paragraph" w:customStyle="1" w:styleId="quotation-marks">
    <w:name w:val="quotation-marks"/>
    <w:basedOn w:val="Normal"/>
    <w:rsid w:val="002D3D74"/>
    <w:pPr>
      <w:spacing w:before="100" w:beforeAutospacing="1" w:after="100" w:afterAutospacing="1" w:line="140" w:lineRule="atLeast"/>
      <w:ind w:firstLine="0"/>
    </w:pPr>
    <w:rPr>
      <w:rFonts w:ascii="Times New Roman" w:hAnsi="Times New Roman"/>
      <w:b/>
      <w:bCs/>
      <w:color w:val="5E99AA"/>
      <w:sz w:val="21"/>
      <w:szCs w:val="21"/>
      <w:lang w:bidi="ar-SA"/>
    </w:rPr>
  </w:style>
  <w:style w:type="paragraph" w:customStyle="1" w:styleId="quote-name">
    <w:name w:val="quote-name"/>
    <w:basedOn w:val="Normal"/>
    <w:rsid w:val="002D3D74"/>
    <w:pPr>
      <w:spacing w:before="100" w:beforeAutospacing="1" w:after="100" w:afterAutospacing="1" w:line="240" w:lineRule="auto"/>
      <w:ind w:firstLine="0"/>
      <w:jc w:val="right"/>
    </w:pPr>
    <w:rPr>
      <w:rFonts w:ascii="Verdana" w:hAnsi="Verdana"/>
      <w:color w:val="333333"/>
      <w:sz w:val="14"/>
      <w:szCs w:val="14"/>
      <w:lang w:bidi="ar-SA"/>
    </w:rPr>
  </w:style>
  <w:style w:type="paragraph" w:customStyle="1" w:styleId="quote-company">
    <w:name w:val="quote-company"/>
    <w:basedOn w:val="Normal"/>
    <w:rsid w:val="002D3D74"/>
    <w:pPr>
      <w:spacing w:before="100" w:beforeAutospacing="1" w:after="100" w:afterAutospacing="1" w:line="240" w:lineRule="auto"/>
      <w:ind w:firstLine="0"/>
      <w:jc w:val="right"/>
    </w:pPr>
    <w:rPr>
      <w:rFonts w:ascii="Verdana" w:hAnsi="Verdana"/>
      <w:b/>
      <w:bCs/>
      <w:color w:val="333333"/>
      <w:sz w:val="11"/>
      <w:szCs w:val="11"/>
      <w:lang w:bidi="ar-SA"/>
    </w:rPr>
  </w:style>
  <w:style w:type="paragraph" w:customStyle="1" w:styleId="back-to-top">
    <w:name w:val="back-to-top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sz w:val="10"/>
      <w:szCs w:val="10"/>
      <w:lang w:bidi="ar-SA"/>
    </w:rPr>
  </w:style>
  <w:style w:type="paragraph" w:customStyle="1" w:styleId="run-inh-cache">
    <w:name w:val="run-inh-cache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b/>
      <w:bCs/>
      <w:smallCaps/>
      <w:color w:val="664975"/>
      <w:sz w:val="14"/>
      <w:szCs w:val="14"/>
      <w:lang w:bidi="ar-SA"/>
    </w:rPr>
  </w:style>
  <w:style w:type="paragraph" w:customStyle="1" w:styleId="breadcrumbs">
    <w:name w:val="breadcrumbs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333333"/>
      <w:sz w:val="9"/>
      <w:szCs w:val="9"/>
      <w:lang w:bidi="ar-SA"/>
    </w:rPr>
  </w:style>
  <w:style w:type="paragraph" w:customStyle="1" w:styleId="run-inh-ensemble">
    <w:name w:val="run-inh-ensemble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b/>
      <w:bCs/>
      <w:smallCaps/>
      <w:color w:val="266659"/>
      <w:sz w:val="14"/>
      <w:szCs w:val="14"/>
      <w:lang w:bidi="ar-SA"/>
    </w:rPr>
  </w:style>
  <w:style w:type="paragraph" w:customStyle="1" w:styleId="filtertable">
    <w:name w:val="filtertable"/>
    <w:basedOn w:val="Normal"/>
    <w:rsid w:val="002D3D74"/>
    <w:pPr>
      <w:pBdr>
        <w:top w:val="single" w:sz="4" w:space="0" w:color="00008B"/>
        <w:left w:val="single" w:sz="4" w:space="0" w:color="00008B"/>
        <w:bottom w:val="single" w:sz="4" w:space="0" w:color="00008B"/>
        <w:right w:val="single" w:sz="4" w:space="0" w:color="00008B"/>
      </w:pBdr>
      <w:shd w:val="clear" w:color="auto" w:fill="388CCC"/>
      <w:spacing w:before="100" w:beforeAutospacing="1" w:after="50" w:line="240" w:lineRule="auto"/>
      <w:ind w:left="200" w:firstLine="0"/>
    </w:pPr>
    <w:rPr>
      <w:rFonts w:ascii="Verdana" w:hAnsi="Verdana"/>
      <w:color w:val="000000"/>
      <w:lang w:bidi="ar-SA"/>
    </w:rPr>
  </w:style>
  <w:style w:type="paragraph" w:customStyle="1" w:styleId="filterlabel">
    <w:name w:val="filterlabel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sz w:val="17"/>
      <w:szCs w:val="17"/>
      <w:lang w:bidi="ar-SA"/>
    </w:rPr>
  </w:style>
  <w:style w:type="paragraph" w:customStyle="1" w:styleId="filtermsg">
    <w:name w:val="filtermsg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sz w:val="17"/>
      <w:szCs w:val="17"/>
      <w:lang w:bidi="ar-SA"/>
    </w:rPr>
  </w:style>
  <w:style w:type="paragraph" w:customStyle="1" w:styleId="filterinput">
    <w:name w:val="filterinput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FF"/>
      <w:sz w:val="17"/>
      <w:szCs w:val="17"/>
      <w:lang w:bidi="ar-SA"/>
    </w:rPr>
  </w:style>
  <w:style w:type="paragraph" w:customStyle="1" w:styleId="pagingbuttons">
    <w:name w:val="pagingbuttons"/>
    <w:basedOn w:val="Normal"/>
    <w:rsid w:val="002D3D74"/>
    <w:pPr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  <w:shd w:val="clear" w:color="auto" w:fill="FFFFFF"/>
      <w:spacing w:before="100" w:beforeAutospacing="1" w:after="100" w:afterAutospacing="1" w:line="240" w:lineRule="auto"/>
      <w:ind w:firstLine="0"/>
    </w:pPr>
    <w:rPr>
      <w:rFonts w:ascii="Verdana" w:hAnsi="Verdana"/>
      <w:color w:val="0000FF"/>
      <w:sz w:val="17"/>
      <w:szCs w:val="17"/>
      <w:lang w:bidi="ar-SA"/>
    </w:rPr>
  </w:style>
  <w:style w:type="paragraph" w:customStyle="1" w:styleId="pagelink">
    <w:name w:val="pagelink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pagelinkdisabled">
    <w:name w:val="pagelinkdisabled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B0B0FF"/>
      <w:lang w:bidi="ar-SA"/>
    </w:rPr>
  </w:style>
  <w:style w:type="paragraph" w:customStyle="1" w:styleId="pagelinkcurr">
    <w:name w:val="pagelinkcurr"/>
    <w:basedOn w:val="Normal"/>
    <w:rsid w:val="002D3D74"/>
    <w:pPr>
      <w:pBdr>
        <w:left w:val="single" w:sz="4" w:space="2" w:color="000000"/>
        <w:right w:val="single" w:sz="4" w:space="2" w:color="000000"/>
      </w:pBdr>
      <w:shd w:val="clear" w:color="auto" w:fill="FFFF00"/>
      <w:spacing w:before="100" w:beforeAutospacing="1" w:after="100" w:afterAutospacing="1" w:line="240" w:lineRule="auto"/>
      <w:ind w:firstLine="0"/>
    </w:pPr>
    <w:rPr>
      <w:rFonts w:ascii="Verdana" w:hAnsi="Verdana"/>
      <w:b/>
      <w:bCs/>
      <w:color w:val="0000FF"/>
      <w:lang w:bidi="ar-SA"/>
    </w:rPr>
  </w:style>
  <w:style w:type="paragraph" w:customStyle="1" w:styleId="menupaneheader-a">
    <w:name w:val="menupaneheader-a"/>
    <w:basedOn w:val="Normal"/>
    <w:rsid w:val="002D3D74"/>
    <w:pPr>
      <w:shd w:val="clear" w:color="auto" w:fill="05B868"/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menupaneheader-b">
    <w:name w:val="menupaneheader-b"/>
    <w:basedOn w:val="Normal"/>
    <w:rsid w:val="002D3D74"/>
    <w:pPr>
      <w:shd w:val="clear" w:color="auto" w:fill="1578B8"/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menupaneheader-c">
    <w:name w:val="menupaneheader-c"/>
    <w:basedOn w:val="Normal"/>
    <w:rsid w:val="002D3D74"/>
    <w:pPr>
      <w:shd w:val="clear" w:color="auto" w:fill="FF8825"/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collectiontable">
    <w:name w:val="collectiontable"/>
    <w:basedOn w:val="Normal"/>
    <w:rsid w:val="002D3D74"/>
    <w:pPr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sz w:val="19"/>
      <w:szCs w:val="19"/>
      <w:lang w:bidi="ar-SA"/>
    </w:rPr>
  </w:style>
  <w:style w:type="character" w:customStyle="1" w:styleId="external">
    <w:name w:val="external"/>
    <w:basedOn w:val="DefaultParagraphFont"/>
    <w:rsid w:val="002D3D74"/>
  </w:style>
  <w:style w:type="paragraph" w:customStyle="1" w:styleId="Itilized">
    <w:name w:val="Itilized"/>
    <w:basedOn w:val="Normal"/>
    <w:link w:val="ItilizedChar"/>
    <w:uiPriority w:val="99"/>
    <w:rsid w:val="0071338B"/>
    <w:pPr>
      <w:spacing w:after="240" w:line="240" w:lineRule="auto"/>
    </w:pPr>
    <w:rPr>
      <w:lang w:bidi="ar-SA"/>
    </w:rPr>
  </w:style>
  <w:style w:type="character" w:customStyle="1" w:styleId="ItilizedChar">
    <w:name w:val="Itilized Char"/>
    <w:basedOn w:val="DefaultParagraphFont"/>
    <w:link w:val="Itilized"/>
    <w:uiPriority w:val="99"/>
    <w:locked/>
    <w:rsid w:val="0071338B"/>
    <w:rPr>
      <w:sz w:val="22"/>
      <w:szCs w:val="22"/>
    </w:rPr>
  </w:style>
  <w:style w:type="character" w:customStyle="1" w:styleId="emphasiscaption">
    <w:name w:val="emphasiscaption"/>
    <w:basedOn w:val="DefaultParagraphFont"/>
    <w:rsid w:val="0071338B"/>
    <w:rPr>
      <w:b/>
      <w:bCs/>
    </w:rPr>
  </w:style>
  <w:style w:type="paragraph" w:customStyle="1" w:styleId="Header2TOC">
    <w:name w:val="Header2TOC"/>
    <w:basedOn w:val="Heading2"/>
    <w:link w:val="Header2TOCChar"/>
    <w:qFormat/>
    <w:rsid w:val="00200AFC"/>
  </w:style>
  <w:style w:type="character" w:customStyle="1" w:styleId="Header2TOCChar">
    <w:name w:val="Header2TOC Char"/>
    <w:basedOn w:val="Heading2Char"/>
    <w:link w:val="Header2TOC"/>
    <w:rsid w:val="00200AFC"/>
    <w:rPr>
      <w:rFonts w:ascii="Cambria" w:hAnsi="Cambria"/>
      <w:b/>
      <w:bCs/>
      <w:i/>
      <w:iCs/>
      <w:sz w:val="28"/>
      <w:szCs w:val="28"/>
      <w:lang w:bidi="en-US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0441E7"/>
    <w:pPr>
      <w:spacing w:after="0" w:line="240" w:lineRule="auto"/>
      <w:ind w:firstLine="0"/>
    </w:pPr>
    <w:rPr>
      <w:rFonts w:ascii="Consolas" w:eastAsiaTheme="minorHAnsi" w:hAnsi="Consolas" w:cstheme="minorBidi"/>
      <w:sz w:val="21"/>
      <w:szCs w:val="21"/>
      <w:lang w:bidi="ar-SA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0441E7"/>
    <w:rPr>
      <w:rFonts w:ascii="Consolas" w:eastAsiaTheme="minorHAnsi" w:hAnsi="Consolas" w:cstheme="minorBidi"/>
      <w:sz w:val="21"/>
      <w:szCs w:val="21"/>
    </w:rPr>
  </w:style>
  <w:style w:type="paragraph" w:customStyle="1" w:styleId="CodeItalic">
    <w:name w:val="CodeItalic"/>
    <w:basedOn w:val="Code1"/>
    <w:link w:val="CodeItalicChar"/>
    <w:qFormat/>
    <w:rsid w:val="005018C6"/>
    <w:rPr>
      <w:i/>
    </w:rPr>
  </w:style>
  <w:style w:type="character" w:customStyle="1" w:styleId="CodeItalicChar">
    <w:name w:val="CodeItalic Char"/>
    <w:basedOn w:val="Code1Char"/>
    <w:link w:val="CodeItalic"/>
    <w:rsid w:val="005018C6"/>
    <w:rPr>
      <w:rFonts w:ascii="Courier New" w:hAnsi="Courier New"/>
      <w:i/>
      <w:noProof/>
      <w:spacing w:val="-10"/>
      <w:sz w:val="18"/>
      <w:szCs w:val="22"/>
      <w:lang w:bidi="en-US"/>
    </w:rPr>
  </w:style>
  <w:style w:type="paragraph" w:customStyle="1" w:styleId="MyList1">
    <w:name w:val="MyList1"/>
    <w:basedOn w:val="ListNumber"/>
    <w:link w:val="MyList1Char"/>
    <w:qFormat/>
    <w:rsid w:val="00CB2E15"/>
    <w:pPr>
      <w:numPr>
        <w:numId w:val="5"/>
      </w:numPr>
      <w:spacing w:before="0" w:after="0" w:line="360" w:lineRule="auto"/>
    </w:pPr>
    <w:rPr>
      <w:color w:val="000000"/>
    </w:rPr>
  </w:style>
  <w:style w:type="paragraph" w:customStyle="1" w:styleId="MyList2">
    <w:name w:val="MyList2"/>
    <w:basedOn w:val="ListNumber"/>
    <w:link w:val="MyList2Char"/>
    <w:qFormat/>
    <w:rsid w:val="000B28B6"/>
    <w:pPr>
      <w:numPr>
        <w:numId w:val="3"/>
      </w:numPr>
      <w:spacing w:before="0" w:after="0" w:line="360" w:lineRule="auto"/>
      <w:ind w:left="1080"/>
    </w:pPr>
    <w:rPr>
      <w:color w:val="auto"/>
    </w:rPr>
  </w:style>
  <w:style w:type="character" w:customStyle="1" w:styleId="ListBulletChar">
    <w:name w:val="ListBullet Char"/>
    <w:aliases w:val="lb Char"/>
    <w:basedOn w:val="DefaultParagraphFont"/>
    <w:link w:val="ListBullet0"/>
    <w:rsid w:val="00CB2E15"/>
    <w:rPr>
      <w:color w:val="800000"/>
      <w:sz w:val="22"/>
      <w:szCs w:val="22"/>
      <w:lang w:bidi="en-US"/>
    </w:rPr>
  </w:style>
  <w:style w:type="character" w:customStyle="1" w:styleId="ListNumberChar">
    <w:name w:val="ListNumber Char"/>
    <w:aliases w:val="ln Char"/>
    <w:basedOn w:val="ListBulletChar"/>
    <w:link w:val="ListNumber"/>
    <w:rsid w:val="00CB2E15"/>
    <w:rPr>
      <w:snapToGrid w:val="0"/>
      <w:color w:val="000080"/>
      <w:sz w:val="22"/>
      <w:szCs w:val="22"/>
      <w:lang w:bidi="en-US"/>
    </w:rPr>
  </w:style>
  <w:style w:type="character" w:customStyle="1" w:styleId="MyList1Char">
    <w:name w:val="MyList1 Char"/>
    <w:basedOn w:val="ListNumberChar"/>
    <w:link w:val="MyList1"/>
    <w:rsid w:val="00CB2E15"/>
    <w:rPr>
      <w:snapToGrid w:val="0"/>
      <w:color w:val="000000"/>
      <w:sz w:val="22"/>
      <w:szCs w:val="22"/>
      <w:lang w:bidi="en-US"/>
    </w:rPr>
  </w:style>
  <w:style w:type="character" w:customStyle="1" w:styleId="MyList2Char">
    <w:name w:val="MyList2 Char"/>
    <w:basedOn w:val="ListNumberChar"/>
    <w:link w:val="MyList2"/>
    <w:rsid w:val="000B28B6"/>
    <w:rPr>
      <w:snapToGrid w:val="0"/>
      <w:color w:val="000080"/>
      <w:sz w:val="22"/>
      <w:szCs w:val="22"/>
      <w:lang w:bidi="en-US"/>
    </w:rPr>
  </w:style>
  <w:style w:type="character" w:customStyle="1" w:styleId="speaker1">
    <w:name w:val="speaker1"/>
    <w:basedOn w:val="DefaultParagraphFont"/>
    <w:rsid w:val="008055E1"/>
    <w:rPr>
      <w:b/>
      <w:bCs/>
    </w:rPr>
  </w:style>
  <w:style w:type="character" w:customStyle="1" w:styleId="il">
    <w:name w:val="il"/>
    <w:basedOn w:val="DefaultParagraphFont"/>
    <w:rsid w:val="00FF196A"/>
  </w:style>
  <w:style w:type="character" w:customStyle="1" w:styleId="st">
    <w:name w:val="st"/>
    <w:basedOn w:val="DefaultParagraphFont"/>
    <w:rsid w:val="005B7F2B"/>
  </w:style>
  <w:style w:type="paragraph" w:customStyle="1" w:styleId="odd">
    <w:name w:val="odd"/>
    <w:basedOn w:val="Normal"/>
    <w:rsid w:val="005B7F2B"/>
    <w:pPr>
      <w:spacing w:before="100" w:beforeAutospacing="1" w:after="100" w:afterAutospacing="1" w:line="240" w:lineRule="auto"/>
      <w:ind w:firstLine="0"/>
    </w:pPr>
    <w:rPr>
      <w:rFonts w:ascii="Times New Roman" w:hAnsi="Times New Roman"/>
      <w:sz w:val="24"/>
      <w:szCs w:val="24"/>
      <w:lang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lock Text" w:uiPriority="0"/>
    <w:lsdException w:name="Followed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semiHidden="0" w:uiPriority="39" w:unhideWhenUsed="0" w:qFormat="1"/>
  </w:latentStyles>
  <w:style w:type="paragraph" w:default="1" w:styleId="Normal">
    <w:name w:val="Normal"/>
    <w:aliases w:val="Body,b"/>
    <w:qFormat/>
    <w:rsid w:val="00480538"/>
    <w:pPr>
      <w:spacing w:after="120" w:line="280" w:lineRule="atLeast"/>
      <w:ind w:firstLine="360"/>
    </w:pPr>
    <w:rPr>
      <w:sz w:val="22"/>
      <w:szCs w:val="22"/>
      <w:lang w:bidi="en-US"/>
    </w:rPr>
  </w:style>
  <w:style w:type="paragraph" w:styleId="Heading1">
    <w:name w:val="heading 1"/>
    <w:aliases w:val="heading 1,HeadA,h1,heading 11,HeadA1,h11,heading 12,HeadA2,h12"/>
    <w:basedOn w:val="Normal"/>
    <w:next w:val="Normal"/>
    <w:link w:val="Heading1Char"/>
    <w:uiPriority w:val="9"/>
    <w:qFormat/>
    <w:rsid w:val="00FB7300"/>
    <w:pPr>
      <w:numPr>
        <w:numId w:val="6"/>
      </w:numPr>
      <w:spacing w:before="600" w:after="0" w:line="360" w:lineRule="auto"/>
      <w:outlineLvl w:val="0"/>
    </w:pPr>
    <w:rPr>
      <w:rFonts w:ascii="Cambria" w:hAnsi="Cambria"/>
      <w:b/>
      <w:bCs/>
      <w:i/>
      <w:iCs/>
      <w:sz w:val="32"/>
      <w:szCs w:val="32"/>
    </w:rPr>
  </w:style>
  <w:style w:type="paragraph" w:styleId="Heading2">
    <w:name w:val="heading 2"/>
    <w:aliases w:val="heading 2,HeadB,h2,heading 21,HeadB1,h21,heading 22,HeadB2,h22"/>
    <w:basedOn w:val="Normal"/>
    <w:next w:val="Normal"/>
    <w:link w:val="Heading2Char"/>
    <w:uiPriority w:val="9"/>
    <w:unhideWhenUsed/>
    <w:qFormat/>
    <w:rsid w:val="00FB7300"/>
    <w:pPr>
      <w:numPr>
        <w:ilvl w:val="1"/>
        <w:numId w:val="6"/>
      </w:numPr>
      <w:spacing w:before="320" w:after="0" w:line="360" w:lineRule="auto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Heading3">
    <w:name w:val="heading 3"/>
    <w:aliases w:val="heading 3,HeadC,h3,heading 31,HeadC1,h31,heading 32,HeadC2,h32"/>
    <w:basedOn w:val="Normal"/>
    <w:next w:val="Normal"/>
    <w:link w:val="Heading3Char"/>
    <w:uiPriority w:val="9"/>
    <w:unhideWhenUsed/>
    <w:qFormat/>
    <w:rsid w:val="00FB7300"/>
    <w:pPr>
      <w:numPr>
        <w:ilvl w:val="2"/>
        <w:numId w:val="6"/>
      </w:numPr>
      <w:spacing w:before="320" w:after="0" w:line="360" w:lineRule="auto"/>
      <w:outlineLvl w:val="2"/>
    </w:pPr>
    <w:rPr>
      <w:rFonts w:ascii="Cambria" w:hAnsi="Cambria"/>
      <w:b/>
      <w:bCs/>
      <w:i/>
      <w:iCs/>
      <w:sz w:val="26"/>
      <w:szCs w:val="26"/>
    </w:rPr>
  </w:style>
  <w:style w:type="paragraph" w:styleId="Heading4">
    <w:name w:val="heading 4"/>
    <w:aliases w:val="heading 4,HeadD,h4,heading 41,HeadD1,h41,heading 42,HeadD2,h42"/>
    <w:basedOn w:val="Normal"/>
    <w:next w:val="Normal"/>
    <w:link w:val="Heading4Char"/>
    <w:uiPriority w:val="9"/>
    <w:unhideWhenUsed/>
    <w:qFormat/>
    <w:rsid w:val="00FB7300"/>
    <w:pPr>
      <w:numPr>
        <w:ilvl w:val="3"/>
        <w:numId w:val="6"/>
      </w:numPr>
      <w:spacing w:before="280" w:after="0" w:line="360" w:lineRule="auto"/>
      <w:outlineLvl w:val="3"/>
    </w:pPr>
    <w:rPr>
      <w:rFonts w:ascii="Cambria" w:hAnsi="Cambria"/>
      <w:b/>
      <w:bCs/>
      <w:i/>
      <w:iCs/>
      <w:sz w:val="24"/>
      <w:szCs w:val="24"/>
    </w:rPr>
  </w:style>
  <w:style w:type="paragraph" w:styleId="Heading5">
    <w:name w:val="heading 5"/>
    <w:aliases w:val="heading 5,RefName,NutTerm,r1,heading 51,RefName1,NutTerm1,r11,heading 52,RefName2,NutTerm2,r12"/>
    <w:basedOn w:val="Normal"/>
    <w:next w:val="Normal"/>
    <w:link w:val="Heading5Char"/>
    <w:uiPriority w:val="9"/>
    <w:unhideWhenUsed/>
    <w:qFormat/>
    <w:rsid w:val="00FB7300"/>
    <w:pPr>
      <w:numPr>
        <w:ilvl w:val="4"/>
        <w:numId w:val="6"/>
      </w:numPr>
      <w:spacing w:before="280" w:after="0" w:line="360" w:lineRule="auto"/>
      <w:outlineLvl w:val="4"/>
    </w:pPr>
    <w:rPr>
      <w:rFonts w:ascii="Cambria" w:hAnsi="Cambria"/>
      <w:b/>
      <w:bCs/>
      <w:i/>
      <w:iCs/>
    </w:rPr>
  </w:style>
  <w:style w:type="paragraph" w:styleId="Heading6">
    <w:name w:val="heading 6"/>
    <w:aliases w:val="heading 6,RefSectA,NutListTitle,r2,heading 61,RefSectA1,NutListTitle1,r21,heading 62,RefSectA2,NutListTitle2,r22"/>
    <w:basedOn w:val="Normal"/>
    <w:next w:val="Normal"/>
    <w:link w:val="Heading6Char"/>
    <w:uiPriority w:val="9"/>
    <w:unhideWhenUsed/>
    <w:qFormat/>
    <w:rsid w:val="00FB7300"/>
    <w:pPr>
      <w:numPr>
        <w:ilvl w:val="5"/>
        <w:numId w:val="6"/>
      </w:numPr>
      <w:spacing w:before="280" w:after="80" w:line="360" w:lineRule="auto"/>
      <w:outlineLvl w:val="5"/>
    </w:pPr>
    <w:rPr>
      <w:rFonts w:ascii="Cambria" w:hAnsi="Cambria"/>
      <w:b/>
      <w:bCs/>
      <w:i/>
      <w:iCs/>
    </w:rPr>
  </w:style>
  <w:style w:type="paragraph" w:styleId="Heading7">
    <w:name w:val="heading 7"/>
    <w:aliases w:val="heading 7,RefSectB,r3,heading 71,RefSectB1,r31,heading 72,RefSectB2,r32"/>
    <w:basedOn w:val="Normal"/>
    <w:next w:val="Normal"/>
    <w:link w:val="Heading7Char"/>
    <w:uiPriority w:val="9"/>
    <w:unhideWhenUsed/>
    <w:qFormat/>
    <w:rsid w:val="00FB7300"/>
    <w:pPr>
      <w:numPr>
        <w:ilvl w:val="6"/>
        <w:numId w:val="6"/>
      </w:numPr>
      <w:spacing w:before="280" w:after="0" w:line="360" w:lineRule="auto"/>
      <w:outlineLvl w:val="6"/>
    </w:pPr>
    <w:rPr>
      <w:rFonts w:ascii="Cambria" w:hAnsi="Cambria"/>
      <w:b/>
      <w:bCs/>
      <w:i/>
      <w:iCs/>
      <w:sz w:val="20"/>
      <w:szCs w:val="20"/>
    </w:rPr>
  </w:style>
  <w:style w:type="paragraph" w:styleId="Heading8">
    <w:name w:val="heading 8"/>
    <w:aliases w:val="heading 8,RefSectC,r4,heading 81,RefSectC1,r41,heading 82,RefSectC2,r42"/>
    <w:basedOn w:val="Normal"/>
    <w:next w:val="Normal"/>
    <w:link w:val="Heading8Char"/>
    <w:uiPriority w:val="9"/>
    <w:unhideWhenUsed/>
    <w:qFormat/>
    <w:rsid w:val="00FB7300"/>
    <w:pPr>
      <w:numPr>
        <w:ilvl w:val="7"/>
        <w:numId w:val="6"/>
      </w:numPr>
      <w:spacing w:before="280" w:after="0" w:line="360" w:lineRule="auto"/>
      <w:outlineLvl w:val="7"/>
    </w:pPr>
    <w:rPr>
      <w:rFonts w:ascii="Cambria" w:hAnsi="Cambria"/>
      <w:b/>
      <w:bCs/>
      <w:i/>
      <w:iCs/>
      <w:sz w:val="18"/>
      <w:szCs w:val="18"/>
    </w:rPr>
  </w:style>
  <w:style w:type="paragraph" w:styleId="Heading9">
    <w:name w:val="heading 9"/>
    <w:aliases w:val="heading 9,RefSectD,r5,heading 91,RefSectD1,r51,heading 92,RefSectD2,r52"/>
    <w:basedOn w:val="Normal"/>
    <w:next w:val="Normal"/>
    <w:link w:val="Heading9Char"/>
    <w:uiPriority w:val="9"/>
    <w:unhideWhenUsed/>
    <w:qFormat/>
    <w:rsid w:val="00FB7300"/>
    <w:pPr>
      <w:numPr>
        <w:ilvl w:val="8"/>
        <w:numId w:val="6"/>
      </w:numPr>
      <w:spacing w:before="280" w:after="0" w:line="360" w:lineRule="auto"/>
      <w:outlineLvl w:val="8"/>
    </w:pPr>
    <w:rPr>
      <w:rFonts w:ascii="Cambria" w:hAnsi="Cambria"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ListBullet">
    <w:name w:val="&gt;ListBullet"/>
    <w:aliases w:val="&gt;lb"/>
    <w:basedOn w:val="Normal"/>
    <w:rsid w:val="00A81258"/>
    <w:pPr>
      <w:numPr>
        <w:numId w:val="1"/>
      </w:numPr>
      <w:tabs>
        <w:tab w:val="clear" w:pos="360"/>
      </w:tabs>
      <w:spacing w:before="80" w:after="80"/>
      <w:ind w:left="720" w:firstLine="360"/>
    </w:pPr>
    <w:rPr>
      <w:color w:val="800000"/>
    </w:rPr>
  </w:style>
  <w:style w:type="paragraph" w:customStyle="1" w:styleId="ListBullet1">
    <w:name w:val="ListBullet..."/>
    <w:aliases w:val="lbb"/>
    <w:basedOn w:val="Normal"/>
    <w:rsid w:val="00A81258"/>
    <w:pPr>
      <w:spacing w:before="80" w:after="80"/>
      <w:ind w:left="360"/>
    </w:pPr>
    <w:rPr>
      <w:color w:val="800000"/>
    </w:rPr>
  </w:style>
  <w:style w:type="paragraph" w:customStyle="1" w:styleId="ListBullet2">
    <w:name w:val="&gt;ListBullet..."/>
    <w:aliases w:val="&gt;lbb"/>
    <w:basedOn w:val="ListBullet1"/>
    <w:rsid w:val="00A81258"/>
    <w:pPr>
      <w:ind w:left="720"/>
    </w:pPr>
  </w:style>
  <w:style w:type="paragraph" w:customStyle="1" w:styleId="ListBullet0">
    <w:name w:val="ListBullet"/>
    <w:aliases w:val="lb"/>
    <w:basedOn w:val="Normal"/>
    <w:link w:val="ListBulletChar"/>
    <w:rsid w:val="00A81258"/>
    <w:pPr>
      <w:numPr>
        <w:numId w:val="2"/>
      </w:numPr>
      <w:spacing w:before="80" w:after="80"/>
    </w:pPr>
    <w:rPr>
      <w:color w:val="800000"/>
    </w:rPr>
  </w:style>
  <w:style w:type="paragraph" w:customStyle="1" w:styleId="ListNumber">
    <w:name w:val="ListNumber"/>
    <w:aliases w:val="ln"/>
    <w:basedOn w:val="ListBullet0"/>
    <w:link w:val="ListNumberChar"/>
    <w:rsid w:val="00A81258"/>
    <w:pPr>
      <w:spacing w:line="240" w:lineRule="auto"/>
    </w:pPr>
    <w:rPr>
      <w:snapToGrid w:val="0"/>
      <w:color w:val="000080"/>
    </w:rPr>
  </w:style>
  <w:style w:type="paragraph" w:customStyle="1" w:styleId="ListNumber0">
    <w:name w:val="&gt;ListNumber"/>
    <w:aliases w:val="&gt;ln"/>
    <w:basedOn w:val="ListNumber"/>
    <w:rsid w:val="00A81258"/>
    <w:pPr>
      <w:ind w:left="720"/>
    </w:pPr>
  </w:style>
  <w:style w:type="paragraph" w:customStyle="1" w:styleId="ListNumber1">
    <w:name w:val="ListNumber..."/>
    <w:aliases w:val="lnn"/>
    <w:basedOn w:val="ListBullet1"/>
    <w:rsid w:val="00A81258"/>
    <w:rPr>
      <w:color w:val="000080"/>
    </w:rPr>
  </w:style>
  <w:style w:type="paragraph" w:customStyle="1" w:styleId="ListNumber2">
    <w:name w:val="&gt;ListNumber..."/>
    <w:aliases w:val="&gt;lnn"/>
    <w:basedOn w:val="ListNumber1"/>
    <w:rsid w:val="00A81258"/>
    <w:pPr>
      <w:ind w:left="720"/>
    </w:pPr>
  </w:style>
  <w:style w:type="paragraph" w:customStyle="1" w:styleId="ListVariable">
    <w:name w:val="ListVariable"/>
    <w:aliases w:val="lv"/>
    <w:basedOn w:val="Normal"/>
    <w:next w:val="Normal"/>
    <w:rsid w:val="00A81258"/>
    <w:pPr>
      <w:spacing w:after="80"/>
      <w:ind w:left="360"/>
    </w:pPr>
    <w:rPr>
      <w:color w:val="008000"/>
    </w:rPr>
  </w:style>
  <w:style w:type="paragraph" w:customStyle="1" w:styleId="ListVariable0">
    <w:name w:val="&gt;ListVariable"/>
    <w:aliases w:val="&gt;lv"/>
    <w:basedOn w:val="ListVariable"/>
    <w:next w:val="Normal"/>
    <w:rsid w:val="00A81258"/>
    <w:pPr>
      <w:ind w:left="720"/>
    </w:pPr>
    <w:rPr>
      <w:color w:val="800080"/>
    </w:rPr>
  </w:style>
  <w:style w:type="paragraph" w:customStyle="1" w:styleId="ListVariableTerm">
    <w:name w:val="&gt;ListVariableTerm"/>
    <w:aliases w:val="&gt;lvt"/>
    <w:basedOn w:val="ListVariable0"/>
    <w:next w:val="ListVariable0"/>
    <w:rsid w:val="00A81258"/>
    <w:pPr>
      <w:spacing w:after="0"/>
      <w:ind w:left="360"/>
    </w:pPr>
  </w:style>
  <w:style w:type="character" w:customStyle="1" w:styleId="bold">
    <w:name w:val="bold"/>
    <w:aliases w:val="fb"/>
    <w:basedOn w:val="DefaultParagraphFont"/>
    <w:rsid w:val="00A81258"/>
    <w:rPr>
      <w:rFonts w:ascii="Times" w:hAnsi="Times"/>
      <w:b/>
      <w:noProof w:val="0"/>
      <w:color w:val="FF0000"/>
      <w:lang w:val="en-US"/>
    </w:rPr>
  </w:style>
  <w:style w:type="paragraph" w:customStyle="1" w:styleId="CellBody">
    <w:name w:val="CellBody"/>
    <w:aliases w:val="tb"/>
    <w:basedOn w:val="Normal"/>
    <w:rsid w:val="00A81258"/>
    <w:pPr>
      <w:keepLines/>
      <w:spacing w:before="40" w:after="40"/>
    </w:pPr>
    <w:rPr>
      <w:color w:val="000080"/>
    </w:rPr>
  </w:style>
  <w:style w:type="paragraph" w:customStyle="1" w:styleId="CellCode">
    <w:name w:val="CellCode"/>
    <w:aliases w:val="tc"/>
    <w:basedOn w:val="CellBody"/>
    <w:rsid w:val="00A81258"/>
    <w:pPr>
      <w:spacing w:line="240" w:lineRule="auto"/>
    </w:pPr>
    <w:rPr>
      <w:rFonts w:ascii="Courier" w:hAnsi="Courier"/>
      <w:sz w:val="18"/>
    </w:rPr>
  </w:style>
  <w:style w:type="paragraph" w:customStyle="1" w:styleId="CellHeading">
    <w:name w:val="CellHeading"/>
    <w:aliases w:val="th"/>
    <w:basedOn w:val="CellBody"/>
    <w:rsid w:val="00A81258"/>
    <w:rPr>
      <w:b/>
    </w:rPr>
  </w:style>
  <w:style w:type="paragraph" w:customStyle="1" w:styleId="CellSubhead">
    <w:name w:val="CellSubhead"/>
    <w:aliases w:val="ts"/>
    <w:basedOn w:val="CellHeading"/>
    <w:rsid w:val="00A81258"/>
  </w:style>
  <w:style w:type="paragraph" w:customStyle="1" w:styleId="ChapterTitle">
    <w:name w:val="ChapterTitle"/>
    <w:aliases w:val="ct"/>
    <w:basedOn w:val="Normal"/>
    <w:rsid w:val="00A81258"/>
    <w:pPr>
      <w:spacing w:before="80" w:after="2160"/>
      <w:jc w:val="right"/>
      <w:outlineLvl w:val="0"/>
    </w:pPr>
    <w:rPr>
      <w:color w:val="FF0000"/>
      <w:sz w:val="48"/>
    </w:rPr>
  </w:style>
  <w:style w:type="paragraph" w:customStyle="1" w:styleId="ChapterLabel">
    <w:name w:val="ChapterLabel"/>
    <w:aliases w:val="cl"/>
    <w:basedOn w:val="ChapterTitle"/>
    <w:rsid w:val="00A81258"/>
    <w:pPr>
      <w:pageBreakBefore/>
      <w:spacing w:after="480"/>
    </w:pPr>
    <w:rPr>
      <w:b/>
      <w:sz w:val="96"/>
    </w:rPr>
  </w:style>
  <w:style w:type="paragraph" w:customStyle="1" w:styleId="Code">
    <w:name w:val="Code"/>
    <w:aliases w:val="x"/>
    <w:basedOn w:val="Normal"/>
    <w:rsid w:val="00A81258"/>
    <w:pPr>
      <w:pBdr>
        <w:left w:val="single" w:sz="6" w:space="2" w:color="auto"/>
      </w:pBdr>
      <w:tabs>
        <w:tab w:val="bar" w:pos="8460"/>
      </w:tabs>
      <w:spacing w:after="0" w:line="240" w:lineRule="auto"/>
      <w:ind w:left="360" w:right="-1354"/>
    </w:pPr>
    <w:rPr>
      <w:rFonts w:ascii="Courier New" w:hAnsi="Courier New"/>
      <w:noProof/>
      <w:color w:val="008000"/>
      <w:spacing w:val="-10"/>
      <w:sz w:val="18"/>
    </w:rPr>
  </w:style>
  <w:style w:type="paragraph" w:customStyle="1" w:styleId="CodeEmphasis">
    <w:name w:val="CodeEmphasis"/>
    <w:aliases w:val="xe"/>
    <w:basedOn w:val="Code"/>
    <w:rsid w:val="00A81258"/>
    <w:rPr>
      <w:b/>
    </w:rPr>
  </w:style>
  <w:style w:type="paragraph" w:customStyle="1" w:styleId="CodeNum">
    <w:name w:val="CodeNum"/>
    <w:basedOn w:val="Code"/>
    <w:rsid w:val="00A81258"/>
    <w:pPr>
      <w:tabs>
        <w:tab w:val="num" w:pos="360"/>
      </w:tabs>
      <w:spacing w:line="200" w:lineRule="exact"/>
      <w:ind w:hanging="360"/>
    </w:pPr>
  </w:style>
  <w:style w:type="paragraph" w:customStyle="1" w:styleId="Comment">
    <w:name w:val="Comment"/>
    <w:aliases w:val="z"/>
    <w:basedOn w:val="Normal"/>
    <w:rsid w:val="00A81258"/>
    <w:pPr>
      <w:spacing w:before="80" w:after="80"/>
    </w:pPr>
    <w:rPr>
      <w:color w:val="0000FF"/>
      <w:u w:val="single"/>
    </w:rPr>
  </w:style>
  <w:style w:type="character" w:customStyle="1" w:styleId="Emphasis1">
    <w:name w:val="Emphasis1"/>
    <w:aliases w:val="fi"/>
    <w:basedOn w:val="DefaultParagraphFont"/>
    <w:rsid w:val="00A81258"/>
    <w:rPr>
      <w:rFonts w:ascii="Times" w:hAnsi="Times"/>
      <w:i/>
      <w:noProof w:val="0"/>
      <w:color w:val="FF0000"/>
      <w:lang w:val="en-US"/>
    </w:rPr>
  </w:style>
  <w:style w:type="paragraph" w:customStyle="1" w:styleId="Epigraph">
    <w:name w:val="Epigraph"/>
    <w:aliases w:val="e"/>
    <w:basedOn w:val="Normal"/>
    <w:rsid w:val="00A81258"/>
    <w:pPr>
      <w:spacing w:before="80" w:after="80"/>
      <w:jc w:val="right"/>
    </w:pPr>
    <w:rPr>
      <w:i/>
    </w:rPr>
  </w:style>
  <w:style w:type="paragraph" w:customStyle="1" w:styleId="EpigraphAuthor">
    <w:name w:val="EpigraphAuthor"/>
    <w:aliases w:val="ea"/>
    <w:basedOn w:val="Epigraph"/>
    <w:rsid w:val="00A81258"/>
    <w:rPr>
      <w:i w:val="0"/>
    </w:rPr>
  </w:style>
  <w:style w:type="paragraph" w:customStyle="1" w:styleId="EpigraphCitation">
    <w:name w:val="EpigraphCitation"/>
    <w:aliases w:val="ec"/>
    <w:basedOn w:val="Epigraph"/>
    <w:rsid w:val="00A81258"/>
    <w:pPr>
      <w:spacing w:after="480"/>
    </w:pPr>
  </w:style>
  <w:style w:type="paragraph" w:customStyle="1" w:styleId="ExampleTitle">
    <w:name w:val="ExampleTitle"/>
    <w:aliases w:val="xt"/>
    <w:basedOn w:val="Normal"/>
    <w:next w:val="Code"/>
    <w:rsid w:val="00A81258"/>
    <w:pPr>
      <w:pBdr>
        <w:left w:val="single" w:sz="6" w:space="2" w:color="auto"/>
      </w:pBdr>
      <w:spacing w:before="80" w:after="80"/>
      <w:ind w:left="360" w:right="-288"/>
      <w:jc w:val="center"/>
    </w:pPr>
    <w:rPr>
      <w:i/>
      <w:color w:val="008000"/>
    </w:rPr>
  </w:style>
  <w:style w:type="paragraph" w:customStyle="1" w:styleId="FigureHolder">
    <w:name w:val="FigureHolder"/>
    <w:aliases w:val="gh"/>
    <w:basedOn w:val="Normal"/>
    <w:rsid w:val="00A81258"/>
    <w:pPr>
      <w:spacing w:after="0"/>
      <w:jc w:val="center"/>
    </w:pPr>
    <w:rPr>
      <w:color w:val="800000"/>
    </w:rPr>
  </w:style>
  <w:style w:type="paragraph" w:customStyle="1" w:styleId="FigureTitle">
    <w:name w:val="FigureTitle"/>
    <w:aliases w:val="gt"/>
    <w:basedOn w:val="Normal"/>
    <w:rsid w:val="00A81258"/>
    <w:pPr>
      <w:spacing w:before="80" w:after="80"/>
      <w:ind w:left="720" w:right="720"/>
      <w:jc w:val="center"/>
    </w:pPr>
    <w:rPr>
      <w:i/>
      <w:color w:val="800000"/>
    </w:rPr>
  </w:style>
  <w:style w:type="paragraph" w:styleId="FootnoteText">
    <w:name w:val="footnote text"/>
    <w:aliases w:val="fn,fn1,fn2"/>
    <w:basedOn w:val="Normal"/>
    <w:link w:val="FootnoteTextChar"/>
    <w:semiHidden/>
    <w:rsid w:val="00A81258"/>
    <w:pPr>
      <w:spacing w:before="60" w:after="60"/>
    </w:pPr>
    <w:rPr>
      <w:sz w:val="18"/>
    </w:rPr>
  </w:style>
  <w:style w:type="character" w:styleId="Hyperlink">
    <w:name w:val="Hyperlink"/>
    <w:basedOn w:val="DefaultParagraphFont"/>
    <w:uiPriority w:val="99"/>
    <w:rsid w:val="00A81258"/>
    <w:rPr>
      <w:i/>
      <w:color w:val="FF0000"/>
      <w:u w:val="single"/>
    </w:rPr>
  </w:style>
  <w:style w:type="paragraph" w:customStyle="1" w:styleId="ListSimple">
    <w:name w:val="ListSimple"/>
    <w:aliases w:val="ls"/>
    <w:basedOn w:val="Normal"/>
    <w:rsid w:val="00A81258"/>
    <w:pPr>
      <w:spacing w:after="0"/>
      <w:ind w:left="360"/>
    </w:pPr>
    <w:rPr>
      <w:color w:val="0000FF"/>
    </w:rPr>
  </w:style>
  <w:style w:type="paragraph" w:customStyle="1" w:styleId="ListVariableTerm0">
    <w:name w:val="ListVariableTerm"/>
    <w:aliases w:val="lvt"/>
    <w:basedOn w:val="ListVariable"/>
    <w:next w:val="ListVariable"/>
    <w:rsid w:val="00A81258"/>
    <w:pPr>
      <w:keepNext/>
      <w:spacing w:after="0"/>
      <w:ind w:left="0"/>
    </w:pPr>
  </w:style>
  <w:style w:type="character" w:customStyle="1" w:styleId="literal">
    <w:name w:val="literal"/>
    <w:aliases w:val="fc"/>
    <w:basedOn w:val="DefaultParagraphFont"/>
    <w:rsid w:val="00A81258"/>
    <w:rPr>
      <w:rFonts w:ascii="Courier" w:hAnsi="Courier"/>
      <w:noProof/>
      <w:color w:val="FF0000"/>
    </w:rPr>
  </w:style>
  <w:style w:type="paragraph" w:customStyle="1" w:styleId="Note">
    <w:name w:val="Note"/>
    <w:aliases w:val="n"/>
    <w:basedOn w:val="Normal"/>
    <w:rsid w:val="00A81258"/>
    <w:pPr>
      <w:pBdr>
        <w:top w:val="single" w:sz="6" w:space="2" w:color="auto"/>
        <w:bottom w:val="single" w:sz="6" w:space="2" w:color="auto"/>
      </w:pBdr>
      <w:ind w:left="720" w:right="720"/>
    </w:pPr>
    <w:rPr>
      <w:color w:val="008080"/>
    </w:rPr>
  </w:style>
  <w:style w:type="paragraph" w:customStyle="1" w:styleId="NoteCode">
    <w:name w:val="Note&gt;Code"/>
    <w:basedOn w:val="Note"/>
    <w:rsid w:val="00A81258"/>
    <w:pPr>
      <w:spacing w:after="0" w:line="200" w:lineRule="exact"/>
    </w:pPr>
    <w:rPr>
      <w:rFonts w:ascii="Courier" w:hAnsi="Courier"/>
      <w:sz w:val="18"/>
    </w:rPr>
  </w:style>
  <w:style w:type="paragraph" w:customStyle="1" w:styleId="NoteListBullet">
    <w:name w:val="Note&gt;ListBullet"/>
    <w:basedOn w:val="Note"/>
    <w:rsid w:val="00A81258"/>
    <w:pPr>
      <w:spacing w:before="80" w:after="80"/>
      <w:ind w:left="1080" w:hanging="360"/>
    </w:pPr>
  </w:style>
  <w:style w:type="paragraph" w:customStyle="1" w:styleId="NoteListNumber">
    <w:name w:val="Note&gt;ListNumber"/>
    <w:basedOn w:val="NoteListBullet"/>
    <w:rsid w:val="00A81258"/>
  </w:style>
  <w:style w:type="paragraph" w:customStyle="1" w:styleId="NoteWarning">
    <w:name w:val="NoteWarning"/>
    <w:aliases w:val="nw"/>
    <w:basedOn w:val="Note"/>
    <w:rsid w:val="00A81258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paragraph" w:customStyle="1" w:styleId="NoteWarningCode">
    <w:name w:val="NoteWarning&gt;Code"/>
    <w:basedOn w:val="NoteWarning"/>
    <w:rsid w:val="00A81258"/>
    <w:pPr>
      <w:spacing w:after="0" w:line="200" w:lineRule="exact"/>
    </w:pPr>
    <w:rPr>
      <w:rFonts w:ascii="Courier" w:hAnsi="Courier"/>
      <w:sz w:val="18"/>
    </w:rPr>
  </w:style>
  <w:style w:type="paragraph" w:customStyle="1" w:styleId="NoteWarningListBullet">
    <w:name w:val="NoteWarning&gt;ListBullet"/>
    <w:basedOn w:val="NoteWarning"/>
    <w:rsid w:val="00A81258"/>
    <w:pPr>
      <w:spacing w:before="80" w:after="80"/>
      <w:ind w:left="1080" w:hanging="360"/>
    </w:pPr>
  </w:style>
  <w:style w:type="paragraph" w:customStyle="1" w:styleId="NoteWarningListNumber">
    <w:name w:val="NoteWarning&gt;ListNumber"/>
    <w:basedOn w:val="NoteListBullet"/>
    <w:rsid w:val="00A81258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character" w:customStyle="1" w:styleId="onlineitem">
    <w:name w:val="online item"/>
    <w:aliases w:val="fiy"/>
    <w:basedOn w:val="DefaultParagraphFont"/>
    <w:rsid w:val="00A81258"/>
    <w:rPr>
      <w:rFonts w:ascii="Times" w:hAnsi="Times"/>
      <w:i/>
      <w:noProof/>
      <w:color w:val="FF0000"/>
    </w:rPr>
  </w:style>
  <w:style w:type="paragraph" w:customStyle="1" w:styleId="Quote1">
    <w:name w:val="Quote1"/>
    <w:aliases w:val="q"/>
    <w:basedOn w:val="Normal"/>
    <w:next w:val="Normal"/>
    <w:uiPriority w:val="29"/>
    <w:qFormat/>
    <w:rsid w:val="0085148D"/>
    <w:rPr>
      <w:color w:val="5A5A5A"/>
    </w:rPr>
  </w:style>
  <w:style w:type="paragraph" w:customStyle="1" w:styleId="RefSynopsis">
    <w:name w:val="RefSynopsis"/>
    <w:aliases w:val="NutSynopsis,rs"/>
    <w:basedOn w:val="Normal"/>
    <w:rsid w:val="00A81258"/>
    <w:pPr>
      <w:spacing w:before="80" w:after="80"/>
    </w:pPr>
    <w:rPr>
      <w:color w:val="FF00FF"/>
    </w:rPr>
  </w:style>
  <w:style w:type="paragraph" w:customStyle="1" w:styleId="RefPurpose">
    <w:name w:val="RefPurpose"/>
    <w:aliases w:val="rp"/>
    <w:basedOn w:val="RefSynopsis"/>
    <w:rsid w:val="00A81258"/>
    <w:pPr>
      <w:tabs>
        <w:tab w:val="left" w:pos="360"/>
      </w:tabs>
      <w:spacing w:before="0" w:after="0" w:line="200" w:lineRule="exact"/>
      <w:ind w:left="360" w:hanging="360"/>
    </w:pPr>
  </w:style>
  <w:style w:type="character" w:customStyle="1" w:styleId="replaceable">
    <w:name w:val="replaceable"/>
    <w:aliases w:val="fci"/>
    <w:basedOn w:val="DefaultParagraphFont"/>
    <w:rsid w:val="00A81258"/>
    <w:rPr>
      <w:rFonts w:ascii="Courier" w:hAnsi="Courier"/>
      <w:i/>
      <w:noProof/>
      <w:color w:val="FF0000"/>
    </w:rPr>
  </w:style>
  <w:style w:type="paragraph" w:customStyle="1" w:styleId="SidebarBody">
    <w:name w:val="SidebarBody"/>
    <w:aliases w:val="yb"/>
    <w:basedOn w:val="Normal"/>
    <w:rsid w:val="00A81258"/>
    <w:pPr>
      <w:keepLines/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before="80" w:after="80"/>
      <w:ind w:left="360" w:right="360"/>
    </w:pPr>
    <w:rPr>
      <w:color w:val="008080"/>
    </w:rPr>
  </w:style>
  <w:style w:type="paragraph" w:customStyle="1" w:styleId="SidebarCode">
    <w:name w:val="SidebarCode"/>
    <w:aliases w:val="yc"/>
    <w:basedOn w:val="SidebarBody"/>
    <w:rsid w:val="00A81258"/>
    <w:pPr>
      <w:framePr w:wrap="notBeside"/>
      <w:spacing w:before="0" w:after="0" w:line="200" w:lineRule="exact"/>
    </w:pPr>
    <w:rPr>
      <w:rFonts w:ascii="Courier" w:hAnsi="Courier"/>
      <w:sz w:val="18"/>
    </w:rPr>
  </w:style>
  <w:style w:type="paragraph" w:customStyle="1" w:styleId="SidebarListBullet">
    <w:name w:val="SidebarListBullet"/>
    <w:aliases w:val="ylb"/>
    <w:basedOn w:val="ListBullet0"/>
    <w:rsid w:val="00A81258"/>
    <w:pPr>
      <w:keepNext/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tabs>
        <w:tab w:val="num" w:pos="360"/>
      </w:tabs>
      <w:suppressAutoHyphens/>
      <w:ind w:left="720" w:right="360" w:hanging="360"/>
    </w:pPr>
    <w:rPr>
      <w:color w:val="008080"/>
    </w:rPr>
  </w:style>
  <w:style w:type="paragraph" w:customStyle="1" w:styleId="SidebarListNumber">
    <w:name w:val="SidebarListNumber"/>
    <w:aliases w:val="yln"/>
    <w:basedOn w:val="ListNumber"/>
    <w:rsid w:val="00A81258"/>
    <w:pPr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line="240" w:lineRule="atLeast"/>
      <w:ind w:left="720" w:right="360" w:hanging="360"/>
    </w:pPr>
    <w:rPr>
      <w:color w:val="008080"/>
    </w:rPr>
  </w:style>
  <w:style w:type="paragraph" w:customStyle="1" w:styleId="SidebarTitle">
    <w:name w:val="SidebarTitle"/>
    <w:aliases w:val="yt"/>
    <w:basedOn w:val="SidebarBody"/>
    <w:rsid w:val="00A81258"/>
    <w:pPr>
      <w:framePr w:wrap="notBeside"/>
      <w:jc w:val="center"/>
    </w:pPr>
    <w:rPr>
      <w:sz w:val="36"/>
    </w:rPr>
  </w:style>
  <w:style w:type="character" w:customStyle="1" w:styleId="subscript">
    <w:name w:val="subscript"/>
    <w:basedOn w:val="DefaultParagraphFont"/>
    <w:rsid w:val="00A81258"/>
    <w:rPr>
      <w:rFonts w:ascii="Times" w:hAnsi="Times"/>
      <w:noProof/>
      <w:color w:val="FF0000"/>
      <w:position w:val="-6"/>
      <w:sz w:val="20"/>
    </w:rPr>
  </w:style>
  <w:style w:type="character" w:customStyle="1" w:styleId="superscript">
    <w:name w:val="superscript"/>
    <w:basedOn w:val="DefaultParagraphFont"/>
    <w:rsid w:val="00A81258"/>
    <w:rPr>
      <w:noProof/>
      <w:color w:val="FF0000"/>
      <w:position w:val="6"/>
    </w:rPr>
  </w:style>
  <w:style w:type="character" w:customStyle="1" w:styleId="Symbol">
    <w:name w:val="Symbol"/>
    <w:basedOn w:val="DefaultParagraphFont"/>
    <w:rsid w:val="00A81258"/>
    <w:rPr>
      <w:rFonts w:ascii="Symbol" w:hAnsi="Symbol"/>
      <w:noProof/>
      <w:color w:val="FF0000"/>
      <w:bdr w:val="none" w:sz="0" w:space="0" w:color="auto"/>
    </w:rPr>
  </w:style>
  <w:style w:type="paragraph" w:customStyle="1" w:styleId="TableTitle">
    <w:name w:val="TableTitle"/>
    <w:aliases w:val="tt"/>
    <w:basedOn w:val="FigureTitle"/>
    <w:rsid w:val="00A81258"/>
    <w:pPr>
      <w:spacing w:before="240"/>
    </w:pPr>
    <w:rPr>
      <w:color w:val="000080"/>
    </w:rPr>
  </w:style>
  <w:style w:type="character" w:customStyle="1" w:styleId="technicalitalic">
    <w:name w:val="technical italic"/>
    <w:aliases w:val="fix"/>
    <w:basedOn w:val="DefaultParagraphFont"/>
    <w:rsid w:val="00A81258"/>
    <w:rPr>
      <w:rFonts w:ascii="Times" w:hAnsi="Times"/>
      <w:i/>
      <w:noProof/>
      <w:color w:val="FF0000"/>
    </w:rPr>
  </w:style>
  <w:style w:type="character" w:customStyle="1" w:styleId="userinput">
    <w:name w:val="user input"/>
    <w:aliases w:val="fcb"/>
    <w:basedOn w:val="DefaultParagraphFont"/>
    <w:rsid w:val="00A81258"/>
    <w:rPr>
      <w:rFonts w:ascii="Courier" w:hAnsi="Courier"/>
      <w:b/>
      <w:noProof/>
      <w:color w:val="FF0000"/>
    </w:rPr>
  </w:style>
  <w:style w:type="character" w:customStyle="1" w:styleId="userinputreplaceable">
    <w:name w:val="user input replaceable"/>
    <w:aliases w:val="fcbi"/>
    <w:basedOn w:val="userinput"/>
    <w:rsid w:val="00A81258"/>
    <w:rPr>
      <w:rFonts w:ascii="Courier" w:hAnsi="Courier"/>
      <w:b/>
      <w:i/>
      <w:noProof/>
      <w:color w:val="FF0000"/>
    </w:rPr>
  </w:style>
  <w:style w:type="paragraph" w:styleId="Header">
    <w:name w:val="header"/>
    <w:basedOn w:val="Normal"/>
    <w:link w:val="HeaderChar"/>
    <w:uiPriority w:val="99"/>
    <w:rsid w:val="00A81258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A81258"/>
    <w:pPr>
      <w:tabs>
        <w:tab w:val="center" w:pos="4320"/>
        <w:tab w:val="right" w:pos="8640"/>
      </w:tabs>
    </w:pPr>
  </w:style>
  <w:style w:type="paragraph" w:customStyle="1" w:styleId="H1">
    <w:name w:val="H1"/>
    <w:basedOn w:val="Normal"/>
    <w:next w:val="Normal"/>
    <w:uiPriority w:val="99"/>
    <w:rsid w:val="00A81258"/>
    <w:pPr>
      <w:keepNext/>
      <w:overflowPunct w:val="0"/>
      <w:autoSpaceDE w:val="0"/>
      <w:autoSpaceDN w:val="0"/>
      <w:adjustRightInd w:val="0"/>
      <w:spacing w:before="100" w:after="100" w:line="240" w:lineRule="auto"/>
      <w:textAlignment w:val="baseline"/>
    </w:pPr>
    <w:rPr>
      <w:rFonts w:ascii="Times New Roman" w:hAnsi="Times New Roman"/>
      <w:b/>
      <w:kern w:val="36"/>
      <w:sz w:val="48"/>
    </w:rPr>
  </w:style>
  <w:style w:type="paragraph" w:styleId="BalloonText">
    <w:name w:val="Balloon Text"/>
    <w:basedOn w:val="Normal"/>
    <w:link w:val="BalloonTextChar"/>
    <w:uiPriority w:val="99"/>
    <w:semiHidden/>
    <w:rsid w:val="00A8125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rsid w:val="00A81258"/>
    <w:pPr>
      <w:shd w:val="clear" w:color="auto" w:fill="FFFFFF"/>
      <w:spacing w:before="100" w:beforeAutospacing="1" w:after="100" w:afterAutospacing="1" w:line="240" w:lineRule="auto"/>
    </w:pPr>
    <w:rPr>
      <w:rFonts w:ascii="Verdana" w:hAnsi="Verdana"/>
      <w:sz w:val="24"/>
      <w:szCs w:val="24"/>
    </w:rPr>
  </w:style>
  <w:style w:type="character" w:styleId="Emphasis">
    <w:name w:val="Emphasis"/>
    <w:uiPriority w:val="20"/>
    <w:qFormat/>
    <w:rsid w:val="00FB7300"/>
    <w:rPr>
      <w:b/>
      <w:bCs/>
      <w:i/>
      <w:iCs/>
      <w:color w:val="auto"/>
    </w:rPr>
  </w:style>
  <w:style w:type="paragraph" w:styleId="HTMLPreformatted">
    <w:name w:val="HTML Preformatted"/>
    <w:basedOn w:val="Normal"/>
    <w:link w:val="HTMLPreformattedChar"/>
    <w:uiPriority w:val="99"/>
    <w:rsid w:val="00A812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Wingdings"/>
    </w:rPr>
  </w:style>
  <w:style w:type="paragraph" w:styleId="Caption">
    <w:name w:val="caption"/>
    <w:basedOn w:val="Normal"/>
    <w:next w:val="Normal"/>
    <w:uiPriority w:val="35"/>
    <w:unhideWhenUsed/>
    <w:qFormat/>
    <w:rsid w:val="00FB7300"/>
    <w:rPr>
      <w:b/>
      <w:bCs/>
      <w:sz w:val="18"/>
      <w:szCs w:val="18"/>
    </w:rPr>
  </w:style>
  <w:style w:type="character" w:styleId="FootnoteReference">
    <w:name w:val="footnote reference"/>
    <w:basedOn w:val="DefaultParagraphFont"/>
    <w:uiPriority w:val="99"/>
    <w:semiHidden/>
    <w:rsid w:val="00B71405"/>
    <w:rPr>
      <w:vertAlign w:val="superscript"/>
    </w:rPr>
  </w:style>
  <w:style w:type="character" w:customStyle="1" w:styleId="Heading1Char">
    <w:name w:val="Heading 1 Char"/>
    <w:aliases w:val="heading 1 Char,HeadA Char,h1 Char,heading 11 Char,HeadA1 Char,h11 Char,heading 12 Char,HeadA2 Char,h12 Char"/>
    <w:basedOn w:val="DefaultParagraphFont"/>
    <w:link w:val="Heading1"/>
    <w:uiPriority w:val="9"/>
    <w:rsid w:val="00FB7300"/>
    <w:rPr>
      <w:rFonts w:ascii="Cambria" w:hAnsi="Cambria"/>
      <w:b/>
      <w:bCs/>
      <w:i/>
      <w:iCs/>
      <w:sz w:val="32"/>
      <w:szCs w:val="32"/>
      <w:lang w:bidi="en-US"/>
    </w:rPr>
  </w:style>
  <w:style w:type="character" w:customStyle="1" w:styleId="Heading2Char">
    <w:name w:val="Heading 2 Char"/>
    <w:aliases w:val="heading 2 Char,HeadB Char,h2 Char,heading 21 Char,HeadB1 Char,h21 Char,heading 22 Char,HeadB2 Char,h22 Char"/>
    <w:basedOn w:val="DefaultParagraphFont"/>
    <w:link w:val="Heading2"/>
    <w:uiPriority w:val="9"/>
    <w:rsid w:val="00FB7300"/>
    <w:rPr>
      <w:rFonts w:ascii="Cambria" w:hAnsi="Cambria"/>
      <w:b/>
      <w:bCs/>
      <w:i/>
      <w:iCs/>
      <w:sz w:val="28"/>
      <w:szCs w:val="28"/>
      <w:lang w:bidi="en-US"/>
    </w:rPr>
  </w:style>
  <w:style w:type="character" w:customStyle="1" w:styleId="Heading3Char">
    <w:name w:val="Heading 3 Char"/>
    <w:aliases w:val="heading 3 Char,HeadC Char,h3 Char,heading 31 Char,HeadC1 Char,h31 Char,heading 32 Char,HeadC2 Char,h32 Char"/>
    <w:basedOn w:val="DefaultParagraphFont"/>
    <w:link w:val="Heading3"/>
    <w:uiPriority w:val="9"/>
    <w:rsid w:val="00FB7300"/>
    <w:rPr>
      <w:rFonts w:ascii="Cambria" w:hAnsi="Cambria"/>
      <w:b/>
      <w:bCs/>
      <w:i/>
      <w:iCs/>
      <w:sz w:val="26"/>
      <w:szCs w:val="26"/>
      <w:lang w:bidi="en-US"/>
    </w:rPr>
  </w:style>
  <w:style w:type="character" w:customStyle="1" w:styleId="Heading4Char">
    <w:name w:val="Heading 4 Char"/>
    <w:aliases w:val="heading 4 Char,HeadD Char,h4 Char,heading 41 Char,HeadD1 Char,h41 Char,heading 42 Char,HeadD2 Char,h42 Char"/>
    <w:basedOn w:val="DefaultParagraphFont"/>
    <w:link w:val="Heading4"/>
    <w:uiPriority w:val="9"/>
    <w:rsid w:val="00FB7300"/>
    <w:rPr>
      <w:rFonts w:ascii="Cambria" w:hAnsi="Cambria"/>
      <w:b/>
      <w:bCs/>
      <w:i/>
      <w:iCs/>
      <w:sz w:val="24"/>
      <w:szCs w:val="24"/>
      <w:lang w:bidi="en-US"/>
    </w:rPr>
  </w:style>
  <w:style w:type="character" w:customStyle="1" w:styleId="Heading5Char">
    <w:name w:val="Heading 5 Char"/>
    <w:aliases w:val="heading 5 Char,RefName Char,NutTerm Char,r1 Char,heading 51 Char,RefName1 Char,NutTerm1 Char,r11 Char,heading 52 Char,RefName2 Char,NutTerm2 Char,r12 Char"/>
    <w:basedOn w:val="DefaultParagraphFont"/>
    <w:link w:val="Heading5"/>
    <w:uiPriority w:val="9"/>
    <w:rsid w:val="00FB7300"/>
    <w:rPr>
      <w:rFonts w:ascii="Cambria" w:hAnsi="Cambria"/>
      <w:b/>
      <w:bCs/>
      <w:i/>
      <w:iCs/>
      <w:sz w:val="22"/>
      <w:szCs w:val="22"/>
      <w:lang w:bidi="en-US"/>
    </w:rPr>
  </w:style>
  <w:style w:type="character" w:customStyle="1" w:styleId="Heading6Char">
    <w:name w:val="Heading 6 Char"/>
    <w:aliases w:val="heading 6 Char,RefSectA Char,NutListTitle Char,r2 Char,heading 61 Char,RefSectA1 Char,NutListTitle1 Char,r21 Char,heading 62 Char,RefSectA2 Char,NutListTitle2 Char,r22 Char"/>
    <w:basedOn w:val="DefaultParagraphFont"/>
    <w:link w:val="Heading6"/>
    <w:uiPriority w:val="9"/>
    <w:rsid w:val="00FB7300"/>
    <w:rPr>
      <w:rFonts w:ascii="Cambria" w:hAnsi="Cambria"/>
      <w:b/>
      <w:bCs/>
      <w:i/>
      <w:iCs/>
      <w:sz w:val="22"/>
      <w:szCs w:val="22"/>
      <w:lang w:bidi="en-US"/>
    </w:rPr>
  </w:style>
  <w:style w:type="character" w:customStyle="1" w:styleId="Heading7Char">
    <w:name w:val="Heading 7 Char"/>
    <w:aliases w:val="heading 7 Char,RefSectB Char,r3 Char,heading 71 Char,RefSectB1 Char,r31 Char,heading 72 Char,RefSectB2 Char,r32 Char"/>
    <w:basedOn w:val="DefaultParagraphFont"/>
    <w:link w:val="Heading7"/>
    <w:uiPriority w:val="9"/>
    <w:rsid w:val="00FB7300"/>
    <w:rPr>
      <w:rFonts w:ascii="Cambria" w:hAnsi="Cambria"/>
      <w:b/>
      <w:bCs/>
      <w:i/>
      <w:iCs/>
      <w:lang w:bidi="en-US"/>
    </w:rPr>
  </w:style>
  <w:style w:type="character" w:customStyle="1" w:styleId="Heading8Char">
    <w:name w:val="Heading 8 Char"/>
    <w:aliases w:val="heading 8 Char,RefSectC Char,r4 Char,heading 81 Char,RefSectC1 Char,r41 Char,heading 82 Char,RefSectC2 Char,r42 Char"/>
    <w:basedOn w:val="DefaultParagraphFont"/>
    <w:link w:val="Heading8"/>
    <w:uiPriority w:val="9"/>
    <w:rsid w:val="00FB7300"/>
    <w:rPr>
      <w:rFonts w:ascii="Cambria" w:hAnsi="Cambria"/>
      <w:b/>
      <w:bCs/>
      <w:i/>
      <w:iCs/>
      <w:sz w:val="18"/>
      <w:szCs w:val="18"/>
      <w:lang w:bidi="en-US"/>
    </w:rPr>
  </w:style>
  <w:style w:type="character" w:customStyle="1" w:styleId="Heading9Char">
    <w:name w:val="Heading 9 Char"/>
    <w:aliases w:val="heading 9 Char,RefSectD Char,r5 Char,heading 91 Char,RefSectD1 Char,r51 Char,heading 92 Char,RefSectD2 Char,r52 Char"/>
    <w:basedOn w:val="DefaultParagraphFont"/>
    <w:link w:val="Heading9"/>
    <w:uiPriority w:val="9"/>
    <w:rsid w:val="00FB7300"/>
    <w:rPr>
      <w:rFonts w:ascii="Cambria" w:hAnsi="Cambria"/>
      <w:i/>
      <w:iCs/>
      <w:sz w:val="18"/>
      <w:szCs w:val="18"/>
      <w:lang w:bidi="en-US"/>
    </w:rPr>
  </w:style>
  <w:style w:type="paragraph" w:styleId="Title">
    <w:name w:val="Title"/>
    <w:basedOn w:val="Normal"/>
    <w:next w:val="Normal"/>
    <w:link w:val="TitleChar"/>
    <w:uiPriority w:val="10"/>
    <w:qFormat/>
    <w:rsid w:val="00FB7300"/>
    <w:pPr>
      <w:spacing w:line="240" w:lineRule="auto"/>
      <w:ind w:firstLine="0"/>
    </w:pPr>
    <w:rPr>
      <w:rFonts w:ascii="Cambria" w:hAnsi="Cambria"/>
      <w:b/>
      <w:bCs/>
      <w:i/>
      <w:iCs/>
      <w:spacing w:val="10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FB7300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paragraph" w:styleId="Subtitle">
    <w:name w:val="Subtitle"/>
    <w:basedOn w:val="Normal"/>
    <w:next w:val="Normal"/>
    <w:link w:val="SubtitleChar"/>
    <w:uiPriority w:val="11"/>
    <w:qFormat/>
    <w:rsid w:val="00FB7300"/>
    <w:pPr>
      <w:spacing w:after="320"/>
      <w:jc w:val="right"/>
    </w:pPr>
    <w:rPr>
      <w:i/>
      <w:iCs/>
      <w:color w:val="808080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B7300"/>
    <w:rPr>
      <w:i/>
      <w:iCs/>
      <w:color w:val="808080"/>
      <w:spacing w:val="10"/>
      <w:sz w:val="24"/>
      <w:szCs w:val="24"/>
    </w:rPr>
  </w:style>
  <w:style w:type="character" w:styleId="Strong">
    <w:name w:val="Strong"/>
    <w:basedOn w:val="DefaultParagraphFont"/>
    <w:uiPriority w:val="22"/>
    <w:qFormat/>
    <w:rsid w:val="00FB7300"/>
    <w:rPr>
      <w:b/>
      <w:bCs/>
      <w:spacing w:val="0"/>
    </w:rPr>
  </w:style>
  <w:style w:type="paragraph" w:styleId="NoSpacing">
    <w:name w:val="No Spacing"/>
    <w:basedOn w:val="Normal"/>
    <w:uiPriority w:val="1"/>
    <w:qFormat/>
    <w:rsid w:val="00FB7300"/>
    <w:pPr>
      <w:spacing w:after="0" w:line="240" w:lineRule="auto"/>
      <w:ind w:firstLine="0"/>
    </w:pPr>
  </w:style>
  <w:style w:type="paragraph" w:styleId="ListParagraph">
    <w:name w:val="List Paragraph"/>
    <w:basedOn w:val="Normal"/>
    <w:uiPriority w:val="34"/>
    <w:qFormat/>
    <w:rsid w:val="00FB7300"/>
    <w:pPr>
      <w:ind w:left="720"/>
      <w:contextualSpacing/>
    </w:pPr>
  </w:style>
  <w:style w:type="character" w:customStyle="1" w:styleId="QuoteChar">
    <w:name w:val="Quote Char"/>
    <w:basedOn w:val="DefaultParagraphFont"/>
    <w:link w:val="Quote"/>
    <w:uiPriority w:val="29"/>
    <w:rsid w:val="00FB7300"/>
    <w:rPr>
      <w:rFonts w:ascii="Calibri"/>
      <w:color w:val="5A5A5A"/>
    </w:rPr>
  </w:style>
  <w:style w:type="paragraph" w:styleId="Quote">
    <w:name w:val="Quote"/>
    <w:basedOn w:val="Normal"/>
    <w:next w:val="Normal"/>
    <w:link w:val="QuoteChar"/>
    <w:uiPriority w:val="29"/>
    <w:qFormat/>
    <w:rsid w:val="00FB7300"/>
    <w:rPr>
      <w:color w:val="5A5A5A"/>
    </w:rPr>
  </w:style>
  <w:style w:type="character" w:customStyle="1" w:styleId="QuoteChar1">
    <w:name w:val="Quote Char1"/>
    <w:basedOn w:val="DefaultParagraphFont"/>
    <w:uiPriority w:val="29"/>
    <w:rsid w:val="0085148D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B7300"/>
    <w:pPr>
      <w:spacing w:before="320" w:after="480" w:line="240" w:lineRule="auto"/>
      <w:ind w:left="720" w:right="720" w:firstLine="0"/>
      <w:jc w:val="center"/>
    </w:pPr>
    <w:rPr>
      <w:rFonts w:ascii="Cambria" w:hAnsi="Cambria"/>
      <w:i/>
      <w:iCs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B7300"/>
    <w:rPr>
      <w:rFonts w:ascii="Cambria" w:eastAsia="Times New Roman" w:hAnsi="Cambria" w:cs="Times New Roman"/>
      <w:i/>
      <w:iCs/>
      <w:sz w:val="20"/>
      <w:szCs w:val="20"/>
    </w:rPr>
  </w:style>
  <w:style w:type="character" w:styleId="SubtleEmphasis">
    <w:name w:val="Subtle Emphasis"/>
    <w:uiPriority w:val="19"/>
    <w:qFormat/>
    <w:rsid w:val="00FB7300"/>
    <w:rPr>
      <w:i/>
      <w:iCs/>
      <w:color w:val="5A5A5A"/>
    </w:rPr>
  </w:style>
  <w:style w:type="character" w:styleId="IntenseEmphasis">
    <w:name w:val="Intense Emphasis"/>
    <w:uiPriority w:val="21"/>
    <w:qFormat/>
    <w:rsid w:val="00FB7300"/>
    <w:rPr>
      <w:b/>
      <w:bCs/>
      <w:i/>
      <w:iCs/>
      <w:color w:val="auto"/>
      <w:u w:val="single"/>
    </w:rPr>
  </w:style>
  <w:style w:type="character" w:styleId="SubtleReference">
    <w:name w:val="Subtle Reference"/>
    <w:uiPriority w:val="31"/>
    <w:qFormat/>
    <w:rsid w:val="00FB7300"/>
    <w:rPr>
      <w:smallCaps/>
    </w:rPr>
  </w:style>
  <w:style w:type="character" w:styleId="IntenseReference">
    <w:name w:val="Intense Reference"/>
    <w:uiPriority w:val="32"/>
    <w:qFormat/>
    <w:rsid w:val="00FB7300"/>
    <w:rPr>
      <w:b/>
      <w:bCs/>
      <w:smallCaps/>
      <w:color w:val="auto"/>
    </w:rPr>
  </w:style>
  <w:style w:type="character" w:styleId="BookTitle">
    <w:name w:val="Book Title"/>
    <w:uiPriority w:val="33"/>
    <w:qFormat/>
    <w:rsid w:val="00FB7300"/>
    <w:rPr>
      <w:rFonts w:ascii="Cambria" w:eastAsia="Times New Roman" w:hAnsi="Cambria" w:cs="Times New Roman"/>
      <w:b/>
      <w:bCs/>
      <w:smallCaps/>
      <w:color w:val="auto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FB7300"/>
    <w:pPr>
      <w:outlineLvl w:val="9"/>
    </w:pPr>
  </w:style>
  <w:style w:type="character" w:customStyle="1" w:styleId="FooterChar">
    <w:name w:val="Footer Char"/>
    <w:basedOn w:val="DefaultParagraphFont"/>
    <w:link w:val="Footer"/>
    <w:uiPriority w:val="99"/>
    <w:rsid w:val="001804EA"/>
    <w:rPr>
      <w:sz w:val="22"/>
      <w:szCs w:val="22"/>
      <w:lang w:bidi="en-US"/>
    </w:rPr>
  </w:style>
  <w:style w:type="paragraph" w:customStyle="1" w:styleId="KadowCacjeCommand">
    <w:name w:val="Kadow Cacje Command"/>
    <w:basedOn w:val="Normal"/>
    <w:link w:val="KadowCacjeCommandChar"/>
    <w:autoRedefine/>
    <w:qFormat/>
    <w:rsid w:val="00FB7300"/>
    <w:pPr>
      <w:spacing w:line="240" w:lineRule="auto"/>
      <w:ind w:firstLine="0"/>
    </w:pPr>
    <w:rPr>
      <w:smallCaps/>
    </w:rPr>
  </w:style>
  <w:style w:type="character" w:customStyle="1" w:styleId="KadowCacjeCommandChar">
    <w:name w:val="Kadow Cacje Command Char"/>
    <w:basedOn w:val="DefaultParagraphFont"/>
    <w:link w:val="KadowCacjeCommand"/>
    <w:rsid w:val="00FB7300"/>
    <w:rPr>
      <w:smallCap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81394F"/>
    <w:pPr>
      <w:spacing w:before="120"/>
      <w:ind w:firstLine="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9179D9"/>
    <w:pPr>
      <w:spacing w:after="0"/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link w:val="TOC3Char"/>
    <w:autoRedefine/>
    <w:uiPriority w:val="39"/>
    <w:unhideWhenUsed/>
    <w:qFormat/>
    <w:rsid w:val="009179D9"/>
    <w:pPr>
      <w:spacing w:after="0"/>
      <w:ind w:left="440"/>
    </w:pPr>
    <w:rPr>
      <w:rFonts w:asciiTheme="minorHAnsi" w:hAnsiTheme="minorHAnsi" w:cstheme="minorHAnsi"/>
      <w:i/>
      <w:iCs/>
      <w:sz w:val="20"/>
      <w:szCs w:val="20"/>
    </w:rPr>
  </w:style>
  <w:style w:type="table" w:customStyle="1" w:styleId="LightList1">
    <w:name w:val="Light List1"/>
    <w:basedOn w:val="TableNormal"/>
    <w:uiPriority w:val="61"/>
    <w:rsid w:val="00622B6B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Code1">
    <w:name w:val="Code1"/>
    <w:basedOn w:val="Code"/>
    <w:link w:val="Code1Char"/>
    <w:autoRedefine/>
    <w:qFormat/>
    <w:rsid w:val="009C6846"/>
    <w:pPr>
      <w:ind w:right="1440" w:firstLine="0"/>
    </w:pPr>
    <w:rPr>
      <w:color w:val="auto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F1C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F1C2E"/>
    <w:rPr>
      <w:rFonts w:ascii="Tahoma" w:hAnsi="Tahoma" w:cs="Tahoma"/>
      <w:sz w:val="16"/>
      <w:szCs w:val="16"/>
      <w:lang w:bidi="en-US"/>
    </w:rPr>
  </w:style>
  <w:style w:type="table" w:styleId="TableGrid">
    <w:name w:val="Table Grid"/>
    <w:basedOn w:val="TableNormal"/>
    <w:uiPriority w:val="59"/>
    <w:rsid w:val="006326E7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otnoteTextChar">
    <w:name w:val="Footnote Text Char"/>
    <w:aliases w:val="fn Char,fn1 Char,fn2 Char"/>
    <w:basedOn w:val="DefaultParagraphFont"/>
    <w:link w:val="FootnoteText"/>
    <w:uiPriority w:val="99"/>
    <w:semiHidden/>
    <w:rsid w:val="009443A4"/>
    <w:rPr>
      <w:sz w:val="18"/>
      <w:szCs w:val="22"/>
      <w:lang w:bidi="en-US"/>
    </w:rPr>
  </w:style>
  <w:style w:type="character" w:customStyle="1" w:styleId="HeaderChar">
    <w:name w:val="Header Char"/>
    <w:basedOn w:val="DefaultParagraphFont"/>
    <w:link w:val="Header"/>
    <w:uiPriority w:val="99"/>
    <w:rsid w:val="009443A4"/>
    <w:rPr>
      <w:sz w:val="22"/>
      <w:szCs w:val="22"/>
      <w:lang w:bidi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3A4"/>
    <w:rPr>
      <w:rFonts w:ascii="Tahoma" w:hAnsi="Tahoma" w:cs="Tahoma"/>
      <w:sz w:val="16"/>
      <w:szCs w:val="16"/>
      <w:lang w:bidi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443A4"/>
    <w:rPr>
      <w:rFonts w:ascii="Courier New" w:hAnsi="Courier New" w:cs="Wingdings"/>
      <w:sz w:val="22"/>
      <w:szCs w:val="22"/>
      <w:lang w:bidi="en-US"/>
    </w:rPr>
  </w:style>
  <w:style w:type="character" w:customStyle="1" w:styleId="TitleChar1">
    <w:name w:val="Title Char1"/>
    <w:basedOn w:val="DefaultParagraphFont"/>
    <w:uiPriority w:val="10"/>
    <w:rsid w:val="009443A4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character" w:customStyle="1" w:styleId="SubtitleChar1">
    <w:name w:val="Subtitle Char1"/>
    <w:basedOn w:val="DefaultParagraphFont"/>
    <w:uiPriority w:val="11"/>
    <w:rsid w:val="009443A4"/>
    <w:rPr>
      <w:i/>
      <w:iCs/>
      <w:color w:val="808080"/>
      <w:spacing w:val="10"/>
      <w:sz w:val="24"/>
      <w:szCs w:val="24"/>
    </w:rPr>
  </w:style>
  <w:style w:type="character" w:customStyle="1" w:styleId="QuoteChar11">
    <w:name w:val="Quote Char11"/>
    <w:basedOn w:val="DefaultParagraphFont"/>
    <w:uiPriority w:val="29"/>
    <w:rsid w:val="009443A4"/>
    <w:rPr>
      <w:i/>
      <w:iCs/>
      <w:color w:val="000000"/>
    </w:rPr>
  </w:style>
  <w:style w:type="character" w:customStyle="1" w:styleId="IntenseQuoteChar1">
    <w:name w:val="Intense Quote Char1"/>
    <w:basedOn w:val="DefaultParagraphFont"/>
    <w:uiPriority w:val="30"/>
    <w:rsid w:val="009443A4"/>
    <w:rPr>
      <w:rFonts w:ascii="Cambria" w:eastAsia="Times New Roman" w:hAnsi="Cambria" w:cs="Times New Roman"/>
      <w:i/>
      <w:iCs/>
      <w:sz w:val="20"/>
      <w:szCs w:val="20"/>
    </w:rPr>
  </w:style>
  <w:style w:type="character" w:customStyle="1" w:styleId="FooterChar1">
    <w:name w:val="Footer Char1"/>
    <w:basedOn w:val="DefaultParagraphFont"/>
    <w:uiPriority w:val="99"/>
    <w:rsid w:val="009443A4"/>
    <w:rPr>
      <w:sz w:val="22"/>
      <w:szCs w:val="22"/>
      <w:lang w:bidi="en-US"/>
    </w:rPr>
  </w:style>
  <w:style w:type="character" w:customStyle="1" w:styleId="DocumentMapChar1">
    <w:name w:val="Document Map Char1"/>
    <w:basedOn w:val="DefaultParagraphFont"/>
    <w:uiPriority w:val="99"/>
    <w:semiHidden/>
    <w:rsid w:val="009443A4"/>
    <w:rPr>
      <w:rFonts w:ascii="Tahoma" w:hAnsi="Tahoma" w:cs="Tahoma"/>
      <w:sz w:val="16"/>
      <w:szCs w:val="16"/>
      <w:lang w:bidi="en-US"/>
    </w:rPr>
  </w:style>
  <w:style w:type="paragraph" w:customStyle="1" w:styleId="ListBullet10">
    <w:name w:val="&gt;ListBullet1"/>
    <w:aliases w:val="&gt;lb1"/>
    <w:basedOn w:val="Normal"/>
    <w:rsid w:val="004269B0"/>
    <w:pPr>
      <w:spacing w:before="80" w:after="80"/>
      <w:ind w:left="720" w:hanging="360"/>
    </w:pPr>
    <w:rPr>
      <w:color w:val="800000"/>
    </w:rPr>
  </w:style>
  <w:style w:type="paragraph" w:customStyle="1" w:styleId="ListBullet11">
    <w:name w:val="ListBullet...1"/>
    <w:aliases w:val="lbb1"/>
    <w:basedOn w:val="Normal"/>
    <w:rsid w:val="004269B0"/>
    <w:pPr>
      <w:spacing w:before="80" w:after="80"/>
      <w:ind w:left="360"/>
    </w:pPr>
    <w:rPr>
      <w:color w:val="800000"/>
    </w:rPr>
  </w:style>
  <w:style w:type="paragraph" w:customStyle="1" w:styleId="ListBullet12">
    <w:name w:val="&gt;ListBullet...1"/>
    <w:aliases w:val="&gt;lbb1"/>
    <w:basedOn w:val="ListBullet1"/>
    <w:rsid w:val="004269B0"/>
    <w:pPr>
      <w:ind w:left="720"/>
    </w:pPr>
  </w:style>
  <w:style w:type="paragraph" w:customStyle="1" w:styleId="ListBullet13">
    <w:name w:val="ListBullet1"/>
    <w:aliases w:val="lb1"/>
    <w:basedOn w:val="Normal"/>
    <w:rsid w:val="004269B0"/>
    <w:pPr>
      <w:tabs>
        <w:tab w:val="num" w:pos="360"/>
      </w:tabs>
      <w:spacing w:before="80" w:after="80"/>
      <w:ind w:left="360" w:hanging="360"/>
    </w:pPr>
    <w:rPr>
      <w:color w:val="800000"/>
    </w:rPr>
  </w:style>
  <w:style w:type="paragraph" w:customStyle="1" w:styleId="ListNumber10">
    <w:name w:val="ListNumber1"/>
    <w:aliases w:val="ln1"/>
    <w:basedOn w:val="ListBullet0"/>
    <w:rsid w:val="004269B0"/>
    <w:pPr>
      <w:spacing w:line="240" w:lineRule="auto"/>
    </w:pPr>
    <w:rPr>
      <w:snapToGrid w:val="0"/>
      <w:color w:val="000080"/>
    </w:rPr>
  </w:style>
  <w:style w:type="paragraph" w:customStyle="1" w:styleId="ListNumber11">
    <w:name w:val="&gt;ListNumber1"/>
    <w:aliases w:val="&gt;ln1"/>
    <w:basedOn w:val="ListNumber"/>
    <w:rsid w:val="004269B0"/>
    <w:pPr>
      <w:ind w:left="720"/>
    </w:pPr>
  </w:style>
  <w:style w:type="paragraph" w:customStyle="1" w:styleId="ListNumber12">
    <w:name w:val="ListNumber...1"/>
    <w:aliases w:val="lnn1"/>
    <w:basedOn w:val="ListBullet1"/>
    <w:rsid w:val="004269B0"/>
    <w:rPr>
      <w:color w:val="000080"/>
    </w:rPr>
  </w:style>
  <w:style w:type="paragraph" w:customStyle="1" w:styleId="ListNumber13">
    <w:name w:val="&gt;ListNumber...1"/>
    <w:aliases w:val="&gt;lnn1"/>
    <w:basedOn w:val="ListNumber1"/>
    <w:rsid w:val="004269B0"/>
    <w:pPr>
      <w:ind w:left="720"/>
    </w:pPr>
  </w:style>
  <w:style w:type="paragraph" w:customStyle="1" w:styleId="ListVariable1">
    <w:name w:val="ListVariable1"/>
    <w:aliases w:val="lv1"/>
    <w:basedOn w:val="Normal"/>
    <w:next w:val="Normal"/>
    <w:rsid w:val="004269B0"/>
    <w:pPr>
      <w:spacing w:after="80"/>
      <w:ind w:left="360"/>
    </w:pPr>
    <w:rPr>
      <w:color w:val="008000"/>
    </w:rPr>
  </w:style>
  <w:style w:type="paragraph" w:customStyle="1" w:styleId="ListVariable10">
    <w:name w:val="&gt;ListVariable1"/>
    <w:aliases w:val="&gt;lv1"/>
    <w:basedOn w:val="ListVariable"/>
    <w:next w:val="Normal"/>
    <w:rsid w:val="004269B0"/>
    <w:pPr>
      <w:ind w:left="720"/>
    </w:pPr>
    <w:rPr>
      <w:color w:val="800080"/>
    </w:rPr>
  </w:style>
  <w:style w:type="paragraph" w:customStyle="1" w:styleId="ListVariableTerm1">
    <w:name w:val="&gt;ListVariableTerm1"/>
    <w:aliases w:val="&gt;lvt1"/>
    <w:basedOn w:val="ListVariable0"/>
    <w:next w:val="ListVariable0"/>
    <w:rsid w:val="004269B0"/>
    <w:pPr>
      <w:spacing w:after="0"/>
      <w:ind w:left="360"/>
    </w:pPr>
  </w:style>
  <w:style w:type="character" w:customStyle="1" w:styleId="bold1">
    <w:name w:val="bold1"/>
    <w:aliases w:val="fb1"/>
    <w:basedOn w:val="DefaultParagraphFont"/>
    <w:rsid w:val="004269B0"/>
    <w:rPr>
      <w:rFonts w:ascii="Times" w:hAnsi="Times"/>
      <w:b/>
      <w:noProof w:val="0"/>
      <w:color w:val="FF0000"/>
      <w:lang w:val="en-US"/>
    </w:rPr>
  </w:style>
  <w:style w:type="paragraph" w:customStyle="1" w:styleId="CellBody1">
    <w:name w:val="CellBody1"/>
    <w:aliases w:val="tb1"/>
    <w:basedOn w:val="Normal"/>
    <w:rsid w:val="004269B0"/>
    <w:pPr>
      <w:keepLines/>
      <w:spacing w:before="40" w:after="40"/>
    </w:pPr>
    <w:rPr>
      <w:color w:val="000080"/>
    </w:rPr>
  </w:style>
  <w:style w:type="paragraph" w:customStyle="1" w:styleId="CellCode1">
    <w:name w:val="CellCode1"/>
    <w:aliases w:val="tc1"/>
    <w:basedOn w:val="CellBody"/>
    <w:rsid w:val="004269B0"/>
    <w:pPr>
      <w:spacing w:line="240" w:lineRule="auto"/>
    </w:pPr>
    <w:rPr>
      <w:rFonts w:ascii="Courier" w:hAnsi="Courier"/>
      <w:sz w:val="18"/>
    </w:rPr>
  </w:style>
  <w:style w:type="paragraph" w:customStyle="1" w:styleId="CellHeading1">
    <w:name w:val="CellHeading1"/>
    <w:aliases w:val="th1"/>
    <w:basedOn w:val="CellBody"/>
    <w:rsid w:val="004269B0"/>
    <w:rPr>
      <w:b/>
    </w:rPr>
  </w:style>
  <w:style w:type="paragraph" w:customStyle="1" w:styleId="CellSubhead1">
    <w:name w:val="CellSubhead1"/>
    <w:aliases w:val="ts1"/>
    <w:basedOn w:val="CellHeading"/>
    <w:rsid w:val="004269B0"/>
  </w:style>
  <w:style w:type="paragraph" w:customStyle="1" w:styleId="ChapterTitle1">
    <w:name w:val="ChapterTitle1"/>
    <w:aliases w:val="ct1"/>
    <w:basedOn w:val="Normal"/>
    <w:rsid w:val="004269B0"/>
    <w:pPr>
      <w:spacing w:before="80" w:after="2160"/>
      <w:jc w:val="right"/>
      <w:outlineLvl w:val="0"/>
    </w:pPr>
    <w:rPr>
      <w:color w:val="FF0000"/>
      <w:sz w:val="48"/>
    </w:rPr>
  </w:style>
  <w:style w:type="paragraph" w:customStyle="1" w:styleId="ChapterLabel1">
    <w:name w:val="ChapterLabel1"/>
    <w:aliases w:val="cl1"/>
    <w:basedOn w:val="ChapterTitle"/>
    <w:rsid w:val="004269B0"/>
    <w:pPr>
      <w:pageBreakBefore/>
      <w:spacing w:after="480"/>
    </w:pPr>
    <w:rPr>
      <w:b/>
      <w:sz w:val="96"/>
    </w:rPr>
  </w:style>
  <w:style w:type="paragraph" w:customStyle="1" w:styleId="Code2">
    <w:name w:val="Code2"/>
    <w:aliases w:val="x1"/>
    <w:basedOn w:val="Normal"/>
    <w:rsid w:val="004269B0"/>
    <w:pPr>
      <w:pBdr>
        <w:left w:val="single" w:sz="6" w:space="2" w:color="auto"/>
      </w:pBdr>
      <w:tabs>
        <w:tab w:val="bar" w:pos="8460"/>
      </w:tabs>
      <w:spacing w:after="0" w:line="240" w:lineRule="auto"/>
      <w:ind w:left="360" w:right="-1354"/>
    </w:pPr>
    <w:rPr>
      <w:rFonts w:ascii="Courier New" w:hAnsi="Courier New"/>
      <w:noProof/>
      <w:color w:val="008000"/>
      <w:spacing w:val="-10"/>
      <w:sz w:val="18"/>
    </w:rPr>
  </w:style>
  <w:style w:type="paragraph" w:customStyle="1" w:styleId="CodeEmphasis1">
    <w:name w:val="CodeEmphasis1"/>
    <w:aliases w:val="xe1"/>
    <w:basedOn w:val="Code"/>
    <w:rsid w:val="004269B0"/>
    <w:rPr>
      <w:b/>
    </w:rPr>
  </w:style>
  <w:style w:type="paragraph" w:customStyle="1" w:styleId="CodeNum1">
    <w:name w:val="CodeNum1"/>
    <w:basedOn w:val="Code"/>
    <w:rsid w:val="004269B0"/>
    <w:pPr>
      <w:tabs>
        <w:tab w:val="num" w:pos="360"/>
      </w:tabs>
      <w:spacing w:line="200" w:lineRule="exact"/>
      <w:ind w:hanging="360"/>
    </w:pPr>
  </w:style>
  <w:style w:type="paragraph" w:customStyle="1" w:styleId="Comment1">
    <w:name w:val="Comment1"/>
    <w:aliases w:val="z1"/>
    <w:basedOn w:val="Normal"/>
    <w:rsid w:val="004269B0"/>
    <w:pPr>
      <w:spacing w:before="80" w:after="80"/>
    </w:pPr>
    <w:rPr>
      <w:color w:val="0000FF"/>
      <w:u w:val="single"/>
    </w:rPr>
  </w:style>
  <w:style w:type="character" w:customStyle="1" w:styleId="emphasis10">
    <w:name w:val="emphasis1"/>
    <w:aliases w:val="fi1"/>
    <w:basedOn w:val="DefaultParagraphFont"/>
    <w:rsid w:val="004269B0"/>
    <w:rPr>
      <w:rFonts w:ascii="Times" w:hAnsi="Times"/>
      <w:i/>
      <w:noProof w:val="0"/>
      <w:color w:val="FF0000"/>
      <w:lang w:val="en-US"/>
    </w:rPr>
  </w:style>
  <w:style w:type="paragraph" w:customStyle="1" w:styleId="Epigraph1">
    <w:name w:val="Epigraph1"/>
    <w:aliases w:val="e1"/>
    <w:basedOn w:val="Normal"/>
    <w:rsid w:val="004269B0"/>
    <w:pPr>
      <w:spacing w:before="80" w:after="80"/>
      <w:jc w:val="right"/>
    </w:pPr>
    <w:rPr>
      <w:i/>
    </w:rPr>
  </w:style>
  <w:style w:type="paragraph" w:customStyle="1" w:styleId="EpigraphAuthor1">
    <w:name w:val="EpigraphAuthor1"/>
    <w:aliases w:val="ea1"/>
    <w:basedOn w:val="Epigraph"/>
    <w:rsid w:val="004269B0"/>
    <w:rPr>
      <w:i w:val="0"/>
    </w:rPr>
  </w:style>
  <w:style w:type="paragraph" w:customStyle="1" w:styleId="EpigraphCitation1">
    <w:name w:val="EpigraphCitation1"/>
    <w:aliases w:val="ec1"/>
    <w:basedOn w:val="Epigraph"/>
    <w:rsid w:val="004269B0"/>
    <w:pPr>
      <w:spacing w:after="480"/>
    </w:pPr>
  </w:style>
  <w:style w:type="paragraph" w:customStyle="1" w:styleId="ExampleTitle1">
    <w:name w:val="ExampleTitle1"/>
    <w:aliases w:val="xt1"/>
    <w:basedOn w:val="Normal"/>
    <w:next w:val="Code"/>
    <w:rsid w:val="004269B0"/>
    <w:pPr>
      <w:pBdr>
        <w:left w:val="single" w:sz="6" w:space="2" w:color="auto"/>
      </w:pBdr>
      <w:spacing w:before="80" w:after="80"/>
      <w:ind w:left="360" w:right="-288"/>
      <w:jc w:val="center"/>
    </w:pPr>
    <w:rPr>
      <w:i/>
      <w:color w:val="008000"/>
    </w:rPr>
  </w:style>
  <w:style w:type="paragraph" w:customStyle="1" w:styleId="FigureHolder1">
    <w:name w:val="FigureHolder1"/>
    <w:aliases w:val="gh1"/>
    <w:basedOn w:val="Normal"/>
    <w:rsid w:val="004269B0"/>
    <w:pPr>
      <w:spacing w:after="0"/>
      <w:jc w:val="center"/>
    </w:pPr>
    <w:rPr>
      <w:color w:val="800000"/>
    </w:rPr>
  </w:style>
  <w:style w:type="paragraph" w:customStyle="1" w:styleId="FigureTitle1">
    <w:name w:val="FigureTitle1"/>
    <w:aliases w:val="gt1"/>
    <w:basedOn w:val="Normal"/>
    <w:rsid w:val="004269B0"/>
    <w:pPr>
      <w:spacing w:before="80" w:after="80"/>
      <w:ind w:left="720" w:right="720"/>
      <w:jc w:val="center"/>
    </w:pPr>
    <w:rPr>
      <w:i/>
      <w:color w:val="800000"/>
    </w:rPr>
  </w:style>
  <w:style w:type="paragraph" w:customStyle="1" w:styleId="ListSimple1">
    <w:name w:val="ListSimple1"/>
    <w:aliases w:val="ls1"/>
    <w:basedOn w:val="Normal"/>
    <w:rsid w:val="004269B0"/>
    <w:pPr>
      <w:spacing w:after="0"/>
      <w:ind w:left="360"/>
    </w:pPr>
    <w:rPr>
      <w:color w:val="0000FF"/>
    </w:rPr>
  </w:style>
  <w:style w:type="paragraph" w:customStyle="1" w:styleId="ListVariableTerm10">
    <w:name w:val="ListVariableTerm1"/>
    <w:aliases w:val="lvt1"/>
    <w:basedOn w:val="ListVariable"/>
    <w:next w:val="ListVariable"/>
    <w:rsid w:val="004269B0"/>
    <w:pPr>
      <w:keepNext/>
      <w:spacing w:after="0"/>
      <w:ind w:left="0"/>
    </w:pPr>
  </w:style>
  <w:style w:type="character" w:customStyle="1" w:styleId="literal1">
    <w:name w:val="literal1"/>
    <w:aliases w:val="fc1"/>
    <w:basedOn w:val="DefaultParagraphFont"/>
    <w:rsid w:val="004269B0"/>
    <w:rPr>
      <w:rFonts w:ascii="Courier" w:hAnsi="Courier"/>
      <w:noProof/>
      <w:color w:val="FF0000"/>
    </w:rPr>
  </w:style>
  <w:style w:type="paragraph" w:customStyle="1" w:styleId="Note1">
    <w:name w:val="Note1"/>
    <w:aliases w:val="n1"/>
    <w:basedOn w:val="Normal"/>
    <w:rsid w:val="004269B0"/>
    <w:pPr>
      <w:pBdr>
        <w:top w:val="single" w:sz="6" w:space="2" w:color="auto"/>
        <w:bottom w:val="single" w:sz="6" w:space="2" w:color="auto"/>
      </w:pBdr>
      <w:ind w:left="720" w:right="720"/>
    </w:pPr>
    <w:rPr>
      <w:color w:val="008080"/>
    </w:rPr>
  </w:style>
  <w:style w:type="paragraph" w:customStyle="1" w:styleId="NoteCode1">
    <w:name w:val="Note&gt;Code1"/>
    <w:basedOn w:val="Note"/>
    <w:rsid w:val="004269B0"/>
    <w:pPr>
      <w:spacing w:after="0" w:line="200" w:lineRule="exact"/>
    </w:pPr>
    <w:rPr>
      <w:rFonts w:ascii="Courier" w:hAnsi="Courier"/>
      <w:sz w:val="18"/>
    </w:rPr>
  </w:style>
  <w:style w:type="paragraph" w:customStyle="1" w:styleId="NoteListBullet1">
    <w:name w:val="Note&gt;ListBullet1"/>
    <w:basedOn w:val="Note"/>
    <w:rsid w:val="004269B0"/>
    <w:pPr>
      <w:spacing w:before="80" w:after="80"/>
      <w:ind w:left="1080" w:hanging="360"/>
    </w:pPr>
  </w:style>
  <w:style w:type="paragraph" w:customStyle="1" w:styleId="NoteListNumber1">
    <w:name w:val="Note&gt;ListNumber1"/>
    <w:basedOn w:val="NoteListBullet"/>
    <w:rsid w:val="004269B0"/>
  </w:style>
  <w:style w:type="paragraph" w:customStyle="1" w:styleId="NoteWarning1">
    <w:name w:val="NoteWarning1"/>
    <w:aliases w:val="nw1"/>
    <w:basedOn w:val="Note"/>
    <w:rsid w:val="004269B0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paragraph" w:customStyle="1" w:styleId="NoteWarningCode1">
    <w:name w:val="NoteWarning&gt;Code1"/>
    <w:basedOn w:val="NoteWarning"/>
    <w:rsid w:val="004269B0"/>
    <w:pPr>
      <w:spacing w:after="0" w:line="200" w:lineRule="exact"/>
    </w:pPr>
    <w:rPr>
      <w:rFonts w:ascii="Courier" w:hAnsi="Courier"/>
      <w:sz w:val="18"/>
    </w:rPr>
  </w:style>
  <w:style w:type="paragraph" w:customStyle="1" w:styleId="NoteWarningListBullet1">
    <w:name w:val="NoteWarning&gt;ListBullet1"/>
    <w:basedOn w:val="NoteWarning"/>
    <w:rsid w:val="004269B0"/>
    <w:pPr>
      <w:spacing w:before="80" w:after="80"/>
      <w:ind w:left="1080" w:hanging="360"/>
    </w:pPr>
  </w:style>
  <w:style w:type="paragraph" w:customStyle="1" w:styleId="NoteWarningListNumber1">
    <w:name w:val="NoteWarning&gt;ListNumber1"/>
    <w:basedOn w:val="NoteListBullet"/>
    <w:rsid w:val="004269B0"/>
    <w:pPr>
      <w:pBdr>
        <w:top w:val="double" w:sz="6" w:space="2" w:color="auto"/>
        <w:bottom w:val="double" w:sz="6" w:space="2" w:color="auto"/>
      </w:pBdr>
    </w:pPr>
    <w:rPr>
      <w:color w:val="800080"/>
    </w:rPr>
  </w:style>
  <w:style w:type="character" w:customStyle="1" w:styleId="onlineitem1">
    <w:name w:val="online item1"/>
    <w:aliases w:val="fiy1"/>
    <w:basedOn w:val="DefaultParagraphFont"/>
    <w:rsid w:val="004269B0"/>
    <w:rPr>
      <w:rFonts w:ascii="Times" w:hAnsi="Times"/>
      <w:i/>
      <w:noProof/>
      <w:color w:val="FF0000"/>
    </w:rPr>
  </w:style>
  <w:style w:type="paragraph" w:customStyle="1" w:styleId="Quote11">
    <w:name w:val="Quote11"/>
    <w:aliases w:val="q1"/>
    <w:basedOn w:val="Normal"/>
    <w:next w:val="Normal"/>
    <w:uiPriority w:val="29"/>
    <w:rsid w:val="004269B0"/>
    <w:rPr>
      <w:color w:val="5A5A5A"/>
    </w:rPr>
  </w:style>
  <w:style w:type="paragraph" w:customStyle="1" w:styleId="RefSynopsis1">
    <w:name w:val="RefSynopsis1"/>
    <w:aliases w:val="NutSynopsis1,rs1"/>
    <w:basedOn w:val="Normal"/>
    <w:rsid w:val="004269B0"/>
    <w:pPr>
      <w:spacing w:before="80" w:after="80"/>
    </w:pPr>
    <w:rPr>
      <w:color w:val="FF00FF"/>
    </w:rPr>
  </w:style>
  <w:style w:type="paragraph" w:customStyle="1" w:styleId="RefPurpose1">
    <w:name w:val="RefPurpose1"/>
    <w:aliases w:val="rp1"/>
    <w:basedOn w:val="RefSynopsis"/>
    <w:rsid w:val="004269B0"/>
    <w:pPr>
      <w:tabs>
        <w:tab w:val="left" w:pos="360"/>
      </w:tabs>
      <w:spacing w:before="0" w:after="0" w:line="200" w:lineRule="exact"/>
      <w:ind w:left="360" w:hanging="360"/>
    </w:pPr>
  </w:style>
  <w:style w:type="character" w:customStyle="1" w:styleId="replaceable1">
    <w:name w:val="replaceable1"/>
    <w:aliases w:val="fci1"/>
    <w:basedOn w:val="DefaultParagraphFont"/>
    <w:rsid w:val="004269B0"/>
    <w:rPr>
      <w:rFonts w:ascii="Courier" w:hAnsi="Courier"/>
      <w:i/>
      <w:noProof/>
      <w:color w:val="FF0000"/>
    </w:rPr>
  </w:style>
  <w:style w:type="paragraph" w:customStyle="1" w:styleId="SidebarBody1">
    <w:name w:val="SidebarBody1"/>
    <w:aliases w:val="yb1"/>
    <w:basedOn w:val="Normal"/>
    <w:rsid w:val="004269B0"/>
    <w:pPr>
      <w:keepLines/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before="80" w:after="80"/>
      <w:ind w:left="360" w:right="360"/>
    </w:pPr>
    <w:rPr>
      <w:color w:val="008080"/>
    </w:rPr>
  </w:style>
  <w:style w:type="paragraph" w:customStyle="1" w:styleId="SidebarCode1">
    <w:name w:val="SidebarCode1"/>
    <w:aliases w:val="yc1"/>
    <w:basedOn w:val="SidebarBody"/>
    <w:rsid w:val="004269B0"/>
    <w:pPr>
      <w:framePr w:wrap="notBeside"/>
      <w:spacing w:before="0" w:after="0" w:line="200" w:lineRule="exact"/>
    </w:pPr>
    <w:rPr>
      <w:rFonts w:ascii="Courier" w:hAnsi="Courier"/>
      <w:sz w:val="18"/>
    </w:rPr>
  </w:style>
  <w:style w:type="paragraph" w:customStyle="1" w:styleId="SidebarListBullet1">
    <w:name w:val="SidebarListBullet1"/>
    <w:aliases w:val="ylb1"/>
    <w:basedOn w:val="ListBullet0"/>
    <w:rsid w:val="004269B0"/>
    <w:pPr>
      <w:keepNext/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tabs>
        <w:tab w:val="num" w:pos="360"/>
      </w:tabs>
      <w:suppressAutoHyphens/>
      <w:ind w:left="720" w:right="360" w:hanging="360"/>
    </w:pPr>
    <w:rPr>
      <w:color w:val="008080"/>
    </w:rPr>
  </w:style>
  <w:style w:type="paragraph" w:customStyle="1" w:styleId="SidebarListNumber1">
    <w:name w:val="SidebarListNumber1"/>
    <w:aliases w:val="yln1"/>
    <w:basedOn w:val="ListNumber"/>
    <w:rsid w:val="004269B0"/>
    <w:pPr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line="240" w:lineRule="atLeast"/>
      <w:ind w:left="720" w:right="360" w:hanging="360"/>
    </w:pPr>
    <w:rPr>
      <w:color w:val="008080"/>
    </w:rPr>
  </w:style>
  <w:style w:type="paragraph" w:customStyle="1" w:styleId="SidebarTitle1">
    <w:name w:val="SidebarTitle1"/>
    <w:aliases w:val="yt1"/>
    <w:basedOn w:val="SidebarBody"/>
    <w:rsid w:val="004269B0"/>
    <w:pPr>
      <w:framePr w:wrap="notBeside"/>
      <w:jc w:val="center"/>
    </w:pPr>
    <w:rPr>
      <w:sz w:val="36"/>
    </w:rPr>
  </w:style>
  <w:style w:type="character" w:customStyle="1" w:styleId="subscript1">
    <w:name w:val="subscript1"/>
    <w:basedOn w:val="DefaultParagraphFont"/>
    <w:rsid w:val="004269B0"/>
    <w:rPr>
      <w:rFonts w:ascii="Times" w:hAnsi="Times"/>
      <w:noProof/>
      <w:color w:val="FF0000"/>
      <w:position w:val="-6"/>
      <w:sz w:val="20"/>
    </w:rPr>
  </w:style>
  <w:style w:type="character" w:customStyle="1" w:styleId="superscript1">
    <w:name w:val="superscript1"/>
    <w:basedOn w:val="DefaultParagraphFont"/>
    <w:rsid w:val="004269B0"/>
    <w:rPr>
      <w:noProof/>
      <w:color w:val="FF0000"/>
      <w:position w:val="6"/>
    </w:rPr>
  </w:style>
  <w:style w:type="character" w:customStyle="1" w:styleId="Symbol1">
    <w:name w:val="Symbol1"/>
    <w:basedOn w:val="DefaultParagraphFont"/>
    <w:rsid w:val="004269B0"/>
    <w:rPr>
      <w:rFonts w:ascii="Symbol" w:hAnsi="Symbol"/>
      <w:noProof/>
      <w:color w:val="FF0000"/>
      <w:bdr w:val="none" w:sz="0" w:space="0" w:color="auto"/>
    </w:rPr>
  </w:style>
  <w:style w:type="paragraph" w:customStyle="1" w:styleId="TableTitle1">
    <w:name w:val="TableTitle1"/>
    <w:aliases w:val="tt1"/>
    <w:basedOn w:val="FigureTitle"/>
    <w:rsid w:val="004269B0"/>
    <w:pPr>
      <w:spacing w:before="240"/>
    </w:pPr>
    <w:rPr>
      <w:color w:val="000080"/>
    </w:rPr>
  </w:style>
  <w:style w:type="character" w:customStyle="1" w:styleId="technicalitalic1">
    <w:name w:val="technical italic1"/>
    <w:aliases w:val="fix1"/>
    <w:basedOn w:val="DefaultParagraphFont"/>
    <w:rsid w:val="004269B0"/>
    <w:rPr>
      <w:rFonts w:ascii="Times" w:hAnsi="Times"/>
      <w:i/>
      <w:noProof/>
      <w:color w:val="FF0000"/>
    </w:rPr>
  </w:style>
  <w:style w:type="character" w:customStyle="1" w:styleId="userinput1">
    <w:name w:val="user input1"/>
    <w:aliases w:val="fcb1"/>
    <w:basedOn w:val="DefaultParagraphFont"/>
    <w:rsid w:val="004269B0"/>
    <w:rPr>
      <w:rFonts w:ascii="Courier" w:hAnsi="Courier"/>
      <w:b/>
      <w:noProof/>
      <w:color w:val="FF0000"/>
    </w:rPr>
  </w:style>
  <w:style w:type="character" w:customStyle="1" w:styleId="userinputreplaceable1">
    <w:name w:val="user input replaceable1"/>
    <w:aliases w:val="fcbi1"/>
    <w:basedOn w:val="userinput"/>
    <w:rsid w:val="004269B0"/>
    <w:rPr>
      <w:rFonts w:ascii="Courier" w:hAnsi="Courier"/>
      <w:b/>
      <w:i/>
      <w:noProof/>
      <w:color w:val="FF0000"/>
    </w:rPr>
  </w:style>
  <w:style w:type="paragraph" w:customStyle="1" w:styleId="H11">
    <w:name w:val="H11"/>
    <w:basedOn w:val="Normal"/>
    <w:next w:val="Normal"/>
    <w:rsid w:val="004269B0"/>
    <w:pPr>
      <w:keepNext/>
      <w:overflowPunct w:val="0"/>
      <w:autoSpaceDE w:val="0"/>
      <w:autoSpaceDN w:val="0"/>
      <w:adjustRightInd w:val="0"/>
      <w:spacing w:before="100" w:after="100" w:line="240" w:lineRule="auto"/>
      <w:textAlignment w:val="baseline"/>
    </w:pPr>
    <w:rPr>
      <w:rFonts w:ascii="Times New Roman" w:hAnsi="Times New Roman"/>
      <w:b/>
      <w:kern w:val="36"/>
      <w:sz w:val="48"/>
    </w:rPr>
  </w:style>
  <w:style w:type="character" w:customStyle="1" w:styleId="Heading1Char2">
    <w:name w:val="Heading 1 Char2"/>
    <w:aliases w:val="heading 1 Char1,HeadA Char1,h1 Char1,Heading 1 Char1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32"/>
      <w:szCs w:val="32"/>
    </w:rPr>
  </w:style>
  <w:style w:type="character" w:customStyle="1" w:styleId="Heading2Char2">
    <w:name w:val="Heading 2 Char2"/>
    <w:aliases w:val="heading 2 Char1,HeadB Char1,h2 Char1,Heading 2 Char1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3Char2">
    <w:name w:val="Heading 3 Char2"/>
    <w:aliases w:val="heading 3 Char1,HeadC Char1,h3 Char1,Heading 3 Char1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6"/>
      <w:szCs w:val="26"/>
    </w:rPr>
  </w:style>
  <w:style w:type="character" w:customStyle="1" w:styleId="Heading4Char2">
    <w:name w:val="Heading 4 Char2"/>
    <w:aliases w:val="heading 4 Char1,HeadD Char1,h4 Char1,Heading 4 Char1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4"/>
      <w:szCs w:val="24"/>
    </w:rPr>
  </w:style>
  <w:style w:type="character" w:customStyle="1" w:styleId="Heading5Char2">
    <w:name w:val="Heading 5 Char2"/>
    <w:aliases w:val="heading 5 Char1,RefName Char1,NutTerm Char1,r1 Char1,Heading 5 Char1"/>
    <w:basedOn w:val="DefaultParagraphFont"/>
    <w:uiPriority w:val="99"/>
    <w:rsid w:val="004269B0"/>
    <w:rPr>
      <w:rFonts w:ascii="Cambria" w:eastAsia="Times New Roman" w:hAnsi="Cambria" w:cs="Times New Roman"/>
      <w:b/>
      <w:bCs/>
      <w:i/>
      <w:iCs/>
    </w:rPr>
  </w:style>
  <w:style w:type="character" w:customStyle="1" w:styleId="Heading6Char2">
    <w:name w:val="Heading 6 Char2"/>
    <w:aliases w:val="heading 6 Char1,RefSectA Char1,NutListTitle Char1,r2 Char1,Heading 6 Char1"/>
    <w:basedOn w:val="DefaultParagraphFont"/>
    <w:uiPriority w:val="99"/>
    <w:rsid w:val="004269B0"/>
    <w:rPr>
      <w:rFonts w:ascii="Cambria" w:eastAsia="Times New Roman" w:hAnsi="Cambria" w:cs="Times New Roman"/>
      <w:b/>
      <w:bCs/>
      <w:i/>
      <w:iCs/>
    </w:rPr>
  </w:style>
  <w:style w:type="character" w:customStyle="1" w:styleId="Heading7Char2">
    <w:name w:val="Heading 7 Char2"/>
    <w:aliases w:val="heading 7 Char1,RefSectB Char1,r3 Char1,Heading 7 Char1"/>
    <w:basedOn w:val="DefaultParagraphFont"/>
    <w:uiPriority w:val="99"/>
    <w:rsid w:val="004269B0"/>
    <w:rPr>
      <w:rFonts w:ascii="Cambria" w:eastAsia="Times New Roman" w:hAnsi="Cambria" w:cs="Times New Roman"/>
      <w:b/>
      <w:bCs/>
      <w:i/>
      <w:iCs/>
      <w:sz w:val="20"/>
      <w:szCs w:val="20"/>
    </w:rPr>
  </w:style>
  <w:style w:type="character" w:customStyle="1" w:styleId="Heading8Char2">
    <w:name w:val="Heading 8 Char2"/>
    <w:aliases w:val="heading 8 Char1,RefSectC Char1,r4 Char1,Heading 8 Char1"/>
    <w:basedOn w:val="DefaultParagraphFont"/>
    <w:uiPriority w:val="99"/>
    <w:rsid w:val="004269B0"/>
    <w:rPr>
      <w:rFonts w:ascii="Cambria" w:eastAsia="Times New Roman" w:hAnsi="Cambria" w:cs="Times New Roman"/>
      <w:b/>
      <w:bCs/>
      <w:i/>
      <w:iCs/>
      <w:sz w:val="18"/>
      <w:szCs w:val="18"/>
    </w:rPr>
  </w:style>
  <w:style w:type="character" w:customStyle="1" w:styleId="Heading9Char2">
    <w:name w:val="Heading 9 Char2"/>
    <w:aliases w:val="heading 9 Char1,RefSectD Char1,r5 Char1,Heading 9 Char1"/>
    <w:basedOn w:val="DefaultParagraphFont"/>
    <w:uiPriority w:val="99"/>
    <w:rsid w:val="004269B0"/>
    <w:rPr>
      <w:rFonts w:ascii="Cambria" w:eastAsia="Times New Roman" w:hAnsi="Cambria" w:cs="Times New Roman"/>
      <w:i/>
      <w:iCs/>
      <w:sz w:val="18"/>
      <w:szCs w:val="18"/>
    </w:rPr>
  </w:style>
  <w:style w:type="character" w:customStyle="1" w:styleId="TitleChar2">
    <w:name w:val="Title Char2"/>
    <w:basedOn w:val="DefaultParagraphFont"/>
    <w:uiPriority w:val="10"/>
    <w:rsid w:val="004269B0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character" w:customStyle="1" w:styleId="SubtitleChar2">
    <w:name w:val="Subtitle Char2"/>
    <w:basedOn w:val="DefaultParagraphFont"/>
    <w:uiPriority w:val="11"/>
    <w:rsid w:val="004269B0"/>
    <w:rPr>
      <w:i/>
      <w:iCs/>
      <w:color w:val="808080"/>
      <w:spacing w:val="10"/>
      <w:sz w:val="24"/>
      <w:szCs w:val="24"/>
    </w:rPr>
  </w:style>
  <w:style w:type="character" w:customStyle="1" w:styleId="QuoteChar2">
    <w:name w:val="Quote Char2"/>
    <w:basedOn w:val="DefaultParagraphFont"/>
    <w:uiPriority w:val="29"/>
    <w:rsid w:val="004269B0"/>
    <w:rPr>
      <w:rFonts w:ascii="Calibri"/>
      <w:color w:val="5A5A5A"/>
    </w:rPr>
  </w:style>
  <w:style w:type="character" w:customStyle="1" w:styleId="QuoteChar12">
    <w:name w:val="Quote Char12"/>
    <w:basedOn w:val="DefaultParagraphFont"/>
    <w:uiPriority w:val="29"/>
    <w:rsid w:val="004269B0"/>
    <w:rPr>
      <w:i/>
      <w:iCs/>
      <w:color w:val="000000"/>
    </w:rPr>
  </w:style>
  <w:style w:type="character" w:customStyle="1" w:styleId="IntenseQuoteChar2">
    <w:name w:val="Intense Quote Char2"/>
    <w:basedOn w:val="DefaultParagraphFont"/>
    <w:uiPriority w:val="30"/>
    <w:rsid w:val="004269B0"/>
    <w:rPr>
      <w:rFonts w:ascii="Cambria" w:eastAsia="Times New Roman" w:hAnsi="Cambria" w:cs="Times New Roman"/>
      <w:i/>
      <w:iCs/>
      <w:sz w:val="20"/>
      <w:szCs w:val="20"/>
    </w:rPr>
  </w:style>
  <w:style w:type="character" w:customStyle="1" w:styleId="FooterChar2">
    <w:name w:val="Footer Char2"/>
    <w:basedOn w:val="DefaultParagraphFont"/>
    <w:uiPriority w:val="99"/>
    <w:rsid w:val="004269B0"/>
    <w:rPr>
      <w:sz w:val="22"/>
      <w:szCs w:val="22"/>
      <w:lang w:bidi="en-US"/>
    </w:rPr>
  </w:style>
  <w:style w:type="paragraph" w:customStyle="1" w:styleId="KadowCacjeCommand1">
    <w:name w:val="Kadow Cacje Command1"/>
    <w:basedOn w:val="Normal"/>
    <w:autoRedefine/>
    <w:rsid w:val="004269B0"/>
    <w:pPr>
      <w:spacing w:line="240" w:lineRule="auto"/>
      <w:ind w:firstLine="0"/>
    </w:pPr>
    <w:rPr>
      <w:smallCaps/>
    </w:rPr>
  </w:style>
  <w:style w:type="character" w:customStyle="1" w:styleId="KadowCacjeCommandChar1">
    <w:name w:val="Kadow Cacje Command Char1"/>
    <w:basedOn w:val="DefaultParagraphFont"/>
    <w:rsid w:val="004269B0"/>
    <w:rPr>
      <w:smallCaps/>
    </w:rPr>
  </w:style>
  <w:style w:type="table" w:customStyle="1" w:styleId="LightList11">
    <w:name w:val="Light List11"/>
    <w:basedOn w:val="TableNormal"/>
    <w:uiPriority w:val="61"/>
    <w:rsid w:val="004269B0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Lines="0" w:beforeAutospacing="0" w:afterLines="0" w:afterAutospacing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Lines="0" w:beforeAutospacing="0" w:afterLines="0" w:afterAutospacing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customStyle="1" w:styleId="Code11">
    <w:name w:val="Code11"/>
    <w:basedOn w:val="Code"/>
    <w:autoRedefine/>
    <w:qFormat/>
    <w:rsid w:val="004269B0"/>
    <w:pPr>
      <w:ind w:firstLine="144"/>
    </w:pPr>
    <w:rPr>
      <w:color w:val="auto"/>
    </w:rPr>
  </w:style>
  <w:style w:type="character" w:customStyle="1" w:styleId="DocumentMapChar2">
    <w:name w:val="Document Map Char2"/>
    <w:basedOn w:val="DefaultParagraphFont"/>
    <w:uiPriority w:val="99"/>
    <w:semiHidden/>
    <w:rsid w:val="004269B0"/>
    <w:rPr>
      <w:rFonts w:ascii="Tahoma" w:hAnsi="Tahoma" w:cs="Tahoma"/>
      <w:sz w:val="16"/>
      <w:szCs w:val="16"/>
      <w:lang w:bidi="en-US"/>
    </w:rPr>
  </w:style>
  <w:style w:type="paragraph" w:customStyle="1" w:styleId="ListBullet20">
    <w:name w:val="&gt;ListBullet2"/>
    <w:aliases w:val="&gt;lb2"/>
    <w:basedOn w:val="Normal"/>
    <w:rsid w:val="004269B0"/>
    <w:pPr>
      <w:spacing w:before="80" w:after="80"/>
      <w:ind w:left="720" w:hanging="360"/>
    </w:pPr>
    <w:rPr>
      <w:color w:val="800000"/>
    </w:rPr>
  </w:style>
  <w:style w:type="paragraph" w:customStyle="1" w:styleId="ListBullet21">
    <w:name w:val="ListBullet...2"/>
    <w:aliases w:val="lbb2"/>
    <w:basedOn w:val="Normal"/>
    <w:rsid w:val="004269B0"/>
    <w:pPr>
      <w:spacing w:before="80" w:after="80"/>
      <w:ind w:left="360"/>
    </w:pPr>
    <w:rPr>
      <w:color w:val="800000"/>
    </w:rPr>
  </w:style>
  <w:style w:type="paragraph" w:customStyle="1" w:styleId="ListBullet22">
    <w:name w:val="&gt;ListBullet...2"/>
    <w:aliases w:val="&gt;lbb2"/>
    <w:basedOn w:val="ListBullet1"/>
    <w:rsid w:val="004269B0"/>
  </w:style>
  <w:style w:type="paragraph" w:customStyle="1" w:styleId="ListBullet23">
    <w:name w:val="ListBullet2"/>
    <w:aliases w:val="lb2"/>
    <w:basedOn w:val="Normal"/>
    <w:rsid w:val="004269B0"/>
    <w:pPr>
      <w:tabs>
        <w:tab w:val="num" w:pos="360"/>
      </w:tabs>
      <w:spacing w:before="80" w:after="80"/>
      <w:ind w:left="360" w:hanging="360"/>
    </w:pPr>
    <w:rPr>
      <w:color w:val="800000"/>
    </w:rPr>
  </w:style>
  <w:style w:type="paragraph" w:customStyle="1" w:styleId="ListNumber20">
    <w:name w:val="ListNumber2"/>
    <w:aliases w:val="ln2"/>
    <w:basedOn w:val="ListBullet0"/>
    <w:rsid w:val="004269B0"/>
  </w:style>
  <w:style w:type="paragraph" w:customStyle="1" w:styleId="ListNumber21">
    <w:name w:val="&gt;ListNumber2"/>
    <w:aliases w:val="&gt;ln2"/>
    <w:basedOn w:val="ListNumber"/>
    <w:rsid w:val="004269B0"/>
    <w:pPr>
      <w:ind w:left="720"/>
    </w:pPr>
  </w:style>
  <w:style w:type="paragraph" w:customStyle="1" w:styleId="ListNumber22">
    <w:name w:val="ListNumber...2"/>
    <w:aliases w:val="lnn2"/>
    <w:basedOn w:val="ListBullet1"/>
    <w:rsid w:val="004269B0"/>
  </w:style>
  <w:style w:type="paragraph" w:customStyle="1" w:styleId="ListNumber23">
    <w:name w:val="&gt;ListNumber...2"/>
    <w:aliases w:val="&gt;lnn2"/>
    <w:basedOn w:val="ListNumber1"/>
    <w:rsid w:val="004269B0"/>
  </w:style>
  <w:style w:type="paragraph" w:customStyle="1" w:styleId="ListVariable2">
    <w:name w:val="ListVariable2"/>
    <w:aliases w:val="lv2"/>
    <w:basedOn w:val="Normal"/>
    <w:next w:val="Normal"/>
    <w:rsid w:val="004269B0"/>
    <w:pPr>
      <w:spacing w:after="80"/>
      <w:ind w:left="360"/>
    </w:pPr>
    <w:rPr>
      <w:color w:val="008000"/>
    </w:rPr>
  </w:style>
  <w:style w:type="paragraph" w:customStyle="1" w:styleId="ListVariable20">
    <w:name w:val="&gt;ListVariable2"/>
    <w:aliases w:val="&gt;lv2"/>
    <w:basedOn w:val="ListVariable"/>
    <w:next w:val="Normal"/>
    <w:rsid w:val="004269B0"/>
  </w:style>
  <w:style w:type="paragraph" w:customStyle="1" w:styleId="ListVariableTerm2">
    <w:name w:val="&gt;ListVariableTerm2"/>
    <w:aliases w:val="&gt;lvt2"/>
    <w:basedOn w:val="ListVariable0"/>
    <w:next w:val="ListVariable0"/>
    <w:rsid w:val="004269B0"/>
  </w:style>
  <w:style w:type="character" w:customStyle="1" w:styleId="bold2">
    <w:name w:val="bold2"/>
    <w:aliases w:val="fb2"/>
    <w:basedOn w:val="DefaultParagraphFont"/>
    <w:rsid w:val="004269B0"/>
    <w:rPr>
      <w:rFonts w:ascii="Times" w:hAnsi="Times"/>
      <w:b/>
      <w:noProof w:val="0"/>
      <w:color w:val="FF0000"/>
      <w:lang w:val="en-US"/>
    </w:rPr>
  </w:style>
  <w:style w:type="paragraph" w:customStyle="1" w:styleId="CellBody2">
    <w:name w:val="CellBody2"/>
    <w:aliases w:val="tb2"/>
    <w:basedOn w:val="Normal"/>
    <w:rsid w:val="004269B0"/>
    <w:pPr>
      <w:keepLines/>
      <w:spacing w:before="40" w:after="40"/>
    </w:pPr>
    <w:rPr>
      <w:color w:val="000080"/>
    </w:rPr>
  </w:style>
  <w:style w:type="paragraph" w:customStyle="1" w:styleId="CellCode2">
    <w:name w:val="CellCode2"/>
    <w:aliases w:val="tc2"/>
    <w:basedOn w:val="CellBody"/>
    <w:rsid w:val="004269B0"/>
    <w:pPr>
      <w:spacing w:line="240" w:lineRule="auto"/>
    </w:pPr>
    <w:rPr>
      <w:rFonts w:ascii="Courier" w:hAnsi="Courier"/>
      <w:sz w:val="18"/>
    </w:rPr>
  </w:style>
  <w:style w:type="paragraph" w:customStyle="1" w:styleId="CellHeading2">
    <w:name w:val="CellHeading2"/>
    <w:aliases w:val="th2"/>
    <w:basedOn w:val="CellBody"/>
    <w:rsid w:val="004269B0"/>
    <w:rPr>
      <w:b/>
    </w:rPr>
  </w:style>
  <w:style w:type="paragraph" w:customStyle="1" w:styleId="CellSubhead2">
    <w:name w:val="CellSubhead2"/>
    <w:aliases w:val="ts2"/>
    <w:basedOn w:val="CellHeading"/>
    <w:rsid w:val="004269B0"/>
  </w:style>
  <w:style w:type="paragraph" w:customStyle="1" w:styleId="ChapterTitle2">
    <w:name w:val="ChapterTitle2"/>
    <w:aliases w:val="ct2"/>
    <w:basedOn w:val="Normal"/>
    <w:rsid w:val="004269B0"/>
    <w:pPr>
      <w:spacing w:before="80" w:after="2160"/>
      <w:jc w:val="right"/>
      <w:outlineLvl w:val="0"/>
    </w:pPr>
    <w:rPr>
      <w:color w:val="FF0000"/>
      <w:sz w:val="48"/>
    </w:rPr>
  </w:style>
  <w:style w:type="paragraph" w:customStyle="1" w:styleId="ChapterLabel2">
    <w:name w:val="ChapterLabel2"/>
    <w:aliases w:val="cl2"/>
    <w:basedOn w:val="ChapterTitle"/>
    <w:rsid w:val="004269B0"/>
  </w:style>
  <w:style w:type="paragraph" w:customStyle="1" w:styleId="Code3">
    <w:name w:val="Code3"/>
    <w:aliases w:val="x2"/>
    <w:basedOn w:val="Normal"/>
    <w:rsid w:val="004269B0"/>
    <w:pPr>
      <w:pBdr>
        <w:left w:val="single" w:sz="6" w:space="2" w:color="auto"/>
      </w:pBdr>
      <w:tabs>
        <w:tab w:val="bar" w:pos="8460"/>
      </w:tabs>
      <w:spacing w:after="0" w:line="240" w:lineRule="auto"/>
      <w:ind w:left="360" w:right="-1354"/>
    </w:pPr>
    <w:rPr>
      <w:rFonts w:ascii="Courier New" w:hAnsi="Courier New"/>
      <w:noProof/>
      <w:color w:val="008000"/>
      <w:spacing w:val="-10"/>
      <w:sz w:val="18"/>
    </w:rPr>
  </w:style>
  <w:style w:type="paragraph" w:customStyle="1" w:styleId="CodeEmphasis2">
    <w:name w:val="CodeEmphasis2"/>
    <w:aliases w:val="xe2"/>
    <w:basedOn w:val="Code"/>
    <w:rsid w:val="004269B0"/>
    <w:rPr>
      <w:b/>
    </w:rPr>
  </w:style>
  <w:style w:type="paragraph" w:customStyle="1" w:styleId="CodeNum2">
    <w:name w:val="CodeNum2"/>
    <w:basedOn w:val="Code"/>
    <w:rsid w:val="004269B0"/>
    <w:pPr>
      <w:tabs>
        <w:tab w:val="num" w:pos="360"/>
      </w:tabs>
      <w:spacing w:line="200" w:lineRule="exact"/>
      <w:ind w:hanging="360"/>
    </w:pPr>
  </w:style>
  <w:style w:type="paragraph" w:customStyle="1" w:styleId="Comment2">
    <w:name w:val="Comment2"/>
    <w:aliases w:val="z2"/>
    <w:basedOn w:val="Normal"/>
    <w:rsid w:val="004269B0"/>
    <w:pPr>
      <w:spacing w:before="80" w:after="80"/>
    </w:pPr>
    <w:rPr>
      <w:color w:val="0000FF"/>
      <w:u w:val="single"/>
    </w:rPr>
  </w:style>
  <w:style w:type="character" w:customStyle="1" w:styleId="emphasis2">
    <w:name w:val="emphasis2"/>
    <w:aliases w:val="fi2"/>
    <w:basedOn w:val="DefaultParagraphFont"/>
    <w:rsid w:val="004269B0"/>
    <w:rPr>
      <w:rFonts w:ascii="Times" w:hAnsi="Times"/>
      <w:i/>
      <w:noProof w:val="0"/>
      <w:color w:val="FF0000"/>
      <w:lang w:val="en-US"/>
    </w:rPr>
  </w:style>
  <w:style w:type="paragraph" w:customStyle="1" w:styleId="Epigraph2">
    <w:name w:val="Epigraph2"/>
    <w:aliases w:val="e2"/>
    <w:basedOn w:val="Normal"/>
    <w:rsid w:val="004269B0"/>
    <w:pPr>
      <w:spacing w:before="80" w:after="80"/>
      <w:jc w:val="right"/>
    </w:pPr>
    <w:rPr>
      <w:i/>
    </w:rPr>
  </w:style>
  <w:style w:type="paragraph" w:customStyle="1" w:styleId="EpigraphAuthor2">
    <w:name w:val="EpigraphAuthor2"/>
    <w:aliases w:val="ea2"/>
    <w:basedOn w:val="Epigraph"/>
    <w:rsid w:val="004269B0"/>
  </w:style>
  <w:style w:type="paragraph" w:customStyle="1" w:styleId="EpigraphCitation2">
    <w:name w:val="EpigraphCitation2"/>
    <w:aliases w:val="ec2"/>
    <w:basedOn w:val="Epigraph"/>
    <w:rsid w:val="004269B0"/>
  </w:style>
  <w:style w:type="paragraph" w:customStyle="1" w:styleId="ExampleTitle2">
    <w:name w:val="ExampleTitle2"/>
    <w:aliases w:val="xt2"/>
    <w:basedOn w:val="Normal"/>
    <w:next w:val="Code"/>
    <w:rsid w:val="004269B0"/>
    <w:pPr>
      <w:pBdr>
        <w:left w:val="single" w:sz="6" w:space="2" w:color="auto"/>
      </w:pBdr>
      <w:spacing w:before="80" w:after="80"/>
      <w:ind w:left="360" w:right="-288"/>
      <w:jc w:val="center"/>
    </w:pPr>
    <w:rPr>
      <w:i/>
      <w:color w:val="008000"/>
    </w:rPr>
  </w:style>
  <w:style w:type="paragraph" w:customStyle="1" w:styleId="FigureHolder2">
    <w:name w:val="FigureHolder2"/>
    <w:aliases w:val="gh2"/>
    <w:basedOn w:val="Normal"/>
    <w:rsid w:val="004269B0"/>
    <w:pPr>
      <w:spacing w:after="0"/>
      <w:jc w:val="center"/>
    </w:pPr>
    <w:rPr>
      <w:color w:val="800000"/>
    </w:rPr>
  </w:style>
  <w:style w:type="paragraph" w:customStyle="1" w:styleId="FigureTitle2">
    <w:name w:val="FigureTitle2"/>
    <w:aliases w:val="gt2"/>
    <w:basedOn w:val="Normal"/>
    <w:rsid w:val="004269B0"/>
    <w:pPr>
      <w:spacing w:before="80" w:after="80"/>
      <w:ind w:left="720" w:right="720"/>
      <w:jc w:val="center"/>
    </w:pPr>
    <w:rPr>
      <w:i/>
      <w:color w:val="800000"/>
    </w:rPr>
  </w:style>
  <w:style w:type="paragraph" w:customStyle="1" w:styleId="ListSimple2">
    <w:name w:val="ListSimple2"/>
    <w:aliases w:val="ls2"/>
    <w:basedOn w:val="Normal"/>
    <w:rsid w:val="004269B0"/>
    <w:pPr>
      <w:spacing w:after="0"/>
      <w:ind w:left="360"/>
    </w:pPr>
    <w:rPr>
      <w:color w:val="0000FF"/>
    </w:rPr>
  </w:style>
  <w:style w:type="paragraph" w:customStyle="1" w:styleId="ListVariableTerm20">
    <w:name w:val="ListVariableTerm2"/>
    <w:aliases w:val="lvt2"/>
    <w:basedOn w:val="ListVariable"/>
    <w:next w:val="ListVariable"/>
    <w:rsid w:val="004269B0"/>
  </w:style>
  <w:style w:type="character" w:customStyle="1" w:styleId="literal2">
    <w:name w:val="literal2"/>
    <w:aliases w:val="fc2"/>
    <w:basedOn w:val="DefaultParagraphFont"/>
    <w:rsid w:val="004269B0"/>
    <w:rPr>
      <w:rFonts w:ascii="Courier" w:hAnsi="Courier"/>
      <w:noProof/>
      <w:color w:val="FF0000"/>
    </w:rPr>
  </w:style>
  <w:style w:type="paragraph" w:customStyle="1" w:styleId="Note2">
    <w:name w:val="Note2"/>
    <w:aliases w:val="n2"/>
    <w:basedOn w:val="Normal"/>
    <w:rsid w:val="004269B0"/>
    <w:pPr>
      <w:pBdr>
        <w:top w:val="single" w:sz="6" w:space="2" w:color="auto"/>
        <w:bottom w:val="single" w:sz="6" w:space="2" w:color="auto"/>
      </w:pBdr>
      <w:ind w:left="720" w:right="720"/>
    </w:pPr>
    <w:rPr>
      <w:color w:val="008080"/>
    </w:rPr>
  </w:style>
  <w:style w:type="paragraph" w:customStyle="1" w:styleId="NoteCode2">
    <w:name w:val="Note&gt;Code2"/>
    <w:basedOn w:val="Note"/>
    <w:rsid w:val="004269B0"/>
  </w:style>
  <w:style w:type="paragraph" w:customStyle="1" w:styleId="NoteListBullet2">
    <w:name w:val="Note&gt;ListBullet2"/>
    <w:basedOn w:val="Note"/>
    <w:rsid w:val="004269B0"/>
  </w:style>
  <w:style w:type="paragraph" w:customStyle="1" w:styleId="NoteListNumber2">
    <w:name w:val="Note&gt;ListNumber2"/>
    <w:basedOn w:val="NoteListBullet"/>
    <w:rsid w:val="004269B0"/>
  </w:style>
  <w:style w:type="paragraph" w:customStyle="1" w:styleId="NoteWarning2">
    <w:name w:val="NoteWarning2"/>
    <w:aliases w:val="nw2"/>
    <w:basedOn w:val="Note"/>
    <w:rsid w:val="004269B0"/>
  </w:style>
  <w:style w:type="paragraph" w:customStyle="1" w:styleId="NoteWarningCode2">
    <w:name w:val="NoteWarning&gt;Code2"/>
    <w:basedOn w:val="NoteWarning"/>
    <w:rsid w:val="004269B0"/>
    <w:pPr>
      <w:spacing w:after="0" w:line="200" w:lineRule="exact"/>
    </w:pPr>
    <w:rPr>
      <w:rFonts w:ascii="Courier" w:hAnsi="Courier"/>
      <w:sz w:val="18"/>
    </w:rPr>
  </w:style>
  <w:style w:type="paragraph" w:customStyle="1" w:styleId="NoteWarningListBullet2">
    <w:name w:val="NoteWarning&gt;ListBullet2"/>
    <w:basedOn w:val="NoteWarning"/>
    <w:rsid w:val="004269B0"/>
    <w:pPr>
      <w:spacing w:before="80" w:after="80"/>
      <w:ind w:left="1080" w:hanging="360"/>
    </w:pPr>
  </w:style>
  <w:style w:type="paragraph" w:customStyle="1" w:styleId="NoteWarningListNumber2">
    <w:name w:val="NoteWarning&gt;ListNumber2"/>
    <w:basedOn w:val="NoteListBullet"/>
    <w:rsid w:val="004269B0"/>
  </w:style>
  <w:style w:type="character" w:customStyle="1" w:styleId="onlineitem2">
    <w:name w:val="online item2"/>
    <w:aliases w:val="fiy2"/>
    <w:basedOn w:val="DefaultParagraphFont"/>
    <w:rsid w:val="004269B0"/>
    <w:rPr>
      <w:rFonts w:ascii="Times" w:hAnsi="Times"/>
      <w:i/>
      <w:noProof/>
      <w:color w:val="FF0000"/>
    </w:rPr>
  </w:style>
  <w:style w:type="paragraph" w:customStyle="1" w:styleId="Quote12">
    <w:name w:val="Quote12"/>
    <w:aliases w:val="q2"/>
    <w:basedOn w:val="Normal"/>
    <w:next w:val="Normal"/>
    <w:uiPriority w:val="29"/>
    <w:rsid w:val="004269B0"/>
    <w:rPr>
      <w:color w:val="5A5A5A"/>
    </w:rPr>
  </w:style>
  <w:style w:type="paragraph" w:customStyle="1" w:styleId="RefSynopsis2">
    <w:name w:val="RefSynopsis2"/>
    <w:aliases w:val="NutSynopsis2,rs2"/>
    <w:basedOn w:val="Normal"/>
    <w:rsid w:val="004269B0"/>
    <w:pPr>
      <w:spacing w:before="80" w:after="80"/>
    </w:pPr>
    <w:rPr>
      <w:color w:val="FF00FF"/>
    </w:rPr>
  </w:style>
  <w:style w:type="paragraph" w:customStyle="1" w:styleId="RefPurpose2">
    <w:name w:val="RefPurpose2"/>
    <w:aliases w:val="rp2"/>
    <w:basedOn w:val="RefSynopsis"/>
    <w:rsid w:val="004269B0"/>
    <w:pPr>
      <w:tabs>
        <w:tab w:val="left" w:pos="360"/>
      </w:tabs>
      <w:spacing w:before="0" w:after="0" w:line="200" w:lineRule="exact"/>
      <w:ind w:left="360" w:hanging="360"/>
    </w:pPr>
  </w:style>
  <w:style w:type="character" w:customStyle="1" w:styleId="replaceable2">
    <w:name w:val="replaceable2"/>
    <w:aliases w:val="fci2"/>
    <w:basedOn w:val="DefaultParagraphFont"/>
    <w:rsid w:val="004269B0"/>
    <w:rPr>
      <w:rFonts w:ascii="Courier" w:hAnsi="Courier"/>
      <w:i/>
      <w:noProof/>
      <w:color w:val="FF0000"/>
    </w:rPr>
  </w:style>
  <w:style w:type="paragraph" w:customStyle="1" w:styleId="SidebarBody2">
    <w:name w:val="SidebarBody2"/>
    <w:aliases w:val="yb2"/>
    <w:basedOn w:val="Normal"/>
    <w:rsid w:val="004269B0"/>
    <w:pPr>
      <w:keepLines/>
      <w:framePr w:hSpace="187" w:vSpace="187" w:wrap="notBeside" w:vAnchor="text" w:hAnchor="text" w:y="1"/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before="80" w:after="80"/>
      <w:ind w:left="360" w:right="360"/>
    </w:pPr>
    <w:rPr>
      <w:color w:val="008080"/>
    </w:rPr>
  </w:style>
  <w:style w:type="paragraph" w:customStyle="1" w:styleId="SidebarCode2">
    <w:name w:val="SidebarCode2"/>
    <w:aliases w:val="yc2"/>
    <w:basedOn w:val="SidebarBody"/>
    <w:rsid w:val="004269B0"/>
    <w:pPr>
      <w:framePr w:wrap="notBeside"/>
      <w:spacing w:before="0" w:after="0" w:line="200" w:lineRule="exact"/>
    </w:pPr>
    <w:rPr>
      <w:rFonts w:ascii="Courier" w:hAnsi="Courier"/>
      <w:sz w:val="18"/>
    </w:rPr>
  </w:style>
  <w:style w:type="paragraph" w:customStyle="1" w:styleId="SidebarListBullet2">
    <w:name w:val="SidebarListBullet2"/>
    <w:aliases w:val="ylb2"/>
    <w:basedOn w:val="ListBullet0"/>
    <w:rsid w:val="004269B0"/>
  </w:style>
  <w:style w:type="paragraph" w:customStyle="1" w:styleId="SidebarListNumber2">
    <w:name w:val="SidebarListNumber2"/>
    <w:aliases w:val="yln2"/>
    <w:basedOn w:val="ListNumber"/>
    <w:rsid w:val="004269B0"/>
    <w:pPr>
      <w:framePr w:hSpace="187" w:vSpace="187" w:wrap="notBeside" w:vAnchor="text" w:hAnchor="text" w:y="1"/>
      <w:numPr>
        <w:numId w:val="0"/>
      </w:numPr>
      <w:pBdr>
        <w:top w:val="single" w:sz="6" w:space="18" w:color="auto" w:shadow="1"/>
        <w:left w:val="single" w:sz="6" w:space="18" w:color="auto" w:shadow="1"/>
        <w:bottom w:val="single" w:sz="6" w:space="18" w:color="auto" w:shadow="1"/>
        <w:right w:val="single" w:sz="6" w:space="18" w:color="auto" w:shadow="1"/>
      </w:pBdr>
      <w:spacing w:line="240" w:lineRule="atLeast"/>
      <w:ind w:left="720" w:right="360" w:hanging="360"/>
    </w:pPr>
    <w:rPr>
      <w:color w:val="008080"/>
    </w:rPr>
  </w:style>
  <w:style w:type="paragraph" w:customStyle="1" w:styleId="SidebarTitle2">
    <w:name w:val="SidebarTitle2"/>
    <w:aliases w:val="yt2"/>
    <w:basedOn w:val="SidebarBody"/>
    <w:rsid w:val="004269B0"/>
    <w:pPr>
      <w:framePr w:wrap="notBeside"/>
      <w:jc w:val="center"/>
    </w:pPr>
    <w:rPr>
      <w:sz w:val="36"/>
    </w:rPr>
  </w:style>
  <w:style w:type="character" w:customStyle="1" w:styleId="subscript2">
    <w:name w:val="subscript2"/>
    <w:basedOn w:val="DefaultParagraphFont"/>
    <w:rsid w:val="004269B0"/>
    <w:rPr>
      <w:rFonts w:ascii="Times" w:hAnsi="Times"/>
      <w:noProof/>
      <w:color w:val="FF0000"/>
      <w:position w:val="-6"/>
      <w:sz w:val="20"/>
    </w:rPr>
  </w:style>
  <w:style w:type="character" w:customStyle="1" w:styleId="superscript2">
    <w:name w:val="superscript2"/>
    <w:basedOn w:val="DefaultParagraphFont"/>
    <w:rsid w:val="004269B0"/>
    <w:rPr>
      <w:noProof/>
      <w:color w:val="FF0000"/>
      <w:position w:val="6"/>
    </w:rPr>
  </w:style>
  <w:style w:type="character" w:customStyle="1" w:styleId="Symbol2">
    <w:name w:val="Symbol2"/>
    <w:basedOn w:val="DefaultParagraphFont"/>
    <w:rsid w:val="004269B0"/>
    <w:rPr>
      <w:rFonts w:ascii="Symbol" w:hAnsi="Symbol"/>
      <w:noProof/>
      <w:color w:val="FF0000"/>
      <w:bdr w:val="none" w:sz="0" w:space="0" w:color="auto"/>
    </w:rPr>
  </w:style>
  <w:style w:type="paragraph" w:customStyle="1" w:styleId="TableTitle2">
    <w:name w:val="TableTitle2"/>
    <w:aliases w:val="tt2"/>
    <w:basedOn w:val="FigureTitle"/>
    <w:rsid w:val="004269B0"/>
  </w:style>
  <w:style w:type="character" w:customStyle="1" w:styleId="technicalitalic2">
    <w:name w:val="technical italic2"/>
    <w:aliases w:val="fix2"/>
    <w:basedOn w:val="DefaultParagraphFont"/>
    <w:rsid w:val="004269B0"/>
    <w:rPr>
      <w:rFonts w:ascii="Times" w:hAnsi="Times"/>
      <w:i/>
      <w:noProof/>
      <w:color w:val="FF0000"/>
    </w:rPr>
  </w:style>
  <w:style w:type="character" w:customStyle="1" w:styleId="userinput2">
    <w:name w:val="user input2"/>
    <w:aliases w:val="fcb2"/>
    <w:basedOn w:val="DefaultParagraphFont"/>
    <w:rsid w:val="004269B0"/>
    <w:rPr>
      <w:rFonts w:ascii="Courier" w:hAnsi="Courier"/>
      <w:b/>
      <w:noProof/>
      <w:color w:val="FF0000"/>
    </w:rPr>
  </w:style>
  <w:style w:type="character" w:customStyle="1" w:styleId="userinputreplaceable2">
    <w:name w:val="user input replaceable2"/>
    <w:aliases w:val="fcbi2"/>
    <w:basedOn w:val="userinput"/>
    <w:rsid w:val="004269B0"/>
    <w:rPr>
      <w:rFonts w:ascii="Courier" w:hAnsi="Courier"/>
      <w:b/>
      <w:i/>
      <w:noProof/>
      <w:color w:val="FF0000"/>
    </w:rPr>
  </w:style>
  <w:style w:type="paragraph" w:customStyle="1" w:styleId="H12">
    <w:name w:val="H12"/>
    <w:basedOn w:val="Normal"/>
    <w:next w:val="Normal"/>
    <w:rsid w:val="004269B0"/>
    <w:pPr>
      <w:keepNext/>
      <w:overflowPunct w:val="0"/>
      <w:autoSpaceDE w:val="0"/>
      <w:autoSpaceDN w:val="0"/>
      <w:adjustRightInd w:val="0"/>
      <w:spacing w:before="100" w:after="100" w:line="240" w:lineRule="auto"/>
      <w:textAlignment w:val="baseline"/>
    </w:pPr>
    <w:rPr>
      <w:rFonts w:ascii="Times New Roman" w:hAnsi="Times New Roman"/>
      <w:b/>
      <w:kern w:val="36"/>
      <w:sz w:val="48"/>
    </w:rPr>
  </w:style>
  <w:style w:type="character" w:customStyle="1" w:styleId="Heading3Char3">
    <w:name w:val="Heading 3 Char3"/>
    <w:aliases w:val="heading 3 Char2,HeadC Char2,h3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6"/>
      <w:szCs w:val="26"/>
    </w:rPr>
  </w:style>
  <w:style w:type="character" w:customStyle="1" w:styleId="function">
    <w:name w:val="function"/>
    <w:basedOn w:val="DefaultParagraphFont"/>
    <w:rsid w:val="004269B0"/>
  </w:style>
  <w:style w:type="character" w:customStyle="1" w:styleId="cos00">
    <w:name w:val="cos_00"/>
    <w:basedOn w:val="DefaultParagraphFont"/>
    <w:rsid w:val="004269B0"/>
  </w:style>
  <w:style w:type="character" w:customStyle="1" w:styleId="cos01">
    <w:name w:val="cos_01"/>
    <w:basedOn w:val="DefaultParagraphFont"/>
    <w:rsid w:val="004269B0"/>
  </w:style>
  <w:style w:type="character" w:customStyle="1" w:styleId="cos20">
    <w:name w:val="cos_20"/>
    <w:basedOn w:val="DefaultParagraphFont"/>
    <w:rsid w:val="004269B0"/>
  </w:style>
  <w:style w:type="character" w:customStyle="1" w:styleId="cos10">
    <w:name w:val="cos_10"/>
    <w:basedOn w:val="DefaultParagraphFont"/>
    <w:rsid w:val="004269B0"/>
  </w:style>
  <w:style w:type="character" w:customStyle="1" w:styleId="cos0d">
    <w:name w:val="cos_0d"/>
    <w:basedOn w:val="DefaultParagraphFont"/>
    <w:rsid w:val="004269B0"/>
  </w:style>
  <w:style w:type="character" w:customStyle="1" w:styleId="cos11">
    <w:name w:val="cos_11"/>
    <w:basedOn w:val="DefaultParagraphFont"/>
    <w:rsid w:val="004269B0"/>
  </w:style>
  <w:style w:type="character" w:customStyle="1" w:styleId="cos03">
    <w:name w:val="cos_03"/>
    <w:basedOn w:val="DefaultParagraphFont"/>
    <w:rsid w:val="004269B0"/>
  </w:style>
  <w:style w:type="character" w:customStyle="1" w:styleId="cos18">
    <w:name w:val="cos_18"/>
    <w:basedOn w:val="DefaultParagraphFont"/>
    <w:rsid w:val="004269B0"/>
  </w:style>
  <w:style w:type="character" w:customStyle="1" w:styleId="cos14">
    <w:name w:val="cos_14"/>
    <w:basedOn w:val="DefaultParagraphFont"/>
    <w:rsid w:val="004269B0"/>
  </w:style>
  <w:style w:type="character" w:customStyle="1" w:styleId="varname">
    <w:name w:val="varname"/>
    <w:basedOn w:val="DefaultParagraphFont"/>
    <w:rsid w:val="004269B0"/>
    <w:rPr>
      <w:i/>
      <w:iCs/>
    </w:rPr>
  </w:style>
  <w:style w:type="character" w:customStyle="1" w:styleId="cos06">
    <w:name w:val="cos_06"/>
    <w:basedOn w:val="DefaultParagraphFont"/>
    <w:rsid w:val="004269B0"/>
    <w:rPr>
      <w:color w:val="008000"/>
    </w:rPr>
  </w:style>
  <w:style w:type="paragraph" w:styleId="z-TopofForm">
    <w:name w:val="HTML Top of Form"/>
    <w:basedOn w:val="Normal"/>
    <w:next w:val="Normal"/>
    <w:link w:val="z-TopofFormChar"/>
    <w:hidden/>
    <w:uiPriority w:val="99"/>
    <w:rsid w:val="004269B0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rsid w:val="004269B0"/>
    <w:rPr>
      <w:rFonts w:ascii="Arial" w:hAnsi="Arial" w:cs="Arial"/>
      <w:vanish/>
      <w:sz w:val="16"/>
      <w:szCs w:val="16"/>
      <w:lang w:bidi="en-US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rsid w:val="004269B0"/>
    <w:pPr>
      <w:pBdr>
        <w:top w:val="single" w:sz="6" w:space="1" w:color="auto"/>
      </w:pBdr>
      <w:spacing w:after="0" w:line="240" w:lineRule="auto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rsid w:val="004269B0"/>
    <w:rPr>
      <w:rFonts w:ascii="Arial" w:hAnsi="Arial" w:cs="Arial"/>
      <w:vanish/>
      <w:sz w:val="16"/>
      <w:szCs w:val="16"/>
      <w:lang w:bidi="en-US"/>
    </w:rPr>
  </w:style>
  <w:style w:type="character" w:customStyle="1" w:styleId="command">
    <w:name w:val="command"/>
    <w:basedOn w:val="DefaultParagraphFont"/>
    <w:rsid w:val="004269B0"/>
    <w:rPr>
      <w:b/>
      <w:bCs/>
    </w:rPr>
  </w:style>
  <w:style w:type="character" w:customStyle="1" w:styleId="cos07">
    <w:name w:val="cos_07"/>
    <w:basedOn w:val="DefaultParagraphFont"/>
    <w:rsid w:val="004269B0"/>
    <w:rPr>
      <w:color w:val="008000"/>
    </w:rPr>
  </w:style>
  <w:style w:type="character" w:customStyle="1" w:styleId="cos17">
    <w:name w:val="cos_17"/>
    <w:basedOn w:val="DefaultParagraphFont"/>
    <w:rsid w:val="004269B0"/>
    <w:rPr>
      <w:color w:val="000000"/>
    </w:rPr>
  </w:style>
  <w:style w:type="character" w:customStyle="1" w:styleId="cos1c">
    <w:name w:val="cos_1c"/>
    <w:basedOn w:val="DefaultParagraphFont"/>
    <w:rsid w:val="004269B0"/>
    <w:rPr>
      <w:color w:val="0000FF"/>
    </w:rPr>
  </w:style>
  <w:style w:type="character" w:customStyle="1" w:styleId="note0">
    <w:name w:val="note"/>
    <w:basedOn w:val="DefaultParagraphFont"/>
    <w:rsid w:val="004269B0"/>
    <w:rPr>
      <w:b/>
      <w:bCs/>
      <w:color w:val="0000FF"/>
    </w:rPr>
  </w:style>
  <w:style w:type="character" w:customStyle="1" w:styleId="Heading1Char3">
    <w:name w:val="Heading 1 Char3"/>
    <w:aliases w:val="heading 1 Char2,HeadA Char2,h1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32"/>
      <w:szCs w:val="32"/>
    </w:rPr>
  </w:style>
  <w:style w:type="character" w:customStyle="1" w:styleId="Heading2Char3">
    <w:name w:val="Heading 2 Char3"/>
    <w:aliases w:val="heading 2 Char2,HeadB Char2,h2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Heading4Char3">
    <w:name w:val="Heading 4 Char3"/>
    <w:aliases w:val="heading 4 Char2,HeadD Char2,h4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4"/>
      <w:szCs w:val="24"/>
    </w:rPr>
  </w:style>
  <w:style w:type="character" w:customStyle="1" w:styleId="Heading5Char3">
    <w:name w:val="Heading 5 Char3"/>
    <w:aliases w:val="heading 5 Char2,RefName Char2,NutTerm Char2,r1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</w:rPr>
  </w:style>
  <w:style w:type="character" w:customStyle="1" w:styleId="Heading6Char3">
    <w:name w:val="Heading 6 Char3"/>
    <w:aliases w:val="heading 6 Char2,RefSectA Char2,NutListTitle Char2,r2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</w:rPr>
  </w:style>
  <w:style w:type="character" w:customStyle="1" w:styleId="Heading7Char3">
    <w:name w:val="Heading 7 Char3"/>
    <w:aliases w:val="heading 7 Char2,RefSectB Char2,r3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20"/>
      <w:szCs w:val="20"/>
    </w:rPr>
  </w:style>
  <w:style w:type="character" w:customStyle="1" w:styleId="Heading8Char3">
    <w:name w:val="Heading 8 Char3"/>
    <w:aliases w:val="heading 8 Char2,RefSectC Char2,r4 Char2"/>
    <w:basedOn w:val="DefaultParagraphFont"/>
    <w:uiPriority w:val="9"/>
    <w:rsid w:val="004269B0"/>
    <w:rPr>
      <w:rFonts w:ascii="Cambria" w:eastAsia="Times New Roman" w:hAnsi="Cambria" w:cs="Times New Roman"/>
      <w:b/>
      <w:bCs/>
      <w:i/>
      <w:iCs/>
      <w:sz w:val="18"/>
      <w:szCs w:val="18"/>
    </w:rPr>
  </w:style>
  <w:style w:type="character" w:customStyle="1" w:styleId="Heading9Char3">
    <w:name w:val="Heading 9 Char3"/>
    <w:aliases w:val="heading 9 Char2,RefSectD Char2,r5 Char2"/>
    <w:basedOn w:val="DefaultParagraphFont"/>
    <w:uiPriority w:val="9"/>
    <w:rsid w:val="004269B0"/>
    <w:rPr>
      <w:rFonts w:ascii="Cambria" w:eastAsia="Times New Roman" w:hAnsi="Cambria" w:cs="Times New Roman"/>
      <w:i/>
      <w:iCs/>
      <w:sz w:val="18"/>
      <w:szCs w:val="18"/>
    </w:rPr>
  </w:style>
  <w:style w:type="character" w:customStyle="1" w:styleId="TitleChar3">
    <w:name w:val="Title Char3"/>
    <w:basedOn w:val="DefaultParagraphFont"/>
    <w:uiPriority w:val="10"/>
    <w:rsid w:val="004269B0"/>
    <w:rPr>
      <w:rFonts w:ascii="Cambria" w:eastAsia="Times New Roman" w:hAnsi="Cambria" w:cs="Times New Roman"/>
      <w:b/>
      <w:bCs/>
      <w:i/>
      <w:iCs/>
      <w:spacing w:val="10"/>
      <w:sz w:val="60"/>
      <w:szCs w:val="60"/>
    </w:rPr>
  </w:style>
  <w:style w:type="character" w:customStyle="1" w:styleId="SubtitleChar3">
    <w:name w:val="Subtitle Char3"/>
    <w:basedOn w:val="DefaultParagraphFont"/>
    <w:uiPriority w:val="11"/>
    <w:rsid w:val="004269B0"/>
    <w:rPr>
      <w:i/>
      <w:iCs/>
      <w:color w:val="808080"/>
      <w:spacing w:val="10"/>
      <w:sz w:val="24"/>
      <w:szCs w:val="24"/>
    </w:rPr>
  </w:style>
  <w:style w:type="character" w:customStyle="1" w:styleId="QuoteChar3">
    <w:name w:val="Quote Char3"/>
    <w:basedOn w:val="DefaultParagraphFont"/>
    <w:uiPriority w:val="29"/>
    <w:rsid w:val="004269B0"/>
    <w:rPr>
      <w:rFonts w:ascii="Calibri"/>
      <w:color w:val="5A5A5A"/>
    </w:rPr>
  </w:style>
  <w:style w:type="character" w:customStyle="1" w:styleId="QuoteChar13">
    <w:name w:val="Quote Char13"/>
    <w:basedOn w:val="DefaultParagraphFont"/>
    <w:uiPriority w:val="29"/>
    <w:rsid w:val="004269B0"/>
    <w:rPr>
      <w:i/>
      <w:iCs/>
      <w:color w:val="000000"/>
    </w:rPr>
  </w:style>
  <w:style w:type="character" w:customStyle="1" w:styleId="IntenseQuoteChar3">
    <w:name w:val="Intense Quote Char3"/>
    <w:basedOn w:val="DefaultParagraphFont"/>
    <w:uiPriority w:val="30"/>
    <w:rsid w:val="004269B0"/>
    <w:rPr>
      <w:rFonts w:ascii="Cambria" w:eastAsia="Times New Roman" w:hAnsi="Cambria" w:cs="Times New Roman"/>
      <w:i/>
      <w:iCs/>
      <w:sz w:val="20"/>
      <w:szCs w:val="20"/>
    </w:rPr>
  </w:style>
  <w:style w:type="character" w:customStyle="1" w:styleId="FooterChar3">
    <w:name w:val="Footer Char3"/>
    <w:basedOn w:val="DefaultParagraphFont"/>
    <w:uiPriority w:val="99"/>
    <w:rsid w:val="004269B0"/>
  </w:style>
  <w:style w:type="paragraph" w:customStyle="1" w:styleId="Code12">
    <w:name w:val="Code12"/>
    <w:basedOn w:val="Normal"/>
    <w:autoRedefine/>
    <w:rsid w:val="004269B0"/>
    <w:pPr>
      <w:pBdr>
        <w:left w:val="single" w:sz="6" w:space="2" w:color="auto"/>
      </w:pBdr>
      <w:tabs>
        <w:tab w:val="bar" w:pos="8460"/>
      </w:tabs>
      <w:spacing w:after="0" w:line="240" w:lineRule="auto"/>
      <w:ind w:left="360" w:right="-1354" w:firstLine="144"/>
    </w:pPr>
    <w:rPr>
      <w:rFonts w:ascii="Courier New" w:hAnsi="Courier New"/>
      <w:noProof/>
      <w:spacing w:val="-10"/>
      <w:sz w:val="18"/>
    </w:rPr>
  </w:style>
  <w:style w:type="character" w:customStyle="1" w:styleId="DocumentMapChar3">
    <w:name w:val="Document Map Char3"/>
    <w:basedOn w:val="DefaultParagraphFont"/>
    <w:uiPriority w:val="99"/>
    <w:semiHidden/>
    <w:rsid w:val="004269B0"/>
    <w:rPr>
      <w:rFonts w:ascii="Tahoma" w:hAnsi="Tahoma" w:cs="Tahoma"/>
      <w:sz w:val="16"/>
      <w:szCs w:val="16"/>
      <w:lang w:bidi="en-US"/>
    </w:rPr>
  </w:style>
  <w:style w:type="character" w:customStyle="1" w:styleId="TOC3Char">
    <w:name w:val="TOC 3 Char"/>
    <w:basedOn w:val="DefaultParagraphFont"/>
    <w:link w:val="TOC3"/>
    <w:uiPriority w:val="39"/>
    <w:rsid w:val="004269B0"/>
    <w:rPr>
      <w:rFonts w:asciiTheme="minorHAnsi" w:hAnsiTheme="minorHAnsi" w:cstheme="minorHAnsi"/>
      <w:i/>
      <w:iCs/>
      <w:lang w:bidi="en-US"/>
    </w:rPr>
  </w:style>
  <w:style w:type="paragraph" w:styleId="Index1">
    <w:name w:val="index 1"/>
    <w:basedOn w:val="Normal"/>
    <w:next w:val="Normal"/>
    <w:autoRedefine/>
    <w:uiPriority w:val="99"/>
    <w:unhideWhenUsed/>
    <w:rsid w:val="00350D38"/>
    <w:pPr>
      <w:spacing w:after="0"/>
      <w:ind w:left="220" w:hanging="220"/>
    </w:pPr>
    <w:rPr>
      <w:rFonts w:asciiTheme="minorHAnsi" w:hAnsiTheme="minorHAnsi" w:cstheme="minorHAnsi"/>
      <w:sz w:val="20"/>
      <w:szCs w:val="20"/>
    </w:rPr>
  </w:style>
  <w:style w:type="paragraph" w:styleId="Index2">
    <w:name w:val="index 2"/>
    <w:basedOn w:val="Normal"/>
    <w:next w:val="Normal"/>
    <w:autoRedefine/>
    <w:uiPriority w:val="99"/>
    <w:unhideWhenUsed/>
    <w:rsid w:val="00AA75DA"/>
    <w:pPr>
      <w:spacing w:after="0"/>
      <w:ind w:left="440" w:hanging="220"/>
    </w:pPr>
    <w:rPr>
      <w:rFonts w:asciiTheme="minorHAnsi" w:hAnsiTheme="minorHAnsi" w:cs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AA75DA"/>
    <w:pPr>
      <w:spacing w:after="0"/>
      <w:ind w:left="660" w:hanging="220"/>
    </w:pPr>
    <w:rPr>
      <w:rFonts w:asciiTheme="minorHAnsi" w:hAnsiTheme="minorHAnsi" w:cs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AA75DA"/>
    <w:pPr>
      <w:spacing w:after="0"/>
      <w:ind w:left="880" w:hanging="220"/>
    </w:pPr>
    <w:rPr>
      <w:rFonts w:asciiTheme="minorHAnsi" w:hAnsiTheme="minorHAnsi" w:cs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AA75DA"/>
    <w:pPr>
      <w:spacing w:after="0"/>
      <w:ind w:left="1100" w:hanging="220"/>
    </w:pPr>
    <w:rPr>
      <w:rFonts w:asciiTheme="minorHAnsi" w:hAnsiTheme="minorHAnsi" w:cs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AA75DA"/>
    <w:pPr>
      <w:spacing w:after="0"/>
      <w:ind w:left="1320" w:hanging="220"/>
    </w:pPr>
    <w:rPr>
      <w:rFonts w:asciiTheme="minorHAnsi" w:hAnsiTheme="minorHAnsi" w:cs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AA75DA"/>
    <w:pPr>
      <w:spacing w:after="0"/>
      <w:ind w:left="1540" w:hanging="220"/>
    </w:pPr>
    <w:rPr>
      <w:rFonts w:asciiTheme="minorHAnsi" w:hAnsiTheme="minorHAnsi" w:cs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AA75DA"/>
    <w:pPr>
      <w:spacing w:after="0"/>
      <w:ind w:left="1760" w:hanging="220"/>
    </w:pPr>
    <w:rPr>
      <w:rFonts w:asciiTheme="minorHAnsi" w:hAnsiTheme="minorHAnsi" w:cs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AA75DA"/>
    <w:pPr>
      <w:spacing w:after="0"/>
      <w:ind w:left="1980" w:hanging="220"/>
    </w:pPr>
    <w:rPr>
      <w:rFonts w:asciiTheme="minorHAnsi" w:hAnsiTheme="minorHAnsi" w:cs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AA75DA"/>
    <w:pPr>
      <w:spacing w:before="120"/>
    </w:pPr>
    <w:rPr>
      <w:rFonts w:asciiTheme="minorHAnsi" w:hAnsiTheme="minorHAnsi" w:cstheme="minorHAnsi"/>
      <w:b/>
      <w:bCs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A75DA"/>
    <w:pPr>
      <w:spacing w:after="0"/>
      <w:ind w:left="66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A75DA"/>
    <w:pPr>
      <w:spacing w:after="0"/>
      <w:ind w:left="88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A75DA"/>
    <w:pPr>
      <w:spacing w:after="0"/>
      <w:ind w:left="11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A75DA"/>
    <w:pPr>
      <w:spacing w:after="0"/>
      <w:ind w:left="132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A75DA"/>
    <w:pPr>
      <w:spacing w:after="0"/>
      <w:ind w:left="154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A75DA"/>
    <w:pPr>
      <w:spacing w:after="0"/>
      <w:ind w:left="1760"/>
    </w:pPr>
    <w:rPr>
      <w:rFonts w:asciiTheme="minorHAnsi" w:hAnsiTheme="minorHAnsi" w:cstheme="minorHAnsi"/>
      <w:sz w:val="18"/>
      <w:szCs w:val="18"/>
    </w:rPr>
  </w:style>
  <w:style w:type="numbering" w:customStyle="1" w:styleId="Style1">
    <w:name w:val="Style1"/>
    <w:uiPriority w:val="99"/>
    <w:rsid w:val="00C638E7"/>
    <w:pPr>
      <w:numPr>
        <w:numId w:val="9"/>
      </w:numPr>
    </w:pPr>
  </w:style>
  <w:style w:type="paragraph" w:styleId="TableofFigures">
    <w:name w:val="table of figures"/>
    <w:basedOn w:val="Normal"/>
    <w:next w:val="Normal"/>
    <w:uiPriority w:val="99"/>
    <w:unhideWhenUsed/>
    <w:rsid w:val="00C638E7"/>
    <w:pPr>
      <w:spacing w:after="0"/>
      <w:ind w:left="440" w:hanging="440"/>
    </w:pPr>
    <w:rPr>
      <w:rFonts w:asciiTheme="minorHAnsi" w:hAnsiTheme="minorHAnsi"/>
      <w:caps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35544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035544"/>
    <w:rPr>
      <w:lang w:bidi="en-US"/>
    </w:rPr>
  </w:style>
  <w:style w:type="character" w:styleId="EndnoteReference">
    <w:name w:val="endnote reference"/>
    <w:basedOn w:val="DefaultParagraphFont"/>
    <w:uiPriority w:val="99"/>
    <w:semiHidden/>
    <w:unhideWhenUsed/>
    <w:rsid w:val="00035544"/>
    <w:rPr>
      <w:vertAlign w:val="superscript"/>
    </w:rPr>
  </w:style>
  <w:style w:type="character" w:customStyle="1" w:styleId="cos010">
    <w:name w:val="cos01"/>
    <w:basedOn w:val="DefaultParagraphFont"/>
    <w:rsid w:val="00035544"/>
  </w:style>
  <w:style w:type="character" w:customStyle="1" w:styleId="cos060">
    <w:name w:val="cos06"/>
    <w:basedOn w:val="DefaultParagraphFont"/>
    <w:rsid w:val="00035544"/>
    <w:rPr>
      <w:color w:val="008000"/>
    </w:rPr>
  </w:style>
  <w:style w:type="character" w:customStyle="1" w:styleId="cos0d0">
    <w:name w:val="cos0d"/>
    <w:basedOn w:val="DefaultParagraphFont"/>
    <w:rsid w:val="00035544"/>
    <w:rPr>
      <w:color w:val="000000"/>
    </w:rPr>
  </w:style>
  <w:style w:type="character" w:customStyle="1" w:styleId="cos100">
    <w:name w:val="cos10"/>
    <w:basedOn w:val="DefaultParagraphFont"/>
    <w:rsid w:val="00035544"/>
    <w:rPr>
      <w:color w:val="000000"/>
    </w:rPr>
  </w:style>
  <w:style w:type="character" w:customStyle="1" w:styleId="cos110">
    <w:name w:val="cos11"/>
    <w:basedOn w:val="DefaultParagraphFont"/>
    <w:rsid w:val="00035544"/>
    <w:rPr>
      <w:color w:val="00008B"/>
    </w:rPr>
  </w:style>
  <w:style w:type="character" w:customStyle="1" w:styleId="cos140">
    <w:name w:val="cos14"/>
    <w:basedOn w:val="DefaultParagraphFont"/>
    <w:rsid w:val="00035544"/>
    <w:rPr>
      <w:color w:val="000000"/>
    </w:rPr>
  </w:style>
  <w:style w:type="character" w:customStyle="1" w:styleId="cos170">
    <w:name w:val="cos17"/>
    <w:basedOn w:val="DefaultParagraphFont"/>
    <w:rsid w:val="00035544"/>
    <w:rPr>
      <w:color w:val="000000"/>
    </w:rPr>
  </w:style>
  <w:style w:type="character" w:customStyle="1" w:styleId="cos180">
    <w:name w:val="cos18"/>
    <w:basedOn w:val="DefaultParagraphFont"/>
    <w:rsid w:val="00035544"/>
    <w:rPr>
      <w:color w:val="000000"/>
    </w:rPr>
  </w:style>
  <w:style w:type="character" w:customStyle="1" w:styleId="cos200">
    <w:name w:val="cos20"/>
    <w:basedOn w:val="DefaultParagraphFont"/>
    <w:rsid w:val="00035544"/>
    <w:rPr>
      <w:color w:val="000080"/>
    </w:rPr>
  </w:style>
  <w:style w:type="paragraph" w:customStyle="1" w:styleId="DefinitionTerm">
    <w:name w:val="Definition Term"/>
    <w:basedOn w:val="Normal"/>
    <w:next w:val="Normal"/>
    <w:rsid w:val="00035544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imes New Roman" w:hAnsi="Times New Roman"/>
      <w:sz w:val="24"/>
    </w:rPr>
  </w:style>
  <w:style w:type="paragraph" w:styleId="BodyText">
    <w:name w:val="Body Text"/>
    <w:basedOn w:val="Normal"/>
    <w:link w:val="BodyTextChar"/>
    <w:rsid w:val="00035544"/>
    <w:pPr>
      <w:overflowPunct w:val="0"/>
      <w:autoSpaceDE w:val="0"/>
      <w:autoSpaceDN w:val="0"/>
      <w:adjustRightInd w:val="0"/>
      <w:spacing w:after="0" w:line="240" w:lineRule="auto"/>
    </w:pPr>
    <w:rPr>
      <w:b/>
      <w:sz w:val="24"/>
    </w:rPr>
  </w:style>
  <w:style w:type="character" w:customStyle="1" w:styleId="BodyTextChar">
    <w:name w:val="Body Text Char"/>
    <w:basedOn w:val="DefaultParagraphFont"/>
    <w:link w:val="BodyText"/>
    <w:rsid w:val="00035544"/>
    <w:rPr>
      <w:b/>
      <w:sz w:val="24"/>
      <w:szCs w:val="22"/>
      <w:lang w:bidi="en-US"/>
    </w:rPr>
  </w:style>
  <w:style w:type="character" w:customStyle="1" w:styleId="cos2a">
    <w:name w:val="cos_2a"/>
    <w:basedOn w:val="DefaultParagraphFont"/>
    <w:rsid w:val="00035544"/>
    <w:rPr>
      <w:color w:val="800080"/>
    </w:rPr>
  </w:style>
  <w:style w:type="character" w:customStyle="1" w:styleId="NoteChar">
    <w:name w:val="Note Char"/>
    <w:aliases w:val="n Char"/>
    <w:basedOn w:val="DefaultParagraphFont"/>
    <w:rsid w:val="005A1049"/>
    <w:rPr>
      <w:rFonts w:ascii="Times" w:hAnsi="Times"/>
      <w:noProof w:val="0"/>
      <w:color w:val="008080"/>
      <w:lang w:val="en-US" w:eastAsia="en-US" w:bidi="ar-SA"/>
    </w:rPr>
  </w:style>
  <w:style w:type="character" w:customStyle="1" w:styleId="Emphasis20">
    <w:name w:val="Emphasis2"/>
    <w:basedOn w:val="DefaultParagraphFont"/>
    <w:rsid w:val="005A1049"/>
    <w:rPr>
      <w:b w:val="0"/>
      <w:bCs w:val="0"/>
      <w:i/>
      <w:iCs/>
      <w:color w:val="333333"/>
    </w:rPr>
  </w:style>
  <w:style w:type="paragraph" w:customStyle="1" w:styleId="KadowCacheCommand">
    <w:name w:val="Kadow Cache Command"/>
    <w:basedOn w:val="Normal"/>
    <w:link w:val="KadowCacheCommandChar"/>
    <w:autoRedefine/>
    <w:qFormat/>
    <w:rsid w:val="005A1049"/>
    <w:pPr>
      <w:spacing w:line="240" w:lineRule="auto"/>
    </w:pPr>
    <w:rPr>
      <w:b/>
      <w:smallCaps/>
      <w:color w:val="000000"/>
    </w:rPr>
  </w:style>
  <w:style w:type="character" w:customStyle="1" w:styleId="KadowCacheCommandChar">
    <w:name w:val="Kadow Cache Command Char"/>
    <w:basedOn w:val="DefaultParagraphFont"/>
    <w:link w:val="KadowCacheCommand"/>
    <w:rsid w:val="005A1049"/>
    <w:rPr>
      <w:b/>
      <w:smallCaps/>
      <w:color w:val="000000"/>
      <w:sz w:val="22"/>
      <w:szCs w:val="22"/>
      <w:lang w:bidi="en-US"/>
    </w:rPr>
  </w:style>
  <w:style w:type="character" w:customStyle="1" w:styleId="Emphasis3">
    <w:name w:val="Emphasis3"/>
    <w:basedOn w:val="DefaultParagraphFont"/>
    <w:rsid w:val="005A1049"/>
    <w:rPr>
      <w:i/>
      <w:iCs/>
    </w:rPr>
  </w:style>
  <w:style w:type="character" w:customStyle="1" w:styleId="Quote2">
    <w:name w:val="Quote2"/>
    <w:basedOn w:val="DefaultParagraphFont"/>
    <w:rsid w:val="005A1049"/>
  </w:style>
  <w:style w:type="character" w:customStyle="1" w:styleId="apple-converted-space">
    <w:name w:val="apple-converted-space"/>
    <w:basedOn w:val="DefaultParagraphFont"/>
    <w:rsid w:val="005A1049"/>
  </w:style>
  <w:style w:type="character" w:customStyle="1" w:styleId="Quote20">
    <w:name w:val="Quote2"/>
    <w:basedOn w:val="DefaultParagraphFont"/>
    <w:rsid w:val="005A1049"/>
  </w:style>
  <w:style w:type="character" w:customStyle="1" w:styleId="cos070">
    <w:name w:val="cos07"/>
    <w:basedOn w:val="DefaultParagraphFont"/>
    <w:rsid w:val="005A1049"/>
    <w:rPr>
      <w:color w:val="008000"/>
    </w:rPr>
  </w:style>
  <w:style w:type="character" w:customStyle="1" w:styleId="cos12">
    <w:name w:val="cos12"/>
    <w:basedOn w:val="DefaultParagraphFont"/>
    <w:rsid w:val="005A1049"/>
    <w:rPr>
      <w:color w:val="000000"/>
    </w:rPr>
  </w:style>
  <w:style w:type="character" w:customStyle="1" w:styleId="cos2a0">
    <w:name w:val="cos2a"/>
    <w:basedOn w:val="DefaultParagraphFont"/>
    <w:rsid w:val="005A1049"/>
    <w:rPr>
      <w:color w:val="800080"/>
    </w:rPr>
  </w:style>
  <w:style w:type="character" w:customStyle="1" w:styleId="citetitle">
    <w:name w:val="citetitle"/>
    <w:basedOn w:val="DefaultParagraphFont"/>
    <w:rsid w:val="005A1049"/>
    <w:rPr>
      <w:i/>
      <w:iCs/>
    </w:rPr>
  </w:style>
  <w:style w:type="character" w:customStyle="1" w:styleId="filename">
    <w:name w:val="filename"/>
    <w:basedOn w:val="DefaultParagraphFont"/>
    <w:rsid w:val="005A1049"/>
    <w:rPr>
      <w:i/>
      <w:iCs/>
    </w:rPr>
  </w:style>
  <w:style w:type="character" w:customStyle="1" w:styleId="Code1Char">
    <w:name w:val="Code1 Char"/>
    <w:basedOn w:val="DefaultParagraphFont"/>
    <w:link w:val="Code1"/>
    <w:rsid w:val="009C6846"/>
    <w:rPr>
      <w:rFonts w:ascii="Courier New" w:hAnsi="Courier New"/>
      <w:noProof/>
      <w:spacing w:val="-10"/>
      <w:sz w:val="18"/>
      <w:szCs w:val="22"/>
      <w:lang w:bidi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5A10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A104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A1049"/>
    <w:rPr>
      <w:lang w:bidi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A10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A1049"/>
    <w:rPr>
      <w:b/>
      <w:bCs/>
      <w:lang w:bidi="en-US"/>
    </w:rPr>
  </w:style>
  <w:style w:type="paragraph" w:styleId="Revision">
    <w:name w:val="Revision"/>
    <w:hidden/>
    <w:uiPriority w:val="99"/>
    <w:semiHidden/>
    <w:rsid w:val="005A1049"/>
    <w:rPr>
      <w:sz w:val="22"/>
      <w:szCs w:val="22"/>
      <w:lang w:bidi="en-US"/>
    </w:rPr>
  </w:style>
  <w:style w:type="character" w:styleId="FollowedHyperlink">
    <w:name w:val="FollowedHyperlink"/>
    <w:basedOn w:val="DefaultParagraphFont"/>
    <w:rsid w:val="003002F2"/>
    <w:rPr>
      <w:color w:val="0000FF"/>
      <w:u w:val="single"/>
    </w:rPr>
  </w:style>
  <w:style w:type="paragraph" w:customStyle="1" w:styleId="menuitem">
    <w:name w:val="menuitem"/>
    <w:basedOn w:val="Normal"/>
    <w:rsid w:val="003002F2"/>
    <w:pPr>
      <w:pBdr>
        <w:top w:val="single" w:sz="4" w:space="0" w:color="000000"/>
        <w:left w:val="single" w:sz="4" w:space="10" w:color="000000"/>
        <w:bottom w:val="single" w:sz="4" w:space="0" w:color="000000"/>
        <w:right w:val="single" w:sz="4" w:space="0" w:color="000000"/>
      </w:pBdr>
      <w:spacing w:before="100" w:beforeAutospacing="1" w:after="100" w:afterAutospacing="1" w:line="240" w:lineRule="auto"/>
    </w:pPr>
    <w:rPr>
      <w:rFonts w:ascii="Arial" w:hAnsi="Arial" w:cs="Arial"/>
      <w:sz w:val="16"/>
      <w:szCs w:val="16"/>
    </w:rPr>
  </w:style>
  <w:style w:type="paragraph" w:customStyle="1" w:styleId="highlightitem">
    <w:name w:val="highlightitem"/>
    <w:basedOn w:val="Normal"/>
    <w:rsid w:val="003002F2"/>
    <w:pPr>
      <w:spacing w:before="100" w:beforeAutospacing="1" w:after="100" w:afterAutospacing="1" w:line="240" w:lineRule="auto"/>
    </w:pPr>
    <w:rPr>
      <w:rFonts w:ascii="Arial" w:hAnsi="Arial" w:cs="Arial"/>
      <w:color w:val="FFFFFF"/>
      <w:sz w:val="16"/>
      <w:szCs w:val="16"/>
    </w:rPr>
  </w:style>
  <w:style w:type="character" w:customStyle="1" w:styleId="classname">
    <w:name w:val="classname"/>
    <w:basedOn w:val="DefaultParagraphFont"/>
    <w:rsid w:val="003002F2"/>
    <w:rPr>
      <w:b/>
      <w:bCs/>
      <w:color w:val="0000FF"/>
    </w:rPr>
  </w:style>
  <w:style w:type="character" w:customStyle="1" w:styleId="computeroutput">
    <w:name w:val="computeroutput"/>
    <w:basedOn w:val="DefaultParagraphFont"/>
    <w:rsid w:val="003002F2"/>
    <w:rPr>
      <w:rFonts w:ascii="Courier" w:hAnsi="Courier" w:hint="default"/>
    </w:rPr>
  </w:style>
  <w:style w:type="character" w:customStyle="1" w:styleId="constant">
    <w:name w:val="constant"/>
    <w:basedOn w:val="DefaultParagraphFont"/>
    <w:rsid w:val="003002F2"/>
    <w:rPr>
      <w:i/>
      <w:iCs/>
    </w:rPr>
  </w:style>
  <w:style w:type="character" w:customStyle="1" w:styleId="firstterm">
    <w:name w:val="firstterm"/>
    <w:basedOn w:val="DefaultParagraphFont"/>
    <w:rsid w:val="003002F2"/>
    <w:rPr>
      <w:b/>
      <w:bCs/>
      <w:shd w:val="clear" w:color="auto" w:fill="E0E0E0"/>
    </w:rPr>
  </w:style>
  <w:style w:type="character" w:customStyle="1" w:styleId="guibutton">
    <w:name w:val="guibutton"/>
    <w:basedOn w:val="DefaultParagraphFont"/>
    <w:rsid w:val="003002F2"/>
    <w:rPr>
      <w:b/>
      <w:bCs/>
      <w:color w:val="008000"/>
    </w:rPr>
  </w:style>
  <w:style w:type="character" w:customStyle="1" w:styleId="guilabel">
    <w:name w:val="guilabel"/>
    <w:basedOn w:val="DefaultParagraphFont"/>
    <w:rsid w:val="003002F2"/>
    <w:rPr>
      <w:b/>
      <w:bCs/>
      <w:color w:val="008000"/>
    </w:rPr>
  </w:style>
  <w:style w:type="character" w:customStyle="1" w:styleId="guimenu">
    <w:name w:val="guimenu"/>
    <w:basedOn w:val="DefaultParagraphFont"/>
    <w:rsid w:val="003002F2"/>
    <w:rPr>
      <w:b/>
      <w:bCs/>
      <w:color w:val="008000"/>
    </w:rPr>
  </w:style>
  <w:style w:type="character" w:customStyle="1" w:styleId="guimenuitem">
    <w:name w:val="guimenuitem"/>
    <w:basedOn w:val="DefaultParagraphFont"/>
    <w:rsid w:val="003002F2"/>
    <w:rPr>
      <w:b/>
      <w:bCs/>
      <w:color w:val="008000"/>
    </w:rPr>
  </w:style>
  <w:style w:type="character" w:customStyle="1" w:styleId="guisubmenu">
    <w:name w:val="guisubmenu"/>
    <w:basedOn w:val="DefaultParagraphFont"/>
    <w:rsid w:val="003002F2"/>
    <w:rPr>
      <w:b/>
      <w:bCs/>
      <w:color w:val="008000"/>
    </w:rPr>
  </w:style>
  <w:style w:type="character" w:customStyle="1" w:styleId="interface">
    <w:name w:val="interface"/>
    <w:basedOn w:val="DefaultParagraphFont"/>
    <w:rsid w:val="003002F2"/>
    <w:rPr>
      <w:b/>
      <w:bCs/>
    </w:rPr>
  </w:style>
  <w:style w:type="character" w:customStyle="1" w:styleId="indexterm">
    <w:name w:val="indexterm"/>
    <w:basedOn w:val="DefaultParagraphFont"/>
    <w:rsid w:val="003002F2"/>
    <w:rPr>
      <w:vanish/>
      <w:webHidden w:val="0"/>
      <w:specVanish w:val="0"/>
    </w:rPr>
  </w:style>
  <w:style w:type="character" w:customStyle="1" w:styleId="keycap">
    <w:name w:val="keycap"/>
    <w:basedOn w:val="DefaultParagraphFont"/>
    <w:rsid w:val="003002F2"/>
    <w:rPr>
      <w:b/>
      <w:bCs/>
    </w:rPr>
  </w:style>
  <w:style w:type="character" w:customStyle="1" w:styleId="methodname">
    <w:name w:val="methodname"/>
    <w:basedOn w:val="DefaultParagraphFont"/>
    <w:rsid w:val="003002F2"/>
    <w:rPr>
      <w:b/>
      <w:bCs/>
    </w:rPr>
  </w:style>
  <w:style w:type="character" w:customStyle="1" w:styleId="parameter">
    <w:name w:val="parameter"/>
    <w:basedOn w:val="DefaultParagraphFont"/>
    <w:rsid w:val="003002F2"/>
    <w:rPr>
      <w:i/>
      <w:iCs/>
    </w:rPr>
  </w:style>
  <w:style w:type="character" w:customStyle="1" w:styleId="property">
    <w:name w:val="property"/>
    <w:basedOn w:val="DefaultParagraphFont"/>
    <w:rsid w:val="003002F2"/>
    <w:rPr>
      <w:i/>
      <w:iCs/>
    </w:rPr>
  </w:style>
  <w:style w:type="character" w:customStyle="1" w:styleId="remark">
    <w:name w:val="remark"/>
    <w:basedOn w:val="DefaultParagraphFont"/>
    <w:rsid w:val="003002F2"/>
    <w:rPr>
      <w:b/>
      <w:bCs/>
      <w:sz w:val="31"/>
      <w:szCs w:val="31"/>
    </w:rPr>
  </w:style>
  <w:style w:type="character" w:customStyle="1" w:styleId="systemitem">
    <w:name w:val="systemitem"/>
    <w:basedOn w:val="DefaultParagraphFont"/>
    <w:rsid w:val="003002F2"/>
    <w:rPr>
      <w:rFonts w:ascii="Courier" w:hAnsi="Courier" w:hint="default"/>
      <w:b/>
      <w:bCs/>
      <w:color w:val="000000"/>
    </w:rPr>
  </w:style>
  <w:style w:type="character" w:customStyle="1" w:styleId="userinput0">
    <w:name w:val="userinput"/>
    <w:basedOn w:val="DefaultParagraphFont"/>
    <w:rsid w:val="003002F2"/>
    <w:rPr>
      <w:rFonts w:ascii="Courier" w:hAnsi="Courier" w:hint="default"/>
      <w:b/>
      <w:bCs/>
    </w:rPr>
  </w:style>
  <w:style w:type="character" w:customStyle="1" w:styleId="sourcetime">
    <w:name w:val="sourcetime"/>
    <w:basedOn w:val="DefaultParagraphFont"/>
    <w:rsid w:val="003002F2"/>
    <w:rPr>
      <w:color w:val="FF0000"/>
      <w:sz w:val="19"/>
      <w:szCs w:val="19"/>
    </w:rPr>
  </w:style>
  <w:style w:type="character" w:customStyle="1" w:styleId="securityhome">
    <w:name w:val="securityhome"/>
    <w:basedOn w:val="DefaultParagraphFont"/>
    <w:rsid w:val="003002F2"/>
    <w:rPr>
      <w:b/>
      <w:bCs/>
      <w:color w:val="0000FF"/>
    </w:rPr>
  </w:style>
  <w:style w:type="character" w:customStyle="1" w:styleId="cos04">
    <w:name w:val="cos_04"/>
    <w:basedOn w:val="DefaultParagraphFont"/>
    <w:rsid w:val="003002F2"/>
    <w:rPr>
      <w:color w:val="000000"/>
    </w:rPr>
  </w:style>
  <w:style w:type="character" w:customStyle="1" w:styleId="cos05">
    <w:name w:val="cos_05"/>
    <w:basedOn w:val="DefaultParagraphFont"/>
    <w:rsid w:val="003002F2"/>
    <w:rPr>
      <w:color w:val="0000FF"/>
    </w:rPr>
  </w:style>
  <w:style w:type="character" w:customStyle="1" w:styleId="cos08">
    <w:name w:val="cos_08"/>
    <w:basedOn w:val="DefaultParagraphFont"/>
    <w:rsid w:val="003002F2"/>
    <w:rPr>
      <w:color w:val="000000"/>
    </w:rPr>
  </w:style>
  <w:style w:type="character" w:customStyle="1" w:styleId="cos09">
    <w:name w:val="cos_09"/>
    <w:basedOn w:val="DefaultParagraphFont"/>
    <w:rsid w:val="003002F2"/>
    <w:rPr>
      <w:color w:val="800080"/>
    </w:rPr>
  </w:style>
  <w:style w:type="character" w:customStyle="1" w:styleId="cos0a">
    <w:name w:val="cos_0a"/>
    <w:basedOn w:val="DefaultParagraphFont"/>
    <w:rsid w:val="003002F2"/>
    <w:rPr>
      <w:color w:val="0000FF"/>
    </w:rPr>
  </w:style>
  <w:style w:type="character" w:customStyle="1" w:styleId="cos0b">
    <w:name w:val="cos_0b"/>
    <w:basedOn w:val="DefaultParagraphFont"/>
    <w:rsid w:val="003002F2"/>
    <w:rPr>
      <w:color w:val="0000FF"/>
    </w:rPr>
  </w:style>
  <w:style w:type="character" w:customStyle="1" w:styleId="cos0c">
    <w:name w:val="cos_0c"/>
    <w:basedOn w:val="DefaultParagraphFont"/>
    <w:rsid w:val="003002F2"/>
    <w:rPr>
      <w:color w:val="0000FF"/>
    </w:rPr>
  </w:style>
  <w:style w:type="character" w:customStyle="1" w:styleId="cos0e">
    <w:name w:val="cos_0e"/>
    <w:basedOn w:val="DefaultParagraphFont"/>
    <w:rsid w:val="003002F2"/>
    <w:rPr>
      <w:color w:val="000000"/>
    </w:rPr>
  </w:style>
  <w:style w:type="character" w:customStyle="1" w:styleId="cos0f">
    <w:name w:val="cos_0f"/>
    <w:basedOn w:val="DefaultParagraphFont"/>
    <w:rsid w:val="003002F2"/>
    <w:rPr>
      <w:color w:val="0000FF"/>
    </w:rPr>
  </w:style>
  <w:style w:type="character" w:customStyle="1" w:styleId="cos120">
    <w:name w:val="cos_12"/>
    <w:basedOn w:val="DefaultParagraphFont"/>
    <w:rsid w:val="003002F2"/>
    <w:rPr>
      <w:color w:val="000000"/>
    </w:rPr>
  </w:style>
  <w:style w:type="character" w:customStyle="1" w:styleId="cos13">
    <w:name w:val="cos_13"/>
    <w:basedOn w:val="DefaultParagraphFont"/>
    <w:rsid w:val="003002F2"/>
    <w:rPr>
      <w:color w:val="000000"/>
    </w:rPr>
  </w:style>
  <w:style w:type="character" w:customStyle="1" w:styleId="cos15">
    <w:name w:val="cos_15"/>
    <w:basedOn w:val="DefaultParagraphFont"/>
    <w:rsid w:val="003002F2"/>
    <w:rPr>
      <w:color w:val="000000"/>
    </w:rPr>
  </w:style>
  <w:style w:type="character" w:customStyle="1" w:styleId="cos16">
    <w:name w:val="cos_16"/>
    <w:basedOn w:val="DefaultParagraphFont"/>
    <w:rsid w:val="003002F2"/>
    <w:rPr>
      <w:color w:val="000000"/>
    </w:rPr>
  </w:style>
  <w:style w:type="character" w:customStyle="1" w:styleId="cos19">
    <w:name w:val="cos_19"/>
    <w:basedOn w:val="DefaultParagraphFont"/>
    <w:rsid w:val="003002F2"/>
    <w:rPr>
      <w:color w:val="000000"/>
    </w:rPr>
  </w:style>
  <w:style w:type="character" w:customStyle="1" w:styleId="cos1a">
    <w:name w:val="cos_1a"/>
    <w:basedOn w:val="DefaultParagraphFont"/>
    <w:rsid w:val="003002F2"/>
    <w:rPr>
      <w:color w:val="000000"/>
    </w:rPr>
  </w:style>
  <w:style w:type="character" w:customStyle="1" w:styleId="cos1b">
    <w:name w:val="cos_1b"/>
    <w:basedOn w:val="DefaultParagraphFont"/>
    <w:rsid w:val="003002F2"/>
    <w:rPr>
      <w:color w:val="0000FF"/>
    </w:rPr>
  </w:style>
  <w:style w:type="character" w:customStyle="1" w:styleId="cos1d">
    <w:name w:val="cos_1d"/>
    <w:basedOn w:val="DefaultParagraphFont"/>
    <w:rsid w:val="003002F2"/>
    <w:rPr>
      <w:color w:val="800080"/>
    </w:rPr>
  </w:style>
  <w:style w:type="character" w:customStyle="1" w:styleId="cos1e">
    <w:name w:val="cos_1e"/>
    <w:basedOn w:val="DefaultParagraphFont"/>
    <w:rsid w:val="003002F2"/>
    <w:rPr>
      <w:color w:val="0000FF"/>
    </w:rPr>
  </w:style>
  <w:style w:type="character" w:customStyle="1" w:styleId="cos1f">
    <w:name w:val="cos_1f"/>
    <w:basedOn w:val="DefaultParagraphFont"/>
    <w:rsid w:val="003002F2"/>
    <w:rPr>
      <w:color w:val="008080"/>
    </w:rPr>
  </w:style>
  <w:style w:type="character" w:customStyle="1" w:styleId="cos21">
    <w:name w:val="cos_21"/>
    <w:basedOn w:val="DefaultParagraphFont"/>
    <w:rsid w:val="003002F2"/>
    <w:rPr>
      <w:color w:val="000000"/>
    </w:rPr>
  </w:style>
  <w:style w:type="character" w:customStyle="1" w:styleId="cos23">
    <w:name w:val="cos_23"/>
    <w:basedOn w:val="DefaultParagraphFont"/>
    <w:rsid w:val="003002F2"/>
    <w:rPr>
      <w:color w:val="0000FF"/>
    </w:rPr>
  </w:style>
  <w:style w:type="character" w:customStyle="1" w:styleId="cos24">
    <w:name w:val="cos_24"/>
    <w:basedOn w:val="DefaultParagraphFont"/>
    <w:rsid w:val="003002F2"/>
    <w:rPr>
      <w:color w:val="0000FF"/>
    </w:rPr>
  </w:style>
  <w:style w:type="character" w:customStyle="1" w:styleId="cos25">
    <w:name w:val="cos_25"/>
    <w:basedOn w:val="DefaultParagraphFont"/>
    <w:rsid w:val="003002F2"/>
    <w:rPr>
      <w:color w:val="000080"/>
    </w:rPr>
  </w:style>
  <w:style w:type="character" w:customStyle="1" w:styleId="cos29">
    <w:name w:val="cos_29"/>
    <w:basedOn w:val="DefaultParagraphFont"/>
    <w:rsid w:val="003002F2"/>
    <w:rPr>
      <w:color w:val="808000"/>
    </w:rPr>
  </w:style>
  <w:style w:type="character" w:customStyle="1" w:styleId="cos2b">
    <w:name w:val="cos_2b"/>
    <w:basedOn w:val="DefaultParagraphFont"/>
    <w:rsid w:val="003002F2"/>
    <w:rPr>
      <w:color w:val="800080"/>
    </w:rPr>
  </w:style>
  <w:style w:type="character" w:customStyle="1" w:styleId="html00">
    <w:name w:val="html_00"/>
    <w:basedOn w:val="DefaultParagraphFont"/>
    <w:rsid w:val="003002F2"/>
    <w:rPr>
      <w:color w:val="FF0000"/>
      <w:u w:val="single"/>
    </w:rPr>
  </w:style>
  <w:style w:type="character" w:customStyle="1" w:styleId="html03">
    <w:name w:val="html_03"/>
    <w:basedOn w:val="DefaultParagraphFont"/>
    <w:rsid w:val="003002F2"/>
    <w:rPr>
      <w:color w:val="000000"/>
    </w:rPr>
  </w:style>
  <w:style w:type="character" w:customStyle="1" w:styleId="html04">
    <w:name w:val="html_04"/>
    <w:basedOn w:val="DefaultParagraphFont"/>
    <w:rsid w:val="003002F2"/>
    <w:rPr>
      <w:color w:val="008000"/>
    </w:rPr>
  </w:style>
  <w:style w:type="character" w:customStyle="1" w:styleId="html05">
    <w:name w:val="html_05"/>
    <w:basedOn w:val="DefaultParagraphFont"/>
    <w:rsid w:val="003002F2"/>
    <w:rPr>
      <w:color w:val="000000"/>
    </w:rPr>
  </w:style>
  <w:style w:type="character" w:customStyle="1" w:styleId="html06">
    <w:name w:val="html_06"/>
    <w:basedOn w:val="DefaultParagraphFont"/>
    <w:rsid w:val="003002F2"/>
    <w:rPr>
      <w:color w:val="000080"/>
    </w:rPr>
  </w:style>
  <w:style w:type="character" w:customStyle="1" w:styleId="html07">
    <w:name w:val="html_07"/>
    <w:basedOn w:val="DefaultParagraphFont"/>
    <w:rsid w:val="003002F2"/>
    <w:rPr>
      <w:color w:val="000080"/>
    </w:rPr>
  </w:style>
  <w:style w:type="character" w:customStyle="1" w:styleId="html08">
    <w:name w:val="html_08"/>
    <w:basedOn w:val="DefaultParagraphFont"/>
    <w:rsid w:val="003002F2"/>
    <w:rPr>
      <w:color w:val="000080"/>
    </w:rPr>
  </w:style>
  <w:style w:type="character" w:customStyle="1" w:styleId="html09">
    <w:name w:val="html_09"/>
    <w:basedOn w:val="DefaultParagraphFont"/>
    <w:rsid w:val="003002F2"/>
    <w:rPr>
      <w:color w:val="000000"/>
    </w:rPr>
  </w:style>
  <w:style w:type="character" w:customStyle="1" w:styleId="html0a">
    <w:name w:val="html_0a"/>
    <w:basedOn w:val="DefaultParagraphFont"/>
    <w:rsid w:val="003002F2"/>
    <w:rPr>
      <w:color w:val="800080"/>
    </w:rPr>
  </w:style>
  <w:style w:type="character" w:customStyle="1" w:styleId="html0b">
    <w:name w:val="html_0b"/>
    <w:basedOn w:val="DefaultParagraphFont"/>
    <w:rsid w:val="003002F2"/>
    <w:rPr>
      <w:color w:val="804040"/>
    </w:rPr>
  </w:style>
  <w:style w:type="character" w:customStyle="1" w:styleId="html0c">
    <w:name w:val="html_0c"/>
    <w:basedOn w:val="DefaultParagraphFont"/>
    <w:rsid w:val="003002F2"/>
    <w:rPr>
      <w:color w:val="000000"/>
    </w:rPr>
  </w:style>
  <w:style w:type="character" w:customStyle="1" w:styleId="xml00">
    <w:name w:val="xml_00"/>
    <w:basedOn w:val="DefaultParagraphFont"/>
    <w:rsid w:val="003002F2"/>
    <w:rPr>
      <w:color w:val="FF0000"/>
      <w:u w:val="single"/>
    </w:rPr>
  </w:style>
  <w:style w:type="character" w:customStyle="1" w:styleId="xml03">
    <w:name w:val="xml_03"/>
    <w:basedOn w:val="DefaultParagraphFont"/>
    <w:rsid w:val="003002F2"/>
    <w:rPr>
      <w:color w:val="000000"/>
    </w:rPr>
  </w:style>
  <w:style w:type="character" w:customStyle="1" w:styleId="xml04">
    <w:name w:val="xml_04"/>
    <w:basedOn w:val="DefaultParagraphFont"/>
    <w:rsid w:val="003002F2"/>
    <w:rPr>
      <w:color w:val="008000"/>
    </w:rPr>
  </w:style>
  <w:style w:type="character" w:customStyle="1" w:styleId="xml05">
    <w:name w:val="xml_05"/>
    <w:basedOn w:val="DefaultParagraphFont"/>
    <w:rsid w:val="003002F2"/>
    <w:rPr>
      <w:color w:val="804040"/>
    </w:rPr>
  </w:style>
  <w:style w:type="character" w:customStyle="1" w:styleId="xml06">
    <w:name w:val="xml_06"/>
    <w:basedOn w:val="DefaultParagraphFont"/>
    <w:rsid w:val="003002F2"/>
    <w:rPr>
      <w:color w:val="000080"/>
    </w:rPr>
  </w:style>
  <w:style w:type="character" w:customStyle="1" w:styleId="xml07">
    <w:name w:val="xml_07"/>
    <w:basedOn w:val="DefaultParagraphFont"/>
    <w:rsid w:val="003002F2"/>
    <w:rPr>
      <w:color w:val="000080"/>
    </w:rPr>
  </w:style>
  <w:style w:type="character" w:customStyle="1" w:styleId="xml08">
    <w:name w:val="xml_08"/>
    <w:basedOn w:val="DefaultParagraphFont"/>
    <w:rsid w:val="003002F2"/>
    <w:rPr>
      <w:color w:val="000080"/>
    </w:rPr>
  </w:style>
  <w:style w:type="character" w:customStyle="1" w:styleId="xml09">
    <w:name w:val="xml_09"/>
    <w:basedOn w:val="DefaultParagraphFont"/>
    <w:rsid w:val="003002F2"/>
    <w:rPr>
      <w:color w:val="800080"/>
    </w:rPr>
  </w:style>
  <w:style w:type="character" w:customStyle="1" w:styleId="xml0b">
    <w:name w:val="xml_0b"/>
    <w:basedOn w:val="DefaultParagraphFont"/>
    <w:rsid w:val="003002F2"/>
    <w:rPr>
      <w:color w:val="804040"/>
    </w:rPr>
  </w:style>
  <w:style w:type="character" w:customStyle="1" w:styleId="xml0c">
    <w:name w:val="xml_0c"/>
    <w:basedOn w:val="DefaultParagraphFont"/>
    <w:rsid w:val="003002F2"/>
    <w:rPr>
      <w:color w:val="000000"/>
    </w:rPr>
  </w:style>
  <w:style w:type="character" w:customStyle="1" w:styleId="xml0e">
    <w:name w:val="xml_0e"/>
    <w:basedOn w:val="DefaultParagraphFont"/>
    <w:rsid w:val="003002F2"/>
    <w:rPr>
      <w:color w:val="008080"/>
    </w:rPr>
  </w:style>
  <w:style w:type="character" w:customStyle="1" w:styleId="xml0f">
    <w:name w:val="xml_0f"/>
    <w:basedOn w:val="DefaultParagraphFont"/>
    <w:rsid w:val="003002F2"/>
    <w:rPr>
      <w:color w:val="008000"/>
    </w:rPr>
  </w:style>
  <w:style w:type="character" w:customStyle="1" w:styleId="xml11">
    <w:name w:val="xml_11"/>
    <w:basedOn w:val="DefaultParagraphFont"/>
    <w:rsid w:val="003002F2"/>
    <w:rPr>
      <w:color w:val="800080"/>
    </w:rPr>
  </w:style>
  <w:style w:type="character" w:customStyle="1" w:styleId="bas00">
    <w:name w:val="bas_00"/>
    <w:basedOn w:val="DefaultParagraphFont"/>
    <w:rsid w:val="003002F2"/>
    <w:rPr>
      <w:color w:val="FF0000"/>
      <w:u w:val="single"/>
    </w:rPr>
  </w:style>
  <w:style w:type="character" w:customStyle="1" w:styleId="bas03">
    <w:name w:val="bas_03"/>
    <w:basedOn w:val="DefaultParagraphFont"/>
    <w:rsid w:val="003002F2"/>
    <w:rPr>
      <w:color w:val="000000"/>
    </w:rPr>
  </w:style>
  <w:style w:type="character" w:customStyle="1" w:styleId="bas04">
    <w:name w:val="bas_04"/>
    <w:basedOn w:val="DefaultParagraphFont"/>
    <w:rsid w:val="003002F2"/>
    <w:rPr>
      <w:color w:val="000000"/>
    </w:rPr>
  </w:style>
  <w:style w:type="character" w:customStyle="1" w:styleId="bas05">
    <w:name w:val="bas_05"/>
    <w:basedOn w:val="DefaultParagraphFont"/>
    <w:rsid w:val="003002F2"/>
    <w:rPr>
      <w:color w:val="000080"/>
    </w:rPr>
  </w:style>
  <w:style w:type="character" w:customStyle="1" w:styleId="bas06">
    <w:name w:val="bas_06"/>
    <w:basedOn w:val="DefaultParagraphFont"/>
    <w:rsid w:val="003002F2"/>
    <w:rPr>
      <w:color w:val="008000"/>
    </w:rPr>
  </w:style>
  <w:style w:type="character" w:customStyle="1" w:styleId="bas07">
    <w:name w:val="bas_07"/>
    <w:basedOn w:val="DefaultParagraphFont"/>
    <w:rsid w:val="003002F2"/>
    <w:rPr>
      <w:color w:val="000080"/>
    </w:rPr>
  </w:style>
  <w:style w:type="character" w:customStyle="1" w:styleId="bas08">
    <w:name w:val="bas_08"/>
    <w:basedOn w:val="DefaultParagraphFont"/>
    <w:rsid w:val="003002F2"/>
    <w:rPr>
      <w:color w:val="000000"/>
    </w:rPr>
  </w:style>
  <w:style w:type="character" w:customStyle="1" w:styleId="bas09">
    <w:name w:val="bas_09"/>
    <w:basedOn w:val="DefaultParagraphFont"/>
    <w:rsid w:val="003002F2"/>
    <w:rPr>
      <w:color w:val="0000FF"/>
    </w:rPr>
  </w:style>
  <w:style w:type="character" w:customStyle="1" w:styleId="bas0a">
    <w:name w:val="bas_0a"/>
    <w:basedOn w:val="DefaultParagraphFont"/>
    <w:rsid w:val="003002F2"/>
    <w:rPr>
      <w:color w:val="000000"/>
    </w:rPr>
  </w:style>
  <w:style w:type="character" w:customStyle="1" w:styleId="bas0b">
    <w:name w:val="bas_0b"/>
    <w:basedOn w:val="DefaultParagraphFont"/>
    <w:rsid w:val="003002F2"/>
    <w:rPr>
      <w:color w:val="000000"/>
    </w:rPr>
  </w:style>
  <w:style w:type="character" w:customStyle="1" w:styleId="bas0c">
    <w:name w:val="bas_0c"/>
    <w:basedOn w:val="DefaultParagraphFont"/>
    <w:rsid w:val="003002F2"/>
    <w:rPr>
      <w:color w:val="000000"/>
    </w:rPr>
  </w:style>
  <w:style w:type="character" w:customStyle="1" w:styleId="bas0d">
    <w:name w:val="bas_0d"/>
    <w:basedOn w:val="DefaultParagraphFont"/>
    <w:rsid w:val="003002F2"/>
    <w:rPr>
      <w:color w:val="0000FF"/>
    </w:rPr>
  </w:style>
  <w:style w:type="character" w:customStyle="1" w:styleId="bas0e">
    <w:name w:val="bas_0e"/>
    <w:basedOn w:val="DefaultParagraphFont"/>
    <w:rsid w:val="003002F2"/>
    <w:rPr>
      <w:color w:val="000000"/>
    </w:rPr>
  </w:style>
  <w:style w:type="character" w:customStyle="1" w:styleId="bas0f">
    <w:name w:val="bas_0f"/>
    <w:basedOn w:val="DefaultParagraphFont"/>
    <w:rsid w:val="003002F2"/>
    <w:rPr>
      <w:color w:val="008080"/>
    </w:rPr>
  </w:style>
  <w:style w:type="character" w:customStyle="1" w:styleId="bas10">
    <w:name w:val="bas_10"/>
    <w:basedOn w:val="DefaultParagraphFont"/>
    <w:rsid w:val="003002F2"/>
    <w:rPr>
      <w:color w:val="000000"/>
    </w:rPr>
  </w:style>
  <w:style w:type="character" w:customStyle="1" w:styleId="bas11">
    <w:name w:val="bas_11"/>
    <w:basedOn w:val="DefaultParagraphFont"/>
    <w:rsid w:val="003002F2"/>
    <w:rPr>
      <w:color w:val="0000FF"/>
    </w:rPr>
  </w:style>
  <w:style w:type="character" w:customStyle="1" w:styleId="bas12">
    <w:name w:val="bas_12"/>
    <w:basedOn w:val="DefaultParagraphFont"/>
    <w:rsid w:val="003002F2"/>
    <w:rPr>
      <w:color w:val="0000FF"/>
    </w:rPr>
  </w:style>
  <w:style w:type="character" w:customStyle="1" w:styleId="bas13">
    <w:name w:val="bas_13"/>
    <w:basedOn w:val="DefaultParagraphFont"/>
    <w:rsid w:val="003002F2"/>
    <w:rPr>
      <w:color w:val="000000"/>
    </w:rPr>
  </w:style>
  <w:style w:type="character" w:customStyle="1" w:styleId="bas14">
    <w:name w:val="bas_14"/>
    <w:basedOn w:val="DefaultParagraphFont"/>
    <w:rsid w:val="003002F2"/>
    <w:rPr>
      <w:color w:val="000000"/>
    </w:rPr>
  </w:style>
  <w:style w:type="character" w:customStyle="1" w:styleId="bas15">
    <w:name w:val="bas_15"/>
    <w:basedOn w:val="DefaultParagraphFont"/>
    <w:rsid w:val="003002F2"/>
    <w:rPr>
      <w:color w:val="008000"/>
    </w:rPr>
  </w:style>
  <w:style w:type="character" w:customStyle="1" w:styleId="bas16">
    <w:name w:val="bas_16"/>
    <w:basedOn w:val="DefaultParagraphFont"/>
    <w:rsid w:val="003002F2"/>
    <w:rPr>
      <w:color w:val="108060"/>
    </w:rPr>
  </w:style>
  <w:style w:type="character" w:customStyle="1" w:styleId="bas17">
    <w:name w:val="bas_17"/>
    <w:basedOn w:val="DefaultParagraphFont"/>
    <w:rsid w:val="003002F2"/>
    <w:rPr>
      <w:color w:val="0000FF"/>
    </w:rPr>
  </w:style>
  <w:style w:type="character" w:customStyle="1" w:styleId="bas18">
    <w:name w:val="bas_18"/>
    <w:basedOn w:val="DefaultParagraphFont"/>
    <w:rsid w:val="003002F2"/>
    <w:rPr>
      <w:color w:val="FF0000"/>
    </w:rPr>
  </w:style>
  <w:style w:type="character" w:customStyle="1" w:styleId="bas19">
    <w:name w:val="bas_19"/>
    <w:basedOn w:val="DefaultParagraphFont"/>
    <w:rsid w:val="003002F2"/>
    <w:rPr>
      <w:color w:val="000000"/>
    </w:rPr>
  </w:style>
  <w:style w:type="character" w:customStyle="1" w:styleId="bas1a">
    <w:name w:val="bas_1a"/>
    <w:basedOn w:val="DefaultParagraphFont"/>
    <w:rsid w:val="003002F2"/>
    <w:rPr>
      <w:color w:val="000000"/>
    </w:rPr>
  </w:style>
  <w:style w:type="character" w:customStyle="1" w:styleId="cls00">
    <w:name w:val="cls_00"/>
    <w:basedOn w:val="DefaultParagraphFont"/>
    <w:rsid w:val="003002F2"/>
    <w:rPr>
      <w:color w:val="FF0000"/>
      <w:u w:val="single"/>
    </w:rPr>
  </w:style>
  <w:style w:type="character" w:customStyle="1" w:styleId="cls04">
    <w:name w:val="cls_04"/>
    <w:basedOn w:val="DefaultParagraphFont"/>
    <w:rsid w:val="003002F2"/>
    <w:rPr>
      <w:color w:val="000080"/>
    </w:rPr>
  </w:style>
  <w:style w:type="character" w:customStyle="1" w:styleId="cls05">
    <w:name w:val="cls_05"/>
    <w:basedOn w:val="DefaultParagraphFont"/>
    <w:rsid w:val="003002F2"/>
    <w:rPr>
      <w:color w:val="2200FF"/>
    </w:rPr>
  </w:style>
  <w:style w:type="character" w:customStyle="1" w:styleId="cls06">
    <w:name w:val="cls_06"/>
    <w:basedOn w:val="DefaultParagraphFont"/>
    <w:rsid w:val="003002F2"/>
    <w:rPr>
      <w:color w:val="108020"/>
    </w:rPr>
  </w:style>
  <w:style w:type="character" w:customStyle="1" w:styleId="cls07">
    <w:name w:val="cls_07"/>
    <w:basedOn w:val="DefaultParagraphFont"/>
    <w:rsid w:val="003002F2"/>
    <w:rPr>
      <w:color w:val="108060"/>
    </w:rPr>
  </w:style>
  <w:style w:type="character" w:customStyle="1" w:styleId="cls0a">
    <w:name w:val="cls_0a"/>
    <w:basedOn w:val="DefaultParagraphFont"/>
    <w:rsid w:val="003002F2"/>
    <w:rPr>
      <w:color w:val="008080"/>
    </w:rPr>
  </w:style>
  <w:style w:type="character" w:customStyle="1" w:styleId="cls0b">
    <w:name w:val="cls_0b"/>
    <w:basedOn w:val="DefaultParagraphFont"/>
    <w:rsid w:val="003002F2"/>
    <w:rPr>
      <w:color w:val="408020"/>
    </w:rPr>
  </w:style>
  <w:style w:type="character" w:customStyle="1" w:styleId="cls0d">
    <w:name w:val="cls_0d"/>
    <w:basedOn w:val="DefaultParagraphFont"/>
    <w:rsid w:val="003002F2"/>
    <w:rPr>
      <w:color w:val="000000"/>
    </w:rPr>
  </w:style>
  <w:style w:type="character" w:customStyle="1" w:styleId="java00">
    <w:name w:val="java_00"/>
    <w:basedOn w:val="DefaultParagraphFont"/>
    <w:rsid w:val="003002F2"/>
    <w:rPr>
      <w:color w:val="FF0000"/>
      <w:u w:val="single"/>
    </w:rPr>
  </w:style>
  <w:style w:type="character" w:customStyle="1" w:styleId="java04">
    <w:name w:val="java_04"/>
    <w:basedOn w:val="DefaultParagraphFont"/>
    <w:rsid w:val="003002F2"/>
    <w:rPr>
      <w:color w:val="000011"/>
    </w:rPr>
  </w:style>
  <w:style w:type="character" w:customStyle="1" w:styleId="java05">
    <w:name w:val="java_05"/>
    <w:basedOn w:val="DefaultParagraphFont"/>
    <w:rsid w:val="003002F2"/>
    <w:rPr>
      <w:b/>
      <w:bCs/>
      <w:color w:val="2200FF"/>
    </w:rPr>
  </w:style>
  <w:style w:type="character" w:customStyle="1" w:styleId="java07">
    <w:name w:val="java_07"/>
    <w:basedOn w:val="DefaultParagraphFont"/>
    <w:rsid w:val="003002F2"/>
    <w:rPr>
      <w:color w:val="00A008"/>
    </w:rPr>
  </w:style>
  <w:style w:type="character" w:customStyle="1" w:styleId="java08">
    <w:name w:val="java_08"/>
    <w:basedOn w:val="DefaultParagraphFont"/>
    <w:rsid w:val="003002F2"/>
    <w:rPr>
      <w:color w:val="108020"/>
    </w:rPr>
  </w:style>
  <w:style w:type="character" w:customStyle="1" w:styleId="java09">
    <w:name w:val="java_09"/>
    <w:basedOn w:val="DefaultParagraphFont"/>
    <w:rsid w:val="003002F2"/>
    <w:rPr>
      <w:color w:val="008080"/>
    </w:rPr>
  </w:style>
  <w:style w:type="character" w:customStyle="1" w:styleId="java0a">
    <w:name w:val="java_0a"/>
    <w:basedOn w:val="DefaultParagraphFont"/>
    <w:rsid w:val="003002F2"/>
    <w:rPr>
      <w:color w:val="008080"/>
    </w:rPr>
  </w:style>
  <w:style w:type="character" w:customStyle="1" w:styleId="java0b">
    <w:name w:val="java_0b"/>
    <w:basedOn w:val="DefaultParagraphFont"/>
    <w:rsid w:val="003002F2"/>
    <w:rPr>
      <w:color w:val="008080"/>
    </w:rPr>
  </w:style>
  <w:style w:type="character" w:customStyle="1" w:styleId="java0c">
    <w:name w:val="java_0c"/>
    <w:basedOn w:val="DefaultParagraphFont"/>
    <w:rsid w:val="003002F2"/>
    <w:rPr>
      <w:color w:val="008080"/>
    </w:rPr>
  </w:style>
  <w:style w:type="character" w:customStyle="1" w:styleId="java0d">
    <w:name w:val="java_0d"/>
    <w:basedOn w:val="DefaultParagraphFont"/>
    <w:rsid w:val="003002F2"/>
    <w:rPr>
      <w:color w:val="0000FF"/>
    </w:rPr>
  </w:style>
  <w:style w:type="character" w:customStyle="1" w:styleId="java0e">
    <w:name w:val="java_0e"/>
    <w:basedOn w:val="DefaultParagraphFont"/>
    <w:rsid w:val="003002F2"/>
    <w:rPr>
      <w:color w:val="0000FF"/>
    </w:rPr>
  </w:style>
  <w:style w:type="character" w:customStyle="1" w:styleId="java0f">
    <w:name w:val="java_0f"/>
    <w:basedOn w:val="DefaultParagraphFont"/>
    <w:rsid w:val="003002F2"/>
    <w:rPr>
      <w:color w:val="002200"/>
    </w:rPr>
  </w:style>
  <w:style w:type="character" w:customStyle="1" w:styleId="java10">
    <w:name w:val="java_10"/>
    <w:basedOn w:val="DefaultParagraphFont"/>
    <w:rsid w:val="003002F2"/>
    <w:rPr>
      <w:color w:val="208020"/>
    </w:rPr>
  </w:style>
  <w:style w:type="character" w:customStyle="1" w:styleId="java11">
    <w:name w:val="java_11"/>
    <w:basedOn w:val="DefaultParagraphFont"/>
    <w:rsid w:val="003002F2"/>
    <w:rPr>
      <w:color w:val="404040"/>
    </w:rPr>
  </w:style>
  <w:style w:type="character" w:customStyle="1" w:styleId="java13">
    <w:name w:val="java_13"/>
    <w:basedOn w:val="DefaultParagraphFont"/>
    <w:rsid w:val="003002F2"/>
    <w:rPr>
      <w:color w:val="404040"/>
    </w:rPr>
  </w:style>
  <w:style w:type="character" w:customStyle="1" w:styleId="java14">
    <w:name w:val="java_14"/>
    <w:basedOn w:val="DefaultParagraphFont"/>
    <w:rsid w:val="003002F2"/>
    <w:rPr>
      <w:color w:val="404080"/>
    </w:rPr>
  </w:style>
  <w:style w:type="character" w:customStyle="1" w:styleId="javascript00">
    <w:name w:val="javascript_00"/>
    <w:basedOn w:val="DefaultParagraphFont"/>
    <w:rsid w:val="003002F2"/>
    <w:rPr>
      <w:color w:val="FF0000"/>
      <w:u w:val="single"/>
    </w:rPr>
  </w:style>
  <w:style w:type="character" w:customStyle="1" w:styleId="javascript04">
    <w:name w:val="javascript_04"/>
    <w:basedOn w:val="DefaultParagraphFont"/>
    <w:rsid w:val="003002F2"/>
    <w:rPr>
      <w:color w:val="000011"/>
    </w:rPr>
  </w:style>
  <w:style w:type="character" w:customStyle="1" w:styleId="javascript05">
    <w:name w:val="javascript_05"/>
    <w:basedOn w:val="DefaultParagraphFont"/>
    <w:rsid w:val="003002F2"/>
    <w:rPr>
      <w:color w:val="00A008"/>
    </w:rPr>
  </w:style>
  <w:style w:type="character" w:customStyle="1" w:styleId="javascript06">
    <w:name w:val="javascript_06"/>
    <w:basedOn w:val="DefaultParagraphFont"/>
    <w:rsid w:val="003002F2"/>
    <w:rPr>
      <w:color w:val="108020"/>
    </w:rPr>
  </w:style>
  <w:style w:type="character" w:customStyle="1" w:styleId="javascript07">
    <w:name w:val="javascript_07"/>
    <w:basedOn w:val="DefaultParagraphFont"/>
    <w:rsid w:val="003002F2"/>
    <w:rPr>
      <w:color w:val="008080"/>
    </w:rPr>
  </w:style>
  <w:style w:type="character" w:customStyle="1" w:styleId="javascript08">
    <w:name w:val="javascript_08"/>
    <w:basedOn w:val="DefaultParagraphFont"/>
    <w:rsid w:val="003002F2"/>
    <w:rPr>
      <w:color w:val="108020"/>
    </w:rPr>
  </w:style>
  <w:style w:type="character" w:customStyle="1" w:styleId="javascript09">
    <w:name w:val="javascript_09"/>
    <w:basedOn w:val="DefaultParagraphFont"/>
    <w:rsid w:val="003002F2"/>
    <w:rPr>
      <w:color w:val="008080"/>
    </w:rPr>
  </w:style>
  <w:style w:type="character" w:customStyle="1" w:styleId="javascript0a">
    <w:name w:val="javascript_0a"/>
    <w:basedOn w:val="DefaultParagraphFont"/>
    <w:rsid w:val="003002F2"/>
    <w:rPr>
      <w:color w:val="008080"/>
    </w:rPr>
  </w:style>
  <w:style w:type="character" w:customStyle="1" w:styleId="javascript0b">
    <w:name w:val="javascript_0b"/>
    <w:basedOn w:val="DefaultParagraphFont"/>
    <w:rsid w:val="003002F2"/>
    <w:rPr>
      <w:color w:val="008080"/>
    </w:rPr>
  </w:style>
  <w:style w:type="character" w:customStyle="1" w:styleId="javascript0c">
    <w:name w:val="javascript_0c"/>
    <w:basedOn w:val="DefaultParagraphFont"/>
    <w:rsid w:val="003002F2"/>
    <w:rPr>
      <w:color w:val="008080"/>
    </w:rPr>
  </w:style>
  <w:style w:type="character" w:customStyle="1" w:styleId="javascript0d">
    <w:name w:val="javascript_0d"/>
    <w:basedOn w:val="DefaultParagraphFont"/>
    <w:rsid w:val="003002F2"/>
    <w:rPr>
      <w:color w:val="0000FF"/>
    </w:rPr>
  </w:style>
  <w:style w:type="character" w:customStyle="1" w:styleId="javascript0e">
    <w:name w:val="javascript_0e"/>
    <w:basedOn w:val="DefaultParagraphFont"/>
    <w:rsid w:val="003002F2"/>
    <w:rPr>
      <w:color w:val="0000FF"/>
    </w:rPr>
  </w:style>
  <w:style w:type="character" w:customStyle="1" w:styleId="javascript0f">
    <w:name w:val="javascript_0f"/>
    <w:basedOn w:val="DefaultParagraphFont"/>
    <w:rsid w:val="003002F2"/>
    <w:rPr>
      <w:color w:val="002200"/>
    </w:rPr>
  </w:style>
  <w:style w:type="character" w:customStyle="1" w:styleId="javascript10">
    <w:name w:val="javascript_10"/>
    <w:basedOn w:val="DefaultParagraphFont"/>
    <w:rsid w:val="003002F2"/>
    <w:rPr>
      <w:color w:val="208020"/>
    </w:rPr>
  </w:style>
  <w:style w:type="character" w:customStyle="1" w:styleId="javascript11">
    <w:name w:val="javascript_11"/>
    <w:basedOn w:val="DefaultParagraphFont"/>
    <w:rsid w:val="003002F2"/>
    <w:rPr>
      <w:color w:val="404040"/>
    </w:rPr>
  </w:style>
  <w:style w:type="character" w:customStyle="1" w:styleId="javascript13">
    <w:name w:val="javascript_13"/>
    <w:basedOn w:val="DefaultParagraphFont"/>
    <w:rsid w:val="003002F2"/>
    <w:rPr>
      <w:color w:val="404040"/>
    </w:rPr>
  </w:style>
  <w:style w:type="character" w:customStyle="1" w:styleId="javascript14">
    <w:name w:val="javascript_14"/>
    <w:basedOn w:val="DefaultParagraphFont"/>
    <w:rsid w:val="003002F2"/>
    <w:rPr>
      <w:color w:val="404080"/>
    </w:rPr>
  </w:style>
  <w:style w:type="character" w:customStyle="1" w:styleId="sql00">
    <w:name w:val="sql_00"/>
    <w:basedOn w:val="DefaultParagraphFont"/>
    <w:rsid w:val="003002F2"/>
    <w:rPr>
      <w:color w:val="FF0000"/>
      <w:u w:val="single"/>
    </w:rPr>
  </w:style>
  <w:style w:type="character" w:customStyle="1" w:styleId="sql04">
    <w:name w:val="sql_04"/>
    <w:basedOn w:val="DefaultParagraphFont"/>
    <w:rsid w:val="003002F2"/>
    <w:rPr>
      <w:color w:val="00A008"/>
    </w:rPr>
  </w:style>
  <w:style w:type="character" w:customStyle="1" w:styleId="sql08">
    <w:name w:val="sql_08"/>
    <w:basedOn w:val="DefaultParagraphFont"/>
    <w:rsid w:val="003002F2"/>
    <w:rPr>
      <w:color w:val="0000FF"/>
    </w:rPr>
  </w:style>
  <w:style w:type="character" w:customStyle="1" w:styleId="sql0c">
    <w:name w:val="sql_0c"/>
    <w:basedOn w:val="DefaultParagraphFont"/>
    <w:rsid w:val="003002F2"/>
    <w:rPr>
      <w:color w:val="208020"/>
    </w:rPr>
  </w:style>
  <w:style w:type="character" w:customStyle="1" w:styleId="sql11">
    <w:name w:val="sql_11"/>
    <w:basedOn w:val="DefaultParagraphFont"/>
    <w:rsid w:val="003002F2"/>
    <w:rPr>
      <w:color w:val="408020"/>
    </w:rPr>
  </w:style>
  <w:style w:type="character" w:customStyle="1" w:styleId="sql12">
    <w:name w:val="sql_12"/>
    <w:basedOn w:val="DefaultParagraphFont"/>
    <w:rsid w:val="003002F2"/>
    <w:rPr>
      <w:color w:val="408030"/>
    </w:rPr>
  </w:style>
  <w:style w:type="character" w:customStyle="1" w:styleId="spp00">
    <w:name w:val="spp_00"/>
    <w:basedOn w:val="DefaultParagraphFont"/>
    <w:rsid w:val="003002F2"/>
    <w:rPr>
      <w:color w:val="FF0000"/>
      <w:u w:val="single"/>
    </w:rPr>
  </w:style>
  <w:style w:type="character" w:customStyle="1" w:styleId="spp03">
    <w:name w:val="spp_03"/>
    <w:basedOn w:val="DefaultParagraphFont"/>
    <w:rsid w:val="003002F2"/>
    <w:rPr>
      <w:color w:val="0000FF"/>
    </w:rPr>
  </w:style>
  <w:style w:type="character" w:customStyle="1" w:styleId="spp04">
    <w:name w:val="spp_04"/>
    <w:basedOn w:val="DefaultParagraphFont"/>
    <w:rsid w:val="003002F2"/>
    <w:rPr>
      <w:color w:val="000080"/>
    </w:rPr>
  </w:style>
  <w:style w:type="character" w:customStyle="1" w:styleId="spp05">
    <w:name w:val="spp_05"/>
    <w:basedOn w:val="DefaultParagraphFont"/>
    <w:rsid w:val="003002F2"/>
    <w:rPr>
      <w:color w:val="000080"/>
    </w:rPr>
  </w:style>
  <w:style w:type="character" w:customStyle="1" w:styleId="spp06">
    <w:name w:val="spp_06"/>
    <w:basedOn w:val="DefaultParagraphFont"/>
    <w:rsid w:val="003002F2"/>
    <w:rPr>
      <w:color w:val="000080"/>
    </w:rPr>
  </w:style>
  <w:style w:type="character" w:customStyle="1" w:styleId="spp07">
    <w:name w:val="spp_07"/>
    <w:basedOn w:val="DefaultParagraphFont"/>
    <w:rsid w:val="003002F2"/>
    <w:rPr>
      <w:color w:val="000080"/>
    </w:rPr>
  </w:style>
  <w:style w:type="character" w:customStyle="1" w:styleId="spp08">
    <w:name w:val="spp_08"/>
    <w:basedOn w:val="DefaultParagraphFont"/>
    <w:rsid w:val="003002F2"/>
    <w:rPr>
      <w:color w:val="000080"/>
    </w:rPr>
  </w:style>
  <w:style w:type="character" w:customStyle="1" w:styleId="spp09">
    <w:name w:val="spp_09"/>
    <w:basedOn w:val="DefaultParagraphFont"/>
    <w:rsid w:val="003002F2"/>
    <w:rPr>
      <w:color w:val="0000FF"/>
    </w:rPr>
  </w:style>
  <w:style w:type="character" w:customStyle="1" w:styleId="spp0a">
    <w:name w:val="spp_0a"/>
    <w:basedOn w:val="DefaultParagraphFont"/>
    <w:rsid w:val="003002F2"/>
    <w:rPr>
      <w:color w:val="000000"/>
    </w:rPr>
  </w:style>
  <w:style w:type="character" w:customStyle="1" w:styleId="spp0b">
    <w:name w:val="spp_0b"/>
    <w:basedOn w:val="DefaultParagraphFont"/>
    <w:rsid w:val="003002F2"/>
    <w:rPr>
      <w:color w:val="000000"/>
    </w:rPr>
  </w:style>
  <w:style w:type="character" w:customStyle="1" w:styleId="spp0c">
    <w:name w:val="spp_0c"/>
    <w:basedOn w:val="DefaultParagraphFont"/>
    <w:rsid w:val="003002F2"/>
    <w:rPr>
      <w:color w:val="008080"/>
    </w:rPr>
  </w:style>
  <w:style w:type="character" w:customStyle="1" w:styleId="spp0d">
    <w:name w:val="spp_0d"/>
    <w:basedOn w:val="DefaultParagraphFont"/>
    <w:rsid w:val="003002F2"/>
    <w:rPr>
      <w:color w:val="0080D0"/>
    </w:rPr>
  </w:style>
  <w:style w:type="character" w:customStyle="1" w:styleId="spp0e">
    <w:name w:val="spp_0e"/>
    <w:basedOn w:val="DefaultParagraphFont"/>
    <w:rsid w:val="003002F2"/>
    <w:rPr>
      <w:color w:val="FF0000"/>
    </w:rPr>
  </w:style>
  <w:style w:type="character" w:customStyle="1" w:styleId="spp0f">
    <w:name w:val="spp_0f"/>
    <w:basedOn w:val="DefaultParagraphFont"/>
    <w:rsid w:val="003002F2"/>
    <w:rPr>
      <w:color w:val="000000"/>
    </w:rPr>
  </w:style>
  <w:style w:type="character" w:customStyle="1" w:styleId="spp10">
    <w:name w:val="spp_10"/>
    <w:basedOn w:val="DefaultParagraphFont"/>
    <w:rsid w:val="003002F2"/>
    <w:rPr>
      <w:color w:val="808080"/>
    </w:rPr>
  </w:style>
  <w:style w:type="character" w:customStyle="1" w:styleId="spp11">
    <w:name w:val="spp_11"/>
    <w:basedOn w:val="DefaultParagraphFont"/>
    <w:rsid w:val="003002F2"/>
    <w:rPr>
      <w:color w:val="008000"/>
    </w:rPr>
  </w:style>
  <w:style w:type="character" w:customStyle="1" w:styleId="searchword">
    <w:name w:val="searchword"/>
    <w:basedOn w:val="DefaultParagraphFont"/>
    <w:rsid w:val="003002F2"/>
    <w:rPr>
      <w:b/>
      <w:bCs/>
      <w:color w:val="000000"/>
      <w:shd w:val="clear" w:color="auto" w:fill="FFF0B0"/>
    </w:rPr>
  </w:style>
  <w:style w:type="character" w:customStyle="1" w:styleId="menuchoice">
    <w:name w:val="menuchoice"/>
    <w:basedOn w:val="DefaultParagraphFont"/>
    <w:rsid w:val="003002F2"/>
    <w:rPr>
      <w:rFonts w:ascii="Verdana" w:hAnsi="Verdana" w:hint="default"/>
      <w:b/>
      <w:bCs/>
      <w:strike w:val="0"/>
      <w:dstrike w:val="0"/>
      <w:color w:val="FFFFFF"/>
      <w:sz w:val="16"/>
      <w:szCs w:val="16"/>
      <w:u w:val="none"/>
      <w:effect w:val="none"/>
    </w:rPr>
  </w:style>
  <w:style w:type="character" w:customStyle="1" w:styleId="tocrefpurpose">
    <w:name w:val="tocrefpurpose"/>
    <w:basedOn w:val="DefaultParagraphFont"/>
    <w:rsid w:val="003002F2"/>
    <w:rPr>
      <w:i w:val="0"/>
      <w:iCs w:val="0"/>
      <w:sz w:val="19"/>
      <w:szCs w:val="19"/>
    </w:rPr>
  </w:style>
  <w:style w:type="character" w:customStyle="1" w:styleId="indexsourcetitle">
    <w:name w:val="indexsourcetitle"/>
    <w:basedOn w:val="DefaultParagraphFont"/>
    <w:rsid w:val="003002F2"/>
    <w:rPr>
      <w:b/>
      <w:bCs/>
      <w:i w:val="0"/>
      <w:iCs w:val="0"/>
      <w:color w:val="808080"/>
      <w:sz w:val="24"/>
      <w:szCs w:val="24"/>
    </w:rPr>
  </w:style>
  <w:style w:type="character" w:customStyle="1" w:styleId="indexsource">
    <w:name w:val="indexsource"/>
    <w:basedOn w:val="DefaultParagraphFont"/>
    <w:rsid w:val="003002F2"/>
    <w:rPr>
      <w:strike w:val="0"/>
      <w:dstrike w:val="0"/>
      <w:color w:val="808080"/>
      <w:sz w:val="24"/>
      <w:szCs w:val="24"/>
      <w:u w:val="none"/>
      <w:effect w:val="none"/>
    </w:rPr>
  </w:style>
  <w:style w:type="character" w:customStyle="1" w:styleId="searchtitle">
    <w:name w:val="searchtitle"/>
    <w:basedOn w:val="DefaultParagraphFont"/>
    <w:rsid w:val="003002F2"/>
    <w:rPr>
      <w:rFonts w:ascii="Verdana" w:hAnsi="Verdana" w:hint="default"/>
      <w:b/>
      <w:bCs/>
      <w:color w:val="0000FF"/>
      <w:sz w:val="19"/>
      <w:szCs w:val="19"/>
    </w:rPr>
  </w:style>
  <w:style w:type="character" w:customStyle="1" w:styleId="searchnumber">
    <w:name w:val="searchnumber"/>
    <w:basedOn w:val="DefaultParagraphFont"/>
    <w:rsid w:val="003002F2"/>
    <w:rPr>
      <w:rFonts w:ascii="Verdana" w:hAnsi="Verdana" w:hint="default"/>
      <w:b/>
      <w:bCs/>
      <w:color w:val="FF0000"/>
      <w:sz w:val="24"/>
      <w:szCs w:val="24"/>
    </w:rPr>
  </w:style>
  <w:style w:type="character" w:customStyle="1" w:styleId="chaptertitleno">
    <w:name w:val="chaptertitleno"/>
    <w:basedOn w:val="DefaultParagraphFont"/>
    <w:rsid w:val="003002F2"/>
    <w:rPr>
      <w:rFonts w:ascii="Verdana" w:hAnsi="Verdana" w:hint="default"/>
      <w:color w:val="FFFFFF"/>
      <w:sz w:val="17"/>
      <w:szCs w:val="17"/>
    </w:rPr>
  </w:style>
  <w:style w:type="character" w:customStyle="1" w:styleId="caution">
    <w:name w:val="caution"/>
    <w:basedOn w:val="DefaultParagraphFont"/>
    <w:rsid w:val="003002F2"/>
    <w:rPr>
      <w:b/>
      <w:bCs/>
      <w:color w:val="FF0000"/>
    </w:rPr>
  </w:style>
  <w:style w:type="character" w:customStyle="1" w:styleId="important">
    <w:name w:val="important"/>
    <w:basedOn w:val="DefaultParagraphFont"/>
    <w:rsid w:val="003002F2"/>
    <w:rPr>
      <w:b/>
      <w:bCs/>
      <w:color w:val="0000FF"/>
    </w:rPr>
  </w:style>
  <w:style w:type="character" w:customStyle="1" w:styleId="question">
    <w:name w:val="question"/>
    <w:basedOn w:val="DefaultParagraphFont"/>
    <w:rsid w:val="003002F2"/>
    <w:rPr>
      <w:b/>
      <w:bCs/>
      <w:color w:val="0000FF"/>
    </w:rPr>
  </w:style>
  <w:style w:type="character" w:customStyle="1" w:styleId="answer">
    <w:name w:val="answer"/>
    <w:basedOn w:val="DefaultParagraphFont"/>
    <w:rsid w:val="003002F2"/>
    <w:rPr>
      <w:b/>
      <w:bCs/>
      <w:color w:val="0000FF"/>
    </w:rPr>
  </w:style>
  <w:style w:type="character" w:customStyle="1" w:styleId="tip">
    <w:name w:val="tip"/>
    <w:basedOn w:val="DefaultParagraphFont"/>
    <w:rsid w:val="003002F2"/>
    <w:rPr>
      <w:b/>
      <w:bCs/>
      <w:color w:val="0000FF"/>
    </w:rPr>
  </w:style>
  <w:style w:type="character" w:customStyle="1" w:styleId="warning">
    <w:name w:val="warning"/>
    <w:basedOn w:val="DefaultParagraphFont"/>
    <w:rsid w:val="003002F2"/>
    <w:rPr>
      <w:b/>
      <w:bCs/>
      <w:color w:val="FF0000"/>
    </w:rPr>
  </w:style>
  <w:style w:type="paragraph" w:styleId="BlockText">
    <w:name w:val="Block Text"/>
    <w:basedOn w:val="Normal"/>
    <w:rsid w:val="00861BB5"/>
    <w:pPr>
      <w:spacing w:after="240" w:line="240" w:lineRule="auto"/>
      <w:ind w:left="1440" w:right="1440"/>
    </w:pPr>
    <w:rPr>
      <w:rFonts w:ascii="Times New Roman" w:hAnsi="Times New Roman"/>
      <w:sz w:val="24"/>
      <w:szCs w:val="24"/>
    </w:rPr>
  </w:style>
  <w:style w:type="character" w:customStyle="1" w:styleId="primary">
    <w:name w:val="primary"/>
    <w:basedOn w:val="DefaultParagraphFont"/>
    <w:rsid w:val="00861BB5"/>
    <w:rPr>
      <w:vanish/>
      <w:webHidden w:val="0"/>
      <w:specVanish w:val="0"/>
    </w:rPr>
  </w:style>
  <w:style w:type="character" w:customStyle="1" w:styleId="cos000">
    <w:name w:val="cos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cos02">
    <w:name w:val="cos02"/>
    <w:basedOn w:val="DefaultParagraphFont"/>
    <w:rsid w:val="00861BB5"/>
  </w:style>
  <w:style w:type="character" w:customStyle="1" w:styleId="cos030">
    <w:name w:val="cos03"/>
    <w:basedOn w:val="DefaultParagraphFont"/>
    <w:rsid w:val="00861BB5"/>
    <w:rPr>
      <w:color w:val="FF0000"/>
    </w:rPr>
  </w:style>
  <w:style w:type="character" w:customStyle="1" w:styleId="cos040">
    <w:name w:val="cos04"/>
    <w:basedOn w:val="DefaultParagraphFont"/>
    <w:rsid w:val="00861BB5"/>
    <w:rPr>
      <w:color w:val="000000"/>
    </w:rPr>
  </w:style>
  <w:style w:type="character" w:customStyle="1" w:styleId="cos050">
    <w:name w:val="cos05"/>
    <w:basedOn w:val="DefaultParagraphFont"/>
    <w:rsid w:val="00861BB5"/>
    <w:rPr>
      <w:color w:val="0000FF"/>
    </w:rPr>
  </w:style>
  <w:style w:type="character" w:customStyle="1" w:styleId="cos080">
    <w:name w:val="cos08"/>
    <w:basedOn w:val="DefaultParagraphFont"/>
    <w:rsid w:val="00861BB5"/>
    <w:rPr>
      <w:color w:val="000000"/>
    </w:rPr>
  </w:style>
  <w:style w:type="character" w:customStyle="1" w:styleId="cos090">
    <w:name w:val="cos09"/>
    <w:basedOn w:val="DefaultParagraphFont"/>
    <w:rsid w:val="00861BB5"/>
    <w:rPr>
      <w:color w:val="800080"/>
    </w:rPr>
  </w:style>
  <w:style w:type="character" w:customStyle="1" w:styleId="cos0a0">
    <w:name w:val="cos0a"/>
    <w:basedOn w:val="DefaultParagraphFont"/>
    <w:rsid w:val="00861BB5"/>
    <w:rPr>
      <w:color w:val="0000FF"/>
    </w:rPr>
  </w:style>
  <w:style w:type="character" w:customStyle="1" w:styleId="cos0b0">
    <w:name w:val="cos0b"/>
    <w:basedOn w:val="DefaultParagraphFont"/>
    <w:rsid w:val="00861BB5"/>
    <w:rPr>
      <w:color w:val="0000FF"/>
    </w:rPr>
  </w:style>
  <w:style w:type="character" w:customStyle="1" w:styleId="cos0c0">
    <w:name w:val="cos0c"/>
    <w:basedOn w:val="DefaultParagraphFont"/>
    <w:rsid w:val="00861BB5"/>
    <w:rPr>
      <w:color w:val="0000FF"/>
    </w:rPr>
  </w:style>
  <w:style w:type="character" w:customStyle="1" w:styleId="cos0e0">
    <w:name w:val="cos0e"/>
    <w:basedOn w:val="DefaultParagraphFont"/>
    <w:rsid w:val="00861BB5"/>
    <w:rPr>
      <w:color w:val="000000"/>
    </w:rPr>
  </w:style>
  <w:style w:type="character" w:customStyle="1" w:styleId="cos0f0">
    <w:name w:val="cos0f"/>
    <w:basedOn w:val="DefaultParagraphFont"/>
    <w:rsid w:val="00861BB5"/>
    <w:rPr>
      <w:color w:val="0000FF"/>
    </w:rPr>
  </w:style>
  <w:style w:type="character" w:customStyle="1" w:styleId="cos130">
    <w:name w:val="cos13"/>
    <w:basedOn w:val="DefaultParagraphFont"/>
    <w:rsid w:val="00861BB5"/>
    <w:rPr>
      <w:color w:val="000000"/>
    </w:rPr>
  </w:style>
  <w:style w:type="character" w:customStyle="1" w:styleId="cos150">
    <w:name w:val="cos15"/>
    <w:basedOn w:val="DefaultParagraphFont"/>
    <w:rsid w:val="00861BB5"/>
    <w:rPr>
      <w:color w:val="000000"/>
    </w:rPr>
  </w:style>
  <w:style w:type="character" w:customStyle="1" w:styleId="cos160">
    <w:name w:val="cos16"/>
    <w:basedOn w:val="DefaultParagraphFont"/>
    <w:rsid w:val="00861BB5"/>
    <w:rPr>
      <w:color w:val="000000"/>
    </w:rPr>
  </w:style>
  <w:style w:type="character" w:customStyle="1" w:styleId="cos190">
    <w:name w:val="cos19"/>
    <w:basedOn w:val="DefaultParagraphFont"/>
    <w:rsid w:val="00861BB5"/>
    <w:rPr>
      <w:color w:val="000000"/>
    </w:rPr>
  </w:style>
  <w:style w:type="character" w:customStyle="1" w:styleId="cos1a0">
    <w:name w:val="cos1a"/>
    <w:basedOn w:val="DefaultParagraphFont"/>
    <w:rsid w:val="00861BB5"/>
    <w:rPr>
      <w:color w:val="000000"/>
    </w:rPr>
  </w:style>
  <w:style w:type="character" w:customStyle="1" w:styleId="cos1b0">
    <w:name w:val="cos1b"/>
    <w:basedOn w:val="DefaultParagraphFont"/>
    <w:rsid w:val="00861BB5"/>
    <w:rPr>
      <w:color w:val="0000FF"/>
    </w:rPr>
  </w:style>
  <w:style w:type="character" w:customStyle="1" w:styleId="cos1c0">
    <w:name w:val="cos1c"/>
    <w:basedOn w:val="DefaultParagraphFont"/>
    <w:rsid w:val="00861BB5"/>
    <w:rPr>
      <w:color w:val="0000FF"/>
    </w:rPr>
  </w:style>
  <w:style w:type="character" w:customStyle="1" w:styleId="cos1d0">
    <w:name w:val="cos1d"/>
    <w:basedOn w:val="DefaultParagraphFont"/>
    <w:rsid w:val="00861BB5"/>
    <w:rPr>
      <w:color w:val="800080"/>
    </w:rPr>
  </w:style>
  <w:style w:type="character" w:customStyle="1" w:styleId="cos1e0">
    <w:name w:val="cos1e"/>
    <w:basedOn w:val="DefaultParagraphFont"/>
    <w:rsid w:val="00861BB5"/>
    <w:rPr>
      <w:color w:val="0000FF"/>
    </w:rPr>
  </w:style>
  <w:style w:type="character" w:customStyle="1" w:styleId="cos1f0">
    <w:name w:val="cos1f"/>
    <w:basedOn w:val="DefaultParagraphFont"/>
    <w:rsid w:val="00861BB5"/>
    <w:rPr>
      <w:color w:val="008080"/>
    </w:rPr>
  </w:style>
  <w:style w:type="character" w:customStyle="1" w:styleId="cos210">
    <w:name w:val="cos21"/>
    <w:basedOn w:val="DefaultParagraphFont"/>
    <w:rsid w:val="00861BB5"/>
    <w:rPr>
      <w:color w:val="000000"/>
    </w:rPr>
  </w:style>
  <w:style w:type="character" w:customStyle="1" w:styleId="cos22">
    <w:name w:val="cos22"/>
    <w:basedOn w:val="DefaultParagraphFont"/>
    <w:rsid w:val="00861BB5"/>
  </w:style>
  <w:style w:type="character" w:customStyle="1" w:styleId="cos230">
    <w:name w:val="cos23"/>
    <w:basedOn w:val="DefaultParagraphFont"/>
    <w:rsid w:val="00861BB5"/>
    <w:rPr>
      <w:color w:val="0000FF"/>
    </w:rPr>
  </w:style>
  <w:style w:type="character" w:customStyle="1" w:styleId="cos240">
    <w:name w:val="cos24"/>
    <w:basedOn w:val="DefaultParagraphFont"/>
    <w:rsid w:val="00861BB5"/>
    <w:rPr>
      <w:color w:val="0000FF"/>
    </w:rPr>
  </w:style>
  <w:style w:type="character" w:customStyle="1" w:styleId="cos250">
    <w:name w:val="cos25"/>
    <w:basedOn w:val="DefaultParagraphFont"/>
    <w:rsid w:val="00861BB5"/>
    <w:rPr>
      <w:color w:val="000080"/>
    </w:rPr>
  </w:style>
  <w:style w:type="character" w:customStyle="1" w:styleId="cos26">
    <w:name w:val="cos26"/>
    <w:basedOn w:val="DefaultParagraphFont"/>
    <w:rsid w:val="00861BB5"/>
  </w:style>
  <w:style w:type="character" w:customStyle="1" w:styleId="cos27">
    <w:name w:val="cos27"/>
    <w:basedOn w:val="DefaultParagraphFont"/>
    <w:rsid w:val="00861BB5"/>
  </w:style>
  <w:style w:type="character" w:customStyle="1" w:styleId="cos28">
    <w:name w:val="cos28"/>
    <w:basedOn w:val="DefaultParagraphFont"/>
    <w:rsid w:val="00861BB5"/>
  </w:style>
  <w:style w:type="character" w:customStyle="1" w:styleId="cos290">
    <w:name w:val="cos29"/>
    <w:basedOn w:val="DefaultParagraphFont"/>
    <w:rsid w:val="00861BB5"/>
    <w:rPr>
      <w:color w:val="808000"/>
    </w:rPr>
  </w:style>
  <w:style w:type="character" w:customStyle="1" w:styleId="cos2b0">
    <w:name w:val="cos2b"/>
    <w:basedOn w:val="DefaultParagraphFont"/>
    <w:rsid w:val="00861BB5"/>
    <w:rPr>
      <w:color w:val="800080"/>
    </w:rPr>
  </w:style>
  <w:style w:type="character" w:customStyle="1" w:styleId="html000">
    <w:name w:val="html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html01">
    <w:name w:val="html01"/>
    <w:basedOn w:val="DefaultParagraphFont"/>
    <w:rsid w:val="00861BB5"/>
  </w:style>
  <w:style w:type="character" w:customStyle="1" w:styleId="html02">
    <w:name w:val="html02"/>
    <w:basedOn w:val="DefaultParagraphFont"/>
    <w:rsid w:val="00861BB5"/>
  </w:style>
  <w:style w:type="character" w:customStyle="1" w:styleId="html030">
    <w:name w:val="html03"/>
    <w:basedOn w:val="DefaultParagraphFont"/>
    <w:rsid w:val="00861BB5"/>
    <w:rPr>
      <w:color w:val="000000"/>
    </w:rPr>
  </w:style>
  <w:style w:type="character" w:customStyle="1" w:styleId="html040">
    <w:name w:val="html04"/>
    <w:basedOn w:val="DefaultParagraphFont"/>
    <w:rsid w:val="00861BB5"/>
    <w:rPr>
      <w:color w:val="008000"/>
    </w:rPr>
  </w:style>
  <w:style w:type="character" w:customStyle="1" w:styleId="html050">
    <w:name w:val="html05"/>
    <w:basedOn w:val="DefaultParagraphFont"/>
    <w:rsid w:val="00861BB5"/>
    <w:rPr>
      <w:color w:val="000000"/>
    </w:rPr>
  </w:style>
  <w:style w:type="character" w:customStyle="1" w:styleId="html060">
    <w:name w:val="html06"/>
    <w:basedOn w:val="DefaultParagraphFont"/>
    <w:rsid w:val="00861BB5"/>
    <w:rPr>
      <w:color w:val="000080"/>
    </w:rPr>
  </w:style>
  <w:style w:type="character" w:customStyle="1" w:styleId="html070">
    <w:name w:val="html07"/>
    <w:basedOn w:val="DefaultParagraphFont"/>
    <w:rsid w:val="00861BB5"/>
    <w:rPr>
      <w:color w:val="000080"/>
    </w:rPr>
  </w:style>
  <w:style w:type="character" w:customStyle="1" w:styleId="html080">
    <w:name w:val="html08"/>
    <w:basedOn w:val="DefaultParagraphFont"/>
    <w:rsid w:val="00861BB5"/>
    <w:rPr>
      <w:color w:val="000080"/>
    </w:rPr>
  </w:style>
  <w:style w:type="character" w:customStyle="1" w:styleId="html090">
    <w:name w:val="html09"/>
    <w:basedOn w:val="DefaultParagraphFont"/>
    <w:rsid w:val="00861BB5"/>
    <w:rPr>
      <w:color w:val="000000"/>
    </w:rPr>
  </w:style>
  <w:style w:type="character" w:customStyle="1" w:styleId="html0a0">
    <w:name w:val="html0a"/>
    <w:basedOn w:val="DefaultParagraphFont"/>
    <w:rsid w:val="00861BB5"/>
    <w:rPr>
      <w:color w:val="800080"/>
    </w:rPr>
  </w:style>
  <w:style w:type="character" w:customStyle="1" w:styleId="html0b0">
    <w:name w:val="html0b"/>
    <w:basedOn w:val="DefaultParagraphFont"/>
    <w:rsid w:val="00861BB5"/>
    <w:rPr>
      <w:color w:val="804040"/>
    </w:rPr>
  </w:style>
  <w:style w:type="character" w:customStyle="1" w:styleId="html0c0">
    <w:name w:val="html0c"/>
    <w:basedOn w:val="DefaultParagraphFont"/>
    <w:rsid w:val="00861BB5"/>
    <w:rPr>
      <w:color w:val="000000"/>
    </w:rPr>
  </w:style>
  <w:style w:type="character" w:customStyle="1" w:styleId="xml000">
    <w:name w:val="xml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xml01">
    <w:name w:val="xml01"/>
    <w:basedOn w:val="DefaultParagraphFont"/>
    <w:rsid w:val="00861BB5"/>
  </w:style>
  <w:style w:type="character" w:customStyle="1" w:styleId="xml02">
    <w:name w:val="xml02"/>
    <w:basedOn w:val="DefaultParagraphFont"/>
    <w:rsid w:val="00861BB5"/>
  </w:style>
  <w:style w:type="character" w:customStyle="1" w:styleId="xml030">
    <w:name w:val="xml03"/>
    <w:basedOn w:val="DefaultParagraphFont"/>
    <w:rsid w:val="00861BB5"/>
    <w:rPr>
      <w:color w:val="000000"/>
    </w:rPr>
  </w:style>
  <w:style w:type="character" w:customStyle="1" w:styleId="xml040">
    <w:name w:val="xml04"/>
    <w:basedOn w:val="DefaultParagraphFont"/>
    <w:rsid w:val="00861BB5"/>
    <w:rPr>
      <w:color w:val="008000"/>
    </w:rPr>
  </w:style>
  <w:style w:type="character" w:customStyle="1" w:styleId="xml050">
    <w:name w:val="xml05"/>
    <w:basedOn w:val="DefaultParagraphFont"/>
    <w:rsid w:val="00861BB5"/>
    <w:rPr>
      <w:color w:val="804040"/>
    </w:rPr>
  </w:style>
  <w:style w:type="character" w:customStyle="1" w:styleId="xml060">
    <w:name w:val="xml06"/>
    <w:basedOn w:val="DefaultParagraphFont"/>
    <w:rsid w:val="00861BB5"/>
    <w:rPr>
      <w:color w:val="000080"/>
    </w:rPr>
  </w:style>
  <w:style w:type="character" w:customStyle="1" w:styleId="xml070">
    <w:name w:val="xml07"/>
    <w:basedOn w:val="DefaultParagraphFont"/>
    <w:rsid w:val="00861BB5"/>
    <w:rPr>
      <w:color w:val="000080"/>
    </w:rPr>
  </w:style>
  <w:style w:type="character" w:customStyle="1" w:styleId="xml080">
    <w:name w:val="xml08"/>
    <w:basedOn w:val="DefaultParagraphFont"/>
    <w:rsid w:val="00861BB5"/>
    <w:rPr>
      <w:color w:val="000080"/>
    </w:rPr>
  </w:style>
  <w:style w:type="character" w:customStyle="1" w:styleId="xml090">
    <w:name w:val="xml09"/>
    <w:basedOn w:val="DefaultParagraphFont"/>
    <w:rsid w:val="00861BB5"/>
    <w:rPr>
      <w:color w:val="800080"/>
    </w:rPr>
  </w:style>
  <w:style w:type="character" w:customStyle="1" w:styleId="xml0b0">
    <w:name w:val="xml0b"/>
    <w:basedOn w:val="DefaultParagraphFont"/>
    <w:rsid w:val="00861BB5"/>
    <w:rPr>
      <w:color w:val="804040"/>
    </w:rPr>
  </w:style>
  <w:style w:type="character" w:customStyle="1" w:styleId="xml0c0">
    <w:name w:val="xml0c"/>
    <w:basedOn w:val="DefaultParagraphFont"/>
    <w:rsid w:val="00861BB5"/>
    <w:rPr>
      <w:color w:val="000000"/>
    </w:rPr>
  </w:style>
  <w:style w:type="character" w:customStyle="1" w:styleId="xml0e0">
    <w:name w:val="xml0e"/>
    <w:basedOn w:val="DefaultParagraphFont"/>
    <w:rsid w:val="00861BB5"/>
    <w:rPr>
      <w:color w:val="008080"/>
    </w:rPr>
  </w:style>
  <w:style w:type="character" w:customStyle="1" w:styleId="xml0f0">
    <w:name w:val="xml0f"/>
    <w:basedOn w:val="DefaultParagraphFont"/>
    <w:rsid w:val="00861BB5"/>
    <w:rPr>
      <w:color w:val="008000"/>
    </w:rPr>
  </w:style>
  <w:style w:type="character" w:customStyle="1" w:styleId="xml110">
    <w:name w:val="xml11"/>
    <w:basedOn w:val="DefaultParagraphFont"/>
    <w:rsid w:val="00861BB5"/>
    <w:rPr>
      <w:color w:val="800080"/>
    </w:rPr>
  </w:style>
  <w:style w:type="character" w:customStyle="1" w:styleId="bas000">
    <w:name w:val="bas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bas01">
    <w:name w:val="bas01"/>
    <w:basedOn w:val="DefaultParagraphFont"/>
    <w:rsid w:val="00861BB5"/>
  </w:style>
  <w:style w:type="character" w:customStyle="1" w:styleId="bas02">
    <w:name w:val="bas02"/>
    <w:basedOn w:val="DefaultParagraphFont"/>
    <w:rsid w:val="00861BB5"/>
  </w:style>
  <w:style w:type="character" w:customStyle="1" w:styleId="bas030">
    <w:name w:val="bas03"/>
    <w:basedOn w:val="DefaultParagraphFont"/>
    <w:rsid w:val="00861BB5"/>
    <w:rPr>
      <w:color w:val="000000"/>
    </w:rPr>
  </w:style>
  <w:style w:type="character" w:customStyle="1" w:styleId="bas040">
    <w:name w:val="bas04"/>
    <w:basedOn w:val="DefaultParagraphFont"/>
    <w:rsid w:val="00861BB5"/>
    <w:rPr>
      <w:color w:val="000000"/>
    </w:rPr>
  </w:style>
  <w:style w:type="character" w:customStyle="1" w:styleId="bas050">
    <w:name w:val="bas05"/>
    <w:basedOn w:val="DefaultParagraphFont"/>
    <w:rsid w:val="00861BB5"/>
    <w:rPr>
      <w:color w:val="000080"/>
    </w:rPr>
  </w:style>
  <w:style w:type="character" w:customStyle="1" w:styleId="bas060">
    <w:name w:val="bas06"/>
    <w:basedOn w:val="DefaultParagraphFont"/>
    <w:rsid w:val="00861BB5"/>
    <w:rPr>
      <w:color w:val="008000"/>
    </w:rPr>
  </w:style>
  <w:style w:type="character" w:customStyle="1" w:styleId="bas070">
    <w:name w:val="bas07"/>
    <w:basedOn w:val="DefaultParagraphFont"/>
    <w:rsid w:val="00861BB5"/>
    <w:rPr>
      <w:color w:val="000080"/>
    </w:rPr>
  </w:style>
  <w:style w:type="character" w:customStyle="1" w:styleId="bas080">
    <w:name w:val="bas08"/>
    <w:basedOn w:val="DefaultParagraphFont"/>
    <w:rsid w:val="00861BB5"/>
    <w:rPr>
      <w:color w:val="000000"/>
    </w:rPr>
  </w:style>
  <w:style w:type="character" w:customStyle="1" w:styleId="bas090">
    <w:name w:val="bas09"/>
    <w:basedOn w:val="DefaultParagraphFont"/>
    <w:rsid w:val="00861BB5"/>
    <w:rPr>
      <w:color w:val="0000FF"/>
    </w:rPr>
  </w:style>
  <w:style w:type="character" w:customStyle="1" w:styleId="bas0a0">
    <w:name w:val="bas0a"/>
    <w:basedOn w:val="DefaultParagraphFont"/>
    <w:rsid w:val="00861BB5"/>
    <w:rPr>
      <w:color w:val="000000"/>
    </w:rPr>
  </w:style>
  <w:style w:type="character" w:customStyle="1" w:styleId="bas0b0">
    <w:name w:val="bas0b"/>
    <w:basedOn w:val="DefaultParagraphFont"/>
    <w:rsid w:val="00861BB5"/>
    <w:rPr>
      <w:color w:val="000000"/>
    </w:rPr>
  </w:style>
  <w:style w:type="character" w:customStyle="1" w:styleId="bas0c0">
    <w:name w:val="bas0c"/>
    <w:basedOn w:val="DefaultParagraphFont"/>
    <w:rsid w:val="00861BB5"/>
    <w:rPr>
      <w:color w:val="000000"/>
    </w:rPr>
  </w:style>
  <w:style w:type="character" w:customStyle="1" w:styleId="bas0d0">
    <w:name w:val="bas0d"/>
    <w:basedOn w:val="DefaultParagraphFont"/>
    <w:rsid w:val="00861BB5"/>
    <w:rPr>
      <w:color w:val="0000FF"/>
    </w:rPr>
  </w:style>
  <w:style w:type="character" w:customStyle="1" w:styleId="bas0e0">
    <w:name w:val="bas0e"/>
    <w:basedOn w:val="DefaultParagraphFont"/>
    <w:rsid w:val="00861BB5"/>
    <w:rPr>
      <w:color w:val="000000"/>
    </w:rPr>
  </w:style>
  <w:style w:type="character" w:customStyle="1" w:styleId="bas0f0">
    <w:name w:val="bas0f"/>
    <w:basedOn w:val="DefaultParagraphFont"/>
    <w:rsid w:val="00861BB5"/>
    <w:rPr>
      <w:color w:val="008080"/>
    </w:rPr>
  </w:style>
  <w:style w:type="character" w:customStyle="1" w:styleId="bas100">
    <w:name w:val="bas10"/>
    <w:basedOn w:val="DefaultParagraphFont"/>
    <w:rsid w:val="00861BB5"/>
    <w:rPr>
      <w:color w:val="000000"/>
    </w:rPr>
  </w:style>
  <w:style w:type="character" w:customStyle="1" w:styleId="bas110">
    <w:name w:val="bas11"/>
    <w:basedOn w:val="DefaultParagraphFont"/>
    <w:rsid w:val="00861BB5"/>
    <w:rPr>
      <w:color w:val="0000FF"/>
    </w:rPr>
  </w:style>
  <w:style w:type="character" w:customStyle="1" w:styleId="bas120">
    <w:name w:val="bas12"/>
    <w:basedOn w:val="DefaultParagraphFont"/>
    <w:rsid w:val="00861BB5"/>
    <w:rPr>
      <w:color w:val="0000FF"/>
    </w:rPr>
  </w:style>
  <w:style w:type="character" w:customStyle="1" w:styleId="bas130">
    <w:name w:val="bas13"/>
    <w:basedOn w:val="DefaultParagraphFont"/>
    <w:rsid w:val="00861BB5"/>
    <w:rPr>
      <w:color w:val="000000"/>
    </w:rPr>
  </w:style>
  <w:style w:type="character" w:customStyle="1" w:styleId="bas140">
    <w:name w:val="bas14"/>
    <w:basedOn w:val="DefaultParagraphFont"/>
    <w:rsid w:val="00861BB5"/>
    <w:rPr>
      <w:color w:val="000000"/>
    </w:rPr>
  </w:style>
  <w:style w:type="character" w:customStyle="1" w:styleId="bas150">
    <w:name w:val="bas15"/>
    <w:basedOn w:val="DefaultParagraphFont"/>
    <w:rsid w:val="00861BB5"/>
    <w:rPr>
      <w:color w:val="008000"/>
    </w:rPr>
  </w:style>
  <w:style w:type="character" w:customStyle="1" w:styleId="bas160">
    <w:name w:val="bas16"/>
    <w:basedOn w:val="DefaultParagraphFont"/>
    <w:rsid w:val="00861BB5"/>
    <w:rPr>
      <w:color w:val="108060"/>
    </w:rPr>
  </w:style>
  <w:style w:type="character" w:customStyle="1" w:styleId="bas170">
    <w:name w:val="bas17"/>
    <w:basedOn w:val="DefaultParagraphFont"/>
    <w:rsid w:val="00861BB5"/>
    <w:rPr>
      <w:color w:val="0000FF"/>
    </w:rPr>
  </w:style>
  <w:style w:type="character" w:customStyle="1" w:styleId="bas180">
    <w:name w:val="bas18"/>
    <w:basedOn w:val="DefaultParagraphFont"/>
    <w:rsid w:val="00861BB5"/>
    <w:rPr>
      <w:color w:val="FF0000"/>
    </w:rPr>
  </w:style>
  <w:style w:type="character" w:customStyle="1" w:styleId="bas190">
    <w:name w:val="bas19"/>
    <w:basedOn w:val="DefaultParagraphFont"/>
    <w:rsid w:val="00861BB5"/>
    <w:rPr>
      <w:color w:val="000000"/>
    </w:rPr>
  </w:style>
  <w:style w:type="character" w:customStyle="1" w:styleId="bas1a0">
    <w:name w:val="bas1a"/>
    <w:basedOn w:val="DefaultParagraphFont"/>
    <w:rsid w:val="00861BB5"/>
    <w:rPr>
      <w:color w:val="000000"/>
    </w:rPr>
  </w:style>
  <w:style w:type="character" w:customStyle="1" w:styleId="cls000">
    <w:name w:val="cls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cls01">
    <w:name w:val="cls01"/>
    <w:basedOn w:val="DefaultParagraphFont"/>
    <w:rsid w:val="00861BB5"/>
  </w:style>
  <w:style w:type="character" w:customStyle="1" w:styleId="cls02">
    <w:name w:val="cls02"/>
    <w:basedOn w:val="DefaultParagraphFont"/>
    <w:rsid w:val="00861BB5"/>
  </w:style>
  <w:style w:type="character" w:customStyle="1" w:styleId="cls03">
    <w:name w:val="cls03"/>
    <w:basedOn w:val="DefaultParagraphFont"/>
    <w:rsid w:val="00861BB5"/>
  </w:style>
  <w:style w:type="character" w:customStyle="1" w:styleId="cls040">
    <w:name w:val="cls04"/>
    <w:basedOn w:val="DefaultParagraphFont"/>
    <w:rsid w:val="00861BB5"/>
    <w:rPr>
      <w:color w:val="000080"/>
    </w:rPr>
  </w:style>
  <w:style w:type="character" w:customStyle="1" w:styleId="cls050">
    <w:name w:val="cls05"/>
    <w:basedOn w:val="DefaultParagraphFont"/>
    <w:rsid w:val="00861BB5"/>
    <w:rPr>
      <w:color w:val="2200FF"/>
    </w:rPr>
  </w:style>
  <w:style w:type="character" w:customStyle="1" w:styleId="cls060">
    <w:name w:val="cls06"/>
    <w:basedOn w:val="DefaultParagraphFont"/>
    <w:rsid w:val="00861BB5"/>
    <w:rPr>
      <w:color w:val="108020"/>
    </w:rPr>
  </w:style>
  <w:style w:type="character" w:customStyle="1" w:styleId="cls070">
    <w:name w:val="cls07"/>
    <w:basedOn w:val="DefaultParagraphFont"/>
    <w:rsid w:val="00861BB5"/>
    <w:rPr>
      <w:color w:val="108060"/>
    </w:rPr>
  </w:style>
  <w:style w:type="character" w:customStyle="1" w:styleId="cls0a0">
    <w:name w:val="cls0a"/>
    <w:basedOn w:val="DefaultParagraphFont"/>
    <w:rsid w:val="00861BB5"/>
    <w:rPr>
      <w:color w:val="008080"/>
    </w:rPr>
  </w:style>
  <w:style w:type="character" w:customStyle="1" w:styleId="cls0b0">
    <w:name w:val="cls0b"/>
    <w:basedOn w:val="DefaultParagraphFont"/>
    <w:rsid w:val="00861BB5"/>
    <w:rPr>
      <w:color w:val="408020"/>
    </w:rPr>
  </w:style>
  <w:style w:type="character" w:customStyle="1" w:styleId="cls0d0">
    <w:name w:val="cls0d"/>
    <w:basedOn w:val="DefaultParagraphFont"/>
    <w:rsid w:val="00861BB5"/>
    <w:rPr>
      <w:color w:val="000000"/>
    </w:rPr>
  </w:style>
  <w:style w:type="character" w:customStyle="1" w:styleId="java000">
    <w:name w:val="java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java01">
    <w:name w:val="java01"/>
    <w:basedOn w:val="DefaultParagraphFont"/>
    <w:rsid w:val="00861BB5"/>
  </w:style>
  <w:style w:type="character" w:customStyle="1" w:styleId="java02">
    <w:name w:val="java02"/>
    <w:basedOn w:val="DefaultParagraphFont"/>
    <w:rsid w:val="00861BB5"/>
  </w:style>
  <w:style w:type="character" w:customStyle="1" w:styleId="java03">
    <w:name w:val="java03"/>
    <w:basedOn w:val="DefaultParagraphFont"/>
    <w:rsid w:val="00861BB5"/>
  </w:style>
  <w:style w:type="character" w:customStyle="1" w:styleId="java040">
    <w:name w:val="java04"/>
    <w:basedOn w:val="DefaultParagraphFont"/>
    <w:rsid w:val="00861BB5"/>
    <w:rPr>
      <w:color w:val="000011"/>
    </w:rPr>
  </w:style>
  <w:style w:type="character" w:customStyle="1" w:styleId="java050">
    <w:name w:val="java05"/>
    <w:basedOn w:val="DefaultParagraphFont"/>
    <w:rsid w:val="00861BB5"/>
    <w:rPr>
      <w:b/>
      <w:bCs/>
      <w:color w:val="2200FF"/>
    </w:rPr>
  </w:style>
  <w:style w:type="character" w:customStyle="1" w:styleId="java06">
    <w:name w:val="java06"/>
    <w:basedOn w:val="DefaultParagraphFont"/>
    <w:rsid w:val="00861BB5"/>
  </w:style>
  <w:style w:type="character" w:customStyle="1" w:styleId="java070">
    <w:name w:val="java07"/>
    <w:basedOn w:val="DefaultParagraphFont"/>
    <w:rsid w:val="00861BB5"/>
    <w:rPr>
      <w:color w:val="00A008"/>
    </w:rPr>
  </w:style>
  <w:style w:type="character" w:customStyle="1" w:styleId="java080">
    <w:name w:val="java08"/>
    <w:basedOn w:val="DefaultParagraphFont"/>
    <w:rsid w:val="00861BB5"/>
    <w:rPr>
      <w:color w:val="108020"/>
    </w:rPr>
  </w:style>
  <w:style w:type="character" w:customStyle="1" w:styleId="java090">
    <w:name w:val="java09"/>
    <w:basedOn w:val="DefaultParagraphFont"/>
    <w:rsid w:val="00861BB5"/>
    <w:rPr>
      <w:color w:val="008080"/>
    </w:rPr>
  </w:style>
  <w:style w:type="character" w:customStyle="1" w:styleId="java0a0">
    <w:name w:val="java0a"/>
    <w:basedOn w:val="DefaultParagraphFont"/>
    <w:rsid w:val="00861BB5"/>
    <w:rPr>
      <w:color w:val="008080"/>
    </w:rPr>
  </w:style>
  <w:style w:type="character" w:customStyle="1" w:styleId="java0b0">
    <w:name w:val="java0b"/>
    <w:basedOn w:val="DefaultParagraphFont"/>
    <w:rsid w:val="00861BB5"/>
    <w:rPr>
      <w:color w:val="008080"/>
    </w:rPr>
  </w:style>
  <w:style w:type="character" w:customStyle="1" w:styleId="java0c0">
    <w:name w:val="java0c"/>
    <w:basedOn w:val="DefaultParagraphFont"/>
    <w:rsid w:val="00861BB5"/>
    <w:rPr>
      <w:color w:val="008080"/>
    </w:rPr>
  </w:style>
  <w:style w:type="character" w:customStyle="1" w:styleId="java0d0">
    <w:name w:val="java0d"/>
    <w:basedOn w:val="DefaultParagraphFont"/>
    <w:rsid w:val="00861BB5"/>
    <w:rPr>
      <w:color w:val="008080"/>
    </w:rPr>
  </w:style>
  <w:style w:type="character" w:customStyle="1" w:styleId="java0e0">
    <w:name w:val="java0e"/>
    <w:basedOn w:val="DefaultParagraphFont"/>
    <w:rsid w:val="00861BB5"/>
    <w:rPr>
      <w:color w:val="0000FF"/>
    </w:rPr>
  </w:style>
  <w:style w:type="character" w:customStyle="1" w:styleId="java0f0">
    <w:name w:val="java0f"/>
    <w:basedOn w:val="DefaultParagraphFont"/>
    <w:rsid w:val="00861BB5"/>
    <w:rPr>
      <w:color w:val="002200"/>
    </w:rPr>
  </w:style>
  <w:style w:type="character" w:customStyle="1" w:styleId="java100">
    <w:name w:val="java10"/>
    <w:basedOn w:val="DefaultParagraphFont"/>
    <w:rsid w:val="00861BB5"/>
    <w:rPr>
      <w:color w:val="208020"/>
    </w:rPr>
  </w:style>
  <w:style w:type="character" w:customStyle="1" w:styleId="java110">
    <w:name w:val="java11"/>
    <w:basedOn w:val="DefaultParagraphFont"/>
    <w:rsid w:val="00861BB5"/>
    <w:rPr>
      <w:color w:val="404040"/>
    </w:rPr>
  </w:style>
  <w:style w:type="character" w:customStyle="1" w:styleId="java12">
    <w:name w:val="java12"/>
    <w:basedOn w:val="DefaultParagraphFont"/>
    <w:rsid w:val="00861BB5"/>
    <w:rPr>
      <w:color w:val="404040"/>
    </w:rPr>
  </w:style>
  <w:style w:type="character" w:customStyle="1" w:styleId="java130">
    <w:name w:val="java13"/>
    <w:basedOn w:val="DefaultParagraphFont"/>
    <w:rsid w:val="00861BB5"/>
    <w:rPr>
      <w:color w:val="404040"/>
    </w:rPr>
  </w:style>
  <w:style w:type="character" w:customStyle="1" w:styleId="java140">
    <w:name w:val="java14"/>
    <w:basedOn w:val="DefaultParagraphFont"/>
    <w:rsid w:val="00861BB5"/>
    <w:rPr>
      <w:color w:val="404080"/>
    </w:rPr>
  </w:style>
  <w:style w:type="character" w:customStyle="1" w:styleId="javascript000">
    <w:name w:val="javascript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javascript01">
    <w:name w:val="javascript01"/>
    <w:basedOn w:val="DefaultParagraphFont"/>
    <w:rsid w:val="00861BB5"/>
  </w:style>
  <w:style w:type="character" w:customStyle="1" w:styleId="javascript02">
    <w:name w:val="javascript02"/>
    <w:basedOn w:val="DefaultParagraphFont"/>
    <w:rsid w:val="00861BB5"/>
  </w:style>
  <w:style w:type="character" w:customStyle="1" w:styleId="javascript03">
    <w:name w:val="javascript03"/>
    <w:basedOn w:val="DefaultParagraphFont"/>
    <w:rsid w:val="00861BB5"/>
  </w:style>
  <w:style w:type="character" w:customStyle="1" w:styleId="javascript040">
    <w:name w:val="javascript04"/>
    <w:basedOn w:val="DefaultParagraphFont"/>
    <w:rsid w:val="00861BB5"/>
    <w:rPr>
      <w:color w:val="000011"/>
    </w:rPr>
  </w:style>
  <w:style w:type="character" w:customStyle="1" w:styleId="javascript050">
    <w:name w:val="javascript05"/>
    <w:basedOn w:val="DefaultParagraphFont"/>
    <w:rsid w:val="00861BB5"/>
    <w:rPr>
      <w:color w:val="00A008"/>
    </w:rPr>
  </w:style>
  <w:style w:type="character" w:customStyle="1" w:styleId="javascript060">
    <w:name w:val="javascript06"/>
    <w:basedOn w:val="DefaultParagraphFont"/>
    <w:rsid w:val="00861BB5"/>
    <w:rPr>
      <w:color w:val="108020"/>
    </w:rPr>
  </w:style>
  <w:style w:type="character" w:customStyle="1" w:styleId="javascript070">
    <w:name w:val="javascript07"/>
    <w:basedOn w:val="DefaultParagraphFont"/>
    <w:rsid w:val="00861BB5"/>
    <w:rPr>
      <w:color w:val="008080"/>
    </w:rPr>
  </w:style>
  <w:style w:type="character" w:customStyle="1" w:styleId="javascript080">
    <w:name w:val="javascript08"/>
    <w:basedOn w:val="DefaultParagraphFont"/>
    <w:rsid w:val="00861BB5"/>
    <w:rPr>
      <w:color w:val="108020"/>
    </w:rPr>
  </w:style>
  <w:style w:type="character" w:customStyle="1" w:styleId="javascript090">
    <w:name w:val="javascript09"/>
    <w:basedOn w:val="DefaultParagraphFont"/>
    <w:rsid w:val="00861BB5"/>
    <w:rPr>
      <w:color w:val="008080"/>
    </w:rPr>
  </w:style>
  <w:style w:type="character" w:customStyle="1" w:styleId="javascript0a0">
    <w:name w:val="javascript0a"/>
    <w:basedOn w:val="DefaultParagraphFont"/>
    <w:rsid w:val="00861BB5"/>
    <w:rPr>
      <w:color w:val="008080"/>
    </w:rPr>
  </w:style>
  <w:style w:type="character" w:customStyle="1" w:styleId="javascript0b0">
    <w:name w:val="javascript0b"/>
    <w:basedOn w:val="DefaultParagraphFont"/>
    <w:rsid w:val="00861BB5"/>
    <w:rPr>
      <w:color w:val="008080"/>
    </w:rPr>
  </w:style>
  <w:style w:type="character" w:customStyle="1" w:styleId="javascript0c0">
    <w:name w:val="javascript0c"/>
    <w:basedOn w:val="DefaultParagraphFont"/>
    <w:rsid w:val="00861BB5"/>
    <w:rPr>
      <w:color w:val="008080"/>
    </w:rPr>
  </w:style>
  <w:style w:type="character" w:customStyle="1" w:styleId="javascript0d0">
    <w:name w:val="javascript0d"/>
    <w:basedOn w:val="DefaultParagraphFont"/>
    <w:rsid w:val="00861BB5"/>
    <w:rPr>
      <w:color w:val="008080"/>
    </w:rPr>
  </w:style>
  <w:style w:type="character" w:customStyle="1" w:styleId="javascript0e0">
    <w:name w:val="javascript0e"/>
    <w:basedOn w:val="DefaultParagraphFont"/>
    <w:rsid w:val="00861BB5"/>
    <w:rPr>
      <w:color w:val="0000FF"/>
    </w:rPr>
  </w:style>
  <w:style w:type="character" w:customStyle="1" w:styleId="javascript0f0">
    <w:name w:val="javascript0f"/>
    <w:basedOn w:val="DefaultParagraphFont"/>
    <w:rsid w:val="00861BB5"/>
    <w:rPr>
      <w:color w:val="002200"/>
    </w:rPr>
  </w:style>
  <w:style w:type="character" w:customStyle="1" w:styleId="javascript100">
    <w:name w:val="javascript10"/>
    <w:basedOn w:val="DefaultParagraphFont"/>
    <w:rsid w:val="00861BB5"/>
    <w:rPr>
      <w:color w:val="208020"/>
    </w:rPr>
  </w:style>
  <w:style w:type="character" w:customStyle="1" w:styleId="javascript110">
    <w:name w:val="javascript11"/>
    <w:basedOn w:val="DefaultParagraphFont"/>
    <w:rsid w:val="00861BB5"/>
    <w:rPr>
      <w:color w:val="404040"/>
    </w:rPr>
  </w:style>
  <w:style w:type="character" w:customStyle="1" w:styleId="javascript130">
    <w:name w:val="javascript13"/>
    <w:basedOn w:val="DefaultParagraphFont"/>
    <w:rsid w:val="00861BB5"/>
    <w:rPr>
      <w:color w:val="404040"/>
    </w:rPr>
  </w:style>
  <w:style w:type="character" w:customStyle="1" w:styleId="javascript140">
    <w:name w:val="javascript14"/>
    <w:basedOn w:val="DefaultParagraphFont"/>
    <w:rsid w:val="00861BB5"/>
    <w:rPr>
      <w:color w:val="404080"/>
    </w:rPr>
  </w:style>
  <w:style w:type="character" w:customStyle="1" w:styleId="javascript15">
    <w:name w:val="javascript15"/>
    <w:basedOn w:val="DefaultParagraphFont"/>
    <w:rsid w:val="00861BB5"/>
    <w:rPr>
      <w:color w:val="408080"/>
    </w:rPr>
  </w:style>
  <w:style w:type="character" w:customStyle="1" w:styleId="sql000">
    <w:name w:val="sql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sql01">
    <w:name w:val="sql01"/>
    <w:basedOn w:val="DefaultParagraphFont"/>
    <w:rsid w:val="00861BB5"/>
  </w:style>
  <w:style w:type="character" w:customStyle="1" w:styleId="sql02">
    <w:name w:val="sql02"/>
    <w:basedOn w:val="DefaultParagraphFont"/>
    <w:rsid w:val="00861BB5"/>
  </w:style>
  <w:style w:type="character" w:customStyle="1" w:styleId="sql03">
    <w:name w:val="sql03"/>
    <w:basedOn w:val="DefaultParagraphFont"/>
    <w:rsid w:val="00861BB5"/>
  </w:style>
  <w:style w:type="character" w:customStyle="1" w:styleId="sql040">
    <w:name w:val="sql04"/>
    <w:basedOn w:val="DefaultParagraphFont"/>
    <w:rsid w:val="00861BB5"/>
    <w:rPr>
      <w:color w:val="00A008"/>
    </w:rPr>
  </w:style>
  <w:style w:type="character" w:customStyle="1" w:styleId="sql05">
    <w:name w:val="sql05"/>
    <w:basedOn w:val="DefaultParagraphFont"/>
    <w:rsid w:val="00861BB5"/>
  </w:style>
  <w:style w:type="character" w:customStyle="1" w:styleId="sql06">
    <w:name w:val="sql06"/>
    <w:basedOn w:val="DefaultParagraphFont"/>
    <w:rsid w:val="00861BB5"/>
  </w:style>
  <w:style w:type="character" w:customStyle="1" w:styleId="sql07">
    <w:name w:val="sql07"/>
    <w:basedOn w:val="DefaultParagraphFont"/>
    <w:rsid w:val="00861BB5"/>
  </w:style>
  <w:style w:type="character" w:customStyle="1" w:styleId="sql080">
    <w:name w:val="sql08"/>
    <w:basedOn w:val="DefaultParagraphFont"/>
    <w:rsid w:val="00861BB5"/>
    <w:rPr>
      <w:color w:val="0000FF"/>
    </w:rPr>
  </w:style>
  <w:style w:type="character" w:customStyle="1" w:styleId="sql09">
    <w:name w:val="sql09"/>
    <w:basedOn w:val="DefaultParagraphFont"/>
    <w:rsid w:val="00861BB5"/>
  </w:style>
  <w:style w:type="character" w:customStyle="1" w:styleId="sql10">
    <w:name w:val="sql10"/>
    <w:basedOn w:val="DefaultParagraphFont"/>
    <w:rsid w:val="00861BB5"/>
  </w:style>
  <w:style w:type="character" w:customStyle="1" w:styleId="sql0c0">
    <w:name w:val="sql0c"/>
    <w:basedOn w:val="DefaultParagraphFont"/>
    <w:rsid w:val="00861BB5"/>
    <w:rPr>
      <w:color w:val="208020"/>
    </w:rPr>
  </w:style>
  <w:style w:type="character" w:customStyle="1" w:styleId="sql110">
    <w:name w:val="sql11"/>
    <w:basedOn w:val="DefaultParagraphFont"/>
    <w:rsid w:val="00861BB5"/>
    <w:rPr>
      <w:color w:val="408020"/>
    </w:rPr>
  </w:style>
  <w:style w:type="character" w:customStyle="1" w:styleId="sql120">
    <w:name w:val="sql12"/>
    <w:basedOn w:val="DefaultParagraphFont"/>
    <w:rsid w:val="00861BB5"/>
    <w:rPr>
      <w:color w:val="408030"/>
    </w:rPr>
  </w:style>
  <w:style w:type="character" w:customStyle="1" w:styleId="spp000">
    <w:name w:val="spp00"/>
    <w:basedOn w:val="DefaultParagraphFont"/>
    <w:rsid w:val="00861BB5"/>
    <w:rPr>
      <w:color w:val="FF0000"/>
      <w:u w:val="single"/>
      <w:shd w:val="clear" w:color="auto" w:fill="FFFFFF"/>
    </w:rPr>
  </w:style>
  <w:style w:type="character" w:customStyle="1" w:styleId="spp01">
    <w:name w:val="spp01"/>
    <w:basedOn w:val="DefaultParagraphFont"/>
    <w:rsid w:val="00861BB5"/>
  </w:style>
  <w:style w:type="character" w:customStyle="1" w:styleId="spp02">
    <w:name w:val="spp02"/>
    <w:basedOn w:val="DefaultParagraphFont"/>
    <w:rsid w:val="00861BB5"/>
  </w:style>
  <w:style w:type="character" w:customStyle="1" w:styleId="spp030">
    <w:name w:val="spp03"/>
    <w:basedOn w:val="DefaultParagraphFont"/>
    <w:rsid w:val="00861BB5"/>
    <w:rPr>
      <w:color w:val="0000FF"/>
    </w:rPr>
  </w:style>
  <w:style w:type="character" w:customStyle="1" w:styleId="spp040">
    <w:name w:val="spp04"/>
    <w:basedOn w:val="DefaultParagraphFont"/>
    <w:rsid w:val="00861BB5"/>
    <w:rPr>
      <w:color w:val="000080"/>
    </w:rPr>
  </w:style>
  <w:style w:type="character" w:customStyle="1" w:styleId="spp050">
    <w:name w:val="spp05"/>
    <w:basedOn w:val="DefaultParagraphFont"/>
    <w:rsid w:val="00861BB5"/>
    <w:rPr>
      <w:color w:val="000080"/>
    </w:rPr>
  </w:style>
  <w:style w:type="character" w:customStyle="1" w:styleId="spp060">
    <w:name w:val="spp06"/>
    <w:basedOn w:val="DefaultParagraphFont"/>
    <w:rsid w:val="00861BB5"/>
    <w:rPr>
      <w:color w:val="000080"/>
    </w:rPr>
  </w:style>
  <w:style w:type="character" w:customStyle="1" w:styleId="spp070">
    <w:name w:val="spp07"/>
    <w:basedOn w:val="DefaultParagraphFont"/>
    <w:rsid w:val="00861BB5"/>
    <w:rPr>
      <w:color w:val="000080"/>
    </w:rPr>
  </w:style>
  <w:style w:type="character" w:customStyle="1" w:styleId="spp080">
    <w:name w:val="spp08"/>
    <w:basedOn w:val="DefaultParagraphFont"/>
    <w:rsid w:val="00861BB5"/>
    <w:rPr>
      <w:color w:val="000080"/>
    </w:rPr>
  </w:style>
  <w:style w:type="character" w:customStyle="1" w:styleId="spp090">
    <w:name w:val="spp09"/>
    <w:basedOn w:val="DefaultParagraphFont"/>
    <w:rsid w:val="00861BB5"/>
    <w:rPr>
      <w:color w:val="0000FF"/>
    </w:rPr>
  </w:style>
  <w:style w:type="character" w:customStyle="1" w:styleId="spp0a0">
    <w:name w:val="spp0a"/>
    <w:basedOn w:val="DefaultParagraphFont"/>
    <w:rsid w:val="00861BB5"/>
    <w:rPr>
      <w:color w:val="000000"/>
    </w:rPr>
  </w:style>
  <w:style w:type="character" w:customStyle="1" w:styleId="spp0b0">
    <w:name w:val="spp0b"/>
    <w:basedOn w:val="DefaultParagraphFont"/>
    <w:rsid w:val="00861BB5"/>
    <w:rPr>
      <w:color w:val="000000"/>
    </w:rPr>
  </w:style>
  <w:style w:type="character" w:customStyle="1" w:styleId="spp0c0">
    <w:name w:val="spp0c"/>
    <w:basedOn w:val="DefaultParagraphFont"/>
    <w:rsid w:val="00861BB5"/>
    <w:rPr>
      <w:color w:val="008080"/>
    </w:rPr>
  </w:style>
  <w:style w:type="character" w:customStyle="1" w:styleId="spp0d0">
    <w:name w:val="spp0d"/>
    <w:basedOn w:val="DefaultParagraphFont"/>
    <w:rsid w:val="00861BB5"/>
    <w:rPr>
      <w:color w:val="0080D0"/>
    </w:rPr>
  </w:style>
  <w:style w:type="character" w:customStyle="1" w:styleId="spp0e0">
    <w:name w:val="spp0e"/>
    <w:basedOn w:val="DefaultParagraphFont"/>
    <w:rsid w:val="00861BB5"/>
    <w:rPr>
      <w:color w:val="FF0000"/>
    </w:rPr>
  </w:style>
  <w:style w:type="character" w:customStyle="1" w:styleId="spp0f0">
    <w:name w:val="spp0f"/>
    <w:basedOn w:val="DefaultParagraphFont"/>
    <w:rsid w:val="00861BB5"/>
    <w:rPr>
      <w:color w:val="000000"/>
    </w:rPr>
  </w:style>
  <w:style w:type="character" w:customStyle="1" w:styleId="spp100">
    <w:name w:val="spp10"/>
    <w:basedOn w:val="DefaultParagraphFont"/>
    <w:rsid w:val="00861BB5"/>
    <w:rPr>
      <w:color w:val="808080"/>
    </w:rPr>
  </w:style>
  <w:style w:type="character" w:customStyle="1" w:styleId="spp110">
    <w:name w:val="spp11"/>
    <w:basedOn w:val="DefaultParagraphFont"/>
    <w:rsid w:val="00861BB5"/>
    <w:rPr>
      <w:color w:val="008000"/>
    </w:rPr>
  </w:style>
  <w:style w:type="character" w:customStyle="1" w:styleId="toctoggle">
    <w:name w:val="toctoggle"/>
    <w:basedOn w:val="DefaultParagraphFont"/>
    <w:rsid w:val="00861BB5"/>
  </w:style>
  <w:style w:type="character" w:customStyle="1" w:styleId="tocnumber2">
    <w:name w:val="tocnumber2"/>
    <w:basedOn w:val="DefaultParagraphFont"/>
    <w:rsid w:val="00861BB5"/>
  </w:style>
  <w:style w:type="character" w:customStyle="1" w:styleId="toctext">
    <w:name w:val="toctext"/>
    <w:basedOn w:val="DefaultParagraphFont"/>
    <w:rsid w:val="00861BB5"/>
  </w:style>
  <w:style w:type="character" w:styleId="PlaceholderText">
    <w:name w:val="Placeholder Text"/>
    <w:basedOn w:val="DefaultParagraphFont"/>
    <w:uiPriority w:val="99"/>
    <w:semiHidden/>
    <w:rsid w:val="00861BB5"/>
    <w:rPr>
      <w:color w:val="808080"/>
    </w:rPr>
  </w:style>
  <w:style w:type="paragraph" w:customStyle="1" w:styleId="wizardlabel">
    <w:name w:val="wizardlabel"/>
    <w:basedOn w:val="Normal"/>
    <w:rsid w:val="0046180E"/>
    <w:pPr>
      <w:spacing w:before="100" w:beforeAutospacing="1" w:after="100" w:afterAutospacing="1" w:line="240" w:lineRule="auto"/>
      <w:ind w:firstLine="0"/>
      <w:jc w:val="right"/>
    </w:pPr>
    <w:rPr>
      <w:rFonts w:ascii="Times New Roman" w:hAnsi="Times New Roman"/>
      <w:color w:val="384492"/>
      <w:sz w:val="19"/>
      <w:szCs w:val="19"/>
      <w:lang w:bidi="ar-SA"/>
    </w:rPr>
  </w:style>
  <w:style w:type="paragraph" w:customStyle="1" w:styleId="wizardltlabel">
    <w:name w:val="wizardltlabel"/>
    <w:basedOn w:val="Normal"/>
    <w:rsid w:val="0046180E"/>
    <w:pPr>
      <w:spacing w:before="100" w:beforeAutospacing="1" w:after="100" w:afterAutospacing="1" w:line="240" w:lineRule="auto"/>
      <w:ind w:firstLine="0"/>
    </w:pPr>
    <w:rPr>
      <w:rFonts w:ascii="Times New Roman" w:hAnsi="Times New Roman"/>
      <w:color w:val="384492"/>
      <w:sz w:val="19"/>
      <w:szCs w:val="19"/>
      <w:lang w:bidi="ar-SA"/>
    </w:rPr>
  </w:style>
  <w:style w:type="paragraph" w:customStyle="1" w:styleId="navarrowsdisabled">
    <w:name w:val="navarrowsdisabled"/>
    <w:basedOn w:val="Normal"/>
    <w:rsid w:val="0046180E"/>
    <w:pPr>
      <w:spacing w:before="100" w:beforeAutospacing="1" w:after="100" w:afterAutospacing="1" w:line="240" w:lineRule="auto"/>
      <w:ind w:firstLine="0"/>
    </w:pPr>
    <w:rPr>
      <w:rFonts w:ascii="Times New Roman" w:hAnsi="Times New Roman"/>
      <w:b/>
      <w:bCs/>
      <w:color w:val="C0C0C0"/>
      <w:sz w:val="30"/>
      <w:szCs w:val="30"/>
      <w:lang w:bidi="ar-SA"/>
    </w:rPr>
  </w:style>
  <w:style w:type="character" w:customStyle="1" w:styleId="js00">
    <w:name w:val="js00"/>
    <w:basedOn w:val="DefaultParagraphFont"/>
    <w:rsid w:val="0046180E"/>
    <w:rPr>
      <w:color w:val="FF0000"/>
      <w:u w:val="single"/>
      <w:shd w:val="clear" w:color="auto" w:fill="FFFFFF"/>
    </w:rPr>
  </w:style>
  <w:style w:type="character" w:customStyle="1" w:styleId="js01">
    <w:name w:val="js01"/>
    <w:basedOn w:val="DefaultParagraphFont"/>
    <w:rsid w:val="0046180E"/>
  </w:style>
  <w:style w:type="character" w:customStyle="1" w:styleId="js02">
    <w:name w:val="js02"/>
    <w:basedOn w:val="DefaultParagraphFont"/>
    <w:rsid w:val="0046180E"/>
  </w:style>
  <w:style w:type="character" w:customStyle="1" w:styleId="js03">
    <w:name w:val="js03"/>
    <w:basedOn w:val="DefaultParagraphFont"/>
    <w:rsid w:val="0046180E"/>
  </w:style>
  <w:style w:type="character" w:customStyle="1" w:styleId="js04">
    <w:name w:val="js04"/>
    <w:basedOn w:val="DefaultParagraphFont"/>
    <w:rsid w:val="0046180E"/>
    <w:rPr>
      <w:color w:val="000011"/>
    </w:rPr>
  </w:style>
  <w:style w:type="character" w:customStyle="1" w:styleId="js05">
    <w:name w:val="js05"/>
    <w:basedOn w:val="DefaultParagraphFont"/>
    <w:rsid w:val="0046180E"/>
    <w:rPr>
      <w:color w:val="00A008"/>
    </w:rPr>
  </w:style>
  <w:style w:type="character" w:customStyle="1" w:styleId="js06">
    <w:name w:val="js06"/>
    <w:basedOn w:val="DefaultParagraphFont"/>
    <w:rsid w:val="0046180E"/>
    <w:rPr>
      <w:color w:val="108020"/>
    </w:rPr>
  </w:style>
  <w:style w:type="character" w:customStyle="1" w:styleId="js07">
    <w:name w:val="js07"/>
    <w:basedOn w:val="DefaultParagraphFont"/>
    <w:rsid w:val="0046180E"/>
    <w:rPr>
      <w:color w:val="008080"/>
    </w:rPr>
  </w:style>
  <w:style w:type="character" w:customStyle="1" w:styleId="js08">
    <w:name w:val="js08"/>
    <w:basedOn w:val="DefaultParagraphFont"/>
    <w:rsid w:val="0046180E"/>
    <w:rPr>
      <w:color w:val="108020"/>
    </w:rPr>
  </w:style>
  <w:style w:type="character" w:customStyle="1" w:styleId="js09">
    <w:name w:val="js09"/>
    <w:basedOn w:val="DefaultParagraphFont"/>
    <w:rsid w:val="0046180E"/>
    <w:rPr>
      <w:color w:val="008080"/>
    </w:rPr>
  </w:style>
  <w:style w:type="character" w:customStyle="1" w:styleId="js0a">
    <w:name w:val="js0a"/>
    <w:basedOn w:val="DefaultParagraphFont"/>
    <w:rsid w:val="0046180E"/>
    <w:rPr>
      <w:color w:val="008080"/>
    </w:rPr>
  </w:style>
  <w:style w:type="character" w:customStyle="1" w:styleId="js0b">
    <w:name w:val="js0b"/>
    <w:basedOn w:val="DefaultParagraphFont"/>
    <w:rsid w:val="0046180E"/>
    <w:rPr>
      <w:color w:val="008080"/>
    </w:rPr>
  </w:style>
  <w:style w:type="character" w:customStyle="1" w:styleId="js0c">
    <w:name w:val="js0c"/>
    <w:basedOn w:val="DefaultParagraphFont"/>
    <w:rsid w:val="0046180E"/>
    <w:rPr>
      <w:color w:val="008080"/>
    </w:rPr>
  </w:style>
  <w:style w:type="character" w:customStyle="1" w:styleId="js0d">
    <w:name w:val="js0d"/>
    <w:basedOn w:val="DefaultParagraphFont"/>
    <w:rsid w:val="0046180E"/>
    <w:rPr>
      <w:color w:val="008080"/>
    </w:rPr>
  </w:style>
  <w:style w:type="character" w:customStyle="1" w:styleId="js0e">
    <w:name w:val="js0e"/>
    <w:basedOn w:val="DefaultParagraphFont"/>
    <w:rsid w:val="0046180E"/>
    <w:rPr>
      <w:color w:val="00008B"/>
    </w:rPr>
  </w:style>
  <w:style w:type="character" w:customStyle="1" w:styleId="js0f">
    <w:name w:val="js0f"/>
    <w:basedOn w:val="DefaultParagraphFont"/>
    <w:rsid w:val="0046180E"/>
    <w:rPr>
      <w:color w:val="002200"/>
    </w:rPr>
  </w:style>
  <w:style w:type="character" w:customStyle="1" w:styleId="js10">
    <w:name w:val="js10"/>
    <w:basedOn w:val="DefaultParagraphFont"/>
    <w:rsid w:val="0046180E"/>
    <w:rPr>
      <w:color w:val="208020"/>
    </w:rPr>
  </w:style>
  <w:style w:type="character" w:customStyle="1" w:styleId="js11">
    <w:name w:val="js11"/>
    <w:basedOn w:val="DefaultParagraphFont"/>
    <w:rsid w:val="0046180E"/>
    <w:rPr>
      <w:color w:val="404040"/>
    </w:rPr>
  </w:style>
  <w:style w:type="character" w:customStyle="1" w:styleId="js13">
    <w:name w:val="js13"/>
    <w:basedOn w:val="DefaultParagraphFont"/>
    <w:rsid w:val="0046180E"/>
    <w:rPr>
      <w:color w:val="404040"/>
    </w:rPr>
  </w:style>
  <w:style w:type="character" w:customStyle="1" w:styleId="js14">
    <w:name w:val="js14"/>
    <w:basedOn w:val="DefaultParagraphFont"/>
    <w:rsid w:val="0046180E"/>
    <w:rPr>
      <w:color w:val="404080"/>
    </w:rPr>
  </w:style>
  <w:style w:type="character" w:customStyle="1" w:styleId="js15">
    <w:name w:val="js15"/>
    <w:basedOn w:val="DefaultParagraphFont"/>
    <w:rsid w:val="0046180E"/>
    <w:rPr>
      <w:color w:val="408080"/>
    </w:rPr>
  </w:style>
  <w:style w:type="character" w:customStyle="1" w:styleId="tsql00">
    <w:name w:val="tsql00"/>
    <w:basedOn w:val="DefaultParagraphFont"/>
    <w:rsid w:val="0046180E"/>
    <w:rPr>
      <w:color w:val="FF0000"/>
      <w:u w:val="single"/>
      <w:shd w:val="clear" w:color="auto" w:fill="FFFFFF"/>
    </w:rPr>
  </w:style>
  <w:style w:type="character" w:customStyle="1" w:styleId="tsql03">
    <w:name w:val="tsql03"/>
    <w:basedOn w:val="DefaultParagraphFont"/>
    <w:rsid w:val="0046180E"/>
    <w:rPr>
      <w:color w:val="000000"/>
    </w:rPr>
  </w:style>
  <w:style w:type="character" w:customStyle="1" w:styleId="tsql04">
    <w:name w:val="tsql04"/>
    <w:basedOn w:val="DefaultParagraphFont"/>
    <w:rsid w:val="0046180E"/>
    <w:rPr>
      <w:color w:val="008080"/>
    </w:rPr>
  </w:style>
  <w:style w:type="character" w:customStyle="1" w:styleId="tsql05">
    <w:name w:val="tsql05"/>
    <w:basedOn w:val="DefaultParagraphFont"/>
    <w:rsid w:val="0046180E"/>
    <w:rPr>
      <w:color w:val="000000"/>
    </w:rPr>
  </w:style>
  <w:style w:type="character" w:customStyle="1" w:styleId="tsql06">
    <w:name w:val="tsql06"/>
    <w:basedOn w:val="DefaultParagraphFont"/>
    <w:rsid w:val="0046180E"/>
    <w:rPr>
      <w:color w:val="000000"/>
    </w:rPr>
  </w:style>
  <w:style w:type="character" w:customStyle="1" w:styleId="tsql07">
    <w:name w:val="tsql07"/>
    <w:basedOn w:val="DefaultParagraphFont"/>
    <w:rsid w:val="0046180E"/>
    <w:rPr>
      <w:color w:val="000000"/>
    </w:rPr>
  </w:style>
  <w:style w:type="character" w:customStyle="1" w:styleId="tsql08">
    <w:name w:val="tsql08"/>
    <w:basedOn w:val="DefaultParagraphFont"/>
    <w:rsid w:val="0046180E"/>
    <w:rPr>
      <w:color w:val="000000"/>
    </w:rPr>
  </w:style>
  <w:style w:type="character" w:customStyle="1" w:styleId="tsql09">
    <w:name w:val="tsql09"/>
    <w:basedOn w:val="DefaultParagraphFont"/>
    <w:rsid w:val="0046180E"/>
    <w:rPr>
      <w:color w:val="000000"/>
    </w:rPr>
  </w:style>
  <w:style w:type="character" w:customStyle="1" w:styleId="tsql0a">
    <w:name w:val="tsql0a"/>
    <w:basedOn w:val="DefaultParagraphFont"/>
    <w:rsid w:val="0046180E"/>
    <w:rPr>
      <w:color w:val="008000"/>
    </w:rPr>
  </w:style>
  <w:style w:type="character" w:customStyle="1" w:styleId="tsql0b">
    <w:name w:val="tsql0b"/>
    <w:basedOn w:val="DefaultParagraphFont"/>
    <w:rsid w:val="0046180E"/>
    <w:rPr>
      <w:color w:val="000000"/>
    </w:rPr>
  </w:style>
  <w:style w:type="character" w:customStyle="1" w:styleId="tsql0c">
    <w:name w:val="tsql0c"/>
    <w:basedOn w:val="DefaultParagraphFont"/>
    <w:rsid w:val="0046180E"/>
    <w:rPr>
      <w:color w:val="808000"/>
    </w:rPr>
  </w:style>
  <w:style w:type="character" w:customStyle="1" w:styleId="tsql0d">
    <w:name w:val="tsql0d"/>
    <w:basedOn w:val="DefaultParagraphFont"/>
    <w:rsid w:val="0046180E"/>
    <w:rPr>
      <w:color w:val="808000"/>
    </w:rPr>
  </w:style>
  <w:style w:type="character" w:customStyle="1" w:styleId="tsql0e">
    <w:name w:val="tsql0e"/>
    <w:basedOn w:val="DefaultParagraphFont"/>
    <w:rsid w:val="0046180E"/>
    <w:rPr>
      <w:color w:val="808000"/>
    </w:rPr>
  </w:style>
  <w:style w:type="character" w:customStyle="1" w:styleId="tsql0f">
    <w:name w:val="tsql0f"/>
    <w:basedOn w:val="DefaultParagraphFont"/>
    <w:rsid w:val="0046180E"/>
    <w:rPr>
      <w:color w:val="000080"/>
    </w:rPr>
  </w:style>
  <w:style w:type="character" w:customStyle="1" w:styleId="tsql10">
    <w:name w:val="tsql10"/>
    <w:basedOn w:val="DefaultParagraphFont"/>
    <w:rsid w:val="0046180E"/>
    <w:rPr>
      <w:color w:val="0000FF"/>
    </w:rPr>
  </w:style>
  <w:style w:type="character" w:customStyle="1" w:styleId="tsql11">
    <w:name w:val="tsql11"/>
    <w:basedOn w:val="DefaultParagraphFont"/>
    <w:rsid w:val="0046180E"/>
    <w:rPr>
      <w:color w:val="000080"/>
    </w:rPr>
  </w:style>
  <w:style w:type="character" w:customStyle="1" w:styleId="tsql12">
    <w:name w:val="tsql12"/>
    <w:basedOn w:val="DefaultParagraphFont"/>
    <w:rsid w:val="0046180E"/>
    <w:rPr>
      <w:color w:val="000080"/>
    </w:rPr>
  </w:style>
  <w:style w:type="character" w:customStyle="1" w:styleId="tsql13">
    <w:name w:val="tsql13"/>
    <w:basedOn w:val="DefaultParagraphFont"/>
    <w:rsid w:val="0046180E"/>
    <w:rPr>
      <w:color w:val="000080"/>
    </w:rPr>
  </w:style>
  <w:style w:type="character" w:customStyle="1" w:styleId="tsql14">
    <w:name w:val="tsql14"/>
    <w:basedOn w:val="DefaultParagraphFont"/>
    <w:rsid w:val="0046180E"/>
    <w:rPr>
      <w:color w:val="008000"/>
    </w:rPr>
  </w:style>
  <w:style w:type="character" w:customStyle="1" w:styleId="tsql15">
    <w:name w:val="tsql15"/>
    <w:basedOn w:val="DefaultParagraphFont"/>
    <w:rsid w:val="0046180E"/>
    <w:rPr>
      <w:color w:val="FF0000"/>
      <w:shd w:val="clear" w:color="auto" w:fill="808080"/>
    </w:rPr>
  </w:style>
  <w:style w:type="character" w:customStyle="1" w:styleId="tsql16">
    <w:name w:val="tsql16"/>
    <w:basedOn w:val="DefaultParagraphFont"/>
    <w:rsid w:val="0046180E"/>
    <w:rPr>
      <w:color w:val="808000"/>
    </w:rPr>
  </w:style>
  <w:style w:type="character" w:customStyle="1" w:styleId="cls08">
    <w:name w:val="cls08"/>
    <w:basedOn w:val="DefaultParagraphFont"/>
    <w:rsid w:val="00386F24"/>
  </w:style>
  <w:style w:type="character" w:customStyle="1" w:styleId="cls17">
    <w:name w:val="cls17"/>
    <w:basedOn w:val="DefaultParagraphFont"/>
    <w:rsid w:val="00386F24"/>
  </w:style>
  <w:style w:type="character" w:customStyle="1" w:styleId="cls09">
    <w:name w:val="cls09"/>
    <w:basedOn w:val="DefaultParagraphFont"/>
    <w:rsid w:val="00386F24"/>
  </w:style>
  <w:style w:type="table" w:customStyle="1" w:styleId="MediumShading11">
    <w:name w:val="Medium Shading 11"/>
    <w:basedOn w:val="TableNormal"/>
    <w:uiPriority w:val="63"/>
    <w:rsid w:val="00386F24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386F24"/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ghtShading-Accent4">
    <w:name w:val="Light Shading Accent 4"/>
    <w:basedOn w:val="TableNormal"/>
    <w:uiPriority w:val="60"/>
    <w:rsid w:val="00386F24"/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List-Accent2">
    <w:name w:val="Light List Accent 2"/>
    <w:basedOn w:val="TableNormal"/>
    <w:uiPriority w:val="61"/>
    <w:rsid w:val="00386F24"/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MediumShading1-Accent6">
    <w:name w:val="Medium Shading 1 Accent 6"/>
    <w:basedOn w:val="TableNormal"/>
    <w:uiPriority w:val="63"/>
    <w:rsid w:val="00386F24"/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-Accent11">
    <w:name w:val="Medium Shading 1 - Accent 11"/>
    <w:basedOn w:val="TableNormal"/>
    <w:uiPriority w:val="63"/>
    <w:rsid w:val="00386F24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HTMLVariable">
    <w:name w:val="HTML Variable"/>
    <w:basedOn w:val="DefaultParagraphFont"/>
    <w:uiPriority w:val="99"/>
    <w:semiHidden/>
    <w:unhideWhenUsed/>
    <w:rsid w:val="00386F24"/>
    <w:rPr>
      <w:i/>
      <w:iCs/>
    </w:rPr>
  </w:style>
  <w:style w:type="character" w:customStyle="1" w:styleId="cls18">
    <w:name w:val="cls18"/>
    <w:basedOn w:val="DefaultParagraphFont"/>
    <w:rsid w:val="006A274A"/>
  </w:style>
  <w:style w:type="character" w:customStyle="1" w:styleId="sql0f">
    <w:name w:val="sql0f"/>
    <w:basedOn w:val="DefaultParagraphFont"/>
    <w:uiPriority w:val="99"/>
    <w:rsid w:val="006A274A"/>
  </w:style>
  <w:style w:type="character" w:customStyle="1" w:styleId="cls0c">
    <w:name w:val="cls0c"/>
    <w:basedOn w:val="DefaultParagraphFont"/>
    <w:rsid w:val="006A274A"/>
  </w:style>
  <w:style w:type="character" w:customStyle="1" w:styleId="type">
    <w:name w:val="type"/>
    <w:basedOn w:val="DefaultParagraphFont"/>
    <w:rsid w:val="006A274A"/>
  </w:style>
  <w:style w:type="character" w:customStyle="1" w:styleId="sql13">
    <w:name w:val="sql13"/>
    <w:basedOn w:val="DefaultParagraphFont"/>
    <w:rsid w:val="006A274A"/>
  </w:style>
  <w:style w:type="paragraph" w:customStyle="1" w:styleId="Default">
    <w:name w:val="Default"/>
    <w:rsid w:val="006A274A"/>
    <w:pPr>
      <w:autoSpaceDE w:val="0"/>
      <w:autoSpaceDN w:val="0"/>
      <w:adjustRightInd w:val="0"/>
    </w:pPr>
    <w:rPr>
      <w:rFonts w:cs="Calibri"/>
      <w:color w:val="000000"/>
      <w:sz w:val="24"/>
      <w:szCs w:val="24"/>
    </w:rPr>
  </w:style>
  <w:style w:type="table" w:customStyle="1" w:styleId="ColorfulShading1">
    <w:name w:val="Colorful Shading1"/>
    <w:basedOn w:val="TableNormal"/>
    <w:uiPriority w:val="71"/>
    <w:rsid w:val="00163625"/>
    <w:rPr>
      <w:color w:val="000000"/>
    </w:rPr>
    <w:tblPr>
      <w:tblStyleRowBandSize w:val="1"/>
      <w:tblStyleColBandSize w:val="1"/>
      <w:tblInd w:w="0" w:type="dxa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MediumGrid21">
    <w:name w:val="Medium Grid 21"/>
    <w:basedOn w:val="TableNormal"/>
    <w:uiPriority w:val="68"/>
    <w:rsid w:val="00163625"/>
    <w:rPr>
      <w:rFonts w:ascii="Cambria" w:hAnsi="Cambria"/>
      <w:color w:val="000000"/>
    </w:rPr>
    <w:tblPr>
      <w:tblStyleRowBandSize w:val="1"/>
      <w:tblStyleColBandSize w:val="1"/>
      <w:tblInd w:w="0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ColorfulGrid1">
    <w:name w:val="Colorful Grid1"/>
    <w:basedOn w:val="TableNormal"/>
    <w:uiPriority w:val="73"/>
    <w:rsid w:val="00163625"/>
    <w:rPr>
      <w:color w:val="000000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character" w:styleId="HTMLCode">
    <w:name w:val="HTML Code"/>
    <w:basedOn w:val="DefaultParagraphFont"/>
    <w:uiPriority w:val="99"/>
    <w:semiHidden/>
    <w:unhideWhenUsed/>
    <w:rsid w:val="00163625"/>
    <w:rPr>
      <w:rFonts w:ascii="Courier New" w:eastAsia="Times New Roman" w:hAnsi="Courier New" w:cs="Courier New"/>
      <w:sz w:val="20"/>
      <w:szCs w:val="20"/>
    </w:rPr>
  </w:style>
  <w:style w:type="paragraph" w:customStyle="1" w:styleId="newslinks">
    <w:name w:val="newslinks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footerlinks">
    <w:name w:val="footerlinks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333333"/>
      <w:sz w:val="10"/>
      <w:szCs w:val="10"/>
      <w:lang w:bidi="ar-SA"/>
    </w:rPr>
  </w:style>
  <w:style w:type="paragraph" w:customStyle="1" w:styleId="cache-tagline">
    <w:name w:val="cache-tagline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b/>
      <w:bCs/>
      <w:color w:val="384492"/>
      <w:sz w:val="14"/>
      <w:szCs w:val="14"/>
      <w:lang w:bidi="ar-SA"/>
    </w:rPr>
  </w:style>
  <w:style w:type="paragraph" w:customStyle="1" w:styleId="solfinder-menu">
    <w:name w:val="solfinder-menu"/>
    <w:basedOn w:val="Normal"/>
    <w:rsid w:val="002D3D74"/>
    <w:pPr>
      <w:shd w:val="clear" w:color="auto" w:fill="FFFAE7"/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ensemble-tagline">
    <w:name w:val="ensemble-tagline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b/>
      <w:bCs/>
      <w:color w:val="006699"/>
      <w:sz w:val="14"/>
      <w:szCs w:val="14"/>
      <w:lang w:bidi="ar-SA"/>
    </w:rPr>
  </w:style>
  <w:style w:type="paragraph" w:customStyle="1" w:styleId="quote-text">
    <w:name w:val="quote-text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Times New Roman" w:hAnsi="Times New Roman"/>
      <w:color w:val="333333"/>
      <w:sz w:val="15"/>
      <w:szCs w:val="15"/>
      <w:lang w:bidi="ar-SA"/>
    </w:rPr>
  </w:style>
  <w:style w:type="paragraph" w:customStyle="1" w:styleId="quotation-marks">
    <w:name w:val="quotation-marks"/>
    <w:basedOn w:val="Normal"/>
    <w:rsid w:val="002D3D74"/>
    <w:pPr>
      <w:spacing w:before="100" w:beforeAutospacing="1" w:after="100" w:afterAutospacing="1" w:line="140" w:lineRule="atLeast"/>
      <w:ind w:firstLine="0"/>
    </w:pPr>
    <w:rPr>
      <w:rFonts w:ascii="Times New Roman" w:hAnsi="Times New Roman"/>
      <w:b/>
      <w:bCs/>
      <w:color w:val="5E99AA"/>
      <w:sz w:val="21"/>
      <w:szCs w:val="21"/>
      <w:lang w:bidi="ar-SA"/>
    </w:rPr>
  </w:style>
  <w:style w:type="paragraph" w:customStyle="1" w:styleId="quote-name">
    <w:name w:val="quote-name"/>
    <w:basedOn w:val="Normal"/>
    <w:rsid w:val="002D3D74"/>
    <w:pPr>
      <w:spacing w:before="100" w:beforeAutospacing="1" w:after="100" w:afterAutospacing="1" w:line="240" w:lineRule="auto"/>
      <w:ind w:firstLine="0"/>
      <w:jc w:val="right"/>
    </w:pPr>
    <w:rPr>
      <w:rFonts w:ascii="Verdana" w:hAnsi="Verdana"/>
      <w:color w:val="333333"/>
      <w:sz w:val="14"/>
      <w:szCs w:val="14"/>
      <w:lang w:bidi="ar-SA"/>
    </w:rPr>
  </w:style>
  <w:style w:type="paragraph" w:customStyle="1" w:styleId="quote-company">
    <w:name w:val="quote-company"/>
    <w:basedOn w:val="Normal"/>
    <w:rsid w:val="002D3D74"/>
    <w:pPr>
      <w:spacing w:before="100" w:beforeAutospacing="1" w:after="100" w:afterAutospacing="1" w:line="240" w:lineRule="auto"/>
      <w:ind w:firstLine="0"/>
      <w:jc w:val="right"/>
    </w:pPr>
    <w:rPr>
      <w:rFonts w:ascii="Verdana" w:hAnsi="Verdana"/>
      <w:b/>
      <w:bCs/>
      <w:color w:val="333333"/>
      <w:sz w:val="11"/>
      <w:szCs w:val="11"/>
      <w:lang w:bidi="ar-SA"/>
    </w:rPr>
  </w:style>
  <w:style w:type="paragraph" w:customStyle="1" w:styleId="back-to-top">
    <w:name w:val="back-to-top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sz w:val="10"/>
      <w:szCs w:val="10"/>
      <w:lang w:bidi="ar-SA"/>
    </w:rPr>
  </w:style>
  <w:style w:type="paragraph" w:customStyle="1" w:styleId="run-inh-cache">
    <w:name w:val="run-inh-cache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b/>
      <w:bCs/>
      <w:smallCaps/>
      <w:color w:val="664975"/>
      <w:sz w:val="14"/>
      <w:szCs w:val="14"/>
      <w:lang w:bidi="ar-SA"/>
    </w:rPr>
  </w:style>
  <w:style w:type="paragraph" w:customStyle="1" w:styleId="breadcrumbs">
    <w:name w:val="breadcrumbs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333333"/>
      <w:sz w:val="9"/>
      <w:szCs w:val="9"/>
      <w:lang w:bidi="ar-SA"/>
    </w:rPr>
  </w:style>
  <w:style w:type="paragraph" w:customStyle="1" w:styleId="run-inh-ensemble">
    <w:name w:val="run-inh-ensemble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b/>
      <w:bCs/>
      <w:smallCaps/>
      <w:color w:val="266659"/>
      <w:sz w:val="14"/>
      <w:szCs w:val="14"/>
      <w:lang w:bidi="ar-SA"/>
    </w:rPr>
  </w:style>
  <w:style w:type="paragraph" w:customStyle="1" w:styleId="filtertable">
    <w:name w:val="filtertable"/>
    <w:basedOn w:val="Normal"/>
    <w:rsid w:val="002D3D74"/>
    <w:pPr>
      <w:pBdr>
        <w:top w:val="single" w:sz="4" w:space="0" w:color="00008B"/>
        <w:left w:val="single" w:sz="4" w:space="0" w:color="00008B"/>
        <w:bottom w:val="single" w:sz="4" w:space="0" w:color="00008B"/>
        <w:right w:val="single" w:sz="4" w:space="0" w:color="00008B"/>
      </w:pBdr>
      <w:shd w:val="clear" w:color="auto" w:fill="388CCC"/>
      <w:spacing w:before="100" w:beforeAutospacing="1" w:after="50" w:line="240" w:lineRule="auto"/>
      <w:ind w:left="200" w:firstLine="0"/>
    </w:pPr>
    <w:rPr>
      <w:rFonts w:ascii="Verdana" w:hAnsi="Verdana"/>
      <w:color w:val="000000"/>
      <w:lang w:bidi="ar-SA"/>
    </w:rPr>
  </w:style>
  <w:style w:type="paragraph" w:customStyle="1" w:styleId="filterlabel">
    <w:name w:val="filterlabel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sz w:val="17"/>
      <w:szCs w:val="17"/>
      <w:lang w:bidi="ar-SA"/>
    </w:rPr>
  </w:style>
  <w:style w:type="paragraph" w:customStyle="1" w:styleId="filtermsg">
    <w:name w:val="filtermsg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sz w:val="17"/>
      <w:szCs w:val="17"/>
      <w:lang w:bidi="ar-SA"/>
    </w:rPr>
  </w:style>
  <w:style w:type="paragraph" w:customStyle="1" w:styleId="filterinput">
    <w:name w:val="filterinput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FF"/>
      <w:sz w:val="17"/>
      <w:szCs w:val="17"/>
      <w:lang w:bidi="ar-SA"/>
    </w:rPr>
  </w:style>
  <w:style w:type="paragraph" w:customStyle="1" w:styleId="pagingbuttons">
    <w:name w:val="pagingbuttons"/>
    <w:basedOn w:val="Normal"/>
    <w:rsid w:val="002D3D74"/>
    <w:pPr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  <w:shd w:val="clear" w:color="auto" w:fill="FFFFFF"/>
      <w:spacing w:before="100" w:beforeAutospacing="1" w:after="100" w:afterAutospacing="1" w:line="240" w:lineRule="auto"/>
      <w:ind w:firstLine="0"/>
    </w:pPr>
    <w:rPr>
      <w:rFonts w:ascii="Verdana" w:hAnsi="Verdana"/>
      <w:color w:val="0000FF"/>
      <w:sz w:val="17"/>
      <w:szCs w:val="17"/>
      <w:lang w:bidi="ar-SA"/>
    </w:rPr>
  </w:style>
  <w:style w:type="paragraph" w:customStyle="1" w:styleId="pagelink">
    <w:name w:val="pagelink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pagelinkdisabled">
    <w:name w:val="pagelinkdisabled"/>
    <w:basedOn w:val="Normal"/>
    <w:rsid w:val="002D3D74"/>
    <w:pPr>
      <w:spacing w:before="100" w:beforeAutospacing="1" w:after="100" w:afterAutospacing="1" w:line="240" w:lineRule="auto"/>
      <w:ind w:firstLine="0"/>
    </w:pPr>
    <w:rPr>
      <w:rFonts w:ascii="Verdana" w:hAnsi="Verdana"/>
      <w:color w:val="B0B0FF"/>
      <w:lang w:bidi="ar-SA"/>
    </w:rPr>
  </w:style>
  <w:style w:type="paragraph" w:customStyle="1" w:styleId="pagelinkcurr">
    <w:name w:val="pagelinkcurr"/>
    <w:basedOn w:val="Normal"/>
    <w:rsid w:val="002D3D74"/>
    <w:pPr>
      <w:pBdr>
        <w:left w:val="single" w:sz="4" w:space="2" w:color="000000"/>
        <w:right w:val="single" w:sz="4" w:space="2" w:color="000000"/>
      </w:pBdr>
      <w:shd w:val="clear" w:color="auto" w:fill="FFFF00"/>
      <w:spacing w:before="100" w:beforeAutospacing="1" w:after="100" w:afterAutospacing="1" w:line="240" w:lineRule="auto"/>
      <w:ind w:firstLine="0"/>
    </w:pPr>
    <w:rPr>
      <w:rFonts w:ascii="Verdana" w:hAnsi="Verdana"/>
      <w:b/>
      <w:bCs/>
      <w:color w:val="0000FF"/>
      <w:lang w:bidi="ar-SA"/>
    </w:rPr>
  </w:style>
  <w:style w:type="paragraph" w:customStyle="1" w:styleId="menupaneheader-a">
    <w:name w:val="menupaneheader-a"/>
    <w:basedOn w:val="Normal"/>
    <w:rsid w:val="002D3D74"/>
    <w:pPr>
      <w:shd w:val="clear" w:color="auto" w:fill="05B868"/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menupaneheader-b">
    <w:name w:val="menupaneheader-b"/>
    <w:basedOn w:val="Normal"/>
    <w:rsid w:val="002D3D74"/>
    <w:pPr>
      <w:shd w:val="clear" w:color="auto" w:fill="1578B8"/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menupaneheader-c">
    <w:name w:val="menupaneheader-c"/>
    <w:basedOn w:val="Normal"/>
    <w:rsid w:val="002D3D74"/>
    <w:pPr>
      <w:shd w:val="clear" w:color="auto" w:fill="FF8825"/>
      <w:spacing w:before="100" w:beforeAutospacing="1" w:after="100" w:afterAutospacing="1" w:line="240" w:lineRule="auto"/>
      <w:ind w:firstLine="0"/>
    </w:pPr>
    <w:rPr>
      <w:rFonts w:ascii="Verdana" w:hAnsi="Verdana"/>
      <w:color w:val="000000"/>
      <w:lang w:bidi="ar-SA"/>
    </w:rPr>
  </w:style>
  <w:style w:type="paragraph" w:customStyle="1" w:styleId="collectiontable">
    <w:name w:val="collectiontable"/>
    <w:basedOn w:val="Normal"/>
    <w:rsid w:val="002D3D74"/>
    <w:pPr>
      <w:pBdr>
        <w:top w:val="single" w:sz="4" w:space="1" w:color="000000"/>
        <w:left w:val="single" w:sz="4" w:space="1" w:color="000000"/>
        <w:bottom w:val="single" w:sz="4" w:space="1" w:color="000000"/>
        <w:right w:val="single" w:sz="4" w:space="1" w:color="000000"/>
      </w:pBdr>
      <w:spacing w:before="100" w:beforeAutospacing="1" w:after="100" w:afterAutospacing="1" w:line="240" w:lineRule="auto"/>
      <w:ind w:firstLine="0"/>
    </w:pPr>
    <w:rPr>
      <w:rFonts w:ascii="Verdana" w:hAnsi="Verdana"/>
      <w:color w:val="000000"/>
      <w:sz w:val="19"/>
      <w:szCs w:val="19"/>
      <w:lang w:bidi="ar-SA"/>
    </w:rPr>
  </w:style>
  <w:style w:type="character" w:customStyle="1" w:styleId="external">
    <w:name w:val="external"/>
    <w:basedOn w:val="DefaultParagraphFont"/>
    <w:rsid w:val="002D3D74"/>
  </w:style>
  <w:style w:type="paragraph" w:customStyle="1" w:styleId="Itilized">
    <w:name w:val="Itilized"/>
    <w:basedOn w:val="Normal"/>
    <w:link w:val="ItilizedChar"/>
    <w:uiPriority w:val="99"/>
    <w:rsid w:val="0071338B"/>
    <w:pPr>
      <w:spacing w:after="240" w:line="240" w:lineRule="auto"/>
    </w:pPr>
    <w:rPr>
      <w:lang w:bidi="ar-SA"/>
    </w:rPr>
  </w:style>
  <w:style w:type="character" w:customStyle="1" w:styleId="ItilizedChar">
    <w:name w:val="Itilized Char"/>
    <w:basedOn w:val="DefaultParagraphFont"/>
    <w:link w:val="Itilized"/>
    <w:uiPriority w:val="99"/>
    <w:locked/>
    <w:rsid w:val="0071338B"/>
    <w:rPr>
      <w:sz w:val="22"/>
      <w:szCs w:val="22"/>
    </w:rPr>
  </w:style>
  <w:style w:type="character" w:customStyle="1" w:styleId="emphasiscaption">
    <w:name w:val="emphasiscaption"/>
    <w:basedOn w:val="DefaultParagraphFont"/>
    <w:rsid w:val="0071338B"/>
    <w:rPr>
      <w:b/>
      <w:bCs/>
    </w:rPr>
  </w:style>
  <w:style w:type="paragraph" w:customStyle="1" w:styleId="Header2TOC">
    <w:name w:val="Header2TOC"/>
    <w:basedOn w:val="Heading2"/>
    <w:link w:val="Header2TOCChar"/>
    <w:qFormat/>
    <w:rsid w:val="00200AFC"/>
  </w:style>
  <w:style w:type="character" w:customStyle="1" w:styleId="Header2TOCChar">
    <w:name w:val="Header2TOC Char"/>
    <w:basedOn w:val="Heading2Char"/>
    <w:link w:val="Header2TOC"/>
    <w:rsid w:val="00200AFC"/>
    <w:rPr>
      <w:rFonts w:ascii="Cambria" w:hAnsi="Cambria"/>
      <w:b/>
      <w:bCs/>
      <w:i/>
      <w:iCs/>
      <w:sz w:val="28"/>
      <w:szCs w:val="28"/>
      <w:lang w:bidi="en-US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0441E7"/>
    <w:pPr>
      <w:spacing w:after="0" w:line="240" w:lineRule="auto"/>
      <w:ind w:firstLine="0"/>
    </w:pPr>
    <w:rPr>
      <w:rFonts w:ascii="Consolas" w:eastAsiaTheme="minorHAnsi" w:hAnsi="Consolas" w:cstheme="minorBidi"/>
      <w:sz w:val="21"/>
      <w:szCs w:val="21"/>
      <w:lang w:bidi="ar-SA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0441E7"/>
    <w:rPr>
      <w:rFonts w:ascii="Consolas" w:eastAsiaTheme="minorHAnsi" w:hAnsi="Consolas" w:cstheme="minorBidi"/>
      <w:sz w:val="21"/>
      <w:szCs w:val="21"/>
    </w:rPr>
  </w:style>
  <w:style w:type="paragraph" w:customStyle="1" w:styleId="CodeItalic">
    <w:name w:val="CodeItalic"/>
    <w:basedOn w:val="Code1"/>
    <w:link w:val="CodeItalicChar"/>
    <w:qFormat/>
    <w:rsid w:val="005018C6"/>
    <w:rPr>
      <w:i/>
    </w:rPr>
  </w:style>
  <w:style w:type="character" w:customStyle="1" w:styleId="CodeItalicChar">
    <w:name w:val="CodeItalic Char"/>
    <w:basedOn w:val="Code1Char"/>
    <w:link w:val="CodeItalic"/>
    <w:rsid w:val="005018C6"/>
    <w:rPr>
      <w:rFonts w:ascii="Courier New" w:hAnsi="Courier New"/>
      <w:i/>
      <w:noProof/>
      <w:spacing w:val="-10"/>
      <w:sz w:val="18"/>
      <w:szCs w:val="22"/>
      <w:lang w:bidi="en-US"/>
    </w:rPr>
  </w:style>
  <w:style w:type="paragraph" w:customStyle="1" w:styleId="MyList1">
    <w:name w:val="MyList1"/>
    <w:basedOn w:val="ListNumber"/>
    <w:link w:val="MyList1Char"/>
    <w:qFormat/>
    <w:rsid w:val="00CB2E15"/>
    <w:pPr>
      <w:numPr>
        <w:numId w:val="5"/>
      </w:numPr>
      <w:spacing w:before="0" w:after="0" w:line="360" w:lineRule="auto"/>
    </w:pPr>
    <w:rPr>
      <w:color w:val="000000"/>
    </w:rPr>
  </w:style>
  <w:style w:type="paragraph" w:customStyle="1" w:styleId="MyList2">
    <w:name w:val="MyList2"/>
    <w:basedOn w:val="ListNumber"/>
    <w:link w:val="MyList2Char"/>
    <w:qFormat/>
    <w:rsid w:val="000B28B6"/>
    <w:pPr>
      <w:numPr>
        <w:numId w:val="3"/>
      </w:numPr>
      <w:spacing w:before="0" w:after="0" w:line="360" w:lineRule="auto"/>
      <w:ind w:left="1080"/>
    </w:pPr>
    <w:rPr>
      <w:color w:val="auto"/>
    </w:rPr>
  </w:style>
  <w:style w:type="character" w:customStyle="1" w:styleId="ListBulletChar">
    <w:name w:val="ListBullet Char"/>
    <w:aliases w:val="lb Char"/>
    <w:basedOn w:val="DefaultParagraphFont"/>
    <w:link w:val="ListBullet0"/>
    <w:rsid w:val="00CB2E15"/>
    <w:rPr>
      <w:color w:val="800000"/>
      <w:sz w:val="22"/>
      <w:szCs w:val="22"/>
      <w:lang w:bidi="en-US"/>
    </w:rPr>
  </w:style>
  <w:style w:type="character" w:customStyle="1" w:styleId="ListNumberChar">
    <w:name w:val="ListNumber Char"/>
    <w:aliases w:val="ln Char"/>
    <w:basedOn w:val="ListBulletChar"/>
    <w:link w:val="ListNumber"/>
    <w:rsid w:val="00CB2E15"/>
    <w:rPr>
      <w:snapToGrid w:val="0"/>
      <w:color w:val="000080"/>
      <w:sz w:val="22"/>
      <w:szCs w:val="22"/>
      <w:lang w:bidi="en-US"/>
    </w:rPr>
  </w:style>
  <w:style w:type="character" w:customStyle="1" w:styleId="MyList1Char">
    <w:name w:val="MyList1 Char"/>
    <w:basedOn w:val="ListNumberChar"/>
    <w:link w:val="MyList1"/>
    <w:rsid w:val="00CB2E15"/>
    <w:rPr>
      <w:snapToGrid w:val="0"/>
      <w:color w:val="000000"/>
      <w:sz w:val="22"/>
      <w:szCs w:val="22"/>
      <w:lang w:bidi="en-US"/>
    </w:rPr>
  </w:style>
  <w:style w:type="character" w:customStyle="1" w:styleId="MyList2Char">
    <w:name w:val="MyList2 Char"/>
    <w:basedOn w:val="ListNumberChar"/>
    <w:link w:val="MyList2"/>
    <w:rsid w:val="000B28B6"/>
    <w:rPr>
      <w:snapToGrid w:val="0"/>
      <w:color w:val="000080"/>
      <w:sz w:val="22"/>
      <w:szCs w:val="22"/>
      <w:lang w:bidi="en-US"/>
    </w:rPr>
  </w:style>
  <w:style w:type="character" w:customStyle="1" w:styleId="speaker1">
    <w:name w:val="speaker1"/>
    <w:basedOn w:val="DefaultParagraphFont"/>
    <w:rsid w:val="008055E1"/>
    <w:rPr>
      <w:b/>
      <w:bCs/>
    </w:rPr>
  </w:style>
  <w:style w:type="character" w:customStyle="1" w:styleId="il">
    <w:name w:val="il"/>
    <w:basedOn w:val="DefaultParagraphFont"/>
    <w:rsid w:val="00FF196A"/>
  </w:style>
  <w:style w:type="character" w:customStyle="1" w:styleId="st">
    <w:name w:val="st"/>
    <w:basedOn w:val="DefaultParagraphFont"/>
    <w:rsid w:val="005B7F2B"/>
  </w:style>
  <w:style w:type="paragraph" w:customStyle="1" w:styleId="odd">
    <w:name w:val="odd"/>
    <w:basedOn w:val="Normal"/>
    <w:rsid w:val="005B7F2B"/>
    <w:pPr>
      <w:spacing w:before="100" w:beforeAutospacing="1" w:after="100" w:afterAutospacing="1" w:line="240" w:lineRule="auto"/>
      <w:ind w:firstLine="0"/>
    </w:pPr>
    <w:rPr>
      <w:rFonts w:ascii="Times New Roman" w:hAnsi="Times New Roman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415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1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3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18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115019">
          <w:marLeft w:val="818"/>
          <w:marRight w:val="218"/>
          <w:marTop w:val="218"/>
          <w:marBottom w:val="10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05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3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862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849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214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248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09416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3484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912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30850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40637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1141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85284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51267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3158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942667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545335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738941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664264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77304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95848601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731462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0712010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403604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4816905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549238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3887564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603991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09985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69797279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4697496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26045299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41027259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02898952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2119451214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34004317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208756932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92388154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0882211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9160919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31942522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67549574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498741216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74614970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449402137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78638832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37762872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252318948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503968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2032686641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  <w:div w:id="1108352283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50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8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0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714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346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6976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074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78496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8956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5765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31607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46484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68905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18341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65688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58048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770994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3712981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09968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18156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478971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077951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079088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504448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850347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650563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5169865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0157061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958606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9874342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3967919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11918561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716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43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7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942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994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4315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905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59007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926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440558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77704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5504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70364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6553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19005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1388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674492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326325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93125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66810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589802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1501994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7400924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1337768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535499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6532924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6604230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995059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4912697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40337718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9643283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10723545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188332150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2071079009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816798747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  <w:div w:id="51703712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857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61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4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9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3446818">
      <w:bodyDiv w:val="1"/>
      <w:marLeft w:val="100"/>
      <w:marRight w:val="100"/>
      <w:marTop w:val="5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24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522732">
                      <w:marLeft w:val="0"/>
                      <w:marRight w:val="0"/>
                      <w:marTop w:val="16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596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220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663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388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04768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3597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60627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single" w:sz="4" w:space="5" w:color="B3D1E0"/>
                                                    <w:bottom w:val="none" w:sz="0" w:space="0" w:color="auto"/>
                                                    <w:right w:val="single" w:sz="4" w:space="5" w:color="B3D1E0"/>
                                                  </w:divBdr>
                                                  <w:divsChild>
                                                    <w:div w:id="1804420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37980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04065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33514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9615728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350089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971497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0371833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20148696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  <w:div w:id="156028210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71499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980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9439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56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598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8678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093059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3898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87961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9483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460862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93205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43117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83313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002972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356159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737154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29183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844789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810244535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26106812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182463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109639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099401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677382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351577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683723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2452329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2802354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096054213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2383685">
      <w:bodyDiv w:val="1"/>
      <w:marLeft w:val="0"/>
      <w:marRight w:val="0"/>
      <w:marTop w:val="0"/>
      <w:marBottom w:val="0"/>
      <w:divBdr>
        <w:top w:val="single" w:sz="36" w:space="0" w:color="3333AA"/>
        <w:left w:val="single" w:sz="36" w:space="0" w:color="3333AA"/>
        <w:bottom w:val="single" w:sz="36" w:space="2" w:color="3333AA"/>
        <w:right w:val="single" w:sz="36" w:space="0" w:color="3333AA"/>
      </w:divBdr>
      <w:divsChild>
        <w:div w:id="187704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footer" Target="footer6.xml"/><Relationship Id="rId3" Type="http://schemas.openxmlformats.org/officeDocument/2006/relationships/numbering" Target="numbering.xml"/><Relationship Id="rId21" Type="http://schemas.openxmlformats.org/officeDocument/2006/relationships/hyperlink" Target="http://www.goodreads.com/work/quotes/801500" TargetMode="External"/><Relationship Id="rId7" Type="http://schemas.openxmlformats.org/officeDocument/2006/relationships/webSettings" Target="webSettings.xml"/><Relationship Id="rId12" Type="http://schemas.openxmlformats.org/officeDocument/2006/relationships/header" Target="header2.xml"/><Relationship Id="rId17" Type="http://schemas.openxmlformats.org/officeDocument/2006/relationships/footer" Target="footer5.xml"/><Relationship Id="rId2" Type="http://schemas.openxmlformats.org/officeDocument/2006/relationships/customXml" Target="../customXml/item1.xml"/><Relationship Id="rId16" Type="http://schemas.openxmlformats.org/officeDocument/2006/relationships/header" Target="header3.xml"/><Relationship Id="rId20" Type="http://schemas.openxmlformats.org/officeDocument/2006/relationships/hyperlink" Target="http://www.goodreads.com/author/show/1069006.C_S_Lewis" TargetMode="Externa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footer" Target="footer4.xml"/><Relationship Id="rId23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footer" Target="footer7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footer" Target="footer3.xml"/><Relationship Id="rId22" Type="http://schemas.openxmlformats.org/officeDocument/2006/relationships/footer" Target="footer8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75E04F-C5B8-4434-8438-9AADA79C7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2139</TotalTime>
  <Pages>3</Pages>
  <Words>63921</Words>
  <Characters>364356</Characters>
  <Application>Microsoft Office Word</Application>
  <DocSecurity>0</DocSecurity>
  <Lines>3036</Lines>
  <Paragraphs>854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Table of Contents</vt:lpstr>
    </vt:vector>
  </TitlesOfParts>
  <Company>SAIC</Company>
  <LinksUpToDate>false</LinksUpToDate>
  <CharactersWithSpaces>427423</CharactersWithSpaces>
  <SharedDoc>false</SharedDoc>
  <HLinks>
    <vt:vector size="6" baseType="variant">
      <vt:variant>
        <vt:i4>4849731</vt:i4>
      </vt:variant>
      <vt:variant>
        <vt:i4>0</vt:i4>
      </vt:variant>
      <vt:variant>
        <vt:i4>0</vt:i4>
      </vt:variant>
      <vt:variant>
        <vt:i4>5</vt:i4>
      </vt:variant>
      <vt:variant>
        <vt:lpwstr>http://www.intersystems.com/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Table of Contents</dc:title>
  <dc:subject>Caché ObjectScript</dc:subject>
  <dc:creator>Paul M. Kadow</dc:creator>
  <cp:lastModifiedBy>Kadow, Mike  (CACI)</cp:lastModifiedBy>
  <cp:revision>54</cp:revision>
  <cp:lastPrinted>2013-11-07T14:56:00Z</cp:lastPrinted>
  <dcterms:created xsi:type="dcterms:W3CDTF">2012-05-15T16:09:00Z</dcterms:created>
  <dcterms:modified xsi:type="dcterms:W3CDTF">2013-11-07T14:56:00Z</dcterms:modified>
</cp:coreProperties>
</file>